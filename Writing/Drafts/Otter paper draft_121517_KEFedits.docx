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7B98B2" w14:textId="3307ECAC" w:rsidR="004D6174" w:rsidRPr="004D6174" w:rsidRDefault="001B4AB9" w:rsidP="00603DF7">
      <w:pPr>
        <w:rPr>
          <w:rFonts w:ascii="Times New Roman" w:hAnsi="Times New Roman" w:cs="Times New Roman"/>
          <w:b/>
          <w:bCs/>
          <w:sz w:val="24"/>
          <w:szCs w:val="24"/>
        </w:rPr>
      </w:pPr>
      <w:r w:rsidRPr="004D6174">
        <w:rPr>
          <w:rFonts w:ascii="Times New Roman" w:hAnsi="Times New Roman" w:cs="Times New Roman"/>
          <w:b/>
          <w:bCs/>
          <w:sz w:val="24"/>
          <w:szCs w:val="24"/>
        </w:rPr>
        <w:t xml:space="preserve">Success and succession in </w:t>
      </w:r>
      <w:r w:rsidR="00603DF7">
        <w:rPr>
          <w:rFonts w:ascii="Times New Roman" w:hAnsi="Times New Roman" w:cs="Times New Roman"/>
          <w:b/>
          <w:bCs/>
          <w:sz w:val="24"/>
          <w:szCs w:val="24"/>
        </w:rPr>
        <w:t>response to sea otter</w:t>
      </w:r>
      <w:r w:rsidRPr="004D6174">
        <w:rPr>
          <w:rFonts w:ascii="Times New Roman" w:hAnsi="Times New Roman" w:cs="Times New Roman"/>
          <w:b/>
          <w:bCs/>
          <w:sz w:val="24"/>
          <w:szCs w:val="24"/>
        </w:rPr>
        <w:t xml:space="preserve"> recovery: k</w:t>
      </w:r>
      <w:r w:rsidR="008C5E65" w:rsidRPr="004D6174">
        <w:rPr>
          <w:rFonts w:ascii="Times New Roman" w:hAnsi="Times New Roman" w:cs="Times New Roman"/>
          <w:b/>
          <w:bCs/>
          <w:sz w:val="24"/>
          <w:szCs w:val="24"/>
        </w:rPr>
        <w:t>elp forest</w:t>
      </w:r>
      <w:r w:rsidR="004D6174" w:rsidRPr="004D6174">
        <w:rPr>
          <w:rFonts w:ascii="Times New Roman" w:hAnsi="Times New Roman" w:cs="Times New Roman"/>
          <w:b/>
          <w:bCs/>
          <w:sz w:val="24"/>
          <w:szCs w:val="24"/>
        </w:rPr>
        <w:t xml:space="preserve"> and benthic invertebrate</w:t>
      </w:r>
      <w:r w:rsidR="008C5E65" w:rsidRPr="004D6174">
        <w:rPr>
          <w:rFonts w:ascii="Times New Roman" w:hAnsi="Times New Roman" w:cs="Times New Roman"/>
          <w:b/>
          <w:bCs/>
          <w:sz w:val="24"/>
          <w:szCs w:val="24"/>
        </w:rPr>
        <w:t xml:space="preserve"> community </w:t>
      </w:r>
      <w:r w:rsidR="0011350E" w:rsidRPr="004D6174">
        <w:rPr>
          <w:rFonts w:ascii="Times New Roman" w:hAnsi="Times New Roman" w:cs="Times New Roman"/>
          <w:b/>
          <w:bCs/>
          <w:sz w:val="24"/>
          <w:szCs w:val="24"/>
        </w:rPr>
        <w:t>dynamics</w:t>
      </w:r>
      <w:r w:rsidR="008C5E65" w:rsidRPr="004D6174">
        <w:rPr>
          <w:rFonts w:ascii="Times New Roman" w:hAnsi="Times New Roman" w:cs="Times New Roman"/>
          <w:b/>
          <w:bCs/>
          <w:sz w:val="24"/>
          <w:szCs w:val="24"/>
        </w:rPr>
        <w:t xml:space="preserve"> followin</w:t>
      </w:r>
      <w:r w:rsidR="00975EF7" w:rsidRPr="004D6174">
        <w:rPr>
          <w:rFonts w:ascii="Times New Roman" w:hAnsi="Times New Roman" w:cs="Times New Roman"/>
          <w:b/>
          <w:bCs/>
          <w:sz w:val="24"/>
          <w:szCs w:val="24"/>
        </w:rPr>
        <w:t xml:space="preserve">g decades of sea otter </w:t>
      </w:r>
      <w:r w:rsidR="00603DF7">
        <w:rPr>
          <w:rFonts w:ascii="Times New Roman" w:hAnsi="Times New Roman" w:cs="Times New Roman"/>
          <w:b/>
          <w:bCs/>
          <w:sz w:val="24"/>
          <w:szCs w:val="24"/>
        </w:rPr>
        <w:t>expansion</w:t>
      </w:r>
    </w:p>
    <w:p w14:paraId="279C9844" w14:textId="77777777" w:rsidR="004D6174" w:rsidRPr="004D6174" w:rsidRDefault="004D6174" w:rsidP="004D6174">
      <w:pPr>
        <w:rPr>
          <w:rFonts w:ascii="Times New Roman" w:hAnsi="Times New Roman" w:cs="Times New Roman"/>
          <w:b/>
          <w:bCs/>
          <w:sz w:val="24"/>
          <w:szCs w:val="24"/>
        </w:rPr>
      </w:pPr>
    </w:p>
    <w:p w14:paraId="6F9A15A2" w14:textId="77777777" w:rsidR="004D6174" w:rsidRPr="004D6174" w:rsidRDefault="00136355"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rPr>
        <w:t>A</w:t>
      </w:r>
      <w:r w:rsidR="004278B2" w:rsidRPr="004D6174">
        <w:rPr>
          <w:rFonts w:ascii="Times New Roman" w:hAnsi="Times New Roman" w:cs="Times New Roman"/>
          <w:sz w:val="24"/>
          <w:szCs w:val="24"/>
        </w:rPr>
        <w:t>ndrew O. Shelton</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035310" w:rsidRPr="004D6174">
        <w:rPr>
          <w:rFonts w:ascii="Times New Roman" w:hAnsi="Times New Roman" w:cs="Times New Roman"/>
          <w:sz w:val="24"/>
          <w:szCs w:val="24"/>
        </w:rPr>
        <w:t>Chris J. Harvey</w:t>
      </w:r>
      <w:r w:rsidR="00035310" w:rsidRPr="004D6174">
        <w:rPr>
          <w:rFonts w:ascii="Times New Roman" w:hAnsi="Times New Roman" w:cs="Times New Roman"/>
          <w:sz w:val="24"/>
          <w:szCs w:val="24"/>
          <w:vertAlign w:val="superscript"/>
        </w:rPr>
        <w:t>1</w:t>
      </w:r>
      <w:r w:rsidR="00035310" w:rsidRPr="004D6174">
        <w:rPr>
          <w:rFonts w:ascii="Times New Roman" w:hAnsi="Times New Roman" w:cs="Times New Roman"/>
          <w:sz w:val="24"/>
          <w:szCs w:val="24"/>
        </w:rPr>
        <w:t xml:space="preserve">, </w:t>
      </w:r>
      <w:proofErr w:type="spellStart"/>
      <w:r w:rsidR="004278B2" w:rsidRPr="004D6174">
        <w:rPr>
          <w:rFonts w:ascii="Times New Roman" w:hAnsi="Times New Roman" w:cs="Times New Roman"/>
          <w:sz w:val="24"/>
          <w:szCs w:val="24"/>
        </w:rPr>
        <w:t>Jameal</w:t>
      </w:r>
      <w:proofErr w:type="spellEnd"/>
      <w:r w:rsidR="004278B2" w:rsidRPr="004D6174">
        <w:rPr>
          <w:rFonts w:ascii="Times New Roman" w:hAnsi="Times New Roman" w:cs="Times New Roman"/>
          <w:sz w:val="24"/>
          <w:szCs w:val="24"/>
        </w:rPr>
        <w:t xml:space="preserve"> F. Samhouri</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Kelly S. Andrews</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xml:space="preserve">, </w:t>
      </w:r>
      <w:r w:rsidR="00975EF7" w:rsidRPr="004D6174">
        <w:rPr>
          <w:rFonts w:ascii="Times New Roman" w:hAnsi="Times New Roman" w:cs="Times New Roman"/>
          <w:sz w:val="24"/>
          <w:szCs w:val="24"/>
        </w:rPr>
        <w:t>Blake E. Feist</w:t>
      </w:r>
      <w:r w:rsidR="00975EF7" w:rsidRPr="004D6174">
        <w:rPr>
          <w:rFonts w:ascii="Times New Roman" w:hAnsi="Times New Roman" w:cs="Times New Roman"/>
          <w:sz w:val="24"/>
          <w:szCs w:val="24"/>
          <w:vertAlign w:val="superscript"/>
        </w:rPr>
        <w:t>1</w:t>
      </w:r>
      <w:r w:rsidR="00975EF7"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Kinsey</w:t>
      </w:r>
      <w:r w:rsidR="00E63691" w:rsidRPr="004D6174">
        <w:rPr>
          <w:rFonts w:ascii="Times New Roman" w:hAnsi="Times New Roman" w:cs="Times New Roman"/>
          <w:sz w:val="24"/>
          <w:szCs w:val="24"/>
        </w:rPr>
        <w:t xml:space="preserve"> E.</w:t>
      </w:r>
      <w:r w:rsidR="009F3627" w:rsidRPr="004D6174">
        <w:rPr>
          <w:rFonts w:ascii="Times New Roman" w:hAnsi="Times New Roman" w:cs="Times New Roman"/>
          <w:sz w:val="24"/>
          <w:szCs w:val="24"/>
        </w:rPr>
        <w:t xml:space="preserve"> Frick</w:t>
      </w:r>
      <w:r w:rsidR="005B0999" w:rsidRPr="004D6174">
        <w:rPr>
          <w:rFonts w:ascii="Times New Roman" w:hAnsi="Times New Roman" w:cs="Times New Roman"/>
          <w:sz w:val="24"/>
          <w:szCs w:val="24"/>
          <w:vertAlign w:val="superscript"/>
        </w:rPr>
        <w:t>2</w:t>
      </w:r>
      <w:r w:rsidR="009F3627" w:rsidRPr="004D6174">
        <w:rPr>
          <w:rFonts w:ascii="Times New Roman" w:hAnsi="Times New Roman" w:cs="Times New Roman"/>
          <w:sz w:val="24"/>
          <w:szCs w:val="24"/>
        </w:rPr>
        <w:t>, Nick Tolimieri</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Gregory D. Williams</w:t>
      </w:r>
      <w:r w:rsidR="005B0999"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vertAlign w:val="subscript"/>
        </w:rPr>
        <w:t>,</w:t>
      </w:r>
      <w:r w:rsidR="008267A0" w:rsidRPr="004D6174">
        <w:rPr>
          <w:rFonts w:ascii="Times New Roman" w:hAnsi="Times New Roman" w:cs="Times New Roman"/>
          <w:sz w:val="24"/>
          <w:szCs w:val="24"/>
        </w:rPr>
        <w:t xml:space="preserve"> and Liam D. </w:t>
      </w:r>
      <w:r w:rsidR="00015232" w:rsidRPr="004D6174">
        <w:rPr>
          <w:rFonts w:ascii="Times New Roman" w:hAnsi="Times New Roman" w:cs="Times New Roman"/>
          <w:sz w:val="24"/>
          <w:szCs w:val="24"/>
        </w:rPr>
        <w:t>Antrim</w:t>
      </w:r>
      <w:r w:rsidR="00015232" w:rsidRPr="004D6174">
        <w:rPr>
          <w:rFonts w:ascii="Times New Roman" w:hAnsi="Times New Roman" w:cs="Times New Roman"/>
          <w:sz w:val="24"/>
          <w:szCs w:val="24"/>
          <w:vertAlign w:val="superscript"/>
        </w:rPr>
        <w:t>4</w:t>
      </w:r>
    </w:p>
    <w:p w14:paraId="3CAE1247" w14:textId="053CCD88" w:rsidR="009F3627" w:rsidRPr="004D6174" w:rsidRDefault="009F3627"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1</w:t>
      </w:r>
      <w:r w:rsidR="00E63691" w:rsidRPr="004D6174">
        <w:rPr>
          <w:rFonts w:ascii="Times New Roman" w:hAnsi="Times New Roman" w:cs="Times New Roman"/>
          <w:sz w:val="24"/>
          <w:szCs w:val="24"/>
        </w:rPr>
        <w:t>Conservation Biology Division, N</w:t>
      </w:r>
      <w:r w:rsidRPr="004D6174">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sidRPr="004D6174">
        <w:rPr>
          <w:rFonts w:ascii="Times New Roman" w:hAnsi="Times New Roman" w:cs="Times New Roman"/>
          <w:sz w:val="24"/>
          <w:szCs w:val="24"/>
        </w:rPr>
        <w:t>Montlake</w:t>
      </w:r>
      <w:proofErr w:type="spellEnd"/>
      <w:r w:rsidRPr="004D6174">
        <w:rPr>
          <w:rFonts w:ascii="Times New Roman" w:hAnsi="Times New Roman" w:cs="Times New Roman"/>
          <w:sz w:val="24"/>
          <w:szCs w:val="24"/>
        </w:rPr>
        <w:t xml:space="preserve"> Blvd E, Seattle, WA 98112</w:t>
      </w:r>
      <w:r w:rsidR="0031200A" w:rsidRPr="004D6174">
        <w:rPr>
          <w:rFonts w:ascii="Times New Roman" w:hAnsi="Times New Roman" w:cs="Times New Roman"/>
          <w:sz w:val="24"/>
          <w:szCs w:val="24"/>
        </w:rPr>
        <w:t xml:space="preserve"> USA</w:t>
      </w:r>
    </w:p>
    <w:p w14:paraId="4430E4D6" w14:textId="239663CD" w:rsidR="005B0999" w:rsidRPr="004D6174" w:rsidRDefault="004D6174" w:rsidP="005B0999">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2</w:t>
      </w:r>
      <w:r w:rsidR="005B0999" w:rsidRPr="004D6174">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sidR="005B0999" w:rsidRPr="004D6174">
        <w:rPr>
          <w:rFonts w:ascii="Times New Roman" w:hAnsi="Times New Roman" w:cs="Times New Roman"/>
          <w:sz w:val="24"/>
          <w:szCs w:val="24"/>
        </w:rPr>
        <w:t>Montlake</w:t>
      </w:r>
      <w:proofErr w:type="spellEnd"/>
      <w:r w:rsidR="005B0999" w:rsidRPr="004D6174">
        <w:rPr>
          <w:rFonts w:ascii="Times New Roman" w:hAnsi="Times New Roman" w:cs="Times New Roman"/>
          <w:sz w:val="24"/>
          <w:szCs w:val="24"/>
        </w:rPr>
        <w:t xml:space="preserve"> Blvd E, Seattle, WA 98112 USA</w:t>
      </w:r>
    </w:p>
    <w:p w14:paraId="209D5840" w14:textId="523A6144" w:rsidR="008267A0" w:rsidRPr="004D6174" w:rsidRDefault="005B0999" w:rsidP="008267A0">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rPr>
        <w:t xml:space="preserve">Pacific States Marine Fisheries Commission, </w:t>
      </w:r>
      <w:r w:rsidR="00267BD9" w:rsidRPr="004D6174">
        <w:rPr>
          <w:rFonts w:ascii="Times New Roman" w:hAnsi="Times New Roman" w:cs="Times New Roman"/>
          <w:sz w:val="24"/>
          <w:szCs w:val="24"/>
        </w:rPr>
        <w:t>under contract to</w:t>
      </w:r>
      <w:r w:rsidR="008267A0" w:rsidRPr="004D6174">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sidRPr="004D6174">
        <w:rPr>
          <w:rFonts w:ascii="Times New Roman" w:hAnsi="Times New Roman" w:cs="Times New Roman"/>
          <w:sz w:val="24"/>
          <w:szCs w:val="24"/>
        </w:rPr>
        <w:t>Montlake</w:t>
      </w:r>
      <w:proofErr w:type="spellEnd"/>
      <w:r w:rsidR="008267A0" w:rsidRPr="004D6174">
        <w:rPr>
          <w:rFonts w:ascii="Times New Roman" w:hAnsi="Times New Roman" w:cs="Times New Roman"/>
          <w:sz w:val="24"/>
          <w:szCs w:val="24"/>
        </w:rPr>
        <w:t xml:space="preserve"> Blvd E, Seattle, WA 98112 USA</w:t>
      </w:r>
    </w:p>
    <w:p w14:paraId="01F2E8E7" w14:textId="23EFFB7A" w:rsidR="009F3627" w:rsidRPr="004D6174" w:rsidRDefault="00015232" w:rsidP="00EB7E71">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4</w:t>
      </w:r>
      <w:r w:rsidRPr="004D6174">
        <w:rPr>
          <w:rFonts w:ascii="Times New Roman" w:hAnsi="Times New Roman" w:cs="Times New Roman"/>
          <w:sz w:val="24"/>
          <w:szCs w:val="24"/>
        </w:rPr>
        <w:t xml:space="preserve">Olympic </w:t>
      </w:r>
      <w:r w:rsidR="008267A0" w:rsidRPr="004D6174">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sidRPr="004D6174">
        <w:rPr>
          <w:rFonts w:ascii="Times New Roman" w:hAnsi="Times New Roman" w:cs="Times New Roman"/>
          <w:sz w:val="24"/>
          <w:szCs w:val="24"/>
        </w:rPr>
        <w:br w:type="page"/>
      </w:r>
    </w:p>
    <w:p w14:paraId="5EDD9ABE" w14:textId="77777777" w:rsidR="009F3627"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Abstract</w:t>
      </w:r>
    </w:p>
    <w:p w14:paraId="05F631C1" w14:textId="3A6849BD" w:rsidR="007E2108" w:rsidRPr="004D6174" w:rsidRDefault="007E2108" w:rsidP="00491F8B">
      <w:pPr>
        <w:spacing w:after="36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Pr>
          <w:rFonts w:ascii="Times New Roman" w:hAnsi="Times New Roman" w:cs="Times New Roman"/>
          <w:sz w:val="24"/>
          <w:szCs w:val="24"/>
        </w:rPr>
        <w:t xml:space="preserve"> Here we combine spatial time-series of sea otter abundance, canopy kelp area, and benthic invertebrate abundance from Washington state,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Pr>
          <w:rFonts w:ascii="Times New Roman" w:hAnsi="Times New Roman" w:cs="Times New Roman"/>
          <w:sz w:val="24"/>
          <w:szCs w:val="24"/>
        </w:rPr>
        <w:t xml:space="preserve">re-introduced </w:t>
      </w:r>
      <w:r w:rsidR="00C22C0C">
        <w:rPr>
          <w:rFonts w:ascii="Times New Roman" w:hAnsi="Times New Roman" w:cs="Times New Roman"/>
          <w:sz w:val="24"/>
          <w:szCs w:val="24"/>
        </w:rPr>
        <w:t xml:space="preserve">to the Washington coast in </w:t>
      </w:r>
      <w:r w:rsidR="004A221F">
        <w:rPr>
          <w:rFonts w:ascii="Times New Roman" w:hAnsi="Times New Roman" w:cs="Times New Roman"/>
          <w:sz w:val="24"/>
          <w:szCs w:val="24"/>
        </w:rPr>
        <w:t>1969-</w:t>
      </w:r>
      <w:r w:rsidRPr="004D6174">
        <w:rPr>
          <w:rFonts w:ascii="Times New Roman" w:hAnsi="Times New Roman" w:cs="Times New Roman"/>
          <w:sz w:val="24"/>
          <w:szCs w:val="24"/>
        </w:rPr>
        <w:t>70</w:t>
      </w:r>
      <w:r w:rsidR="00C22C0C">
        <w:rPr>
          <w:rFonts w:ascii="Times New Roman" w:hAnsi="Times New Roman" w:cs="Times New Roman"/>
          <w:sz w:val="24"/>
          <w:szCs w:val="24"/>
        </w:rPr>
        <w:t xml:space="preserve"> that by 2015 had grown to more than 1,400 individuals. </w:t>
      </w:r>
      <w:r w:rsidRPr="004D6174">
        <w:rPr>
          <w:rFonts w:ascii="Times New Roman" w:hAnsi="Times New Roman" w:cs="Times New Roman"/>
          <w:sz w:val="24"/>
          <w:szCs w:val="24"/>
        </w:rPr>
        <w:t xml:space="preserve">This population increase </w:t>
      </w:r>
      <w:r w:rsidR="00C22C0C">
        <w:rPr>
          <w:rFonts w:ascii="Times New Roman" w:hAnsi="Times New Roman" w:cs="Times New Roman"/>
          <w:sz w:val="24"/>
          <w:szCs w:val="24"/>
        </w:rPr>
        <w:t xml:space="preserve">created </w:t>
      </w:r>
      <w:r w:rsidRPr="004D6174">
        <w:rPr>
          <w:rFonts w:ascii="Times New Roman" w:hAnsi="Times New Roman" w:cs="Times New Roman"/>
          <w:sz w:val="24"/>
          <w:szCs w:val="24"/>
        </w:rPr>
        <w:t>a prono</w:t>
      </w:r>
      <w:r w:rsidR="0013236F">
        <w:rPr>
          <w:rFonts w:ascii="Times New Roman" w:hAnsi="Times New Roman" w:cs="Times New Roman"/>
          <w:sz w:val="24"/>
          <w:szCs w:val="24"/>
        </w:rPr>
        <w:t>unced decline in sea otter prey -</w:t>
      </w:r>
      <w:r w:rsidRPr="004D6174">
        <w:rPr>
          <w:rFonts w:ascii="Times New Roman" w:hAnsi="Times New Roman" w:cs="Times New Roman"/>
          <w:sz w:val="24"/>
          <w:szCs w:val="24"/>
        </w:rPr>
        <w:t xml:space="preserve"> particu</w:t>
      </w:r>
      <w:r w:rsidR="0013236F">
        <w:rPr>
          <w:rFonts w:ascii="Times New Roman" w:hAnsi="Times New Roman" w:cs="Times New Roman"/>
          <w:sz w:val="24"/>
          <w:szCs w:val="24"/>
        </w:rPr>
        <w:t xml:space="preserve">larly kelp-grazing sea urchins – and led to </w:t>
      </w:r>
      <w:r w:rsidRPr="004D6174">
        <w:rPr>
          <w:rFonts w:ascii="Times New Roman" w:hAnsi="Times New Roman" w:cs="Times New Roman"/>
          <w:sz w:val="24"/>
          <w:szCs w:val="24"/>
        </w:rPr>
        <w:t xml:space="preserve">an expansion of </w:t>
      </w:r>
      <w:r w:rsidR="00C22C0C">
        <w:rPr>
          <w:rFonts w:ascii="Times New Roman" w:hAnsi="Times New Roman" w:cs="Times New Roman"/>
          <w:sz w:val="24"/>
          <w:szCs w:val="24"/>
        </w:rPr>
        <w:t xml:space="preserve">canopy </w:t>
      </w:r>
      <w:r w:rsidRPr="004D6174">
        <w:rPr>
          <w:rFonts w:ascii="Times New Roman" w:hAnsi="Times New Roman" w:cs="Times New Roman"/>
          <w:sz w:val="24"/>
          <w:szCs w:val="24"/>
        </w:rPr>
        <w:t>kelp</w:t>
      </w:r>
      <w:r w:rsidR="00C22C0C">
        <w:rPr>
          <w:rFonts w:ascii="Times New Roman" w:hAnsi="Times New Roman" w:cs="Times New Roman"/>
          <w:sz w:val="24"/>
          <w:szCs w:val="24"/>
        </w:rPr>
        <w:t>s</w:t>
      </w:r>
      <w:r w:rsidRPr="004D6174">
        <w:rPr>
          <w:rFonts w:ascii="Times New Roman" w:hAnsi="Times New Roman" w:cs="Times New Roman"/>
          <w:sz w:val="24"/>
          <w:szCs w:val="24"/>
        </w:rPr>
        <w:t xml:space="preserve"> until </w:t>
      </w:r>
      <w:r w:rsidR="0013236F">
        <w:rPr>
          <w:rFonts w:ascii="Times New Roman" w:hAnsi="Times New Roman" w:cs="Times New Roman"/>
          <w:sz w:val="24"/>
          <w:szCs w:val="24"/>
        </w:rPr>
        <w:t>roughly 2000</w:t>
      </w:r>
      <w:r w:rsidRPr="004D6174">
        <w:rPr>
          <w:rFonts w:ascii="Times New Roman" w:hAnsi="Times New Roman" w:cs="Times New Roman"/>
          <w:sz w:val="24"/>
          <w:szCs w:val="24"/>
        </w:rPr>
        <w:t xml:space="preserve">. However, while sea otter and kelp population growth rates were positively correlated prior to 2000, this association </w:t>
      </w:r>
      <w:r w:rsidR="00287C2B">
        <w:rPr>
          <w:rFonts w:ascii="Times New Roman" w:hAnsi="Times New Roman" w:cs="Times New Roman"/>
          <w:sz w:val="24"/>
          <w:szCs w:val="24"/>
        </w:rPr>
        <w:t>disappeared over the last two decades</w:t>
      </w:r>
      <w:r w:rsidRPr="004D6174">
        <w:rPr>
          <w:rFonts w:ascii="Times New Roman" w:hAnsi="Times New Roman" w:cs="Times New Roman"/>
          <w:sz w:val="24"/>
          <w:szCs w:val="24"/>
        </w:rPr>
        <w:t xml:space="preserve">. </w:t>
      </w:r>
      <w:r w:rsidR="00287C2B">
        <w:rPr>
          <w:rFonts w:ascii="Times New Roman" w:hAnsi="Times New Roman" w:cs="Times New Roman"/>
          <w:sz w:val="24"/>
          <w:szCs w:val="24"/>
        </w:rPr>
        <w:t xml:space="preserve">This occurred despite the fact that </w:t>
      </w:r>
      <w:r w:rsidR="006D3F8F">
        <w:rPr>
          <w:rFonts w:ascii="Times New Roman" w:hAnsi="Times New Roman" w:cs="Times New Roman"/>
          <w:sz w:val="24"/>
          <w:szCs w:val="24"/>
        </w:rPr>
        <w:t>s</w:t>
      </w:r>
      <w:r w:rsidR="004D6174">
        <w:rPr>
          <w:rFonts w:ascii="Times New Roman" w:hAnsi="Times New Roman" w:cs="Times New Roman"/>
          <w:sz w:val="24"/>
          <w:szCs w:val="24"/>
        </w:rPr>
        <w:t xml:space="preserve">urveys of </w:t>
      </w:r>
      <w:r w:rsidRPr="004D6174">
        <w:rPr>
          <w:rFonts w:ascii="Times New Roman" w:hAnsi="Times New Roman" w:cs="Times New Roman"/>
          <w:sz w:val="24"/>
          <w:szCs w:val="24"/>
        </w:rPr>
        <w:t>benthic inver</w:t>
      </w:r>
      <w:r w:rsidR="005B15D3">
        <w:rPr>
          <w:rFonts w:ascii="Times New Roman" w:hAnsi="Times New Roman" w:cs="Times New Roman"/>
          <w:sz w:val="24"/>
          <w:szCs w:val="24"/>
        </w:rPr>
        <w:t>tebrates show</w:t>
      </w:r>
      <w:r w:rsidRPr="004D6174">
        <w:rPr>
          <w:rFonts w:ascii="Times New Roman" w:hAnsi="Times New Roman" w:cs="Times New Roman"/>
          <w:sz w:val="24"/>
          <w:szCs w:val="24"/>
        </w:rPr>
        <w:t xml:space="preserve"> that sea otter prey have continued to decline</w:t>
      </w:r>
      <w:r w:rsidR="006D3F8F">
        <w:rPr>
          <w:rFonts w:ascii="Times New Roman" w:hAnsi="Times New Roman" w:cs="Times New Roman"/>
          <w:sz w:val="24"/>
          <w:szCs w:val="24"/>
        </w:rPr>
        <w:t>. K</w:t>
      </w:r>
      <w:r w:rsidRPr="004D6174">
        <w:rPr>
          <w:rFonts w:ascii="Times New Roman" w:hAnsi="Times New Roman" w:cs="Times New Roman"/>
          <w:sz w:val="24"/>
          <w:szCs w:val="24"/>
        </w:rPr>
        <w:t xml:space="preserve">elp </w:t>
      </w:r>
      <w:r w:rsidR="006D3F8F">
        <w:rPr>
          <w:rFonts w:ascii="Times New Roman" w:hAnsi="Times New Roman" w:cs="Times New Roman"/>
          <w:sz w:val="24"/>
          <w:szCs w:val="24"/>
        </w:rPr>
        <w:t xml:space="preserve">area </w:t>
      </w:r>
      <w:r w:rsidR="00491F8B">
        <w:rPr>
          <w:rFonts w:ascii="Times New Roman" w:hAnsi="Times New Roman" w:cs="Times New Roman"/>
          <w:sz w:val="24"/>
          <w:szCs w:val="24"/>
        </w:rPr>
        <w:t>trends appear to be largely decoupled from both sea otter and benthic invertebrate abundance at current densities</w:t>
      </w:r>
      <w:r w:rsidRPr="004D6174">
        <w:rPr>
          <w:rFonts w:ascii="Times New Roman" w:hAnsi="Times New Roman"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w:t>
      </w:r>
      <w:ins w:id="0" w:author="Frick, Kinsey" w:date="2017-12-21T14:41:00Z">
        <w:r w:rsidR="00E272E7">
          <w:rPr>
            <w:rFonts w:ascii="Times New Roman" w:hAnsi="Times New Roman" w:cs="Times New Roman"/>
            <w:sz w:val="24"/>
            <w:szCs w:val="24"/>
          </w:rPr>
          <w:t xml:space="preserve">with predator equilibrium (?) </w:t>
        </w:r>
      </w:ins>
      <w:r w:rsidRPr="004D6174">
        <w:rPr>
          <w:rFonts w:ascii="Times New Roman" w:hAnsi="Times New Roman" w:cs="Times New Roman"/>
          <w:sz w:val="24"/>
          <w:szCs w:val="24"/>
        </w:rPr>
        <w:t xml:space="preserve">other factors may be as or more important in influencing community dynamics. </w:t>
      </w:r>
      <w:commentRangeStart w:id="1"/>
      <w:r w:rsidRPr="004D6174">
        <w:rPr>
          <w:rFonts w:ascii="Times New Roman" w:hAnsi="Times New Roman" w:cs="Times New Roman"/>
          <w:sz w:val="24"/>
          <w:szCs w:val="24"/>
        </w:rPr>
        <w:t xml:space="preserve">Thus, </w:t>
      </w:r>
      <w:commentRangeEnd w:id="1"/>
      <w:r w:rsidR="00491F8B">
        <w:rPr>
          <w:rStyle w:val="CommentReference"/>
        </w:rPr>
        <w:commentReference w:id="1"/>
      </w:r>
      <w:r w:rsidRPr="004D6174">
        <w:rPr>
          <w:rFonts w:ascii="Times New Roman" w:hAnsi="Times New Roman" w:cs="Times New Roman"/>
          <w:sz w:val="24"/>
          <w:szCs w:val="24"/>
        </w:rPr>
        <w:t>the role of sea otter predation may be context-dependent with shifting environmental conditions strongly affecting their utility in ecosystem restoration.</w:t>
      </w:r>
    </w:p>
    <w:p w14:paraId="50DF7787" w14:textId="77777777" w:rsidR="007E2108" w:rsidRPr="004D6174" w:rsidRDefault="007E2108"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Keywords</w:t>
      </w:r>
    </w:p>
    <w:p w14:paraId="27F95BA6" w14:textId="77777777" w:rsidR="007E2108" w:rsidRPr="004D6174" w:rsidRDefault="007E2108" w:rsidP="007E2108">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lastRenderedPageBreak/>
        <w:t xml:space="preserve">Sea otters, sea urchins, kelp forests, top-down control, predator-prey interactions, keystone predator hypothesis, nearshore ecology, community ecology, spatial ecology, marine ecosystems, </w:t>
      </w:r>
      <w:proofErr w:type="spellStart"/>
      <w:r w:rsidRPr="004D6174">
        <w:rPr>
          <w:rFonts w:ascii="Times New Roman" w:hAnsi="Times New Roman" w:cs="Times New Roman"/>
          <w:i/>
          <w:sz w:val="24"/>
          <w:szCs w:val="24"/>
        </w:rPr>
        <w:t>Enhydra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lutris</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luetkeana</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pyrifera</w:t>
      </w:r>
      <w:proofErr w:type="spellEnd"/>
      <w:r w:rsidRPr="004D6174">
        <w:rPr>
          <w:rFonts w:ascii="Times New Roman" w:hAnsi="Times New Roman" w:cs="Times New Roman"/>
          <w:sz w:val="24"/>
          <w:szCs w:val="24"/>
        </w:rPr>
        <w:t xml:space="preserve"> </w:t>
      </w:r>
      <w:r w:rsidRPr="004D6174">
        <w:rPr>
          <w:rFonts w:ascii="Times New Roman" w:hAnsi="Times New Roman" w:cs="Times New Roman"/>
          <w:sz w:val="24"/>
          <w:szCs w:val="24"/>
        </w:rPr>
        <w:br w:type="page"/>
      </w:r>
    </w:p>
    <w:p w14:paraId="48DC0DF9" w14:textId="77777777" w:rsidR="001D5F25"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Introduction</w:t>
      </w:r>
    </w:p>
    <w:p w14:paraId="3F825D97" w14:textId="3611A25A" w:rsidR="00444B19" w:rsidRPr="004D6174" w:rsidRDefault="00EE297B"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Sustainable m</w:t>
      </w:r>
      <w:r w:rsidR="004940F4" w:rsidRPr="004D6174">
        <w:rPr>
          <w:rFonts w:ascii="Times New Roman" w:hAnsi="Times New Roman" w:cs="Times New Roman"/>
          <w:sz w:val="24"/>
          <w:szCs w:val="24"/>
        </w:rPr>
        <w:t>anagement and conservation of marine ecosystems</w:t>
      </w:r>
      <w:r w:rsidR="001C7D81" w:rsidRPr="004D6174">
        <w:rPr>
          <w:rFonts w:ascii="Times New Roman" w:hAnsi="Times New Roman" w:cs="Times New Roman"/>
          <w:sz w:val="24"/>
          <w:szCs w:val="24"/>
        </w:rPr>
        <w:t xml:space="preserve"> hinges</w:t>
      </w:r>
      <w:r w:rsidRPr="004D6174">
        <w:rPr>
          <w:rFonts w:ascii="Times New Roman" w:hAnsi="Times New Roman" w:cs="Times New Roman"/>
          <w:sz w:val="24"/>
          <w:szCs w:val="24"/>
        </w:rPr>
        <w:t xml:space="preserve"> on understanding</w:t>
      </w:r>
      <w:r w:rsidR="005B0999" w:rsidRPr="004D6174">
        <w:rPr>
          <w:rFonts w:ascii="Times New Roman" w:hAnsi="Times New Roman" w:cs="Times New Roman"/>
          <w:sz w:val="24"/>
          <w:szCs w:val="24"/>
        </w:rPr>
        <w:t xml:space="preserve"> natural and anthropogenic</w:t>
      </w:r>
      <w:r w:rsidR="00DF5A9F" w:rsidRPr="004D6174">
        <w:rPr>
          <w:rFonts w:ascii="Times New Roman" w:hAnsi="Times New Roman" w:cs="Times New Roman"/>
          <w:sz w:val="24"/>
          <w:szCs w:val="24"/>
        </w:rPr>
        <w:t xml:space="preserve"> pressures</w:t>
      </w:r>
      <w:r w:rsidR="005B0999" w:rsidRPr="004D6174">
        <w:rPr>
          <w:rFonts w:ascii="Times New Roman" w:hAnsi="Times New Roman" w:cs="Times New Roman"/>
          <w:sz w:val="24"/>
          <w:szCs w:val="24"/>
        </w:rPr>
        <w:t xml:space="preserve"> and structural forces</w:t>
      </w:r>
      <w:r w:rsidRPr="004D6174">
        <w:rPr>
          <w:rFonts w:ascii="Times New Roman" w:hAnsi="Times New Roman" w:cs="Times New Roman"/>
          <w:sz w:val="24"/>
          <w:szCs w:val="24"/>
        </w:rPr>
        <w:t xml:space="preserve"> </w:t>
      </w:r>
      <w:r w:rsidR="00DF5A9F" w:rsidRPr="004D6174">
        <w:rPr>
          <w:rFonts w:ascii="Times New Roman" w:hAnsi="Times New Roman" w:cs="Times New Roman"/>
          <w:sz w:val="24"/>
          <w:szCs w:val="24"/>
        </w:rPr>
        <w:t>that act on system stability</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r>
      <w:r w:rsidR="008F0498" w:rsidRPr="004D6174">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4D6174">
        <w:rPr>
          <w:rFonts w:ascii="Times New Roman" w:hAnsi="Times New Roman" w:cs="Times New Roman"/>
          <w:sz w:val="24"/>
          <w:szCs w:val="24"/>
        </w:rPr>
        <w:fldChar w:fldCharType="separate"/>
      </w:r>
      <w:r w:rsidR="008F0498" w:rsidRPr="004D6174">
        <w:rPr>
          <w:rFonts w:ascii="Times New Roman" w:hAnsi="Times New Roman" w:cs="Times New Roman"/>
          <w:noProof/>
          <w:sz w:val="24"/>
          <w:szCs w:val="24"/>
        </w:rPr>
        <w:t>(Knowlton 2004)</w:t>
      </w:r>
      <w:r w:rsidR="008F0498" w:rsidRPr="004D6174">
        <w:rPr>
          <w:rFonts w:ascii="Times New Roman" w:hAnsi="Times New Roman" w:cs="Times New Roman"/>
          <w:sz w:val="24"/>
          <w:szCs w:val="24"/>
        </w:rPr>
        <w:fldChar w:fldCharType="end"/>
      </w:r>
      <w:r w:rsidR="00DF5A9F" w:rsidRPr="004D6174">
        <w:rPr>
          <w:rFonts w:ascii="Times New Roman" w:hAnsi="Times New Roman" w:cs="Times New Roman"/>
          <w:sz w:val="24"/>
          <w:szCs w:val="24"/>
        </w:rPr>
        <w:t>.</w:t>
      </w:r>
      <w:r w:rsidR="001D5F25" w:rsidRPr="004D6174">
        <w:rPr>
          <w:rFonts w:ascii="Times New Roman" w:hAnsi="Times New Roman" w:cs="Times New Roman"/>
          <w:sz w:val="24"/>
          <w:szCs w:val="24"/>
        </w:rPr>
        <w:t xml:space="preserve"> </w:t>
      </w:r>
      <w:r w:rsidR="001C7D81" w:rsidRPr="004D6174">
        <w:rPr>
          <w:rFonts w:ascii="Times New Roman" w:hAnsi="Times New Roman" w:cs="Times New Roman"/>
          <w:sz w:val="24"/>
          <w:szCs w:val="24"/>
        </w:rPr>
        <w:t>Marine resources and ecosystem services in c</w:t>
      </w:r>
      <w:r w:rsidR="00D362D3" w:rsidRPr="004D6174">
        <w:rPr>
          <w:rFonts w:ascii="Times New Roman" w:hAnsi="Times New Roman" w:cs="Times New Roman"/>
          <w:sz w:val="24"/>
          <w:szCs w:val="24"/>
        </w:rPr>
        <w:t>oastal zones contend</w:t>
      </w:r>
      <w:r w:rsidR="004A6145" w:rsidRPr="004D6174">
        <w:rPr>
          <w:rFonts w:ascii="Times New Roman" w:hAnsi="Times New Roman" w:cs="Times New Roman"/>
          <w:sz w:val="24"/>
          <w:szCs w:val="24"/>
        </w:rPr>
        <w:t xml:space="preserve"> with climate</w:t>
      </w:r>
      <w:r w:rsidR="001C7D81" w:rsidRPr="004D6174">
        <w:rPr>
          <w:rFonts w:ascii="Times New Roman" w:hAnsi="Times New Roman" w:cs="Times New Roman"/>
          <w:sz w:val="24"/>
          <w:szCs w:val="24"/>
        </w:rPr>
        <w:t xml:space="preserve"> and environmental</w:t>
      </w:r>
      <w:r w:rsidR="004A6145" w:rsidRPr="004D6174">
        <w:rPr>
          <w:rFonts w:ascii="Times New Roman" w:hAnsi="Times New Roman" w:cs="Times New Roman"/>
          <w:sz w:val="24"/>
          <w:szCs w:val="24"/>
        </w:rPr>
        <w:t xml:space="preserve"> variability </w:t>
      </w:r>
      <w:r w:rsidR="005B0999" w:rsidRPr="004D6174">
        <w:rPr>
          <w:rFonts w:ascii="Times New Roman" w:hAnsi="Times New Roman" w:cs="Times New Roman"/>
          <w:sz w:val="24"/>
          <w:szCs w:val="24"/>
        </w:rPr>
        <w:t>as well as</w:t>
      </w:r>
      <w:r w:rsidR="004A6145" w:rsidRPr="004D6174">
        <w:rPr>
          <w:rFonts w:ascii="Times New Roman" w:hAnsi="Times New Roman" w:cs="Times New Roman"/>
          <w:sz w:val="24"/>
          <w:szCs w:val="24"/>
        </w:rPr>
        <w:t xml:space="preserve"> human activities like fishing, nutrient loading and habitat alteration</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 </w:instrText>
      </w:r>
      <w:r w:rsidR="009F0792"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EN.CITE.DATA </w:instrText>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end"/>
      </w:r>
      <w:r w:rsidR="008F0498" w:rsidRPr="004D6174">
        <w:rPr>
          <w:rFonts w:ascii="Times New Roman" w:hAnsi="Times New Roman" w:cs="Times New Roman"/>
          <w:sz w:val="24"/>
          <w:szCs w:val="24"/>
        </w:rPr>
      </w:r>
      <w:r w:rsidR="008F0498" w:rsidRPr="004D6174">
        <w:rPr>
          <w:rFonts w:ascii="Times New Roman" w:hAnsi="Times New Roman" w:cs="Times New Roman"/>
          <w:sz w:val="24"/>
          <w:szCs w:val="24"/>
        </w:rPr>
        <w:fldChar w:fldCharType="separate"/>
      </w:r>
      <w:r w:rsidR="009F0792" w:rsidRPr="004D6174">
        <w:rPr>
          <w:rFonts w:ascii="Times New Roman" w:hAnsi="Times New Roman" w:cs="Times New Roman"/>
          <w:noProof/>
          <w:sz w:val="24"/>
          <w:szCs w:val="24"/>
        </w:rPr>
        <w:t>(e.g., Sherman and Duda 1999, Möllmann et al. 2009)</w:t>
      </w:r>
      <w:r w:rsidR="008F0498" w:rsidRPr="004D6174">
        <w:rPr>
          <w:rFonts w:ascii="Times New Roman" w:hAnsi="Times New Roman" w:cs="Times New Roman"/>
          <w:sz w:val="24"/>
          <w:szCs w:val="24"/>
        </w:rPr>
        <w:fldChar w:fldCharType="end"/>
      </w:r>
      <w:r w:rsidR="004A6145" w:rsidRPr="004D6174">
        <w:rPr>
          <w:rFonts w:ascii="Times New Roman" w:hAnsi="Times New Roman" w:cs="Times New Roman"/>
          <w:sz w:val="24"/>
          <w:szCs w:val="24"/>
        </w:rPr>
        <w:t>.</w:t>
      </w:r>
      <w:r w:rsidR="00DF5A9F" w:rsidRPr="004D6174">
        <w:rPr>
          <w:rFonts w:ascii="Times New Roman" w:hAnsi="Times New Roman" w:cs="Times New Roman"/>
          <w:sz w:val="24"/>
          <w:szCs w:val="24"/>
        </w:rPr>
        <w:t xml:space="preserve"> </w:t>
      </w:r>
      <w:r w:rsidR="005B0999" w:rsidRPr="004D6174">
        <w:rPr>
          <w:rFonts w:ascii="Times New Roman" w:hAnsi="Times New Roman" w:cs="Times New Roman"/>
          <w:sz w:val="24"/>
          <w:szCs w:val="24"/>
        </w:rPr>
        <w:t xml:space="preserve">Species interactions also </w:t>
      </w:r>
      <w:r w:rsidR="00A16CE2" w:rsidRPr="004D6174">
        <w:rPr>
          <w:rFonts w:ascii="Times New Roman" w:hAnsi="Times New Roman" w:cs="Times New Roman"/>
          <w:sz w:val="24"/>
          <w:szCs w:val="24"/>
        </w:rPr>
        <w:t>play an important role in</w:t>
      </w:r>
      <w:r w:rsidR="005B0999" w:rsidRPr="004D6174">
        <w:rPr>
          <w:rFonts w:ascii="Times New Roman" w:hAnsi="Times New Roman" w:cs="Times New Roman"/>
          <w:sz w:val="24"/>
          <w:szCs w:val="24"/>
        </w:rPr>
        <w:t xml:space="preserve"> m</w:t>
      </w:r>
      <w:r w:rsidR="00CB10C3" w:rsidRPr="004D6174">
        <w:rPr>
          <w:rFonts w:ascii="Times New Roman" w:hAnsi="Times New Roman" w:cs="Times New Roman"/>
          <w:sz w:val="24"/>
          <w:szCs w:val="24"/>
        </w:rPr>
        <w:t>arine ecosystem</w:t>
      </w:r>
      <w:r w:rsidR="005B0999" w:rsidRPr="004D6174">
        <w:rPr>
          <w:rFonts w:ascii="Times New Roman" w:hAnsi="Times New Roman" w:cs="Times New Roman"/>
          <w:sz w:val="24"/>
          <w:szCs w:val="24"/>
        </w:rPr>
        <w:t xml:space="preserve"> dynamics.</w:t>
      </w:r>
      <w:r w:rsidR="00CB10C3" w:rsidRPr="004D6174">
        <w:rPr>
          <w:rFonts w:ascii="Times New Roman" w:hAnsi="Times New Roman" w:cs="Times New Roman"/>
          <w:sz w:val="24"/>
          <w:szCs w:val="24"/>
        </w:rPr>
        <w:t xml:space="preserve"> For example, </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k</w:t>
      </w:r>
      <w:r w:rsidR="00C7428B" w:rsidRPr="004D6174">
        <w:rPr>
          <w:rFonts w:ascii="Times New Roman" w:hAnsi="Times New Roman" w:cs="Times New Roman"/>
          <w:sz w:val="24"/>
          <w:szCs w:val="24"/>
        </w:rPr>
        <w:t>eysto</w:t>
      </w:r>
      <w:r w:rsidR="00CB10C3" w:rsidRPr="004D6174">
        <w:rPr>
          <w:rFonts w:ascii="Times New Roman" w:hAnsi="Times New Roman" w:cs="Times New Roman"/>
          <w:sz w:val="24"/>
          <w:szCs w:val="24"/>
        </w:rPr>
        <w:t>ne</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species </w:t>
      </w:r>
      <w:r w:rsidR="00C7428B" w:rsidRPr="004D6174">
        <w:rPr>
          <w:rFonts w:ascii="Times New Roman" w:hAnsi="Times New Roman" w:cs="Times New Roman"/>
          <w:sz w:val="24"/>
          <w:szCs w:val="24"/>
        </w:rPr>
        <w:t xml:space="preserve">affect </w:t>
      </w:r>
      <w:r w:rsidR="00CB10C3" w:rsidRPr="004D6174">
        <w:rPr>
          <w:rFonts w:ascii="Times New Roman" w:hAnsi="Times New Roman" w:cs="Times New Roman"/>
          <w:sz w:val="24"/>
          <w:szCs w:val="24"/>
        </w:rPr>
        <w:t xml:space="preserve">marine </w:t>
      </w:r>
      <w:r w:rsidR="00C7428B" w:rsidRPr="004D6174">
        <w:rPr>
          <w:rFonts w:ascii="Times New Roman" w:hAnsi="Times New Roman" w:cs="Times New Roman"/>
          <w:sz w:val="24"/>
          <w:szCs w:val="24"/>
        </w:rPr>
        <w:t xml:space="preserve">community </w:t>
      </w:r>
      <w:r w:rsidR="00CB10C3" w:rsidRPr="004D6174">
        <w:rPr>
          <w:rFonts w:ascii="Times New Roman" w:hAnsi="Times New Roman" w:cs="Times New Roman"/>
          <w:sz w:val="24"/>
          <w:szCs w:val="24"/>
        </w:rPr>
        <w:t>stru</w:t>
      </w:r>
      <w:r w:rsidR="00244886" w:rsidRPr="004D6174">
        <w:rPr>
          <w:rFonts w:ascii="Times New Roman" w:hAnsi="Times New Roman" w:cs="Times New Roman"/>
          <w:sz w:val="24"/>
          <w:szCs w:val="24"/>
        </w:rPr>
        <w:t>cture and function to an</w:t>
      </w:r>
      <w:r w:rsidR="00C7428B" w:rsidRPr="004D6174">
        <w:rPr>
          <w:rFonts w:ascii="Times New Roman" w:hAnsi="Times New Roman" w:cs="Times New Roman"/>
          <w:sz w:val="24"/>
          <w:szCs w:val="24"/>
        </w:rPr>
        <w:t xml:space="preserve"> extent that is disp</w:t>
      </w:r>
      <w:r w:rsidR="00485623" w:rsidRPr="004D6174">
        <w:rPr>
          <w:rFonts w:ascii="Times New Roman" w:hAnsi="Times New Roman" w:cs="Times New Roman"/>
          <w:sz w:val="24"/>
          <w:szCs w:val="24"/>
        </w:rPr>
        <w:t>ro</w:t>
      </w:r>
      <w:r w:rsidR="00A40299" w:rsidRPr="004D6174">
        <w:rPr>
          <w:rFonts w:ascii="Times New Roman" w:hAnsi="Times New Roman" w:cs="Times New Roman"/>
          <w:sz w:val="24"/>
          <w:szCs w:val="24"/>
        </w:rPr>
        <w:t>portionate to their biomass</w:t>
      </w:r>
      <w:r w:rsidR="00366B07" w:rsidRPr="004D6174">
        <w:rPr>
          <w:rFonts w:ascii="Times New Roman" w:hAnsi="Times New Roman" w:cs="Times New Roman"/>
          <w:sz w:val="24"/>
          <w:szCs w:val="24"/>
        </w:rPr>
        <w:t xml:space="preserve"> </w:t>
      </w:r>
      <w:r w:rsidR="004940F4" w:rsidRPr="004D6174">
        <w:rPr>
          <w:rFonts w:ascii="Times New Roman" w:hAnsi="Times New Roman" w:cs="Times New Roman"/>
          <w:sz w:val="24"/>
          <w:szCs w:val="24"/>
        </w:rPr>
        <w:fldChar w:fldCharType="begin"/>
      </w:r>
      <w:r w:rsidR="004940F4" w:rsidRPr="004D617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4D6174">
        <w:rPr>
          <w:rFonts w:ascii="Times New Roman" w:hAnsi="Times New Roman" w:cs="Times New Roman"/>
          <w:sz w:val="24"/>
          <w:szCs w:val="24"/>
        </w:rPr>
        <w:fldChar w:fldCharType="separate"/>
      </w:r>
      <w:r w:rsidR="004940F4" w:rsidRPr="004D6174">
        <w:rPr>
          <w:rFonts w:ascii="Times New Roman" w:hAnsi="Times New Roman" w:cs="Times New Roman"/>
          <w:noProof/>
          <w:sz w:val="24"/>
          <w:szCs w:val="24"/>
        </w:rPr>
        <w:t>(Paine 1969, Power et al. 1996)</w:t>
      </w:r>
      <w:r w:rsidR="004940F4" w:rsidRPr="004D6174">
        <w:rPr>
          <w:rFonts w:ascii="Times New Roman" w:hAnsi="Times New Roman" w:cs="Times New Roman"/>
          <w:sz w:val="24"/>
          <w:szCs w:val="24"/>
        </w:rPr>
        <w:fldChar w:fldCharType="end"/>
      </w:r>
      <w:r w:rsidR="00A40299" w:rsidRPr="004D6174">
        <w:rPr>
          <w:rFonts w:ascii="Times New Roman" w:hAnsi="Times New Roman" w:cs="Times New Roman"/>
          <w:sz w:val="24"/>
          <w:szCs w:val="24"/>
        </w:rPr>
        <w:t xml:space="preserve">. </w:t>
      </w:r>
      <w:r w:rsidR="00562E1D" w:rsidRPr="004D6174">
        <w:rPr>
          <w:rFonts w:ascii="Times New Roman" w:hAnsi="Times New Roman" w:cs="Times New Roman"/>
          <w:sz w:val="24"/>
          <w:szCs w:val="24"/>
        </w:rPr>
        <w:t>A classic example</w:t>
      </w:r>
      <w:r w:rsidR="00485623" w:rsidRPr="004D6174">
        <w:rPr>
          <w:rFonts w:ascii="Times New Roman" w:hAnsi="Times New Roman" w:cs="Times New Roman"/>
          <w:sz w:val="24"/>
          <w:szCs w:val="24"/>
        </w:rPr>
        <w:t xml:space="preserve"> is </w:t>
      </w:r>
      <w:r w:rsidR="00562E1D" w:rsidRPr="004D6174">
        <w:rPr>
          <w:rFonts w:ascii="Times New Roman" w:hAnsi="Times New Roman" w:cs="Times New Roman"/>
          <w:sz w:val="24"/>
          <w:szCs w:val="24"/>
        </w:rPr>
        <w:t xml:space="preserve">the </w:t>
      </w:r>
      <w:r w:rsidR="00C7428B" w:rsidRPr="004D6174">
        <w:rPr>
          <w:rFonts w:ascii="Times New Roman" w:hAnsi="Times New Roman" w:cs="Times New Roman"/>
          <w:sz w:val="24"/>
          <w:szCs w:val="24"/>
        </w:rPr>
        <w:t>sea otter</w:t>
      </w:r>
      <w:r w:rsidR="00845B43" w:rsidRPr="004D6174">
        <w:rPr>
          <w:rFonts w:ascii="Times New Roman" w:hAnsi="Times New Roman" w:cs="Times New Roman"/>
          <w:sz w:val="24"/>
          <w:szCs w:val="24"/>
        </w:rPr>
        <w:t>,</w:t>
      </w:r>
      <w:r w:rsidR="00C7428B" w:rsidRPr="004D6174">
        <w:rPr>
          <w:rFonts w:ascii="Times New Roman" w:hAnsi="Times New Roman" w:cs="Times New Roman"/>
          <w:sz w:val="24"/>
          <w:szCs w:val="24"/>
        </w:rPr>
        <w:t xml:space="preserve"> </w:t>
      </w:r>
      <w:proofErr w:type="spellStart"/>
      <w:r w:rsidR="00C03DCA" w:rsidRPr="004D6174">
        <w:rPr>
          <w:rFonts w:ascii="Times New Roman" w:hAnsi="Times New Roman" w:cs="Times New Roman"/>
          <w:i/>
          <w:sz w:val="24"/>
          <w:szCs w:val="24"/>
        </w:rPr>
        <w:t>Enhydra</w:t>
      </w:r>
      <w:proofErr w:type="spellEnd"/>
      <w:r w:rsidR="00C03DCA" w:rsidRPr="004D6174">
        <w:rPr>
          <w:rFonts w:ascii="Times New Roman" w:hAnsi="Times New Roman" w:cs="Times New Roman"/>
          <w:i/>
          <w:sz w:val="24"/>
          <w:szCs w:val="24"/>
        </w:rPr>
        <w:t xml:space="preserve"> </w:t>
      </w:r>
      <w:proofErr w:type="spellStart"/>
      <w:r w:rsidR="00C03DCA" w:rsidRPr="004D6174">
        <w:rPr>
          <w:rFonts w:ascii="Times New Roman" w:hAnsi="Times New Roman" w:cs="Times New Roman"/>
          <w:i/>
          <w:sz w:val="24"/>
          <w:szCs w:val="24"/>
        </w:rPr>
        <w:t>lutris</w:t>
      </w:r>
      <w:proofErr w:type="spellEnd"/>
      <w:r w:rsidR="00845B43" w:rsidRPr="004D6174">
        <w:rPr>
          <w:rFonts w:ascii="Times New Roman" w:hAnsi="Times New Roman" w:cs="Times New Roman"/>
          <w:i/>
          <w:sz w:val="24"/>
          <w:szCs w:val="24"/>
        </w:rPr>
        <w:t>,</w:t>
      </w:r>
      <w:r w:rsidR="0048544C" w:rsidRPr="004D6174">
        <w:rPr>
          <w:rFonts w:ascii="Times New Roman" w:hAnsi="Times New Roman" w:cs="Times New Roman"/>
          <w:sz w:val="24"/>
          <w:szCs w:val="24"/>
        </w:rPr>
        <w:t xml:space="preserve"> in coastal waters of the </w:t>
      </w:r>
      <w:r w:rsidR="00470FF0" w:rsidRPr="004D6174">
        <w:rPr>
          <w:rFonts w:ascii="Times New Roman" w:hAnsi="Times New Roman" w:cs="Times New Roman"/>
          <w:sz w:val="24"/>
          <w:szCs w:val="24"/>
        </w:rPr>
        <w:t>N</w:t>
      </w:r>
      <w:r w:rsidR="0048544C" w:rsidRPr="004D6174">
        <w:rPr>
          <w:rFonts w:ascii="Times New Roman" w:hAnsi="Times New Roman" w:cs="Times New Roman"/>
          <w:sz w:val="24"/>
          <w:szCs w:val="24"/>
        </w:rPr>
        <w:t>orth Pacific Ocean</w:t>
      </w:r>
      <w:r w:rsidR="00470FF0" w:rsidRPr="004D6174">
        <w:rPr>
          <w:rFonts w:ascii="Times New Roman" w:hAnsi="Times New Roman" w:cs="Times New Roman"/>
          <w:sz w:val="24"/>
          <w:szCs w:val="24"/>
        </w:rPr>
        <w:t xml:space="preserve">. </w:t>
      </w:r>
      <w:r w:rsidR="00FC2ABF" w:rsidRPr="004D6174">
        <w:rPr>
          <w:rFonts w:ascii="Times New Roman" w:hAnsi="Times New Roman" w:cs="Times New Roman"/>
          <w:sz w:val="24"/>
          <w:szCs w:val="24"/>
        </w:rPr>
        <w:t xml:space="preserve">Researchers from Alaska to California have found that </w:t>
      </w:r>
      <w:r w:rsidR="00672226" w:rsidRPr="004D6174">
        <w:rPr>
          <w:rFonts w:ascii="Times New Roman" w:hAnsi="Times New Roman" w:cs="Times New Roman"/>
          <w:sz w:val="24"/>
          <w:szCs w:val="24"/>
        </w:rPr>
        <w:t>sea otter</w:t>
      </w:r>
      <w:r w:rsidR="0048544C" w:rsidRPr="004D6174">
        <w:rPr>
          <w:rFonts w:ascii="Times New Roman" w:hAnsi="Times New Roman" w:cs="Times New Roman"/>
          <w:sz w:val="24"/>
          <w:szCs w:val="24"/>
        </w:rPr>
        <w:t xml:space="preserve"> </w:t>
      </w:r>
      <w:r w:rsidR="00672226" w:rsidRPr="004D6174">
        <w:rPr>
          <w:rFonts w:ascii="Times New Roman" w:hAnsi="Times New Roman" w:cs="Times New Roman"/>
          <w:sz w:val="24"/>
          <w:szCs w:val="24"/>
        </w:rPr>
        <w:t xml:space="preserve">predation </w:t>
      </w:r>
      <w:r w:rsidR="0048544C" w:rsidRPr="004D6174">
        <w:rPr>
          <w:rFonts w:ascii="Times New Roman" w:hAnsi="Times New Roman" w:cs="Times New Roman"/>
          <w:sz w:val="24"/>
          <w:szCs w:val="24"/>
        </w:rPr>
        <w:t xml:space="preserve">can </w:t>
      </w:r>
      <w:r w:rsidR="00DC420F" w:rsidRPr="004D6174">
        <w:rPr>
          <w:rFonts w:ascii="Times New Roman" w:hAnsi="Times New Roman" w:cs="Times New Roman"/>
          <w:sz w:val="24"/>
          <w:szCs w:val="24"/>
        </w:rPr>
        <w:t xml:space="preserve">severely </w:t>
      </w:r>
      <w:r w:rsidR="0048544C" w:rsidRPr="004D6174">
        <w:rPr>
          <w:rFonts w:ascii="Times New Roman" w:hAnsi="Times New Roman" w:cs="Times New Roman"/>
          <w:sz w:val="24"/>
          <w:szCs w:val="24"/>
        </w:rPr>
        <w:t xml:space="preserve">reduce </w:t>
      </w:r>
      <w:r w:rsidR="00DC420F" w:rsidRPr="004D6174">
        <w:rPr>
          <w:rFonts w:ascii="Times New Roman" w:hAnsi="Times New Roman" w:cs="Times New Roman"/>
          <w:sz w:val="24"/>
          <w:szCs w:val="24"/>
        </w:rPr>
        <w:t>local densities</w:t>
      </w:r>
      <w:r w:rsidR="0048544C" w:rsidRPr="004D6174">
        <w:rPr>
          <w:rFonts w:ascii="Times New Roman" w:hAnsi="Times New Roman" w:cs="Times New Roman"/>
          <w:sz w:val="24"/>
          <w:szCs w:val="24"/>
        </w:rPr>
        <w:t xml:space="preserve"> of benthic grazing invertebrates such as sea urchins</w:t>
      </w:r>
      <w:r w:rsidR="00FC2ABF" w:rsidRPr="004D6174">
        <w:rPr>
          <w:rFonts w:ascii="Times New Roman" w:hAnsi="Times New Roman" w:cs="Times New Roman"/>
          <w:sz w:val="24"/>
          <w:szCs w:val="24"/>
        </w:rPr>
        <w:t xml:space="preserve">, thereby allowing </w:t>
      </w:r>
      <w:r w:rsidR="0048544C" w:rsidRPr="004D6174">
        <w:rPr>
          <w:rFonts w:ascii="Times New Roman" w:hAnsi="Times New Roman" w:cs="Times New Roman"/>
          <w:sz w:val="24"/>
          <w:szCs w:val="24"/>
        </w:rPr>
        <w:t xml:space="preserve">kelp canopies to develop and expand </w:t>
      </w:r>
      <w:r w:rsidR="009F0792"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 </w:instrText>
      </w:r>
      <w:r w:rsidR="00672226"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EN.CITE.DATA </w:instrText>
      </w:r>
      <w:r w:rsidR="00672226" w:rsidRPr="004D6174">
        <w:rPr>
          <w:rFonts w:ascii="Times New Roman" w:hAnsi="Times New Roman" w:cs="Times New Roman"/>
          <w:sz w:val="24"/>
          <w:szCs w:val="24"/>
        </w:rPr>
      </w:r>
      <w:r w:rsidR="00672226" w:rsidRPr="004D6174">
        <w:rPr>
          <w:rFonts w:ascii="Times New Roman" w:hAnsi="Times New Roman" w:cs="Times New Roman"/>
          <w:sz w:val="24"/>
          <w:szCs w:val="24"/>
        </w:rPr>
        <w:fldChar w:fldCharType="end"/>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separate"/>
      </w:r>
      <w:r w:rsidR="00672226" w:rsidRPr="004D6174">
        <w:rPr>
          <w:rFonts w:ascii="Times New Roman" w:hAnsi="Times New Roman" w:cs="Times New Roman"/>
          <w:noProof/>
          <w:sz w:val="24"/>
          <w:szCs w:val="24"/>
        </w:rPr>
        <w:t>(Estes and Palmisano 1974, Breen et al. 1982, Estes and Duggins 1995, Steneck et al. 2002)</w:t>
      </w:r>
      <w:r w:rsidR="009F0792"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w:t>
      </w:r>
      <w:r w:rsidR="001C675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DFAC655-5061-4C2E-8C76-E5E3BDF574D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C6750"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The</w:t>
      </w:r>
      <w:r w:rsidR="0010045F" w:rsidRPr="004D6174">
        <w:rPr>
          <w:rFonts w:ascii="Times New Roman" w:hAnsi="Times New Roman" w:cs="Times New Roman"/>
          <w:sz w:val="24"/>
          <w:szCs w:val="24"/>
        </w:rPr>
        <w:t xml:space="preserve"> effects of sea otters extend beyond just sea urchin</w:t>
      </w:r>
      <w:r w:rsidR="00655068" w:rsidRPr="004D6174">
        <w:rPr>
          <w:rFonts w:ascii="Times New Roman" w:hAnsi="Times New Roman" w:cs="Times New Roman"/>
          <w:sz w:val="24"/>
          <w:szCs w:val="24"/>
        </w:rPr>
        <w:t xml:space="preserve"> abundance</w:t>
      </w:r>
      <w:r w:rsidR="0010045F" w:rsidRPr="004D6174">
        <w:rPr>
          <w:rFonts w:ascii="Times New Roman" w:hAnsi="Times New Roman" w:cs="Times New Roman"/>
          <w:sz w:val="24"/>
          <w:szCs w:val="24"/>
        </w:rPr>
        <w:t xml:space="preserve"> and kelp</w:t>
      </w:r>
      <w:r w:rsidR="00655068" w:rsidRPr="004D6174">
        <w:rPr>
          <w:rFonts w:ascii="Times New Roman" w:hAnsi="Times New Roman" w:cs="Times New Roman"/>
          <w:sz w:val="24"/>
          <w:szCs w:val="24"/>
        </w:rPr>
        <w:t xml:space="preserve"> coverage</w:t>
      </w:r>
      <w:r w:rsidR="0010045F" w:rsidRPr="004D6174">
        <w:rPr>
          <w:rFonts w:ascii="Times New Roman" w:hAnsi="Times New Roman" w:cs="Times New Roman"/>
          <w:sz w:val="24"/>
          <w:szCs w:val="24"/>
        </w:rPr>
        <w:t xml:space="preserve">: </w:t>
      </w:r>
      <w:r w:rsidR="0048544C" w:rsidRPr="004D6174">
        <w:rPr>
          <w:rFonts w:ascii="Times New Roman" w:hAnsi="Times New Roman" w:cs="Times New Roman"/>
          <w:sz w:val="24"/>
          <w:szCs w:val="24"/>
        </w:rPr>
        <w:t>kelp canopies support distinct fish</w:t>
      </w:r>
      <w:r w:rsidR="00B56634" w:rsidRPr="004D6174">
        <w:rPr>
          <w:rFonts w:ascii="Times New Roman" w:hAnsi="Times New Roman" w:cs="Times New Roman"/>
          <w:sz w:val="24"/>
          <w:szCs w:val="24"/>
        </w:rPr>
        <w:t>,</w:t>
      </w:r>
      <w:r w:rsidR="0048544C" w:rsidRPr="004D6174">
        <w:rPr>
          <w:rFonts w:ascii="Times New Roman" w:hAnsi="Times New Roman" w:cs="Times New Roman"/>
          <w:sz w:val="24"/>
          <w:szCs w:val="24"/>
        </w:rPr>
        <w:t xml:space="preserve"> invertebrate</w:t>
      </w:r>
      <w:r w:rsidR="00B56634" w:rsidRPr="004D6174">
        <w:rPr>
          <w:rFonts w:ascii="Times New Roman" w:hAnsi="Times New Roman" w:cs="Times New Roman"/>
          <w:sz w:val="24"/>
          <w:szCs w:val="24"/>
        </w:rPr>
        <w:t>, and understory algal</w:t>
      </w:r>
      <w:r w:rsidR="0048544C" w:rsidRPr="004D6174">
        <w:rPr>
          <w:rFonts w:ascii="Times New Roman" w:hAnsi="Times New Roman" w:cs="Times New Roman"/>
          <w:sz w:val="24"/>
          <w:szCs w:val="24"/>
        </w:rPr>
        <w:t xml:space="preserve"> communities </w:t>
      </w:r>
      <w:r w:rsidR="001131DC"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 </w:instrText>
      </w:r>
      <w:r w:rsidR="00515753"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EN.CITE.DATA </w:instrText>
      </w:r>
      <w:r w:rsidR="00515753" w:rsidRPr="004D6174">
        <w:rPr>
          <w:rFonts w:ascii="Times New Roman" w:hAnsi="Times New Roman" w:cs="Times New Roman"/>
          <w:sz w:val="24"/>
          <w:szCs w:val="24"/>
        </w:rPr>
      </w:r>
      <w:r w:rsidR="00515753" w:rsidRPr="004D6174">
        <w:rPr>
          <w:rFonts w:ascii="Times New Roman" w:hAnsi="Times New Roman" w:cs="Times New Roman"/>
          <w:sz w:val="24"/>
          <w:szCs w:val="24"/>
        </w:rPr>
        <w:fldChar w:fldCharType="end"/>
      </w:r>
      <w:r w:rsidR="001131DC" w:rsidRPr="004D6174">
        <w:rPr>
          <w:rFonts w:ascii="Times New Roman" w:hAnsi="Times New Roman" w:cs="Times New Roman"/>
          <w:sz w:val="24"/>
          <w:szCs w:val="24"/>
        </w:rPr>
      </w:r>
      <w:r w:rsidR="001131DC" w:rsidRPr="004D6174">
        <w:rPr>
          <w:rFonts w:ascii="Times New Roman" w:hAnsi="Times New Roman" w:cs="Times New Roman"/>
          <w:sz w:val="24"/>
          <w:szCs w:val="24"/>
        </w:rPr>
        <w:fldChar w:fldCharType="separate"/>
      </w:r>
      <w:r w:rsidR="00515753" w:rsidRPr="004D6174">
        <w:rPr>
          <w:rFonts w:ascii="Times New Roman" w:hAnsi="Times New Roman" w:cs="Times New Roman"/>
          <w:noProof/>
          <w:sz w:val="24"/>
          <w:szCs w:val="24"/>
        </w:rPr>
        <w:t>(Duggins 1988, Ebeling and Laur 1988, Reisewitz et al. 2006, Markel and Shurin 2015)</w:t>
      </w:r>
      <w:r w:rsidR="001131DC" w:rsidRPr="004D6174">
        <w:rPr>
          <w:rFonts w:ascii="Times New Roman" w:hAnsi="Times New Roman" w:cs="Times New Roman"/>
          <w:sz w:val="24"/>
          <w:szCs w:val="24"/>
        </w:rPr>
        <w:fldChar w:fldCharType="end"/>
      </w:r>
      <w:r w:rsidR="00956657"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4D6174">
        <w:rPr>
          <w:rFonts w:ascii="Times New Roman" w:hAnsi="Times New Roman" w:cs="Times New Roman"/>
          <w:sz w:val="24"/>
          <w:szCs w:val="24"/>
        </w:rPr>
        <w:fldChar w:fldCharType="separate"/>
      </w:r>
      <w:r w:rsidR="00956657" w:rsidRPr="004D6174">
        <w:rPr>
          <w:rFonts w:ascii="Times New Roman" w:hAnsi="Times New Roman" w:cs="Times New Roman"/>
          <w:sz w:val="24"/>
          <w:szCs w:val="24"/>
        </w:rPr>
        <w:t>(Watson &amp; Estes 2011)</w:t>
      </w:r>
      <w:r w:rsidR="00956657" w:rsidRPr="004D6174">
        <w:rPr>
          <w:rFonts w:ascii="Times New Roman" w:hAnsi="Times New Roman" w:cs="Times New Roman"/>
          <w:sz w:val="24"/>
          <w:szCs w:val="24"/>
        </w:rPr>
        <w:fldChar w:fldCharType="end"/>
      </w:r>
      <w:r w:rsidR="0048544C" w:rsidRPr="004D6174">
        <w:rPr>
          <w:rFonts w:ascii="Times New Roman" w:hAnsi="Times New Roman" w:cs="Times New Roman"/>
          <w:sz w:val="24"/>
          <w:szCs w:val="24"/>
        </w:rPr>
        <w:t xml:space="preserve"> and </w:t>
      </w:r>
      <w:r w:rsidR="00672226" w:rsidRPr="004D6174">
        <w:rPr>
          <w:rFonts w:ascii="Times New Roman" w:hAnsi="Times New Roman" w:cs="Times New Roman"/>
          <w:sz w:val="24"/>
          <w:szCs w:val="24"/>
        </w:rPr>
        <w:t>perform</w:t>
      </w:r>
      <w:r w:rsidR="0048544C" w:rsidRPr="004D6174">
        <w:rPr>
          <w:rFonts w:ascii="Times New Roman" w:hAnsi="Times New Roman" w:cs="Times New Roman"/>
          <w:sz w:val="24"/>
          <w:szCs w:val="24"/>
        </w:rPr>
        <w:t xml:space="preserve"> ecosystem </w:t>
      </w:r>
      <w:r w:rsidR="00672226" w:rsidRPr="004D6174">
        <w:rPr>
          <w:rFonts w:ascii="Times New Roman" w:hAnsi="Times New Roman" w:cs="Times New Roman"/>
          <w:sz w:val="24"/>
          <w:szCs w:val="24"/>
        </w:rPr>
        <w:t>roles</w:t>
      </w:r>
      <w:r w:rsidR="0048544C" w:rsidRPr="004D6174">
        <w:rPr>
          <w:rFonts w:ascii="Times New Roman" w:hAnsi="Times New Roman" w:cs="Times New Roman"/>
          <w:sz w:val="24"/>
          <w:szCs w:val="24"/>
        </w:rPr>
        <w:t xml:space="preserve"> such as </w:t>
      </w:r>
      <w:r w:rsidR="00467531" w:rsidRPr="004D6174">
        <w:rPr>
          <w:rFonts w:ascii="Times New Roman" w:hAnsi="Times New Roman" w:cs="Times New Roman"/>
          <w:sz w:val="24"/>
          <w:szCs w:val="24"/>
        </w:rPr>
        <w:t xml:space="preserve">wave energy attenuation </w: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 </w:instrTex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EN.CITE.DATA </w:instrText>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separate"/>
      </w:r>
      <w:r w:rsidR="00467531" w:rsidRPr="004D6174">
        <w:rPr>
          <w:rFonts w:ascii="Times New Roman" w:hAnsi="Times New Roman" w:cs="Times New Roman"/>
          <w:noProof/>
          <w:sz w:val="24"/>
          <w:szCs w:val="24"/>
        </w:rPr>
        <w:t>(Pinsky et al. 2013)</w:t>
      </w:r>
      <w:r w:rsidR="00467531" w:rsidRPr="004D6174">
        <w:rPr>
          <w:rFonts w:ascii="Times New Roman" w:hAnsi="Times New Roman" w:cs="Times New Roman"/>
          <w:sz w:val="24"/>
          <w:szCs w:val="24"/>
        </w:rPr>
        <w:fldChar w:fldCharType="end"/>
      </w:r>
      <w:r w:rsidR="001E6FFA" w:rsidRPr="004D6174">
        <w:rPr>
          <w:rFonts w:ascii="Times New Roman" w:hAnsi="Times New Roman" w:cs="Times New Roman"/>
          <w:sz w:val="24"/>
          <w:szCs w:val="24"/>
        </w:rPr>
        <w:t xml:space="preserve"> and carbon storage </w:t>
      </w:r>
      <w:r w:rsidR="003D1D77"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CA8CA6BC-B877-4A08-833F-8E36DAF2131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(Wilmers et al. 2012)</w:t>
      </w:r>
      <w:r w:rsidR="003D1D77"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t>.</w:t>
      </w:r>
      <w:r w:rsidR="005742B0"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t>Similar community</w:t>
      </w:r>
      <w:ins w:id="2" w:author="Frick, Kinsey" w:date="2017-12-21T14:46:00Z">
        <w:r w:rsidR="00E272E7">
          <w:rPr>
            <w:rFonts w:ascii="Times New Roman" w:hAnsi="Times New Roman" w:cs="Times New Roman"/>
            <w:sz w:val="24"/>
            <w:szCs w:val="24"/>
          </w:rPr>
          <w:t>-</w:t>
        </w:r>
      </w:ins>
      <w:r w:rsidR="00956657" w:rsidRPr="004D6174">
        <w:rPr>
          <w:rFonts w:ascii="Times New Roman" w:hAnsi="Times New Roman" w:cs="Times New Roman"/>
          <w:sz w:val="24"/>
          <w:szCs w:val="24"/>
        </w:rPr>
        <w:t xml:space="preserve"> and ecosystem</w:t>
      </w:r>
      <w:ins w:id="3" w:author="Frick, Kinsey" w:date="2017-12-21T14:46:00Z">
        <w:r w:rsidR="00E272E7">
          <w:rPr>
            <w:rFonts w:ascii="Times New Roman" w:hAnsi="Times New Roman" w:cs="Times New Roman"/>
            <w:sz w:val="24"/>
            <w:szCs w:val="24"/>
          </w:rPr>
          <w:t>-</w:t>
        </w:r>
      </w:ins>
      <w:del w:id="4" w:author="Frick, Kinsey" w:date="2017-12-21T14:47:00Z">
        <w:r w:rsidR="00956657" w:rsidRPr="004D6174" w:rsidDel="00E272E7">
          <w:rPr>
            <w:rFonts w:ascii="Times New Roman" w:hAnsi="Times New Roman" w:cs="Times New Roman"/>
            <w:sz w:val="24"/>
            <w:szCs w:val="24"/>
          </w:rPr>
          <w:delText xml:space="preserve"> </w:delText>
        </w:r>
      </w:del>
      <w:r w:rsidR="00956657" w:rsidRPr="004D6174">
        <w:rPr>
          <w:rFonts w:ascii="Times New Roman" w:hAnsi="Times New Roman" w:cs="Times New Roman"/>
          <w:sz w:val="24"/>
          <w:szCs w:val="24"/>
        </w:rPr>
        <w:t>level consequences of sea otters have been noted in other coastal habitats as well</w:t>
      </w:r>
      <w:r w:rsidR="00444B1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95C20C81-E14A-479C-B982-500849C307EB&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4D6174">
        <w:rPr>
          <w:rFonts w:ascii="Times New Roman" w:hAnsi="Times New Roman" w:cs="Times New Roman"/>
          <w:sz w:val="24"/>
          <w:szCs w:val="24"/>
        </w:rPr>
        <w:fldChar w:fldCharType="separate"/>
      </w:r>
      <w:r w:rsidR="00444B19" w:rsidRPr="004D6174">
        <w:rPr>
          <w:rFonts w:ascii="Times New Roman" w:hAnsi="Times New Roman" w:cs="Times New Roman"/>
          <w:sz w:val="24"/>
          <w:szCs w:val="24"/>
        </w:rPr>
        <w:t>{e.g. seagrass communities; Hughes:2013gk}</w:t>
      </w:r>
      <w:r w:rsidR="00444B19" w:rsidRPr="004D6174">
        <w:rPr>
          <w:rFonts w:ascii="Times New Roman" w:hAnsi="Times New Roman" w:cs="Times New Roman"/>
          <w:sz w:val="24"/>
          <w:szCs w:val="24"/>
        </w:rPr>
        <w:fldChar w:fldCharType="end"/>
      </w:r>
      <w:r w:rsidR="00444B19" w:rsidRPr="004D6174">
        <w:rPr>
          <w:rFonts w:ascii="Times New Roman" w:hAnsi="Times New Roman" w:cs="Times New Roman"/>
          <w:sz w:val="24"/>
          <w:szCs w:val="24"/>
        </w:rPr>
        <w:t>.</w:t>
      </w:r>
    </w:p>
    <w:p w14:paraId="051A4568" w14:textId="3A4648FC" w:rsidR="00960441" w:rsidRPr="004D6174" w:rsidRDefault="00DC420F"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w:t>
      </w:r>
      <w:r w:rsidR="00BE4771" w:rsidRPr="004D6174">
        <w:rPr>
          <w:rFonts w:ascii="Times New Roman" w:hAnsi="Times New Roman" w:cs="Times New Roman"/>
          <w:sz w:val="24"/>
          <w:szCs w:val="24"/>
        </w:rPr>
        <w:t xml:space="preserve">ea otters </w:t>
      </w:r>
      <w:r w:rsidR="00244886" w:rsidRPr="004D6174">
        <w:rPr>
          <w:rFonts w:ascii="Times New Roman" w:hAnsi="Times New Roman" w:cs="Times New Roman"/>
          <w:sz w:val="24"/>
          <w:szCs w:val="24"/>
        </w:rPr>
        <w:t>are native to the</w:t>
      </w:r>
      <w:r w:rsidR="00C052BB" w:rsidRPr="004D6174">
        <w:rPr>
          <w:rFonts w:ascii="Times New Roman" w:hAnsi="Times New Roman" w:cs="Times New Roman"/>
          <w:sz w:val="24"/>
          <w:szCs w:val="24"/>
        </w:rPr>
        <w:t xml:space="preserve"> coast of</w:t>
      </w:r>
      <w:r w:rsidR="00244886"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the </w:t>
      </w:r>
      <w:r w:rsidR="00244886" w:rsidRPr="004D6174">
        <w:rPr>
          <w:rFonts w:ascii="Times New Roman" w:hAnsi="Times New Roman" w:cs="Times New Roman"/>
          <w:sz w:val="24"/>
          <w:szCs w:val="24"/>
        </w:rPr>
        <w:t xml:space="preserve">Olympic </w:t>
      </w:r>
      <w:r w:rsidR="00C052BB" w:rsidRPr="004D6174">
        <w:rPr>
          <w:rFonts w:ascii="Times New Roman" w:hAnsi="Times New Roman" w:cs="Times New Roman"/>
          <w:sz w:val="24"/>
          <w:szCs w:val="24"/>
        </w:rPr>
        <w:t xml:space="preserve">Peninsula </w:t>
      </w:r>
      <w:r w:rsidR="00E47119">
        <w:rPr>
          <w:rFonts w:ascii="Times New Roman" w:hAnsi="Times New Roman" w:cs="Times New Roman"/>
          <w:sz w:val="24"/>
          <w:szCs w:val="24"/>
        </w:rPr>
        <w:t>of Washington s</w:t>
      </w:r>
      <w:r w:rsidR="00515753" w:rsidRPr="004D6174">
        <w:rPr>
          <w:rFonts w:ascii="Times New Roman" w:hAnsi="Times New Roman" w:cs="Times New Roman"/>
          <w:sz w:val="24"/>
          <w:szCs w:val="24"/>
        </w:rPr>
        <w:t>tate, USA (Fig. 1</w:t>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but </w:t>
      </w:r>
      <w:r w:rsidR="00BE4771" w:rsidRPr="004D6174">
        <w:rPr>
          <w:rFonts w:ascii="Times New Roman" w:hAnsi="Times New Roman" w:cs="Times New Roman"/>
          <w:sz w:val="24"/>
          <w:szCs w:val="24"/>
        </w:rPr>
        <w:t>were</w:t>
      </w:r>
      <w:r w:rsidR="00244886" w:rsidRPr="004D6174">
        <w:rPr>
          <w:rFonts w:ascii="Times New Roman" w:hAnsi="Times New Roman" w:cs="Times New Roman"/>
          <w:sz w:val="24"/>
          <w:szCs w:val="24"/>
        </w:rPr>
        <w:t xml:space="preserve"> hunted to extirpation</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 xml:space="preserve">by </w:t>
      </w:r>
      <w:r w:rsidR="006F582B" w:rsidRPr="004D6174">
        <w:rPr>
          <w:rFonts w:ascii="Times New Roman" w:hAnsi="Times New Roman" w:cs="Times New Roman"/>
          <w:sz w:val="24"/>
          <w:szCs w:val="24"/>
        </w:rPr>
        <w:t>the early 20th</w:t>
      </w:r>
      <w:r w:rsidR="00BE4771" w:rsidRPr="004D6174">
        <w:rPr>
          <w:rFonts w:ascii="Times New Roman" w:hAnsi="Times New Roman" w:cs="Times New Roman"/>
          <w:sz w:val="24"/>
          <w:szCs w:val="24"/>
        </w:rPr>
        <w:t xml:space="preserve"> </w:t>
      </w:r>
      <w:del w:id="5" w:author="Frick, Kinsey" w:date="2017-12-21T14:47:00Z">
        <w:r w:rsidR="00C03DCA" w:rsidRPr="004D6174" w:rsidDel="00E272E7">
          <w:rPr>
            <w:rFonts w:ascii="Times New Roman" w:hAnsi="Times New Roman" w:cs="Times New Roman"/>
            <w:sz w:val="24"/>
            <w:szCs w:val="24"/>
          </w:rPr>
          <w:delText>C</w:delText>
        </w:r>
      </w:del>
      <w:ins w:id="6" w:author="Frick, Kinsey" w:date="2017-12-21T14:47:00Z">
        <w:r w:rsidR="00E272E7">
          <w:rPr>
            <w:rFonts w:ascii="Times New Roman" w:hAnsi="Times New Roman" w:cs="Times New Roman"/>
            <w:sz w:val="24"/>
            <w:szCs w:val="24"/>
          </w:rPr>
          <w:t>c</w:t>
        </w:r>
      </w:ins>
      <w:r w:rsidR="00C03DCA" w:rsidRPr="004D6174">
        <w:rPr>
          <w:rFonts w:ascii="Times New Roman" w:hAnsi="Times New Roman" w:cs="Times New Roman"/>
          <w:sz w:val="24"/>
          <w:szCs w:val="24"/>
        </w:rPr>
        <w:t>entury</w:t>
      </w:r>
      <w:r w:rsidR="006F582B" w:rsidRPr="004D6174">
        <w:rPr>
          <w:rFonts w:ascii="Times New Roman" w:hAnsi="Times New Roman" w:cs="Times New Roman"/>
          <w:sz w:val="24"/>
          <w:szCs w:val="24"/>
        </w:rPr>
        <w:t xml:space="preserve"> </w:t>
      </w:r>
      <w:r w:rsidR="005F6D06" w:rsidRPr="004D6174">
        <w:rPr>
          <w:rFonts w:ascii="Times New Roman" w:hAnsi="Times New Roman" w:cs="Times New Roman"/>
          <w:sz w:val="24"/>
          <w:szCs w:val="24"/>
        </w:rPr>
        <w:fldChar w:fldCharType="begin"/>
      </w:r>
      <w:r w:rsidR="005F6D06" w:rsidRPr="004D6174">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4D6174">
        <w:rPr>
          <w:rFonts w:ascii="Times New Roman" w:hAnsi="Times New Roman" w:cs="Times New Roman"/>
          <w:sz w:val="24"/>
          <w:szCs w:val="24"/>
        </w:rPr>
        <w:fldChar w:fldCharType="separate"/>
      </w:r>
      <w:r w:rsidR="005F6D06" w:rsidRPr="004D6174">
        <w:rPr>
          <w:rFonts w:ascii="Times New Roman" w:hAnsi="Times New Roman" w:cs="Times New Roman"/>
          <w:noProof/>
          <w:sz w:val="24"/>
          <w:szCs w:val="24"/>
        </w:rPr>
        <w:t>(Lance et al. 2004)</w:t>
      </w:r>
      <w:r w:rsidR="005F6D06"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Reestablishment efforts began in </w:t>
      </w:r>
      <w:r w:rsidR="00BE4771" w:rsidRPr="004D6174">
        <w:rPr>
          <w:rFonts w:ascii="Times New Roman" w:hAnsi="Times New Roman" w:cs="Times New Roman"/>
          <w:sz w:val="24"/>
          <w:szCs w:val="24"/>
        </w:rPr>
        <w:t xml:space="preserve">1969-1970, </w:t>
      </w:r>
      <w:r w:rsidRPr="004D6174">
        <w:rPr>
          <w:rFonts w:ascii="Times New Roman" w:hAnsi="Times New Roman" w:cs="Times New Roman"/>
          <w:sz w:val="24"/>
          <w:szCs w:val="24"/>
        </w:rPr>
        <w:t xml:space="preserve">when </w:t>
      </w:r>
      <w:r w:rsidR="0000489A" w:rsidRPr="004D6174">
        <w:rPr>
          <w:rFonts w:ascii="Times New Roman" w:hAnsi="Times New Roman" w:cs="Times New Roman"/>
          <w:sz w:val="24"/>
          <w:szCs w:val="24"/>
        </w:rPr>
        <w:t>59</w:t>
      </w:r>
      <w:r w:rsidR="00BE4771" w:rsidRPr="004D6174">
        <w:rPr>
          <w:rFonts w:ascii="Times New Roman" w:hAnsi="Times New Roman" w:cs="Times New Roman"/>
          <w:sz w:val="24"/>
          <w:szCs w:val="24"/>
        </w:rPr>
        <w:t xml:space="preserve"> sea otters were </w:t>
      </w:r>
      <w:r w:rsidR="0000489A" w:rsidRPr="004D6174">
        <w:rPr>
          <w:rFonts w:ascii="Times New Roman" w:hAnsi="Times New Roman" w:cs="Times New Roman"/>
          <w:sz w:val="24"/>
          <w:szCs w:val="24"/>
        </w:rPr>
        <w:t>trans</w:t>
      </w:r>
      <w:r w:rsidR="00BE4771" w:rsidRPr="004D6174">
        <w:rPr>
          <w:rFonts w:ascii="Times New Roman" w:hAnsi="Times New Roman" w:cs="Times New Roman"/>
          <w:sz w:val="24"/>
          <w:szCs w:val="24"/>
        </w:rPr>
        <w:t xml:space="preserve">located </w:t>
      </w:r>
      <w:r w:rsidR="00457371" w:rsidRPr="004D6174">
        <w:rPr>
          <w:rFonts w:ascii="Times New Roman" w:hAnsi="Times New Roman" w:cs="Times New Roman"/>
          <w:sz w:val="24"/>
          <w:szCs w:val="24"/>
        </w:rPr>
        <w:t xml:space="preserve">to Washington </w:t>
      </w:r>
      <w:r w:rsidR="00BE4771" w:rsidRPr="004D6174">
        <w:rPr>
          <w:rFonts w:ascii="Times New Roman" w:hAnsi="Times New Roman" w:cs="Times New Roman"/>
          <w:sz w:val="24"/>
          <w:szCs w:val="24"/>
        </w:rPr>
        <w:t xml:space="preserve">from </w:t>
      </w:r>
      <w:r w:rsidR="0000489A" w:rsidRPr="004D6174">
        <w:rPr>
          <w:rFonts w:ascii="Times New Roman" w:hAnsi="Times New Roman" w:cs="Times New Roman"/>
          <w:sz w:val="24"/>
          <w:szCs w:val="24"/>
        </w:rPr>
        <w:t>Amchitka Island</w:t>
      </w:r>
      <w:ins w:id="7" w:author="Frick, Kinsey" w:date="2017-12-21T14:48:00Z">
        <w:r w:rsidR="00E272E7">
          <w:rPr>
            <w:rFonts w:ascii="Times New Roman" w:hAnsi="Times New Roman" w:cs="Times New Roman"/>
            <w:sz w:val="24"/>
            <w:szCs w:val="24"/>
          </w:rPr>
          <w:t>, AK</w:t>
        </w:r>
      </w:ins>
      <w:r w:rsidR="00BE4771" w:rsidRPr="004D6174">
        <w:rPr>
          <w:rFonts w:ascii="Times New Roman" w:hAnsi="Times New Roman" w:cs="Times New Roman"/>
          <w:sz w:val="24"/>
          <w:szCs w:val="24"/>
        </w:rPr>
        <w:t xml:space="preserve"> </w:t>
      </w:r>
      <w:r w:rsidR="0000489A" w:rsidRPr="004D6174">
        <w:rPr>
          <w:rFonts w:ascii="Times New Roman" w:hAnsi="Times New Roman" w:cs="Times New Roman"/>
          <w:sz w:val="24"/>
          <w:szCs w:val="24"/>
        </w:rPr>
        <w:fldChar w:fldCharType="begin"/>
      </w:r>
      <w:r w:rsidR="0000489A" w:rsidRPr="004D6174">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4D6174">
        <w:rPr>
          <w:rFonts w:ascii="Times New Roman" w:hAnsi="Times New Roman" w:cs="Times New Roman"/>
          <w:sz w:val="24"/>
          <w:szCs w:val="24"/>
        </w:rPr>
        <w:fldChar w:fldCharType="separate"/>
      </w:r>
      <w:r w:rsidR="0000489A" w:rsidRPr="004D6174">
        <w:rPr>
          <w:rFonts w:ascii="Times New Roman" w:hAnsi="Times New Roman" w:cs="Times New Roman"/>
          <w:noProof/>
          <w:sz w:val="24"/>
          <w:szCs w:val="24"/>
        </w:rPr>
        <w:t>(Jameson et al. 1982)</w:t>
      </w:r>
      <w:r w:rsidR="0000489A"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Despite </w:t>
      </w:r>
      <w:r w:rsidR="00E91F0E" w:rsidRPr="004D6174">
        <w:rPr>
          <w:rFonts w:ascii="Times New Roman" w:hAnsi="Times New Roman" w:cs="Times New Roman"/>
          <w:sz w:val="24"/>
          <w:szCs w:val="24"/>
        </w:rPr>
        <w:t>high</w:t>
      </w:r>
      <w:r w:rsidR="00C813F3"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t xml:space="preserve">mortality in the </w:t>
      </w:r>
      <w:r w:rsidRPr="004D6174">
        <w:rPr>
          <w:rFonts w:ascii="Times New Roman" w:hAnsi="Times New Roman" w:cs="Times New Roman"/>
          <w:sz w:val="24"/>
          <w:szCs w:val="24"/>
        </w:rPr>
        <w:t xml:space="preserve">early </w:t>
      </w:r>
      <w:r w:rsidR="00E91F0E" w:rsidRPr="004D6174">
        <w:rPr>
          <w:rFonts w:ascii="Times New Roman" w:hAnsi="Times New Roman" w:cs="Times New Roman"/>
          <w:sz w:val="24"/>
          <w:szCs w:val="24"/>
        </w:rPr>
        <w:lastRenderedPageBreak/>
        <w:t xml:space="preserve">1970s, the population </w:t>
      </w:r>
      <w:r w:rsidR="00C813F3" w:rsidRPr="004D6174">
        <w:rPr>
          <w:rFonts w:ascii="Times New Roman" w:hAnsi="Times New Roman" w:cs="Times New Roman"/>
          <w:sz w:val="24"/>
          <w:szCs w:val="24"/>
        </w:rPr>
        <w:t>eventua</w:t>
      </w:r>
      <w:r w:rsidR="0018150D" w:rsidRPr="004D6174">
        <w:rPr>
          <w:rFonts w:ascii="Times New Roman" w:hAnsi="Times New Roman" w:cs="Times New Roman"/>
          <w:sz w:val="24"/>
          <w:szCs w:val="24"/>
        </w:rPr>
        <w:t>lly began to grow</w:t>
      </w:r>
      <w:r w:rsidR="00015878" w:rsidRPr="004D6174">
        <w:rPr>
          <w:rFonts w:ascii="Times New Roman" w:hAnsi="Times New Roman" w:cs="Times New Roman"/>
          <w:sz w:val="24"/>
          <w:szCs w:val="24"/>
        </w:rPr>
        <w:t xml:space="preserve"> (Fig. 1)</w:t>
      </w:r>
      <w:r w:rsidR="0018150D" w:rsidRPr="004D6174">
        <w:rPr>
          <w:rFonts w:ascii="Times New Roman" w:hAnsi="Times New Roman" w:cs="Times New Roman"/>
          <w:sz w:val="24"/>
          <w:szCs w:val="24"/>
        </w:rPr>
        <w:t xml:space="preserve">, surpassing </w:t>
      </w:r>
      <w:r w:rsidR="00157812" w:rsidRPr="004D6174">
        <w:rPr>
          <w:rFonts w:ascii="Times New Roman" w:hAnsi="Times New Roman" w:cs="Times New Roman"/>
          <w:sz w:val="24"/>
          <w:szCs w:val="24"/>
        </w:rPr>
        <w:t>200 individuals by 1989</w:t>
      </w:r>
      <w:r w:rsidR="00E91F0E"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fldChar w:fldCharType="begin"/>
      </w:r>
      <w:r w:rsidR="004B210F" w:rsidRPr="004D6174">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4D6174">
        <w:rPr>
          <w:rFonts w:ascii="Times New Roman" w:hAnsi="Times New Roman" w:cs="Times New Roman"/>
          <w:sz w:val="24"/>
          <w:szCs w:val="24"/>
        </w:rPr>
        <w:fldChar w:fldCharType="separate"/>
      </w:r>
      <w:r w:rsidR="00E91F0E" w:rsidRPr="004D6174">
        <w:rPr>
          <w:rFonts w:ascii="Times New Roman" w:hAnsi="Times New Roman" w:cs="Times New Roman"/>
          <w:noProof/>
          <w:sz w:val="24"/>
          <w:szCs w:val="24"/>
        </w:rPr>
        <w:t>(Jameson 1993)</w:t>
      </w:r>
      <w:r w:rsidR="00E91F0E" w:rsidRPr="004D6174">
        <w:rPr>
          <w:rFonts w:ascii="Times New Roman" w:hAnsi="Times New Roman" w:cs="Times New Roman"/>
          <w:sz w:val="24"/>
          <w:szCs w:val="24"/>
        </w:rPr>
        <w:fldChar w:fldCharType="end"/>
      </w:r>
      <w:r w:rsidR="00D85CD7" w:rsidRPr="004D6174">
        <w:rPr>
          <w:rFonts w:ascii="Times New Roman" w:hAnsi="Times New Roman" w:cs="Times New Roman"/>
          <w:sz w:val="24"/>
          <w:szCs w:val="24"/>
        </w:rPr>
        <w:t xml:space="preserve"> and </w:t>
      </w:r>
      <w:r w:rsidR="0018150D" w:rsidRPr="004D6174">
        <w:rPr>
          <w:rFonts w:ascii="Times New Roman" w:hAnsi="Times New Roman" w:cs="Times New Roman"/>
          <w:sz w:val="24"/>
          <w:szCs w:val="24"/>
        </w:rPr>
        <w:t>600 by the late 1990s</w:t>
      </w:r>
      <w:r w:rsidR="0011350E"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fldChar w:fldCharType="begin"/>
      </w:r>
      <w:r w:rsidR="0018150D" w:rsidRPr="004D6174">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4D6174">
        <w:rPr>
          <w:rFonts w:ascii="Times New Roman" w:hAnsi="Times New Roman" w:cs="Times New Roman"/>
          <w:sz w:val="24"/>
          <w:szCs w:val="24"/>
        </w:rPr>
        <w:fldChar w:fldCharType="separate"/>
      </w:r>
      <w:r w:rsidR="0018150D" w:rsidRPr="004D6174">
        <w:rPr>
          <w:rFonts w:ascii="Times New Roman" w:hAnsi="Times New Roman" w:cs="Times New Roman"/>
          <w:noProof/>
          <w:sz w:val="24"/>
          <w:szCs w:val="24"/>
        </w:rPr>
        <w:t>(Jameson and Jeffries 1999)</w:t>
      </w:r>
      <w:r w:rsidR="0018150D" w:rsidRPr="004D6174">
        <w:rPr>
          <w:rFonts w:ascii="Times New Roman" w:hAnsi="Times New Roman" w:cs="Times New Roman"/>
          <w:sz w:val="24"/>
          <w:szCs w:val="24"/>
        </w:rPr>
        <w:fldChar w:fldCharType="end"/>
      </w:r>
      <w:r w:rsidR="00C052BB" w:rsidRPr="004D6174">
        <w:rPr>
          <w:rFonts w:ascii="Times New Roman" w:hAnsi="Times New Roman" w:cs="Times New Roman"/>
          <w:sz w:val="24"/>
          <w:szCs w:val="24"/>
        </w:rPr>
        <w:t>(</w:t>
      </w:r>
      <w:r w:rsidR="00D85CD7"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w:t>
      </w:r>
      <w:r w:rsidR="00BE6DBA" w:rsidRPr="004D6174">
        <w:rPr>
          <w:rFonts w:ascii="Times New Roman" w:hAnsi="Times New Roman" w:cs="Times New Roman"/>
          <w:sz w:val="24"/>
          <w:szCs w:val="24"/>
        </w:rPr>
        <w:t>SCUBA</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surveys </w:t>
      </w:r>
      <w:r w:rsidR="00A40026" w:rsidRPr="004D6174">
        <w:rPr>
          <w:rFonts w:ascii="Times New Roman" w:hAnsi="Times New Roman" w:cs="Times New Roman"/>
          <w:sz w:val="24"/>
          <w:szCs w:val="24"/>
        </w:rPr>
        <w:t>at multiple sites (Fig. 1)</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in</w:t>
      </w:r>
      <w:r w:rsidR="000B4409" w:rsidRPr="004D6174">
        <w:rPr>
          <w:rFonts w:ascii="Times New Roman" w:hAnsi="Times New Roman" w:cs="Times New Roman"/>
          <w:sz w:val="24"/>
          <w:szCs w:val="24"/>
        </w:rPr>
        <w:t xml:space="preserve"> 1987</w:t>
      </w:r>
      <w:r w:rsidR="00C813F3" w:rsidRPr="004D6174">
        <w:rPr>
          <w:rFonts w:ascii="Times New Roman" w:hAnsi="Times New Roman" w:cs="Times New Roman"/>
          <w:sz w:val="24"/>
          <w:szCs w:val="24"/>
        </w:rPr>
        <w:t xml:space="preserve"> </w:t>
      </w:r>
      <w:r w:rsidR="0083451E" w:rsidRPr="004D6174">
        <w:rPr>
          <w:rFonts w:ascii="Times New Roman" w:hAnsi="Times New Roman" w:cs="Times New Roman"/>
          <w:sz w:val="24"/>
          <w:szCs w:val="24"/>
        </w:rPr>
        <w:t xml:space="preserve">indicated </w:t>
      </w:r>
      <w:r w:rsidR="00C813F3" w:rsidRPr="004D6174">
        <w:rPr>
          <w:rFonts w:ascii="Times New Roman" w:hAnsi="Times New Roman" w:cs="Times New Roman"/>
          <w:sz w:val="24"/>
          <w:szCs w:val="24"/>
        </w:rPr>
        <w:t>that</w:t>
      </w:r>
      <w:r w:rsidR="000B4409" w:rsidRPr="004D6174">
        <w:rPr>
          <w:rFonts w:ascii="Times New Roman" w:hAnsi="Times New Roman" w:cs="Times New Roman"/>
          <w:sz w:val="24"/>
          <w:szCs w:val="24"/>
        </w:rPr>
        <w:t xml:space="preserve"> otter densities were</w:t>
      </w:r>
      <w:r w:rsidR="00C813F3" w:rsidRPr="004D6174">
        <w:rPr>
          <w:rFonts w:ascii="Times New Roman" w:hAnsi="Times New Roman" w:cs="Times New Roman"/>
          <w:sz w:val="24"/>
          <w:szCs w:val="24"/>
        </w:rPr>
        <w:t xml:space="preserve"> </w:t>
      </w:r>
      <w:r w:rsidR="000B4409" w:rsidRPr="004D6174">
        <w:rPr>
          <w:rFonts w:ascii="Times New Roman" w:hAnsi="Times New Roman" w:cs="Times New Roman"/>
          <w:sz w:val="24"/>
          <w:szCs w:val="24"/>
        </w:rPr>
        <w:t xml:space="preserve">correlated with </w:t>
      </w:r>
      <w:r w:rsidR="0083451E" w:rsidRPr="004D6174">
        <w:rPr>
          <w:rFonts w:ascii="Times New Roman" w:hAnsi="Times New Roman" w:cs="Times New Roman"/>
          <w:sz w:val="24"/>
          <w:szCs w:val="24"/>
        </w:rPr>
        <w:t xml:space="preserve">increased coverage of foliose and canopy-forming kelps, and reduced </w:t>
      </w:r>
      <w:r w:rsidR="000B4409" w:rsidRPr="004D6174">
        <w:rPr>
          <w:rFonts w:ascii="Times New Roman" w:hAnsi="Times New Roman" w:cs="Times New Roman"/>
          <w:sz w:val="24"/>
          <w:szCs w:val="24"/>
        </w:rPr>
        <w:t>abundance and size of benthic invertebrates</w:t>
      </w:r>
      <w:r w:rsidR="00BD1502" w:rsidRPr="004D6174">
        <w:rPr>
          <w:rFonts w:ascii="Times New Roman" w:hAnsi="Times New Roman" w:cs="Times New Roman"/>
          <w:sz w:val="24"/>
          <w:szCs w:val="24"/>
        </w:rPr>
        <w:t>,</w:t>
      </w:r>
      <w:r w:rsidR="000B4409" w:rsidRPr="004D6174">
        <w:rPr>
          <w:rFonts w:ascii="Times New Roman" w:hAnsi="Times New Roman" w:cs="Times New Roman"/>
          <w:sz w:val="24"/>
          <w:szCs w:val="24"/>
        </w:rPr>
        <w:t xml:space="preserve"> including </w:t>
      </w:r>
      <w:r w:rsidR="003B31E0" w:rsidRPr="004D6174">
        <w:rPr>
          <w:rFonts w:ascii="Times New Roman" w:hAnsi="Times New Roman" w:cs="Times New Roman"/>
          <w:sz w:val="24"/>
          <w:szCs w:val="24"/>
        </w:rPr>
        <w:t xml:space="preserve">the kelp-grazing </w:t>
      </w:r>
      <w:r w:rsidR="000B4409" w:rsidRPr="004D6174">
        <w:rPr>
          <w:rFonts w:ascii="Times New Roman" w:hAnsi="Times New Roman" w:cs="Times New Roman"/>
          <w:sz w:val="24"/>
          <w:szCs w:val="24"/>
        </w:rPr>
        <w:t xml:space="preserve">red sea urchin </w:t>
      </w:r>
      <w:proofErr w:type="spellStart"/>
      <w:r w:rsidR="002229E9" w:rsidRPr="004D6174">
        <w:rPr>
          <w:rFonts w:ascii="Times New Roman" w:hAnsi="Times New Roman" w:cs="Times New Roman"/>
          <w:i/>
          <w:sz w:val="24"/>
          <w:szCs w:val="24"/>
        </w:rPr>
        <w:t>Mes</w:t>
      </w:r>
      <w:r w:rsidR="000B4409" w:rsidRPr="004D6174">
        <w:rPr>
          <w:rFonts w:ascii="Times New Roman" w:hAnsi="Times New Roman" w:cs="Times New Roman"/>
          <w:i/>
          <w:sz w:val="24"/>
          <w:szCs w:val="24"/>
        </w:rPr>
        <w:t>ocentrotus</w:t>
      </w:r>
      <w:proofErr w:type="spellEnd"/>
      <w:r w:rsidR="000B4409" w:rsidRPr="004D6174">
        <w:rPr>
          <w:rFonts w:ascii="Times New Roman" w:hAnsi="Times New Roman" w:cs="Times New Roman"/>
          <w:i/>
          <w:sz w:val="24"/>
          <w:szCs w:val="24"/>
        </w:rPr>
        <w:t xml:space="preserve"> </w:t>
      </w:r>
      <w:proofErr w:type="spellStart"/>
      <w:r w:rsidR="000B4409" w:rsidRPr="004D6174">
        <w:rPr>
          <w:rFonts w:ascii="Times New Roman" w:hAnsi="Times New Roman" w:cs="Times New Roman"/>
          <w:i/>
          <w:sz w:val="24"/>
          <w:szCs w:val="24"/>
        </w:rPr>
        <w:t>franciscanus</w:t>
      </w:r>
      <w:proofErr w:type="spellEnd"/>
      <w:r w:rsidR="0083451E" w:rsidRPr="004D6174">
        <w:rPr>
          <w:rFonts w:ascii="Times New Roman" w:hAnsi="Times New Roman" w:cs="Times New Roman"/>
          <w:sz w:val="24"/>
          <w:szCs w:val="24"/>
        </w:rPr>
        <w:t xml:space="preserve"> </w:t>
      </w:r>
      <w:r w:rsidR="003907EC" w:rsidRPr="004D6174">
        <w:rPr>
          <w:rFonts w:ascii="Times New Roman" w:hAnsi="Times New Roman" w:cs="Times New Roman"/>
          <w:sz w:val="24"/>
          <w:szCs w:val="24"/>
        </w:rPr>
        <w:fldChar w:fldCharType="begin"/>
      </w:r>
      <w:r w:rsidR="003907EC" w:rsidRPr="004D6174">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4D6174">
        <w:rPr>
          <w:rFonts w:ascii="Times New Roman" w:hAnsi="Times New Roman" w:cs="Times New Roman"/>
          <w:sz w:val="24"/>
          <w:szCs w:val="24"/>
        </w:rPr>
        <w:fldChar w:fldCharType="separate"/>
      </w:r>
      <w:r w:rsidR="003907EC" w:rsidRPr="004D6174">
        <w:rPr>
          <w:rFonts w:ascii="Times New Roman" w:hAnsi="Times New Roman" w:cs="Times New Roman"/>
          <w:noProof/>
          <w:sz w:val="24"/>
          <w:szCs w:val="24"/>
        </w:rPr>
        <w:t>(Kvitek et al. 1989)</w:t>
      </w:r>
      <w:r w:rsidR="003907EC" w:rsidRPr="004D6174">
        <w:rPr>
          <w:rFonts w:ascii="Times New Roman" w:hAnsi="Times New Roman" w:cs="Times New Roman"/>
          <w:sz w:val="24"/>
          <w:szCs w:val="24"/>
        </w:rPr>
        <w:fldChar w:fldCharType="end"/>
      </w:r>
      <w:r w:rsidR="003B2D30"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t>Subsequent</w:t>
      </w:r>
      <w:r w:rsidR="004B210F"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surveys in</w:t>
      </w:r>
      <w:r w:rsidR="00D82F94"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1995 and 1999 indicated that </w:t>
      </w:r>
      <w:r w:rsidR="00A40026" w:rsidRPr="004D6174">
        <w:rPr>
          <w:rFonts w:ascii="Times New Roman" w:hAnsi="Times New Roman" w:cs="Times New Roman"/>
          <w:sz w:val="24"/>
          <w:szCs w:val="24"/>
        </w:rPr>
        <w:t xml:space="preserve">the expanding </w:t>
      </w:r>
      <w:r w:rsidR="0018150D" w:rsidRPr="004D6174">
        <w:rPr>
          <w:rFonts w:ascii="Times New Roman" w:hAnsi="Times New Roman" w:cs="Times New Roman"/>
          <w:sz w:val="24"/>
          <w:szCs w:val="24"/>
        </w:rPr>
        <w:t>sea otter</w:t>
      </w:r>
      <w:r w:rsidR="00885440" w:rsidRPr="004D6174">
        <w:rPr>
          <w:rFonts w:ascii="Times New Roman" w:hAnsi="Times New Roman" w:cs="Times New Roman"/>
          <w:sz w:val="24"/>
          <w:szCs w:val="24"/>
        </w:rPr>
        <w:t xml:space="preserve"> </w:t>
      </w:r>
      <w:r w:rsidR="00A40026" w:rsidRPr="004D6174">
        <w:rPr>
          <w:rFonts w:ascii="Times New Roman" w:hAnsi="Times New Roman" w:cs="Times New Roman"/>
          <w:sz w:val="24"/>
          <w:szCs w:val="24"/>
        </w:rPr>
        <w:t xml:space="preserve">population had </w:t>
      </w:r>
      <w:r w:rsidR="00744E12" w:rsidRPr="004D6174">
        <w:rPr>
          <w:rFonts w:ascii="Times New Roman" w:hAnsi="Times New Roman" w:cs="Times New Roman"/>
          <w:sz w:val="24"/>
          <w:szCs w:val="24"/>
        </w:rPr>
        <w:t xml:space="preserve">produced </w:t>
      </w:r>
      <w:r w:rsidR="00A40026" w:rsidRPr="004D6174">
        <w:rPr>
          <w:rFonts w:ascii="Times New Roman" w:hAnsi="Times New Roman" w:cs="Times New Roman"/>
          <w:sz w:val="24"/>
          <w:szCs w:val="24"/>
        </w:rPr>
        <w:t xml:space="preserve">these keystone predator effects on invertebrates and kelp </w:t>
      </w:r>
      <w:commentRangeStart w:id="8"/>
      <w:r w:rsidR="00885440" w:rsidRPr="004D6174">
        <w:rPr>
          <w:rFonts w:ascii="Times New Roman" w:hAnsi="Times New Roman" w:cs="Times New Roman"/>
          <w:sz w:val="24"/>
          <w:szCs w:val="24"/>
        </w:rPr>
        <w:t>to</w:t>
      </w:r>
      <w:commentRangeEnd w:id="8"/>
      <w:r w:rsidR="00FC2A73">
        <w:rPr>
          <w:rStyle w:val="CommentReference"/>
        </w:rPr>
        <w:commentReference w:id="8"/>
      </w:r>
      <w:r w:rsidR="00885440" w:rsidRPr="004D6174">
        <w:rPr>
          <w:rFonts w:ascii="Times New Roman" w:hAnsi="Times New Roman" w:cs="Times New Roman"/>
          <w:sz w:val="24"/>
          <w:szCs w:val="24"/>
        </w:rPr>
        <w:t xml:space="preserve"> </w:t>
      </w:r>
      <w:r w:rsidR="00744E12" w:rsidRPr="004D6174">
        <w:rPr>
          <w:rFonts w:ascii="Times New Roman" w:hAnsi="Times New Roman" w:cs="Times New Roman"/>
          <w:sz w:val="24"/>
          <w:szCs w:val="24"/>
        </w:rPr>
        <w:t xml:space="preserve">additional </w:t>
      </w:r>
      <w:r w:rsidR="00885440" w:rsidRPr="004D6174">
        <w:rPr>
          <w:rFonts w:ascii="Times New Roman" w:hAnsi="Times New Roman" w:cs="Times New Roman"/>
          <w:sz w:val="24"/>
          <w:szCs w:val="24"/>
        </w:rPr>
        <w:t xml:space="preserve">areas of </w:t>
      </w:r>
      <w:r w:rsidR="00DF232A" w:rsidRPr="004D6174">
        <w:rPr>
          <w:rFonts w:ascii="Times New Roman" w:hAnsi="Times New Roman" w:cs="Times New Roman"/>
          <w:sz w:val="24"/>
          <w:szCs w:val="24"/>
        </w:rPr>
        <w:t xml:space="preserve">the </w:t>
      </w:r>
      <w:r w:rsidR="00885440" w:rsidRPr="004D6174">
        <w:rPr>
          <w:rFonts w:ascii="Times New Roman" w:hAnsi="Times New Roman" w:cs="Times New Roman"/>
          <w:sz w:val="24"/>
          <w:szCs w:val="24"/>
        </w:rPr>
        <w:t>coast</w:t>
      </w:r>
      <w:r w:rsidR="00DA2376" w:rsidRPr="004D6174">
        <w:rPr>
          <w:rFonts w:ascii="Times New Roman" w:hAnsi="Times New Roman" w:cs="Times New Roman"/>
          <w:sz w:val="24"/>
          <w:szCs w:val="24"/>
        </w:rPr>
        <w:t xml:space="preserve"> </w:t>
      </w:r>
      <w:r w:rsidR="00B10A24" w:rsidRPr="004D6174">
        <w:rPr>
          <w:rFonts w:ascii="Times New Roman" w:hAnsi="Times New Roman" w:cs="Times New Roman"/>
          <w:sz w:val="24"/>
          <w:szCs w:val="24"/>
        </w:rPr>
        <w:fldChar w:fldCharType="begin"/>
      </w:r>
      <w:r w:rsidR="00B10A24" w:rsidRPr="004D6174">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4D6174">
        <w:rPr>
          <w:rFonts w:ascii="Times New Roman" w:hAnsi="Times New Roman" w:cs="Times New Roman"/>
          <w:sz w:val="24"/>
          <w:szCs w:val="24"/>
        </w:rPr>
        <w:fldChar w:fldCharType="separate"/>
      </w:r>
      <w:r w:rsidR="00B10A24" w:rsidRPr="004D6174">
        <w:rPr>
          <w:rFonts w:ascii="Times New Roman" w:hAnsi="Times New Roman" w:cs="Times New Roman"/>
          <w:noProof/>
          <w:sz w:val="24"/>
          <w:szCs w:val="24"/>
        </w:rPr>
        <w:t>(Kvitek et al. 2000)</w:t>
      </w:r>
      <w:r w:rsidR="00B10A24" w:rsidRPr="004D6174">
        <w:rPr>
          <w:rFonts w:ascii="Times New Roman" w:hAnsi="Times New Roman" w:cs="Times New Roman"/>
          <w:sz w:val="24"/>
          <w:szCs w:val="24"/>
        </w:rPr>
        <w:fldChar w:fldCharType="end"/>
      </w:r>
      <w:r w:rsidR="004A11B6" w:rsidRPr="004D6174">
        <w:rPr>
          <w:rFonts w:ascii="Times New Roman" w:hAnsi="Times New Roman" w:cs="Times New Roman"/>
          <w:sz w:val="24"/>
          <w:szCs w:val="24"/>
        </w:rPr>
        <w:t xml:space="preserve"> </w:t>
      </w:r>
      <w:r w:rsidR="004A11B6"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C9E020B-B388-4574-919E-1ABDC70DBD88&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A11B6" w:rsidRPr="004D6174">
        <w:rPr>
          <w:rFonts w:ascii="Times New Roman" w:hAnsi="Times New Roman" w:cs="Times New Roman"/>
          <w:sz w:val="24"/>
          <w:szCs w:val="24"/>
        </w:rPr>
        <w:fldChar w:fldCharType="end"/>
      </w:r>
      <w:r w:rsidR="00885440" w:rsidRPr="004D6174">
        <w:rPr>
          <w:rFonts w:ascii="Times New Roman" w:hAnsi="Times New Roman" w:cs="Times New Roman"/>
          <w:sz w:val="24"/>
          <w:szCs w:val="24"/>
        </w:rPr>
        <w:t xml:space="preserve">. </w:t>
      </w:r>
      <w:r w:rsidR="00E9571E" w:rsidRPr="004D6174">
        <w:rPr>
          <w:rFonts w:ascii="Times New Roman" w:hAnsi="Times New Roman" w:cs="Times New Roman"/>
          <w:sz w:val="24"/>
          <w:szCs w:val="24"/>
        </w:rPr>
        <w:t xml:space="preserve">Around </w:t>
      </w:r>
      <w:r w:rsidR="00BD1502" w:rsidRPr="004D6174">
        <w:rPr>
          <w:rFonts w:ascii="Times New Roman" w:hAnsi="Times New Roman" w:cs="Times New Roman"/>
          <w:sz w:val="24"/>
          <w:szCs w:val="24"/>
        </w:rPr>
        <w:t>this</w:t>
      </w:r>
      <w:r w:rsidR="00960441" w:rsidRPr="004D6174">
        <w:rPr>
          <w:rFonts w:ascii="Times New Roman" w:hAnsi="Times New Roman" w:cs="Times New Roman"/>
          <w:sz w:val="24"/>
          <w:szCs w:val="24"/>
        </w:rPr>
        <w:t xml:space="preserve"> time, the </w:t>
      </w:r>
      <w:r w:rsidR="0083451E" w:rsidRPr="004D6174">
        <w:rPr>
          <w:rFonts w:ascii="Times New Roman" w:hAnsi="Times New Roman" w:cs="Times New Roman"/>
          <w:sz w:val="24"/>
          <w:szCs w:val="24"/>
        </w:rPr>
        <w:t xml:space="preserve">kelp canopy </w:t>
      </w:r>
      <w:r w:rsidR="00960441" w:rsidRPr="004D6174">
        <w:rPr>
          <w:rFonts w:ascii="Times New Roman" w:hAnsi="Times New Roman" w:cs="Times New Roman"/>
          <w:sz w:val="24"/>
          <w:szCs w:val="24"/>
        </w:rPr>
        <w:t xml:space="preserve">reached peak surface coverage at the scale of the Olympic Coast (Fig. </w:t>
      </w:r>
      <w:r w:rsidR="005B71FA" w:rsidRPr="004D6174">
        <w:rPr>
          <w:rFonts w:ascii="Times New Roman" w:hAnsi="Times New Roman" w:cs="Times New Roman"/>
          <w:sz w:val="24"/>
          <w:szCs w:val="24"/>
        </w:rPr>
        <w:t>1</w:t>
      </w:r>
      <w:r w:rsidR="00E377F7" w:rsidRPr="004D6174">
        <w:rPr>
          <w:rFonts w:ascii="Times New Roman" w:hAnsi="Times New Roman" w:cs="Times New Roman"/>
          <w:sz w:val="24"/>
          <w:szCs w:val="24"/>
        </w:rPr>
        <w:t xml:space="preserve">; Washington Department of Natural Resources kelp monitoring program; </w:t>
      </w:r>
      <w:r w:rsidR="003F675F" w:rsidRPr="004D6174">
        <w:rPr>
          <w:rFonts w:ascii="Times New Roman" w:hAnsi="Times New Roman" w:cs="Times New Roman"/>
          <w:color w:val="000000"/>
          <w:sz w:val="24"/>
          <w:szCs w:val="24"/>
        </w:rPr>
        <w:t>https://www.dnr.wa.gov/programs-and-services/aquatics/aquatic-science/kelp-monitoring</w:t>
      </w:r>
      <w:commentRangeStart w:id="9"/>
      <w:r w:rsidR="003F675F" w:rsidRPr="004D6174">
        <w:rPr>
          <w:rFonts w:ascii="Times New Roman" w:hAnsi="Times New Roman" w:cs="Times New Roman"/>
          <w:color w:val="000000"/>
          <w:sz w:val="24"/>
          <w:szCs w:val="24"/>
        </w:rPr>
        <w:t>;</w:t>
      </w:r>
      <w:r w:rsidR="00BD2C98" w:rsidRPr="004D6174">
        <w:rPr>
          <w:rFonts w:ascii="Times New Roman" w:hAnsi="Times New Roman" w:cs="Times New Roman"/>
          <w:sz w:val="24"/>
          <w:szCs w:val="24"/>
        </w:rPr>
        <w:t xml:space="preserve"> </w:t>
      </w:r>
      <w:r w:rsidR="009E74C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&lt;citation&gt;&lt;uuid&gt;82C5F7F6-DC08-4E69-B37F-2D91FB200977&lt;/uuid&gt;&lt;priority&gt;0&lt;/priority&gt;&lt;publications&gt;&lt;publication&gt;&lt;publication_date&gt;99201700001200000000200000&lt;/publication_date&gt;&lt;title&gt;The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t>
      </w:r>
      <w:proofErr w:type="spellStart"/>
      <w:r w:rsidR="003D1D77" w:rsidRPr="004D6174">
        <w:rPr>
          <w:rFonts w:ascii="Times New Roman" w:hAnsi="Times New Roman" w:cs="Times New Roman"/>
          <w:sz w:val="24"/>
          <w:szCs w:val="24"/>
        </w:rPr>
        <w:t>Pfister</w:t>
      </w:r>
      <w:proofErr w:type="spellEnd"/>
      <w:r w:rsidR="003D1D77" w:rsidRPr="004D6174">
        <w:rPr>
          <w:rFonts w:ascii="Times New Roman" w:hAnsi="Times New Roman" w:cs="Times New Roman"/>
          <w:sz w:val="24"/>
          <w:szCs w:val="24"/>
        </w:rPr>
        <w:t xml:space="preserve"> et al. 2017)</w:t>
      </w:r>
      <w:r w:rsidR="009E74CB" w:rsidRPr="004D6174">
        <w:rPr>
          <w:rFonts w:ascii="Times New Roman" w:hAnsi="Times New Roman" w:cs="Times New Roman"/>
          <w:sz w:val="24"/>
          <w:szCs w:val="24"/>
        </w:rPr>
        <w:fldChar w:fldCharType="end"/>
      </w:r>
      <w:commentRangeEnd w:id="9"/>
      <w:r w:rsidR="00FC2A73">
        <w:rPr>
          <w:rStyle w:val="CommentReference"/>
        </w:rPr>
        <w:commentReference w:id="9"/>
      </w:r>
      <w:r w:rsidR="00B63FF4" w:rsidRPr="004D6174">
        <w:rPr>
          <w:rFonts w:ascii="Times New Roman" w:hAnsi="Times New Roman" w:cs="Times New Roman"/>
          <w:sz w:val="24"/>
          <w:szCs w:val="24"/>
        </w:rPr>
        <w:t>)</w:t>
      </w:r>
      <w:ins w:id="10" w:author="Frick, Kinsey" w:date="2017-12-21T14:51:00Z">
        <w:r w:rsidR="00FC2A73">
          <w:rPr>
            <w:rFonts w:ascii="Times New Roman" w:hAnsi="Times New Roman" w:cs="Times New Roman"/>
            <w:sz w:val="24"/>
            <w:szCs w:val="24"/>
          </w:rPr>
          <w:t>.</w:t>
        </w:r>
      </w:ins>
    </w:p>
    <w:p w14:paraId="2608E717" w14:textId="3E3F49EE" w:rsidR="007F630F" w:rsidRPr="004D6174" w:rsidRDefault="005F15BF" w:rsidP="00D85CD7">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Since th</w:t>
      </w:r>
      <w:r w:rsidR="00D82F94" w:rsidRPr="004D6174">
        <w:rPr>
          <w:rFonts w:ascii="Times New Roman" w:hAnsi="Times New Roman" w:cs="Times New Roman"/>
          <w:sz w:val="24"/>
          <w:szCs w:val="24"/>
        </w:rPr>
        <w:t xml:space="preserve">e </w:t>
      </w:r>
      <w:r w:rsidR="00AC5069" w:rsidRPr="004D6174">
        <w:rPr>
          <w:rFonts w:ascii="Times New Roman" w:hAnsi="Times New Roman" w:cs="Times New Roman"/>
          <w:sz w:val="24"/>
          <w:szCs w:val="24"/>
        </w:rPr>
        <w:t xml:space="preserve">subtidal </w:t>
      </w:r>
      <w:r w:rsidR="00D82F94" w:rsidRPr="004D6174">
        <w:rPr>
          <w:rFonts w:ascii="Times New Roman" w:hAnsi="Times New Roman" w:cs="Times New Roman"/>
          <w:sz w:val="24"/>
          <w:szCs w:val="24"/>
        </w:rPr>
        <w:t>community surveys</w:t>
      </w:r>
      <w:r w:rsidRPr="004D6174">
        <w:rPr>
          <w:rFonts w:ascii="Times New Roman" w:hAnsi="Times New Roman" w:cs="Times New Roman"/>
          <w:sz w:val="24"/>
          <w:szCs w:val="24"/>
        </w:rPr>
        <w:t xml:space="preserve"> in 1999</w:t>
      </w:r>
      <w:r w:rsidR="009D6549" w:rsidRPr="004D6174">
        <w:rPr>
          <w:rFonts w:ascii="Times New Roman" w:hAnsi="Times New Roman" w:cs="Times New Roman"/>
          <w:sz w:val="24"/>
          <w:szCs w:val="24"/>
        </w:rPr>
        <w:t xml:space="preserve">, the </w:t>
      </w:r>
      <w:r w:rsidR="00A2192D" w:rsidRPr="004D6174">
        <w:rPr>
          <w:rFonts w:ascii="Times New Roman" w:hAnsi="Times New Roman" w:cs="Times New Roman"/>
          <w:sz w:val="24"/>
          <w:szCs w:val="24"/>
        </w:rPr>
        <w:t xml:space="preserve">Olympic Coast sea </w:t>
      </w:r>
      <w:r w:rsidR="006E39F1" w:rsidRPr="004D6174">
        <w:rPr>
          <w:rFonts w:ascii="Times New Roman" w:hAnsi="Times New Roman" w:cs="Times New Roman"/>
          <w:sz w:val="24"/>
          <w:szCs w:val="24"/>
        </w:rPr>
        <w:t xml:space="preserve">otter </w:t>
      </w:r>
      <w:r w:rsidR="009D6549" w:rsidRPr="004D6174">
        <w:rPr>
          <w:rFonts w:ascii="Times New Roman" w:hAnsi="Times New Roman" w:cs="Times New Roman"/>
          <w:sz w:val="24"/>
          <w:szCs w:val="24"/>
        </w:rPr>
        <w:t>p</w:t>
      </w:r>
      <w:r w:rsidR="00AC5069" w:rsidRPr="004D6174">
        <w:rPr>
          <w:rFonts w:ascii="Times New Roman" w:hAnsi="Times New Roman" w:cs="Times New Roman"/>
          <w:sz w:val="24"/>
          <w:szCs w:val="24"/>
        </w:rPr>
        <w:t xml:space="preserve">opulation has more than doubled </w:t>
      </w:r>
      <w:r w:rsidR="00AC5069" w:rsidRPr="004D6174">
        <w:rPr>
          <w:rFonts w:ascii="Times New Roman" w:hAnsi="Times New Roman" w:cs="Times New Roman"/>
          <w:sz w:val="24"/>
          <w:szCs w:val="24"/>
        </w:rPr>
        <w:fldChar w:fldCharType="begin"/>
      </w:r>
      <w:r w:rsidR="00015878" w:rsidRPr="004D6174">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4D6174">
        <w:rPr>
          <w:rFonts w:ascii="Times New Roman" w:hAnsi="Times New Roman" w:cs="Times New Roman"/>
          <w:sz w:val="24"/>
          <w:szCs w:val="24"/>
        </w:rPr>
        <w:fldChar w:fldCharType="separate"/>
      </w:r>
      <w:r w:rsidR="00015878" w:rsidRPr="004D6174">
        <w:rPr>
          <w:rFonts w:ascii="Times New Roman" w:hAnsi="Times New Roman" w:cs="Times New Roman"/>
          <w:noProof/>
          <w:sz w:val="24"/>
          <w:szCs w:val="24"/>
        </w:rPr>
        <w:t>(Fig. 1; Jeffries and Jameson 2014)</w:t>
      </w:r>
      <w:r w:rsidR="00AC5069" w:rsidRPr="004D6174">
        <w:rPr>
          <w:rFonts w:ascii="Times New Roman" w:hAnsi="Times New Roman" w:cs="Times New Roman"/>
          <w:sz w:val="24"/>
          <w:szCs w:val="24"/>
        </w:rPr>
        <w:fldChar w:fldCharType="end"/>
      </w:r>
      <w:r w:rsidR="00AC506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t>We expect</w:t>
      </w:r>
      <w:ins w:id="11" w:author="Frick, Kinsey" w:date="2017-12-21T14:51:00Z">
        <w:r w:rsidR="00FC2A73">
          <w:rPr>
            <w:rFonts w:ascii="Times New Roman" w:hAnsi="Times New Roman" w:cs="Times New Roman"/>
            <w:sz w:val="24"/>
            <w:szCs w:val="24"/>
          </w:rPr>
          <w:t>ed</w:t>
        </w:r>
      </w:ins>
      <w:r w:rsidR="00444B19" w:rsidRPr="004D6174">
        <w:rPr>
          <w:rFonts w:ascii="Times New Roman" w:hAnsi="Times New Roman" w:cs="Times New Roman"/>
          <w:sz w:val="24"/>
          <w:szCs w:val="24"/>
        </w:rPr>
        <w:t xml:space="preserve"> that increased top down predation by sea otters might have further </w:t>
      </w:r>
      <w:r w:rsidR="000824B9" w:rsidRPr="004D6174">
        <w:rPr>
          <w:rFonts w:ascii="Times New Roman" w:hAnsi="Times New Roman" w:cs="Times New Roman"/>
          <w:sz w:val="24"/>
          <w:szCs w:val="24"/>
        </w:rPr>
        <w:t>suppress</w:t>
      </w:r>
      <w:r w:rsidR="00DB4238" w:rsidRPr="004D6174">
        <w:rPr>
          <w:rFonts w:ascii="Times New Roman" w:hAnsi="Times New Roman" w:cs="Times New Roman"/>
          <w:sz w:val="24"/>
          <w:szCs w:val="24"/>
        </w:rPr>
        <w:t>ed</w:t>
      </w:r>
      <w:r w:rsidR="00740EAB" w:rsidRPr="004D6174">
        <w:rPr>
          <w:rFonts w:ascii="Times New Roman" w:hAnsi="Times New Roman" w:cs="Times New Roman"/>
          <w:sz w:val="24"/>
          <w:szCs w:val="24"/>
        </w:rPr>
        <w:t xml:space="preserve"> benthic macroinvertebrates </w:t>
      </w:r>
      <w:r w:rsidR="00AC5069" w:rsidRPr="004D6174">
        <w:rPr>
          <w:rFonts w:ascii="Times New Roman" w:hAnsi="Times New Roman" w:cs="Times New Roman"/>
          <w:sz w:val="24"/>
          <w:szCs w:val="24"/>
        </w:rPr>
        <w:t>and</w:t>
      </w:r>
      <w:r w:rsidR="00C052BB" w:rsidRPr="004D6174">
        <w:rPr>
          <w:rFonts w:ascii="Times New Roman" w:hAnsi="Times New Roman" w:cs="Times New Roman"/>
          <w:sz w:val="24"/>
          <w:szCs w:val="24"/>
        </w:rPr>
        <w:t xml:space="preserve"> increased kelp canopy cover</w:t>
      </w:r>
      <w:r w:rsidR="006438ED" w:rsidRPr="004D6174">
        <w:rPr>
          <w:rFonts w:ascii="Times New Roman" w:hAnsi="Times New Roman" w:cs="Times New Roman"/>
          <w:sz w:val="24"/>
          <w:szCs w:val="24"/>
        </w:rPr>
        <w:t>; however,</w:t>
      </w:r>
      <w:r w:rsidR="00C052BB" w:rsidRPr="004D6174">
        <w:rPr>
          <w:rFonts w:ascii="Times New Roman" w:hAnsi="Times New Roman" w:cs="Times New Roman"/>
          <w:sz w:val="24"/>
          <w:szCs w:val="24"/>
        </w:rPr>
        <w:t xml:space="preserve"> the</w:t>
      </w:r>
      <w:r w:rsidR="00740EAB" w:rsidRPr="004D6174">
        <w:rPr>
          <w:rFonts w:ascii="Times New Roman" w:hAnsi="Times New Roman" w:cs="Times New Roman"/>
          <w:sz w:val="24"/>
          <w:szCs w:val="24"/>
        </w:rPr>
        <w:t xml:space="preserve"> total kelp canopy area has declined </w:t>
      </w:r>
      <w:r w:rsidR="005742B0" w:rsidRPr="004D6174">
        <w:rPr>
          <w:rFonts w:ascii="Times New Roman" w:hAnsi="Times New Roman" w:cs="Times New Roman"/>
          <w:sz w:val="24"/>
          <w:szCs w:val="24"/>
        </w:rPr>
        <w:t xml:space="preserve">from a peak abundance in </w:t>
      </w:r>
      <w:r w:rsidR="00DB4238" w:rsidRPr="004D6174">
        <w:rPr>
          <w:rFonts w:ascii="Times New Roman" w:hAnsi="Times New Roman" w:cs="Times New Roman"/>
          <w:sz w:val="24"/>
          <w:szCs w:val="24"/>
        </w:rPr>
        <w:t xml:space="preserve">roughly 2005 </w:t>
      </w:r>
      <w:r w:rsidR="00740EAB" w:rsidRPr="004D6174">
        <w:rPr>
          <w:rFonts w:ascii="Times New Roman" w:hAnsi="Times New Roman" w:cs="Times New Roman"/>
          <w:sz w:val="24"/>
          <w:szCs w:val="24"/>
        </w:rPr>
        <w:t xml:space="preserve">(Fig. </w:t>
      </w:r>
      <w:r w:rsidR="00015878" w:rsidRPr="004D6174">
        <w:rPr>
          <w:rFonts w:ascii="Times New Roman" w:hAnsi="Times New Roman" w:cs="Times New Roman"/>
          <w:sz w:val="24"/>
          <w:szCs w:val="24"/>
        </w:rPr>
        <w:t>1</w:t>
      </w:r>
      <w:r w:rsidR="00740EAB" w:rsidRPr="004D6174">
        <w:rPr>
          <w:rFonts w:ascii="Times New Roman" w:hAnsi="Times New Roman" w:cs="Times New Roman"/>
          <w:sz w:val="24"/>
          <w:szCs w:val="24"/>
        </w:rPr>
        <w:t xml:space="preserve">). </w:t>
      </w:r>
      <w:r w:rsidR="00DE6451" w:rsidRPr="004D6174">
        <w:rPr>
          <w:rFonts w:ascii="Times New Roman" w:hAnsi="Times New Roman" w:cs="Times New Roman"/>
          <w:sz w:val="24"/>
          <w:szCs w:val="24"/>
        </w:rPr>
        <w:t>T</w:t>
      </w:r>
      <w:r w:rsidR="00C052BB" w:rsidRPr="004D6174">
        <w:rPr>
          <w:rFonts w:ascii="Times New Roman" w:hAnsi="Times New Roman" w:cs="Times New Roman"/>
          <w:sz w:val="24"/>
          <w:szCs w:val="24"/>
        </w:rPr>
        <w:t xml:space="preserve">he decoupling of sea otter and kelp </w:t>
      </w:r>
      <w:r w:rsidR="00DE6451" w:rsidRPr="004D6174">
        <w:rPr>
          <w:rFonts w:ascii="Times New Roman" w:hAnsi="Times New Roman" w:cs="Times New Roman"/>
          <w:sz w:val="24"/>
          <w:szCs w:val="24"/>
        </w:rPr>
        <w:t>changes warrant</w:t>
      </w:r>
      <w:ins w:id="12" w:author="Frick, Kinsey" w:date="2017-12-21T14:51:00Z">
        <w:r w:rsidR="00FC2A73">
          <w:rPr>
            <w:rFonts w:ascii="Times New Roman" w:hAnsi="Times New Roman" w:cs="Times New Roman"/>
            <w:sz w:val="24"/>
            <w:szCs w:val="24"/>
          </w:rPr>
          <w:t>s</w:t>
        </w:r>
      </w:ins>
      <w:r w:rsidR="00DE6451" w:rsidRPr="004D6174">
        <w:rPr>
          <w:rFonts w:ascii="Times New Roman" w:hAnsi="Times New Roman" w:cs="Times New Roman"/>
          <w:sz w:val="24"/>
          <w:szCs w:val="24"/>
        </w:rPr>
        <w:t xml:space="preserve"> renewed research to understand patterns of nearshore community change at the regional and landscape scales.</w:t>
      </w:r>
      <w:r w:rsidR="00510746" w:rsidRPr="004D6174">
        <w:rPr>
          <w:rFonts w:ascii="Times New Roman" w:hAnsi="Times New Roman" w:cs="Times New Roman"/>
          <w:sz w:val="24"/>
          <w:szCs w:val="24"/>
        </w:rPr>
        <w:t xml:space="preserve"> </w:t>
      </w:r>
      <w:r w:rsidR="00D85CD7" w:rsidRPr="004D6174">
        <w:rPr>
          <w:rFonts w:ascii="Times New Roman" w:hAnsi="Times New Roman" w:cs="Times New Roman"/>
          <w:sz w:val="24"/>
          <w:szCs w:val="24"/>
        </w:rPr>
        <w:t xml:space="preserve">An intriguing possibility is that the decoupling of sea otters and kelp indicates a recovery of benthic grazers </w:t>
      </w:r>
      <w:r w:rsidR="00435703" w:rsidRPr="004D6174">
        <w:rPr>
          <w:rFonts w:ascii="Times New Roman" w:hAnsi="Times New Roman" w:cs="Times New Roman"/>
          <w:sz w:val="24"/>
          <w:szCs w:val="24"/>
        </w:rPr>
        <w:t>on the Olympic Coast</w:t>
      </w:r>
      <w:commentRangeStart w:id="13"/>
      <w:commentRangeStart w:id="14"/>
      <w:r w:rsidR="00D85CD7" w:rsidRPr="004D6174">
        <w:rPr>
          <w:rFonts w:ascii="Times New Roman" w:hAnsi="Times New Roman" w:cs="Times New Roman"/>
          <w:sz w:val="24"/>
          <w:szCs w:val="24"/>
        </w:rPr>
        <w:t>.</w:t>
      </w:r>
      <w:commentRangeEnd w:id="13"/>
      <w:r w:rsidR="005614EF" w:rsidRPr="004D6174">
        <w:rPr>
          <w:rStyle w:val="CommentReference"/>
          <w:rFonts w:ascii="Times New Roman" w:hAnsi="Times New Roman" w:cs="Times New Roman"/>
        </w:rPr>
        <w:commentReference w:id="13"/>
      </w:r>
      <w:commentRangeEnd w:id="14"/>
      <w:r w:rsidR="00FC2A73">
        <w:rPr>
          <w:rStyle w:val="CommentReference"/>
        </w:rPr>
        <w:commentReference w:id="14"/>
      </w:r>
    </w:p>
    <w:p w14:paraId="24BBEB70" w14:textId="284DB499" w:rsidR="00744E12" w:rsidRPr="004D6174" w:rsidRDefault="00744E12" w:rsidP="00E4711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While sea otters are generally assumed to play a strong top-down role in shifting North Pacific coastal ecosystems from herbivore-dominated to algae-dominated </w:t>
      </w: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(Soulé et al. 2003)</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this generality has been both affirmed and challenged over the past 40 years</w:t>
      </w:r>
      <w:r w:rsidR="00E47119">
        <w:rPr>
          <w:rFonts w:ascii="Times New Roman" w:hAnsi="Times New Roman" w:cs="Times New Roman"/>
          <w:sz w:val="24"/>
          <w:szCs w:val="24"/>
        </w:rPr>
        <w:t xml:space="preserve"> </w:t>
      </w:r>
      <w:r w:rsidR="00E47119" w:rsidRPr="004D6174">
        <w:rPr>
          <w:rFonts w:ascii="Times New Roman" w:hAnsi="Times New Roman" w:cs="Times New Roman"/>
          <w:sz w:val="24"/>
          <w:szCs w:val="24"/>
        </w:rPr>
        <w:fldChar w:fldCharType="begin"/>
      </w:r>
      <w:r w:rsidR="00E47119" w:rsidRPr="004D6174">
        <w:rPr>
          <w:rFonts w:ascii="Times New Roman" w:hAnsi="Times New Roman" w:cs="Times New Roman"/>
          <w:sz w:val="24"/>
          <w:szCs w:val="24"/>
        </w:rPr>
        <w:instrText xml:space="preserve"> ADDIN PAPERS2_CITATIONS &lt;citation&gt;&lt;uuid&gt;66D16A14-5729-4683-A857-B241B9363D1B&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4D6174">
        <w:rPr>
          <w:rFonts w:ascii="Times New Roman" w:hAnsi="Times New Roman" w:cs="Times New Roman"/>
          <w:sz w:val="24"/>
          <w:szCs w:val="24"/>
        </w:rPr>
        <w:fldChar w:fldCharType="separate"/>
      </w:r>
      <w:r w:rsidR="00E47119" w:rsidRPr="004D6174">
        <w:rPr>
          <w:rFonts w:ascii="Times New Roman" w:hAnsi="Times New Roman" w:cs="Times New Roman"/>
          <w:sz w:val="24"/>
          <w:szCs w:val="24"/>
        </w:rPr>
        <w:t>(Watson &amp; Estes 2011)</w:t>
      </w:r>
      <w:r w:rsidR="00E47119" w:rsidRPr="004D6174">
        <w:rPr>
          <w:rFonts w:ascii="Times New Roman" w:hAnsi="Times New Roman" w:cs="Times New Roman"/>
          <w:sz w:val="24"/>
          <w:szCs w:val="24"/>
        </w:rPr>
        <w:fldChar w:fldCharType="end"/>
      </w:r>
      <w:r w:rsidRPr="004D6174">
        <w:rPr>
          <w:rFonts w:ascii="Times New Roman" w:hAnsi="Times New Roman" w:cs="Times New Roman"/>
          <w:sz w:val="24"/>
          <w:szCs w:val="24"/>
        </w:rPr>
        <w:t>. Numerous examples exist in which Pacific coastal systems are not uniformly herbivore-</w:t>
      </w:r>
      <w:r w:rsidRPr="004D6174">
        <w:rPr>
          <w:rFonts w:ascii="Times New Roman" w:hAnsi="Times New Roman" w:cs="Times New Roman"/>
          <w:sz w:val="24"/>
          <w:szCs w:val="24"/>
        </w:rPr>
        <w:lastRenderedPageBreak/>
        <w:t xml:space="preserve">dominated in the absence of sea otters </w: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(Foster 1990, Lafferty 2004, Carter et al. 2007, 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For example, </w: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found that wave disturbance overwhelmed the effect of herbivory and nutrient availability in determining kelp forest dynamics in central and southern </w:t>
      </w:r>
      <w:commentRangeStart w:id="15"/>
      <w:r w:rsidRPr="004D6174">
        <w:rPr>
          <w:rFonts w:ascii="Times New Roman" w:hAnsi="Times New Roman" w:cs="Times New Roman"/>
          <w:sz w:val="24"/>
          <w:szCs w:val="24"/>
        </w:rPr>
        <w:t>California</w:t>
      </w:r>
      <w:commentRangeEnd w:id="15"/>
      <w:r w:rsidR="00FC2A73">
        <w:rPr>
          <w:rStyle w:val="CommentReference"/>
        </w:rPr>
        <w:commentReference w:id="15"/>
      </w:r>
      <w:r w:rsidRPr="004D6174">
        <w:rPr>
          <w:rFonts w:ascii="Times New Roman" w:hAnsi="Times New Roman" w:cs="Times New Roman"/>
          <w:sz w:val="24"/>
          <w:szCs w:val="24"/>
        </w:rPr>
        <w:t xml:space="preserve">. This highlights the importance of other physical and biological interactions for structuring coastal habitats, and encourages an explicit consideration of the spatiotemporal heterogeneity of coastal kelp systems. Such a landscape perspective on the drivers of heterogeneity and complexity has been used </w:t>
      </w:r>
      <w:commentRangeStart w:id="16"/>
      <w:r w:rsidRPr="004D6174">
        <w:rPr>
          <w:rFonts w:ascii="Times New Roman" w:hAnsi="Times New Roman" w:cs="Times New Roman"/>
          <w:sz w:val="24"/>
          <w:szCs w:val="24"/>
        </w:rPr>
        <w:t xml:space="preserve">to improve understanding of kelp forest dynamics </w:t>
      </w:r>
      <w:commentRangeEnd w:id="16"/>
      <w:r w:rsidR="00FC2A73">
        <w:rPr>
          <w:rStyle w:val="CommentReference"/>
        </w:rPr>
        <w:commentReference w:id="16"/>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(Bell et al. 2015)</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p>
    <w:p w14:paraId="35B849EE" w14:textId="6C857D54" w:rsidR="002730AC" w:rsidRPr="004D6174" w:rsidRDefault="00DE6451" w:rsidP="00E47119">
      <w:pPr>
        <w:spacing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Here we combine available information on sea otters, kelp, and benthic invertebrates along the Olympic </w:t>
      </w:r>
      <w:r w:rsidR="00762599" w:rsidRPr="004D6174">
        <w:rPr>
          <w:rFonts w:ascii="Times New Roman" w:hAnsi="Times New Roman" w:cs="Times New Roman"/>
          <w:sz w:val="24"/>
          <w:szCs w:val="24"/>
        </w:rPr>
        <w:t>C</w:t>
      </w:r>
      <w:r w:rsidRPr="004D6174">
        <w:rPr>
          <w:rFonts w:ascii="Times New Roman" w:hAnsi="Times New Roman" w:cs="Times New Roman"/>
          <w:sz w:val="24"/>
          <w:szCs w:val="24"/>
        </w:rPr>
        <w:t xml:space="preserve">oast over the past 30 years </w:t>
      </w:r>
      <w:r w:rsidR="006438ED" w:rsidRPr="004D6174">
        <w:rPr>
          <w:rFonts w:ascii="Times New Roman" w:hAnsi="Times New Roman" w:cs="Times New Roman"/>
          <w:sz w:val="24"/>
          <w:szCs w:val="24"/>
        </w:rPr>
        <w:t xml:space="preserve">in order </w:t>
      </w:r>
      <w:r w:rsidRPr="004D6174">
        <w:rPr>
          <w:rFonts w:ascii="Times New Roman" w:hAnsi="Times New Roman" w:cs="Times New Roman"/>
          <w:sz w:val="24"/>
          <w:szCs w:val="24"/>
        </w:rPr>
        <w:t xml:space="preserve">to </w:t>
      </w:r>
      <w:r w:rsidR="006438ED" w:rsidRPr="004D6174">
        <w:rPr>
          <w:rFonts w:ascii="Times New Roman" w:hAnsi="Times New Roman" w:cs="Times New Roman"/>
          <w:sz w:val="24"/>
          <w:szCs w:val="24"/>
        </w:rPr>
        <w:t xml:space="preserve">better </w:t>
      </w:r>
      <w:r w:rsidRPr="004D6174">
        <w:rPr>
          <w:rFonts w:ascii="Times New Roman" w:hAnsi="Times New Roman" w:cs="Times New Roman"/>
          <w:sz w:val="24"/>
          <w:szCs w:val="24"/>
        </w:rPr>
        <w:t>understand nearshore community dynamics at regional and landscape scale</w:t>
      </w:r>
      <w:r w:rsidR="00206F21" w:rsidRPr="004D6174">
        <w:rPr>
          <w:rFonts w:ascii="Times New Roman" w:hAnsi="Times New Roman" w:cs="Times New Roman"/>
          <w:sz w:val="24"/>
          <w:szCs w:val="24"/>
        </w:rPr>
        <w:t>s</w:t>
      </w:r>
      <w:r w:rsidRPr="004D6174">
        <w:rPr>
          <w:rFonts w:ascii="Times New Roman" w:hAnsi="Times New Roman" w:cs="Times New Roman"/>
          <w:sz w:val="24"/>
          <w:szCs w:val="24"/>
        </w:rPr>
        <w:t>. We conduct spatial and temporal analyses on sea otter and kelp data available from publically available surveys and extend previous kelp forest invertebrate surveys conducted a</w:t>
      </w:r>
      <w:r w:rsidR="001F3C2E" w:rsidRPr="004D6174">
        <w:rPr>
          <w:rFonts w:ascii="Times New Roman" w:hAnsi="Times New Roman" w:cs="Times New Roman"/>
          <w:sz w:val="24"/>
          <w:szCs w:val="24"/>
        </w:rPr>
        <w:t>t</w:t>
      </w:r>
      <w:r w:rsidRPr="004D6174">
        <w:rPr>
          <w:rFonts w:ascii="Times New Roman" w:hAnsi="Times New Roman" w:cs="Times New Roman"/>
          <w:sz w:val="24"/>
          <w:szCs w:val="24"/>
        </w:rPr>
        <w:t xml:space="preserve"> focal sites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w:t>
      </w:r>
      <w:r w:rsidR="00E47119">
        <w:rPr>
          <w:rFonts w:ascii="Times New Roman" w:hAnsi="Times New Roman" w:cs="Times New Roman"/>
          <w:sz w:val="24"/>
          <w:szCs w:val="24"/>
        </w:rPr>
        <w:t xml:space="preserve">1998, </w:t>
      </w:r>
      <w:r w:rsidRPr="004D6174">
        <w:rPr>
          <w:rFonts w:ascii="Times New Roman" w:hAnsi="Times New Roman" w:cs="Times New Roman"/>
          <w:sz w:val="24"/>
          <w:szCs w:val="24"/>
        </w:rPr>
        <w:t xml:space="preserve">2000). </w:t>
      </w:r>
      <w:r w:rsidR="00206F21" w:rsidRPr="004D6174">
        <w:rPr>
          <w:rFonts w:ascii="Times New Roman" w:hAnsi="Times New Roman" w:cs="Times New Roman"/>
          <w:sz w:val="24"/>
          <w:szCs w:val="24"/>
        </w:rPr>
        <w:t xml:space="preserve">Together </w:t>
      </w:r>
      <w:r w:rsidR="00E47119">
        <w:rPr>
          <w:rFonts w:ascii="Times New Roman" w:hAnsi="Times New Roman" w:cs="Times New Roman"/>
          <w:sz w:val="24"/>
          <w:szCs w:val="24"/>
        </w:rPr>
        <w:t>our analyses</w:t>
      </w:r>
      <w:r w:rsidR="00206F2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demonstrate that </w:t>
      </w:r>
      <w:proofErr w:type="spellStart"/>
      <w:r w:rsidR="00C1717E" w:rsidRPr="004D6174">
        <w:rPr>
          <w:rFonts w:ascii="Times New Roman" w:hAnsi="Times New Roman" w:cs="Times New Roman"/>
          <w:sz w:val="24"/>
          <w:szCs w:val="24"/>
        </w:rPr>
        <w:t>coastwide</w:t>
      </w:r>
      <w:proofErr w:type="spellEnd"/>
      <w:r w:rsidR="00C1717E" w:rsidRPr="004D6174">
        <w:rPr>
          <w:rFonts w:ascii="Times New Roman" w:hAnsi="Times New Roman" w:cs="Times New Roman"/>
          <w:sz w:val="24"/>
          <w:szCs w:val="24"/>
        </w:rPr>
        <w:t xml:space="preserve"> trends in </w:t>
      </w:r>
      <w:r w:rsidR="002D5800" w:rsidRPr="004D6174">
        <w:rPr>
          <w:rFonts w:ascii="Times New Roman" w:hAnsi="Times New Roman" w:cs="Times New Roman"/>
          <w:sz w:val="24"/>
          <w:szCs w:val="24"/>
        </w:rPr>
        <w:t>sea otter</w:t>
      </w:r>
      <w:r w:rsidR="00C1717E" w:rsidRPr="004D6174">
        <w:rPr>
          <w:rFonts w:ascii="Times New Roman" w:hAnsi="Times New Roman" w:cs="Times New Roman"/>
          <w:sz w:val="24"/>
          <w:szCs w:val="24"/>
        </w:rPr>
        <w:t>, kelp, and benthic invertebrate abundance</w:t>
      </w:r>
      <w:r w:rsidR="002D5800" w:rsidRPr="004D6174">
        <w:rPr>
          <w:rFonts w:ascii="Times New Roman" w:hAnsi="Times New Roman" w:cs="Times New Roman"/>
          <w:sz w:val="24"/>
          <w:szCs w:val="24"/>
        </w:rPr>
        <w:t xml:space="preserve"> are not necessarily</w:t>
      </w:r>
      <w:r w:rsidR="00C1717E" w:rsidRPr="004D6174">
        <w:rPr>
          <w:rFonts w:ascii="Times New Roman" w:hAnsi="Times New Roman" w:cs="Times New Roman"/>
          <w:sz w:val="24"/>
          <w:szCs w:val="24"/>
        </w:rPr>
        <w:t xml:space="preserve"> </w:t>
      </w:r>
      <w:del w:id="17" w:author="Frick, Kinsey" w:date="2017-12-21T14:54:00Z">
        <w:r w:rsidR="00C1717E" w:rsidRPr="004D6174" w:rsidDel="00FC2A73">
          <w:rPr>
            <w:rFonts w:ascii="Times New Roman" w:hAnsi="Times New Roman" w:cs="Times New Roman"/>
            <w:sz w:val="24"/>
            <w:szCs w:val="24"/>
          </w:rPr>
          <w:delText>emblematic of trends</w:delText>
        </w:r>
      </w:del>
      <w:commentRangeStart w:id="18"/>
      <w:ins w:id="19" w:author="Frick, Kinsey" w:date="2017-12-21T14:54:00Z">
        <w:r w:rsidR="00FC2A73">
          <w:rPr>
            <w:rFonts w:ascii="Times New Roman" w:hAnsi="Times New Roman" w:cs="Times New Roman"/>
            <w:sz w:val="24"/>
            <w:szCs w:val="24"/>
          </w:rPr>
          <w:t>conserved</w:t>
        </w:r>
        <w:commentRangeEnd w:id="18"/>
        <w:r w:rsidR="00FC2A73">
          <w:rPr>
            <w:rStyle w:val="CommentReference"/>
          </w:rPr>
          <w:commentReference w:id="18"/>
        </w:r>
      </w:ins>
      <w:r w:rsidR="00C1717E" w:rsidRPr="004D6174">
        <w:rPr>
          <w:rFonts w:ascii="Times New Roman" w:hAnsi="Times New Roman" w:cs="Times New Roman"/>
          <w:sz w:val="24"/>
          <w:szCs w:val="24"/>
        </w:rPr>
        <w:t xml:space="preserve"> at smaller spatial scales</w:t>
      </w:r>
      <w:r w:rsidR="002D5800" w:rsidRPr="004D6174">
        <w:rPr>
          <w:rFonts w:ascii="Times New Roman" w:hAnsi="Times New Roman" w:cs="Times New Roman"/>
          <w:sz w:val="24"/>
          <w:szCs w:val="24"/>
        </w:rPr>
        <w:t xml:space="preserve">. In addition, they suggest that </w:t>
      </w:r>
      <w:r w:rsidR="00EE3EE2" w:rsidRPr="004D6174">
        <w:rPr>
          <w:rFonts w:ascii="Times New Roman" w:hAnsi="Times New Roman" w:cs="Times New Roman"/>
          <w:sz w:val="24"/>
          <w:szCs w:val="24"/>
        </w:rPr>
        <w:t>while an</w:t>
      </w:r>
      <w:r w:rsidR="002D5800" w:rsidRPr="004D6174">
        <w:rPr>
          <w:rFonts w:ascii="Times New Roman" w:hAnsi="Times New Roman" w:cs="Times New Roman"/>
          <w:sz w:val="24"/>
          <w:szCs w:val="24"/>
        </w:rPr>
        <w:t xml:space="preserve"> otter-induced trophic cascade </w:t>
      </w:r>
      <w:r w:rsidR="00206F21" w:rsidRPr="004D6174">
        <w:rPr>
          <w:rFonts w:ascii="Times New Roman" w:hAnsi="Times New Roman" w:cs="Times New Roman"/>
          <w:sz w:val="24"/>
          <w:szCs w:val="24"/>
        </w:rPr>
        <w:t>explain</w:t>
      </w:r>
      <w:r w:rsidR="00EE3EE2" w:rsidRPr="004D6174">
        <w:rPr>
          <w:rFonts w:ascii="Times New Roman" w:hAnsi="Times New Roman" w:cs="Times New Roman"/>
          <w:sz w:val="24"/>
          <w:szCs w:val="24"/>
        </w:rPr>
        <w:t xml:space="preserve">ed changes in the nearshore community along the Washington coast </w:t>
      </w:r>
      <w:r w:rsidR="00D108BD" w:rsidRPr="004D6174">
        <w:rPr>
          <w:rFonts w:ascii="Times New Roman" w:hAnsi="Times New Roman" w:cs="Times New Roman"/>
          <w:sz w:val="24"/>
          <w:szCs w:val="24"/>
        </w:rPr>
        <w:t>early in the time series</w:t>
      </w:r>
      <w:r w:rsidR="00EE3EE2" w:rsidRPr="004D6174">
        <w:rPr>
          <w:rFonts w:ascii="Times New Roman" w:hAnsi="Times New Roman" w:cs="Times New Roman"/>
          <w:sz w:val="24"/>
          <w:szCs w:val="24"/>
        </w:rPr>
        <w:t xml:space="preserve">, more recent years have seen a fundamental shift in </w:t>
      </w:r>
      <w:r w:rsidR="002730AC" w:rsidRPr="004D6174">
        <w:rPr>
          <w:rFonts w:ascii="Times New Roman" w:hAnsi="Times New Roman" w:cs="Times New Roman"/>
          <w:sz w:val="24"/>
          <w:szCs w:val="24"/>
        </w:rPr>
        <w:t xml:space="preserve">invertebrate </w:t>
      </w:r>
      <w:r w:rsidR="00EE3EE2" w:rsidRPr="004D6174">
        <w:rPr>
          <w:rFonts w:ascii="Times New Roman" w:hAnsi="Times New Roman" w:cs="Times New Roman"/>
          <w:sz w:val="24"/>
          <w:szCs w:val="24"/>
        </w:rPr>
        <w:t>community dynamics that requires invoking additional influences.</w:t>
      </w:r>
      <w:r w:rsidR="00BE6DBA"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 xml:space="preserve">Our ability to understand these dynamics is essential for proper management and conservation of coastal species, habitats, ecosystems and services, particularly in this area where maintaining high native biodiversity and keystone species populations are explicit management objectives </w:t>
      </w:r>
      <w:r w:rsidR="00580D80" w:rsidRPr="004D6174" w:rsidDel="006653E5">
        <w:rPr>
          <w:rFonts w:ascii="Times New Roman" w:hAnsi="Times New Roman" w:cs="Times New Roman"/>
          <w:sz w:val="24"/>
          <w:szCs w:val="24"/>
        </w:rPr>
        <w:fldChar w:fldCharType="begin"/>
      </w:r>
      <w:r w:rsidR="00580D80" w:rsidRPr="004D6174"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4D6174" w:rsidDel="006653E5">
        <w:rPr>
          <w:rFonts w:ascii="Times New Roman" w:hAnsi="Times New Roman" w:cs="Times New Roman"/>
          <w:sz w:val="24"/>
          <w:szCs w:val="24"/>
        </w:rPr>
        <w:fldChar w:fldCharType="separate"/>
      </w:r>
      <w:r w:rsidR="00580D80" w:rsidRPr="004D6174" w:rsidDel="006653E5">
        <w:rPr>
          <w:rFonts w:ascii="Times New Roman" w:hAnsi="Times New Roman" w:cs="Times New Roman"/>
          <w:noProof/>
          <w:sz w:val="24"/>
          <w:szCs w:val="24"/>
        </w:rPr>
        <w:t>(Office of National Marine Sanctuaries 2008)</w:t>
      </w:r>
      <w:r w:rsidR="00580D80" w:rsidRPr="004D6174" w:rsidDel="006653E5">
        <w:rPr>
          <w:rFonts w:ascii="Times New Roman" w:hAnsi="Times New Roman" w:cs="Times New Roman"/>
          <w:sz w:val="24"/>
          <w:szCs w:val="24"/>
        </w:rPr>
        <w:fldChar w:fldCharType="end"/>
      </w:r>
      <w:r w:rsidR="00BE6DBA" w:rsidRPr="004D6174">
        <w:rPr>
          <w:rFonts w:ascii="Times New Roman" w:hAnsi="Times New Roman" w:cs="Times New Roman"/>
          <w:sz w:val="24"/>
          <w:szCs w:val="24"/>
        </w:rPr>
        <w:t>.</w:t>
      </w:r>
    </w:p>
    <w:p w14:paraId="667EAC29" w14:textId="77777777" w:rsidR="00EF6080" w:rsidRPr="004D6174" w:rsidRDefault="00EF6080" w:rsidP="004A11B6">
      <w:pPr>
        <w:spacing w:line="480" w:lineRule="auto"/>
        <w:ind w:firstLine="720"/>
        <w:rPr>
          <w:rFonts w:ascii="Times New Roman" w:hAnsi="Times New Roman" w:cs="Times New Roman"/>
          <w:sz w:val="24"/>
          <w:szCs w:val="24"/>
        </w:rPr>
      </w:pPr>
    </w:p>
    <w:p w14:paraId="571E1572" w14:textId="0F0B3BF6" w:rsidR="00BE34AA" w:rsidRPr="004D6174" w:rsidRDefault="00BE34AA"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Materials and Methods</w:t>
      </w:r>
    </w:p>
    <w:p w14:paraId="7878B838" w14:textId="6E50F096" w:rsidR="00D44BB8" w:rsidRPr="004D6174" w:rsidRDefault="00F542F8"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Study location</w:t>
      </w:r>
      <w:r w:rsidR="00260C9C" w:rsidRPr="004D6174">
        <w:rPr>
          <w:rFonts w:ascii="Times New Roman" w:hAnsi="Times New Roman" w:cs="Times New Roman"/>
          <w:i/>
          <w:sz w:val="24"/>
          <w:szCs w:val="24"/>
        </w:rPr>
        <w:t>s</w:t>
      </w:r>
    </w:p>
    <w:p w14:paraId="132DE42B" w14:textId="625EA0C4" w:rsidR="0077345D" w:rsidRPr="004D6174" w:rsidRDefault="00435703" w:rsidP="00E47119">
      <w:pPr>
        <w:spacing w:after="0" w:line="480" w:lineRule="auto"/>
        <w:ind w:firstLine="720"/>
        <w:rPr>
          <w:rFonts w:ascii="Times New Roman" w:hAnsi="Times New Roman" w:cs="Times New Roman"/>
          <w:sz w:val="24"/>
          <w:szCs w:val="24"/>
        </w:rPr>
      </w:pPr>
      <w:r w:rsidRPr="004D6174" w:rsidDel="006653E5">
        <w:rPr>
          <w:rFonts w:ascii="Times New Roman" w:hAnsi="Times New Roman" w:cs="Times New Roman"/>
          <w:sz w:val="24"/>
          <w:szCs w:val="24"/>
        </w:rPr>
        <w:t xml:space="preserve">Our study </w:t>
      </w:r>
      <w:r w:rsidR="00444B19" w:rsidRPr="004D6174">
        <w:rPr>
          <w:rFonts w:ascii="Times New Roman" w:hAnsi="Times New Roman" w:cs="Times New Roman"/>
          <w:sz w:val="24"/>
          <w:szCs w:val="24"/>
        </w:rPr>
        <w:t xml:space="preserve">sites fall </w:t>
      </w:r>
      <w:r w:rsidRPr="004D6174" w:rsidDel="006653E5">
        <w:rPr>
          <w:rFonts w:ascii="Times New Roman" w:hAnsi="Times New Roman" w:cs="Times New Roman"/>
          <w:sz w:val="24"/>
          <w:szCs w:val="24"/>
        </w:rPr>
        <w:t>within the Olympic Coast National Marine Sanctuary (OCNMS, designated in 1994).</w:t>
      </w:r>
      <w:r w:rsidR="00C72B5B" w:rsidRPr="004D6174">
        <w:rPr>
          <w:rFonts w:ascii="Times New Roman" w:hAnsi="Times New Roman" w:cs="Times New Roman"/>
          <w:sz w:val="24"/>
          <w:szCs w:val="24"/>
        </w:rPr>
        <w:t xml:space="preserve"> Analyses are both large scale (sea otter abundance and kelp coverage for the entire </w:t>
      </w:r>
      <w:proofErr w:type="spellStart"/>
      <w:r w:rsidR="00C72B5B" w:rsidRPr="004D6174">
        <w:rPr>
          <w:rFonts w:ascii="Times New Roman" w:hAnsi="Times New Roman" w:cs="Times New Roman"/>
          <w:sz w:val="24"/>
          <w:szCs w:val="24"/>
        </w:rPr>
        <w:t>coastwide</w:t>
      </w:r>
      <w:proofErr w:type="spellEnd"/>
      <w:r w:rsidR="00C72B5B" w:rsidRPr="004D6174">
        <w:rPr>
          <w:rFonts w:ascii="Times New Roman" w:hAnsi="Times New Roman" w:cs="Times New Roman"/>
          <w:sz w:val="24"/>
          <w:szCs w:val="24"/>
        </w:rPr>
        <w:t xml:space="preserve"> region) and </w:t>
      </w:r>
      <w:r w:rsidR="00E47119">
        <w:rPr>
          <w:rFonts w:ascii="Times New Roman" w:hAnsi="Times New Roman" w:cs="Times New Roman"/>
          <w:sz w:val="24"/>
          <w:szCs w:val="24"/>
        </w:rPr>
        <w:t>fine scale</w:t>
      </w:r>
      <w:r w:rsidR="00C72B5B" w:rsidRPr="004D6174">
        <w:rPr>
          <w:rFonts w:ascii="Times New Roman" w:hAnsi="Times New Roman" w:cs="Times New Roman"/>
          <w:sz w:val="24"/>
          <w:szCs w:val="24"/>
        </w:rPr>
        <w:t xml:space="preserve"> (sea otter, kelp and invertebrate abundance by region and by site). </w:t>
      </w:r>
      <w:r w:rsidR="0077345D" w:rsidRPr="004D6174">
        <w:rPr>
          <w:rFonts w:ascii="Times New Roman" w:hAnsi="Times New Roman" w:cs="Times New Roman"/>
          <w:sz w:val="24"/>
          <w:szCs w:val="24"/>
        </w:rPr>
        <w:t xml:space="preserve">For the large-scale analysis, data for sea otters and total kelp canopy surface coverage were derived from long-term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surveys to provide sea otter and kelp abundance at our focal sites. </w:t>
      </w:r>
    </w:p>
    <w:p w14:paraId="64783EC2" w14:textId="56DF974A" w:rsidR="0024088A" w:rsidRPr="004D6174" w:rsidRDefault="0077345D" w:rsidP="0077345D">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For finer-scale analyses, w</w:t>
      </w:r>
      <w:r w:rsidR="00260C9C" w:rsidRPr="004D6174">
        <w:rPr>
          <w:rFonts w:ascii="Times New Roman" w:hAnsi="Times New Roman" w:cs="Times New Roman"/>
          <w:sz w:val="24"/>
          <w:szCs w:val="24"/>
        </w:rPr>
        <w:t xml:space="preserve">e focus on </w:t>
      </w:r>
      <w:r w:rsidR="00F55396" w:rsidRPr="004D6174">
        <w:rPr>
          <w:rFonts w:ascii="Times New Roman" w:hAnsi="Times New Roman" w:cs="Times New Roman"/>
          <w:sz w:val="24"/>
          <w:szCs w:val="24"/>
        </w:rPr>
        <w:t>ten</w:t>
      </w:r>
      <w:r w:rsidR="00F542F8" w:rsidRPr="004D6174">
        <w:rPr>
          <w:rFonts w:ascii="Times New Roman" w:hAnsi="Times New Roman" w:cs="Times New Roman"/>
          <w:sz w:val="24"/>
          <w:szCs w:val="24"/>
        </w:rPr>
        <w:t xml:space="preserve"> kelp forest sites</w:t>
      </w:r>
      <w:r w:rsidR="00A31F8F" w:rsidRPr="004D6174">
        <w:rPr>
          <w:rFonts w:ascii="Times New Roman" w:hAnsi="Times New Roman" w:cs="Times New Roman"/>
          <w:sz w:val="24"/>
          <w:szCs w:val="24"/>
        </w:rPr>
        <w:t xml:space="preserve"> </w:t>
      </w:r>
      <w:r w:rsidR="003153A5" w:rsidRPr="004D6174">
        <w:rPr>
          <w:rFonts w:ascii="Times New Roman" w:hAnsi="Times New Roman" w:cs="Times New Roman"/>
          <w:sz w:val="24"/>
          <w:szCs w:val="24"/>
        </w:rPr>
        <w:t xml:space="preserve">located within the range of </w:t>
      </w:r>
      <w:proofErr w:type="spellStart"/>
      <w:r w:rsidR="003153A5" w:rsidRPr="004D6174">
        <w:rPr>
          <w:rFonts w:ascii="Times New Roman" w:hAnsi="Times New Roman" w:cs="Times New Roman"/>
          <w:sz w:val="24"/>
          <w:szCs w:val="24"/>
        </w:rPr>
        <w:t>coastwide</w:t>
      </w:r>
      <w:proofErr w:type="spellEnd"/>
      <w:r w:rsidR="003153A5" w:rsidRPr="004D6174">
        <w:rPr>
          <w:rFonts w:ascii="Times New Roman" w:hAnsi="Times New Roman" w:cs="Times New Roman"/>
          <w:sz w:val="24"/>
          <w:szCs w:val="24"/>
        </w:rPr>
        <w:t xml:space="preserve"> surveys for sea otters and kelp canopies </w:t>
      </w:r>
      <w:r w:rsidR="00A31F8F" w:rsidRPr="004D6174">
        <w:rPr>
          <w:rFonts w:ascii="Times New Roman" w:hAnsi="Times New Roman" w:cs="Times New Roman"/>
          <w:sz w:val="24"/>
          <w:szCs w:val="24"/>
        </w:rPr>
        <w:t>(Fig. 1</w:t>
      </w:r>
      <w:r w:rsidR="00F542F8" w:rsidRPr="004D6174">
        <w:rPr>
          <w:rFonts w:ascii="Times New Roman" w:hAnsi="Times New Roman" w:cs="Times New Roman"/>
          <w:sz w:val="24"/>
          <w:szCs w:val="24"/>
        </w:rPr>
        <w:t>)</w:t>
      </w:r>
      <w:r w:rsidR="00A40299"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 xml:space="preserve">Most of the sites are on the outer coast, while two sites, </w:t>
      </w:r>
      <w:proofErr w:type="spellStart"/>
      <w:r w:rsidR="00F37A2C" w:rsidRPr="004D6174">
        <w:rPr>
          <w:rFonts w:ascii="Times New Roman" w:hAnsi="Times New Roman" w:cs="Times New Roman"/>
          <w:sz w:val="24"/>
          <w:szCs w:val="24"/>
        </w:rPr>
        <w:t>Chibadehl</w:t>
      </w:r>
      <w:proofErr w:type="spellEnd"/>
      <w:r w:rsidR="00F37A2C" w:rsidRPr="004D6174">
        <w:rPr>
          <w:rFonts w:ascii="Times New Roman" w:hAnsi="Times New Roman" w:cs="Times New Roman"/>
          <w:sz w:val="24"/>
          <w:szCs w:val="24"/>
        </w:rPr>
        <w:t xml:space="preserve"> Rocks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 are inside th</w:t>
      </w:r>
      <w:r w:rsidR="00E47119">
        <w:rPr>
          <w:rFonts w:ascii="Times New Roman" w:hAnsi="Times New Roman" w:cs="Times New Roman"/>
          <w:sz w:val="24"/>
          <w:szCs w:val="24"/>
        </w:rPr>
        <w:t>e Strait of Juan de Fuca (Fig 1</w:t>
      </w:r>
      <w:r w:rsidR="00F37A2C" w:rsidRPr="004D6174">
        <w:rPr>
          <w:rFonts w:ascii="Times New Roman" w:hAnsi="Times New Roman" w:cs="Times New Roman"/>
          <w:sz w:val="24"/>
          <w:szCs w:val="24"/>
        </w:rPr>
        <w:t xml:space="preserve">). All sites feature subtidal rocky reef habitat with dense stands of </w:t>
      </w:r>
      <w:proofErr w:type="spellStart"/>
      <w:r w:rsidR="00F37A2C" w:rsidRPr="004D6174">
        <w:rPr>
          <w:rFonts w:ascii="Times New Roman" w:hAnsi="Times New Roman" w:cs="Times New Roman"/>
          <w:i/>
          <w:sz w:val="24"/>
          <w:szCs w:val="24"/>
        </w:rPr>
        <w:t>Nereocystis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luetkeana</w:t>
      </w:r>
      <w:proofErr w:type="spellEnd"/>
      <w:r w:rsidR="00F37A2C" w:rsidRPr="004D6174">
        <w:rPr>
          <w:rFonts w:ascii="Times New Roman" w:hAnsi="Times New Roman" w:cs="Times New Roman"/>
          <w:sz w:val="24"/>
          <w:szCs w:val="24"/>
        </w:rPr>
        <w:t xml:space="preserve"> and/or </w:t>
      </w:r>
      <w:proofErr w:type="spellStart"/>
      <w:r w:rsidR="00F37A2C" w:rsidRPr="004D6174">
        <w:rPr>
          <w:rFonts w:ascii="Times New Roman" w:hAnsi="Times New Roman" w:cs="Times New Roman"/>
          <w:i/>
          <w:sz w:val="24"/>
          <w:szCs w:val="24"/>
        </w:rPr>
        <w:t>Macrocystis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pyrifera</w:t>
      </w:r>
      <w:proofErr w:type="spellEnd"/>
      <w:r w:rsidR="00F37A2C" w:rsidRPr="004D6174">
        <w:rPr>
          <w:rFonts w:ascii="Times New Roman" w:hAnsi="Times New Roman" w:cs="Times New Roman"/>
          <w:sz w:val="24"/>
          <w:szCs w:val="24"/>
        </w:rPr>
        <w:t>, along with diverse communities of understory red, brown, green</w:t>
      </w:r>
      <w:r w:rsidR="004A11B6" w:rsidRPr="004D6174">
        <w:rPr>
          <w:rFonts w:ascii="Times New Roman" w:hAnsi="Times New Roman" w:cs="Times New Roman"/>
          <w:sz w:val="24"/>
          <w:szCs w:val="24"/>
        </w:rPr>
        <w:t>,</w:t>
      </w:r>
      <w:r w:rsidR="00F37A2C" w:rsidRPr="004D6174">
        <w:rPr>
          <w:rFonts w:ascii="Times New Roman" w:hAnsi="Times New Roman" w:cs="Times New Roman"/>
          <w:sz w:val="24"/>
          <w:szCs w:val="24"/>
        </w:rPr>
        <w:t xml:space="preserve"> and coralline algae. </w:t>
      </w:r>
      <w:r w:rsidR="002730AC" w:rsidRPr="004D6174">
        <w:rPr>
          <w:rFonts w:ascii="Times New Roman" w:hAnsi="Times New Roman" w:cs="Times New Roman"/>
          <w:sz w:val="24"/>
          <w:szCs w:val="24"/>
        </w:rPr>
        <w:t xml:space="preserve">Canopy forming kelp </w:t>
      </w:r>
      <w:r w:rsidR="00F37A2C" w:rsidRPr="004D6174">
        <w:rPr>
          <w:rFonts w:ascii="Times New Roman" w:hAnsi="Times New Roman" w:cs="Times New Roman"/>
          <w:sz w:val="24"/>
          <w:szCs w:val="24"/>
        </w:rPr>
        <w:t xml:space="preserve">forests </w:t>
      </w:r>
      <w:r w:rsidR="00580D80" w:rsidRPr="004D6174">
        <w:rPr>
          <w:rFonts w:ascii="Times New Roman" w:hAnsi="Times New Roman" w:cs="Times New Roman"/>
          <w:sz w:val="24"/>
          <w:szCs w:val="24"/>
        </w:rPr>
        <w:t xml:space="preserve">generally </w:t>
      </w:r>
      <w:r w:rsidR="00F37A2C" w:rsidRPr="004D6174">
        <w:rPr>
          <w:rFonts w:ascii="Times New Roman" w:hAnsi="Times New Roman" w:cs="Times New Roman"/>
          <w:sz w:val="24"/>
          <w:szCs w:val="24"/>
        </w:rPr>
        <w:t xml:space="preserve">occupy depths of </w:t>
      </w:r>
      <w:r w:rsidR="00580D80" w:rsidRPr="004D6174">
        <w:rPr>
          <w:rFonts w:ascii="Times New Roman" w:hAnsi="Times New Roman" w:cs="Times New Roman"/>
          <w:sz w:val="24"/>
          <w:szCs w:val="24"/>
        </w:rPr>
        <w:t>≤</w:t>
      </w:r>
      <w:r w:rsidR="00F37A2C" w:rsidRPr="004D6174">
        <w:rPr>
          <w:rFonts w:ascii="Times New Roman" w:hAnsi="Times New Roman" w:cs="Times New Roman"/>
          <w:sz w:val="24"/>
          <w:szCs w:val="24"/>
        </w:rPr>
        <w:t>10 m in the OCNMS. Each site was surveyed for benthic invertebrates using SCUBA in 2015 (see methods below) and in at least two of three years</w:t>
      </w:r>
      <w:r w:rsidR="00CA12C2"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(1987, 1995</w:t>
      </w:r>
      <w:r w:rsidR="00E47119">
        <w:rPr>
          <w:rFonts w:ascii="Times New Roman" w:hAnsi="Times New Roman" w:cs="Times New Roman"/>
          <w:sz w:val="24"/>
          <w:szCs w:val="24"/>
        </w:rPr>
        <w:t>,</w:t>
      </w:r>
      <w:r w:rsidR="00580D80" w:rsidRPr="004D6174">
        <w:rPr>
          <w:rFonts w:ascii="Times New Roman" w:hAnsi="Times New Roman" w:cs="Times New Roman"/>
          <w:sz w:val="24"/>
          <w:szCs w:val="24"/>
        </w:rPr>
        <w:t xml:space="preserve"> and 1999) that were surveyed by </w:t>
      </w:r>
      <w:proofErr w:type="spellStart"/>
      <w:r w:rsidR="00F37A2C" w:rsidRPr="004D6174">
        <w:rPr>
          <w:rFonts w:ascii="Times New Roman" w:hAnsi="Times New Roman" w:cs="Times New Roman"/>
          <w:sz w:val="24"/>
          <w:szCs w:val="24"/>
        </w:rPr>
        <w:t>Kvitek</w:t>
      </w:r>
      <w:proofErr w:type="spellEnd"/>
      <w:r w:rsidR="00F37A2C" w:rsidRPr="004D6174">
        <w:rPr>
          <w:rFonts w:ascii="Times New Roman" w:hAnsi="Times New Roman" w:cs="Times New Roman"/>
          <w:sz w:val="24"/>
          <w:szCs w:val="24"/>
        </w:rPr>
        <w:t xml:space="preserve"> and colleagues </w:t>
      </w:r>
      <w:r w:rsidR="00F37A2C"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 </w:instrText>
      </w:r>
      <w:r w:rsidR="00655068"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EN.CITE.DATA </w:instrText>
      </w:r>
      <w:r w:rsidR="00655068" w:rsidRPr="004D6174">
        <w:rPr>
          <w:rFonts w:ascii="Times New Roman" w:hAnsi="Times New Roman" w:cs="Times New Roman"/>
          <w:sz w:val="24"/>
          <w:szCs w:val="24"/>
        </w:rPr>
      </w:r>
      <w:r w:rsidR="00655068" w:rsidRPr="004D6174">
        <w:rPr>
          <w:rFonts w:ascii="Times New Roman" w:hAnsi="Times New Roman" w:cs="Times New Roman"/>
          <w:sz w:val="24"/>
          <w:szCs w:val="24"/>
        </w:rPr>
        <w:fldChar w:fldCharType="end"/>
      </w:r>
      <w:r w:rsidR="00F37A2C" w:rsidRPr="004D6174">
        <w:rPr>
          <w:rFonts w:ascii="Times New Roman" w:hAnsi="Times New Roman" w:cs="Times New Roman"/>
          <w:sz w:val="24"/>
          <w:szCs w:val="24"/>
        </w:rPr>
      </w:r>
      <w:r w:rsidR="00F37A2C" w:rsidRPr="004D6174">
        <w:rPr>
          <w:rFonts w:ascii="Times New Roman" w:hAnsi="Times New Roman" w:cs="Times New Roman"/>
          <w:sz w:val="24"/>
          <w:szCs w:val="24"/>
        </w:rPr>
        <w:fldChar w:fldCharType="separate"/>
      </w:r>
      <w:r w:rsidR="00655068" w:rsidRPr="004D6174">
        <w:rPr>
          <w:rFonts w:ascii="Times New Roman" w:hAnsi="Times New Roman" w:cs="Times New Roman"/>
          <w:noProof/>
          <w:sz w:val="24"/>
          <w:szCs w:val="24"/>
        </w:rPr>
        <w:t>(Kvitek et al. 1989, Kvitek et al. 2000)</w:t>
      </w:r>
      <w:r w:rsidR="00F37A2C" w:rsidRPr="004D6174">
        <w:rPr>
          <w:rFonts w:ascii="Times New Roman" w:hAnsi="Times New Roman" w:cs="Times New Roman"/>
          <w:sz w:val="24"/>
          <w:szCs w:val="24"/>
        </w:rPr>
        <w:fldChar w:fldCharType="end"/>
      </w:r>
      <w:r w:rsidR="00E47119">
        <w:rPr>
          <w:rFonts w:ascii="Times New Roman" w:hAnsi="Times New Roman" w:cs="Times New Roman"/>
          <w:sz w:val="24"/>
          <w:szCs w:val="24"/>
        </w:rPr>
        <w:t xml:space="preserve"> (</w:t>
      </w:r>
      <w:r w:rsidR="00E47119" w:rsidRPr="00E47119">
        <w:rPr>
          <w:rFonts w:ascii="Times New Roman" w:hAnsi="Times New Roman" w:cs="Times New Roman"/>
          <w:sz w:val="24"/>
          <w:szCs w:val="24"/>
          <w:highlight w:val="yellow"/>
        </w:rPr>
        <w:t>add 1998</w:t>
      </w:r>
      <w:r w:rsidR="00E47119">
        <w:rPr>
          <w:rFonts w:ascii="Times New Roman" w:hAnsi="Times New Roman" w:cs="Times New Roman"/>
          <w:sz w:val="24"/>
          <w:szCs w:val="24"/>
        </w:rPr>
        <w:t>)</w:t>
      </w:r>
      <w:r w:rsidR="00F37A2C" w:rsidRPr="004D6174">
        <w:rPr>
          <w:rFonts w:ascii="Times New Roman" w:hAnsi="Times New Roman" w:cs="Times New Roman"/>
          <w:sz w:val="24"/>
          <w:szCs w:val="24"/>
        </w:rPr>
        <w:t>. Six sites (</w:t>
      </w:r>
      <w:proofErr w:type="spellStart"/>
      <w:r w:rsidR="00F37A2C" w:rsidRPr="004D6174">
        <w:rPr>
          <w:rFonts w:ascii="Times New Roman" w:hAnsi="Times New Roman" w:cs="Times New Roman"/>
          <w:sz w:val="24"/>
          <w:szCs w:val="24"/>
        </w:rPr>
        <w:t>Teahwhit</w:t>
      </w:r>
      <w:proofErr w:type="spellEnd"/>
      <w:r w:rsidR="00F37A2C" w:rsidRPr="004D6174">
        <w:rPr>
          <w:rFonts w:ascii="Times New Roman" w:hAnsi="Times New Roman" w:cs="Times New Roman"/>
          <w:sz w:val="24"/>
          <w:szCs w:val="24"/>
        </w:rPr>
        <w:t xml:space="preserve"> Head, Rock 305, Cape Johnson, Cape Alava, Anderson Point,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w:t>
      </w:r>
      <w:r w:rsidR="00E47119">
        <w:rPr>
          <w:rFonts w:ascii="Times New Roman" w:hAnsi="Times New Roman" w:cs="Times New Roman"/>
          <w:sz w:val="24"/>
          <w:szCs w:val="24"/>
        </w:rPr>
        <w:t>; Fig. 1</w:t>
      </w:r>
      <w:r w:rsidR="00F37A2C" w:rsidRPr="004D6174">
        <w:rPr>
          <w:rFonts w:ascii="Times New Roman" w:hAnsi="Times New Roman" w:cs="Times New Roman"/>
          <w:sz w:val="24"/>
          <w:szCs w:val="24"/>
        </w:rPr>
        <w:t>) were surveyed in all four years of monitoring.</w:t>
      </w:r>
      <w:r w:rsidR="0024088A" w:rsidRPr="004D6174">
        <w:rPr>
          <w:rFonts w:ascii="Times New Roman" w:hAnsi="Times New Roman" w:cs="Times New Roman"/>
          <w:sz w:val="24"/>
          <w:szCs w:val="24"/>
        </w:rPr>
        <w:t xml:space="preserve"> </w:t>
      </w:r>
    </w:p>
    <w:p w14:paraId="3A66B52E" w14:textId="0912EA94" w:rsidR="00863D60" w:rsidRPr="004D6174" w:rsidRDefault="001E05ED"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For </w:t>
      </w:r>
      <w:r w:rsidR="0077345D" w:rsidRPr="004D6174">
        <w:rPr>
          <w:rFonts w:ascii="Times New Roman" w:hAnsi="Times New Roman" w:cs="Times New Roman"/>
          <w:color w:val="151518"/>
          <w:sz w:val="24"/>
          <w:szCs w:val="24"/>
        </w:rPr>
        <w:t>regional comparisons</w:t>
      </w:r>
      <w:r w:rsidRPr="004D6174">
        <w:rPr>
          <w:rFonts w:ascii="Times New Roman" w:hAnsi="Times New Roman" w:cs="Times New Roman"/>
          <w:color w:val="151518"/>
          <w:sz w:val="24"/>
          <w:szCs w:val="24"/>
        </w:rPr>
        <w:t xml:space="preserve">, we divided </w:t>
      </w:r>
      <w:r w:rsidR="0077345D" w:rsidRPr="004D6174">
        <w:rPr>
          <w:rFonts w:ascii="Times New Roman" w:hAnsi="Times New Roman" w:cs="Times New Roman"/>
          <w:color w:val="151518"/>
          <w:sz w:val="24"/>
          <w:szCs w:val="24"/>
        </w:rPr>
        <w:t>the</w:t>
      </w:r>
      <w:r w:rsidR="0024088A" w:rsidRPr="004D6174">
        <w:rPr>
          <w:rFonts w:ascii="Times New Roman" w:hAnsi="Times New Roman" w:cs="Times New Roman"/>
          <w:color w:val="151518"/>
          <w:sz w:val="24"/>
          <w:szCs w:val="24"/>
        </w:rPr>
        <w:t xml:space="preserve"> ten</w:t>
      </w:r>
      <w:r w:rsidR="0077345D"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sites into three geographic groupings: Northern (</w:t>
      </w:r>
      <w:proofErr w:type="spellStart"/>
      <w:r w:rsidRPr="004D6174">
        <w:rPr>
          <w:rFonts w:ascii="Times New Roman" w:hAnsi="Times New Roman" w:cs="Times New Roman"/>
          <w:color w:val="151518"/>
          <w:sz w:val="24"/>
          <w:szCs w:val="24"/>
        </w:rPr>
        <w:t>Neah</w:t>
      </w:r>
      <w:proofErr w:type="spellEnd"/>
      <w:r w:rsidRPr="004D6174">
        <w:rPr>
          <w:rFonts w:ascii="Times New Roman" w:hAnsi="Times New Roman" w:cs="Times New Roman"/>
          <w:color w:val="151518"/>
          <w:sz w:val="24"/>
          <w:szCs w:val="24"/>
        </w:rPr>
        <w:t xml:space="preserve"> Bay, </w:t>
      </w:r>
      <w:proofErr w:type="spellStart"/>
      <w:r w:rsidRPr="004D6174">
        <w:rPr>
          <w:rFonts w:ascii="Times New Roman" w:hAnsi="Times New Roman" w:cs="Times New Roman"/>
          <w:color w:val="151518"/>
          <w:sz w:val="24"/>
          <w:szCs w:val="24"/>
        </w:rPr>
        <w:t>Chibadehl</w:t>
      </w:r>
      <w:proofErr w:type="spellEnd"/>
      <w:r w:rsidRPr="004D6174">
        <w:rPr>
          <w:rFonts w:ascii="Times New Roman" w:hAnsi="Times New Roman" w:cs="Times New Roman"/>
          <w:color w:val="151518"/>
          <w:sz w:val="24"/>
          <w:szCs w:val="24"/>
        </w:rPr>
        <w:t xml:space="preserve"> Rocks, and </w:t>
      </w:r>
      <w:proofErr w:type="spellStart"/>
      <w:r w:rsidRPr="004D6174">
        <w:rPr>
          <w:rFonts w:ascii="Times New Roman" w:hAnsi="Times New Roman" w:cs="Times New Roman"/>
          <w:color w:val="151518"/>
          <w:sz w:val="24"/>
          <w:szCs w:val="24"/>
        </w:rPr>
        <w:t>Tatoosh</w:t>
      </w:r>
      <w:proofErr w:type="spellEnd"/>
      <w:r w:rsidRPr="004D6174">
        <w:rPr>
          <w:rFonts w:ascii="Times New Roman" w:hAnsi="Times New Roman" w:cs="Times New Roman"/>
          <w:color w:val="151518"/>
          <w:sz w:val="24"/>
          <w:szCs w:val="24"/>
        </w:rPr>
        <w:t xml:space="preserve"> Island), Central (Andersen Point, Point of the Arches, and Cape Alava) and Southern (Rock 305, Cape Johnson, </w:t>
      </w:r>
      <w:proofErr w:type="spellStart"/>
      <w:r w:rsidRPr="004D6174">
        <w:rPr>
          <w:rFonts w:ascii="Times New Roman" w:hAnsi="Times New Roman" w:cs="Times New Roman"/>
          <w:color w:val="151518"/>
          <w:sz w:val="24"/>
          <w:szCs w:val="24"/>
        </w:rPr>
        <w:t>Teahwhit</w:t>
      </w:r>
      <w:proofErr w:type="spellEnd"/>
      <w:r w:rsidRPr="004D6174">
        <w:rPr>
          <w:rFonts w:ascii="Times New Roman" w:hAnsi="Times New Roman" w:cs="Times New Roman"/>
          <w:color w:val="151518"/>
          <w:sz w:val="24"/>
          <w:szCs w:val="24"/>
        </w:rPr>
        <w:t xml:space="preserve"> Head, and </w:t>
      </w:r>
      <w:r w:rsidRPr="004D6174">
        <w:rPr>
          <w:rFonts w:ascii="Times New Roman" w:hAnsi="Times New Roman" w:cs="Times New Roman"/>
          <w:color w:val="151518"/>
          <w:sz w:val="24"/>
          <w:szCs w:val="24"/>
        </w:rPr>
        <w:lastRenderedPageBreak/>
        <w:t xml:space="preserve">Destruction Island). These groupings </w:t>
      </w:r>
      <w:r w:rsidR="00AC152A" w:rsidRPr="004D6174">
        <w:rPr>
          <w:rFonts w:ascii="Times New Roman" w:hAnsi="Times New Roman" w:cs="Times New Roman"/>
          <w:color w:val="151518"/>
          <w:sz w:val="24"/>
          <w:szCs w:val="24"/>
        </w:rPr>
        <w:t>approximately reflect</w:t>
      </w:r>
      <w:r w:rsidRPr="004D6174">
        <w:rPr>
          <w:rFonts w:ascii="Times New Roman" w:hAnsi="Times New Roman" w:cs="Times New Roman"/>
          <w:color w:val="151518"/>
          <w:sz w:val="24"/>
          <w:szCs w:val="24"/>
        </w:rPr>
        <w:t xml:space="preserve"> the areas used to describe sea otter trends </w:t>
      </w:r>
      <w:r w:rsidR="00AC152A" w:rsidRPr="004D6174">
        <w:rPr>
          <w:rFonts w:ascii="Times New Roman" w:hAnsi="Times New Roman" w:cs="Times New Roman"/>
          <w:color w:val="151518"/>
          <w:sz w:val="24"/>
          <w:szCs w:val="24"/>
        </w:rPr>
        <w:t xml:space="preserve">within OCNMS </w:t>
      </w:r>
      <w:r w:rsidRPr="004D6174">
        <w:rPr>
          <w:rFonts w:ascii="Times New Roman" w:hAnsi="Times New Roman" w:cs="Times New Roman"/>
          <w:color w:val="151518"/>
          <w:sz w:val="24"/>
          <w:szCs w:val="24"/>
        </w:rPr>
        <w:t>historically (</w:t>
      </w:r>
      <w:r w:rsidR="00331DFA" w:rsidRPr="004D6174">
        <w:rPr>
          <w:rFonts w:ascii="Times New Roman" w:hAnsi="Times New Roman" w:cs="Times New Roman"/>
          <w:color w:val="151518"/>
          <w:sz w:val="24"/>
          <w:szCs w:val="24"/>
        </w:rPr>
        <w:t>Lan</w:t>
      </w:r>
      <w:r w:rsidR="00AC152A" w:rsidRPr="004D6174">
        <w:rPr>
          <w:rFonts w:ascii="Times New Roman" w:hAnsi="Times New Roman" w:cs="Times New Roman"/>
          <w:color w:val="151518"/>
          <w:sz w:val="24"/>
          <w:szCs w:val="24"/>
        </w:rPr>
        <w:t>ce et al. 2004</w:t>
      </w:r>
      <w:r w:rsidRPr="004D6174">
        <w:rPr>
          <w:rFonts w:ascii="Times New Roman" w:hAnsi="Times New Roman" w:cs="Times New Roman"/>
          <w:color w:val="151518"/>
          <w:sz w:val="24"/>
          <w:szCs w:val="24"/>
        </w:rPr>
        <w:t>) and reflect</w:t>
      </w:r>
      <w:r w:rsidR="00444B19" w:rsidRPr="004D6174">
        <w:rPr>
          <w:rFonts w:ascii="Times New Roman" w:hAnsi="Times New Roman" w:cs="Times New Roman"/>
          <w:color w:val="151518"/>
          <w:sz w:val="24"/>
          <w:szCs w:val="24"/>
        </w:rPr>
        <w:t xml:space="preserve"> </w:t>
      </w:r>
      <w:r w:rsidR="003153A5" w:rsidRPr="004D6174">
        <w:rPr>
          <w:rFonts w:ascii="Times New Roman" w:hAnsi="Times New Roman" w:cs="Times New Roman"/>
          <w:color w:val="151518"/>
          <w:sz w:val="24"/>
          <w:szCs w:val="24"/>
        </w:rPr>
        <w:t>distinct</w:t>
      </w:r>
      <w:r w:rsidRPr="004D6174">
        <w:rPr>
          <w:rFonts w:ascii="Times New Roman" w:hAnsi="Times New Roman" w:cs="Times New Roman"/>
          <w:color w:val="151518"/>
          <w:sz w:val="24"/>
          <w:szCs w:val="24"/>
        </w:rPr>
        <w:t xml:space="preserve"> geographic pattern</w:t>
      </w:r>
      <w:r w:rsidR="0024088A" w:rsidRPr="004D6174">
        <w:rPr>
          <w:rFonts w:ascii="Times New Roman" w:hAnsi="Times New Roman" w:cs="Times New Roman"/>
          <w:color w:val="151518"/>
          <w:sz w:val="24"/>
          <w:szCs w:val="24"/>
        </w:rPr>
        <w:t>s</w:t>
      </w:r>
      <w:r w:rsidRPr="004D6174">
        <w:rPr>
          <w:rFonts w:ascii="Times New Roman" w:hAnsi="Times New Roman" w:cs="Times New Roman"/>
          <w:color w:val="151518"/>
          <w:sz w:val="24"/>
          <w:szCs w:val="24"/>
        </w:rPr>
        <w:t xml:space="preserve"> in kelp and </w:t>
      </w:r>
      <w:r w:rsidR="00863D60" w:rsidRPr="004D6174">
        <w:rPr>
          <w:rFonts w:ascii="Times New Roman" w:hAnsi="Times New Roman" w:cs="Times New Roman"/>
          <w:color w:val="151518"/>
          <w:sz w:val="24"/>
          <w:szCs w:val="24"/>
        </w:rPr>
        <w:t>sea otter trend</w:t>
      </w:r>
      <w:r w:rsidR="0024088A"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(see Results). We also use these grouping to </w:t>
      </w:r>
      <w:r w:rsidR="00951E16" w:rsidRPr="004D6174">
        <w:rPr>
          <w:rFonts w:ascii="Times New Roman" w:hAnsi="Times New Roman" w:cs="Times New Roman"/>
          <w:color w:val="151518"/>
          <w:sz w:val="24"/>
          <w:szCs w:val="24"/>
        </w:rPr>
        <w:t>reduce</w:t>
      </w:r>
      <w:r w:rsidR="00863D60" w:rsidRPr="004D6174">
        <w:rPr>
          <w:rFonts w:ascii="Times New Roman" w:hAnsi="Times New Roman" w:cs="Times New Roman"/>
          <w:color w:val="151518"/>
          <w:sz w:val="24"/>
          <w:szCs w:val="24"/>
        </w:rPr>
        <w:t xml:space="preserve"> pseu</w:t>
      </w:r>
      <w:r w:rsidR="00264EBD" w:rsidRPr="004D6174">
        <w:rPr>
          <w:rFonts w:ascii="Times New Roman" w:hAnsi="Times New Roman" w:cs="Times New Roman"/>
          <w:color w:val="151518"/>
          <w:sz w:val="24"/>
          <w:szCs w:val="24"/>
        </w:rPr>
        <w:t>d</w:t>
      </w:r>
      <w:r w:rsidR="00863D60" w:rsidRPr="004D6174">
        <w:rPr>
          <w:rFonts w:ascii="Times New Roman" w:hAnsi="Times New Roman" w:cs="Times New Roman"/>
          <w:color w:val="151518"/>
          <w:sz w:val="24"/>
          <w:szCs w:val="24"/>
        </w:rPr>
        <w:t xml:space="preserve">o-replication </w:t>
      </w:r>
      <w:r w:rsidR="004563B1" w:rsidRPr="004D6174">
        <w:rPr>
          <w:rFonts w:ascii="Times New Roman" w:hAnsi="Times New Roman" w:cs="Times New Roman"/>
          <w:color w:val="151518"/>
          <w:sz w:val="24"/>
          <w:szCs w:val="24"/>
        </w:rPr>
        <w:t xml:space="preserve">in </w:t>
      </w:r>
      <w:r w:rsidR="00AC152A" w:rsidRPr="004D6174">
        <w:rPr>
          <w:rFonts w:ascii="Times New Roman" w:hAnsi="Times New Roman" w:cs="Times New Roman"/>
          <w:color w:val="151518"/>
          <w:sz w:val="24"/>
          <w:szCs w:val="24"/>
        </w:rPr>
        <w:t xml:space="preserve">statistical </w:t>
      </w:r>
      <w:r w:rsidR="004563B1" w:rsidRPr="004D6174">
        <w:rPr>
          <w:rFonts w:ascii="Times New Roman" w:hAnsi="Times New Roman" w:cs="Times New Roman"/>
          <w:color w:val="151518"/>
          <w:sz w:val="24"/>
          <w:szCs w:val="24"/>
        </w:rPr>
        <w:t>analyses</w:t>
      </w:r>
      <w:r w:rsidR="00264EBD" w:rsidRPr="004D6174">
        <w:rPr>
          <w:rFonts w:ascii="Times New Roman" w:hAnsi="Times New Roman" w:cs="Times New Roman"/>
          <w:color w:val="151518"/>
          <w:sz w:val="24"/>
          <w:szCs w:val="24"/>
        </w:rPr>
        <w:t xml:space="preserve"> </w:t>
      </w:r>
      <w:r w:rsidR="00863D60" w:rsidRPr="004D6174">
        <w:rPr>
          <w:rFonts w:ascii="Times New Roman" w:hAnsi="Times New Roman" w:cs="Times New Roman"/>
          <w:color w:val="151518"/>
          <w:sz w:val="24"/>
          <w:szCs w:val="24"/>
        </w:rPr>
        <w:t>and to allow for regional difference</w:t>
      </w:r>
      <w:r w:rsidR="00444B19"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in biological relationships.</w:t>
      </w:r>
    </w:p>
    <w:p w14:paraId="1CB888E3" w14:textId="2EA50C66" w:rsidR="007A3631" w:rsidRPr="004D6174" w:rsidRDefault="007A3631"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Finally, we calculated an exposure metric for each site to </w:t>
      </w:r>
      <w:r w:rsidR="00EF6080" w:rsidRPr="004D6174">
        <w:rPr>
          <w:rFonts w:ascii="Times New Roman" w:hAnsi="Times New Roman" w:cs="Times New Roman"/>
          <w:color w:val="151518"/>
          <w:sz w:val="24"/>
          <w:szCs w:val="24"/>
        </w:rPr>
        <w:t>use as an explan</w:t>
      </w:r>
      <w:r w:rsidR="00444B19" w:rsidRPr="004D6174">
        <w:rPr>
          <w:rFonts w:ascii="Times New Roman" w:hAnsi="Times New Roman" w:cs="Times New Roman"/>
          <w:color w:val="151518"/>
          <w:sz w:val="24"/>
          <w:szCs w:val="24"/>
        </w:rPr>
        <w:t>atory variable in statistical mod</w:t>
      </w:r>
      <w:r w:rsidR="00EF6080" w:rsidRPr="004D6174">
        <w:rPr>
          <w:rFonts w:ascii="Times New Roman" w:hAnsi="Times New Roman" w:cs="Times New Roman"/>
          <w:color w:val="151518"/>
          <w:sz w:val="24"/>
          <w:szCs w:val="24"/>
        </w:rPr>
        <w:t>els</w:t>
      </w:r>
      <w:r w:rsidR="00444B19" w:rsidRPr="004D6174">
        <w:rPr>
          <w:rFonts w:ascii="Times New Roman" w:hAnsi="Times New Roman" w:cs="Times New Roman"/>
          <w:color w:val="151518"/>
          <w:sz w:val="24"/>
          <w:szCs w:val="24"/>
        </w:rPr>
        <w:t>.  These metrics of wave exposure …</w:t>
      </w:r>
      <w:r w:rsidR="00EF6080"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w:t>
      </w:r>
      <w:r w:rsidRPr="004D6174">
        <w:rPr>
          <w:rFonts w:ascii="Times New Roman" w:hAnsi="Times New Roman" w:cs="Times New Roman"/>
          <w:color w:val="151518"/>
          <w:sz w:val="24"/>
          <w:szCs w:val="24"/>
          <w:highlight w:val="yellow"/>
        </w:rPr>
        <w:t>BLAKE INSERT METHODS HERE FOR ANALYSES</w:t>
      </w:r>
      <w:r w:rsidRPr="004D6174">
        <w:rPr>
          <w:rFonts w:ascii="Times New Roman" w:hAnsi="Times New Roman" w:cs="Times New Roman"/>
          <w:color w:val="151518"/>
          <w:sz w:val="24"/>
          <w:szCs w:val="24"/>
        </w:rPr>
        <w:t xml:space="preserve">] </w:t>
      </w:r>
    </w:p>
    <w:p w14:paraId="5F312986" w14:textId="77777777" w:rsidR="007A3631" w:rsidRPr="004D6174"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4D6174" w:rsidRDefault="000F51AE" w:rsidP="003E6C90">
      <w:pPr>
        <w:spacing w:before="120" w:after="0" w:line="480" w:lineRule="auto"/>
        <w:outlineLvl w:val="0"/>
        <w:rPr>
          <w:rFonts w:ascii="Times New Roman" w:hAnsi="Times New Roman" w:cs="Times New Roman"/>
          <w:color w:val="151518"/>
          <w:sz w:val="24"/>
          <w:szCs w:val="24"/>
        </w:rPr>
      </w:pPr>
      <w:r w:rsidRPr="004D6174">
        <w:rPr>
          <w:rFonts w:ascii="Times New Roman" w:hAnsi="Times New Roman" w:cs="Times New Roman"/>
          <w:i/>
          <w:sz w:val="24"/>
          <w:szCs w:val="24"/>
        </w:rPr>
        <w:t>Sea otter abundance and distribution</w:t>
      </w:r>
    </w:p>
    <w:p w14:paraId="44B23BDA" w14:textId="35491FA8" w:rsidR="000F51AE" w:rsidRPr="004D6174" w:rsidRDefault="000F51AE" w:rsidP="00B10915">
      <w:pPr>
        <w:widowControl w:val="0"/>
        <w:autoSpaceDE w:val="0"/>
        <w:autoSpaceDN w:val="0"/>
        <w:adjustRightInd w:val="0"/>
        <w:spacing w:after="0" w:line="480" w:lineRule="auto"/>
        <w:ind w:firstLine="720"/>
        <w:rPr>
          <w:rFonts w:ascii="Times New Roman" w:hAnsi="Times New Roman" w:cs="Times New Roman"/>
          <w:color w:val="000000"/>
          <w:sz w:val="24"/>
          <w:szCs w:val="24"/>
        </w:rPr>
      </w:pPr>
      <w:r w:rsidRPr="004D6174">
        <w:rPr>
          <w:rFonts w:ascii="Times New Roman" w:hAnsi="Times New Roman" w:cs="Times New Roman"/>
          <w:sz w:val="24"/>
          <w:szCs w:val="24"/>
        </w:rPr>
        <w:t>We extracted sea otter location and abundance information from research reports and literature</w:t>
      </w:r>
      <w:r w:rsidR="00264EBD" w:rsidRPr="004D6174">
        <w:rPr>
          <w:rFonts w:ascii="Times New Roman" w:hAnsi="Times New Roman" w:cs="Times New Roman"/>
          <w:sz w:val="24"/>
          <w:szCs w:val="24"/>
        </w:rPr>
        <w:t xml:space="preserve"> </w:t>
      </w:r>
      <w:r w:rsidR="00264EBD" w:rsidRPr="004D6174">
        <w:rPr>
          <w:rFonts w:ascii="Times New Roman" w:hAnsi="Times New Roman" w:cs="Times New Roman"/>
          <w:sz w:val="24"/>
          <w:szCs w:val="24"/>
        </w:rPr>
        <w:fldChar w:fldCharType="begin"/>
      </w:r>
      <w:r w:rsidR="00264EBD" w:rsidRPr="004D6174">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(see e.g. Lance et al. 2004, Jeffries and Jameson 2014)</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(no data in 1979, 1980, 1982, 1984, 1986, or 1988), and annual from 1989-2015 (but no surveys in 2009 or 2014). </w:t>
      </w:r>
      <w:r w:rsidR="002730AC" w:rsidRPr="004D6174">
        <w:rPr>
          <w:rFonts w:ascii="Times New Roman" w:hAnsi="Times New Roman" w:cs="Times New Roman"/>
          <w:sz w:val="24"/>
          <w:szCs w:val="24"/>
        </w:rPr>
        <w:t>S</w:t>
      </w:r>
      <w:r w:rsidRPr="004D6174">
        <w:rPr>
          <w:rFonts w:ascii="Times New Roman" w:hAnsi="Times New Roman" w:cs="Times New Roman"/>
          <w:sz w:val="24"/>
          <w:szCs w:val="24"/>
        </w:rPr>
        <w:t xml:space="preserve">ea otter surveys were conducted in summer and thus reflect summer distribution and abundance </w: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 </w:instrTex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EN.CITE.DATA </w:instrText>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end"/>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(Laidre et al. 2009)</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w:t>
      </w:r>
      <w:commentRangeStart w:id="20"/>
      <w:r w:rsidRPr="004D6174">
        <w:rPr>
          <w:rFonts w:ascii="Times New Roman" w:hAnsi="Times New Roman" w:cs="Times New Roman"/>
          <w:sz w:val="24"/>
          <w:szCs w:val="24"/>
        </w:rPr>
        <w:t>Sea otters are highly mobile predators with substantial home ranges</w:t>
      </w:r>
      <w:commentRangeEnd w:id="20"/>
      <w:r w:rsidR="00FC2A73">
        <w:rPr>
          <w:rStyle w:val="CommentReference"/>
        </w:rPr>
        <w:commentReference w:id="20"/>
      </w:r>
      <w:r w:rsidR="004563B1"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4563B1" w:rsidRPr="004D6174">
        <w:rPr>
          <w:rFonts w:ascii="Times New Roman" w:hAnsi="Times New Roman" w:cs="Times New Roman"/>
          <w:sz w:val="24"/>
          <w:szCs w:val="24"/>
        </w:rPr>
        <w:t>Available</w:t>
      </w:r>
      <w:r w:rsidRPr="004D6174">
        <w:rPr>
          <w:rFonts w:ascii="Times New Roman" w:hAnsi="Times New Roman" w:cs="Times New Roman"/>
          <w:sz w:val="24"/>
          <w:szCs w:val="24"/>
        </w:rPr>
        <w:t xml:space="preserve"> evidence does not suggest that summer and winter distributions of sea otters are substantially different in this region </w: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(Laidre et al. 2009)</w:t>
      </w:r>
      <w:r w:rsidRPr="004D6174">
        <w:rPr>
          <w:rFonts w:ascii="Times New Roman" w:hAnsi="Times New Roman" w:cs="Times New Roman"/>
          <w:sz w:val="24"/>
          <w:szCs w:val="24"/>
        </w:rPr>
        <w:fldChar w:fldCharType="end"/>
      </w:r>
      <w:r w:rsidR="004563B1" w:rsidRPr="004D6174">
        <w:rPr>
          <w:rFonts w:ascii="Times New Roman" w:hAnsi="Times New Roman" w:cs="Times New Roman"/>
          <w:sz w:val="24"/>
          <w:szCs w:val="24"/>
        </w:rPr>
        <w:t>, but information on seasonal patterns is notably uncertain.</w:t>
      </w:r>
    </w:p>
    <w:p w14:paraId="199434C5" w14:textId="0AF22B8D" w:rsidR="000F51AE" w:rsidRPr="004D6174" w:rsidRDefault="000F51AE" w:rsidP="00375C21">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szCs w:val="24"/>
        </w:rPr>
        <w:t xml:space="preserve">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w:t>
      </w:r>
      <w:r w:rsidRPr="004D6174">
        <w:rPr>
          <w:rFonts w:ascii="Times New Roman" w:hAnsi="Times New Roman" w:cs="Times New Roman"/>
          <w:sz w:val="24"/>
          <w:szCs w:val="24"/>
        </w:rPr>
        <w:lastRenderedPageBreak/>
        <w:t>survey location along this coastline. We generated a smooth density of otters along the coastline using kernel density estimates which approximate the observed otter data using a mixture of Normal (Gaussian) distributions. Specifically, we placed a Gaussian distribution centered at each</w:t>
      </w:r>
      <w:r w:rsidRPr="004D6174">
        <w:rPr>
          <w:rFonts w:ascii="Times New Roman" w:hAnsi="Times New Roman" w:cs="Times New Roman"/>
          <w:color w:val="151518"/>
          <w:sz w:val="24"/>
          <w:szCs w:val="24"/>
        </w:rPr>
        <w:t xml:space="preserve"> survey location and </w:t>
      </w:r>
      <w:r w:rsidRPr="004D6174">
        <w:rPr>
          <w:rFonts w:ascii="Times New Roman" w:hAnsi="Times New Roman" w:cs="Times New Roman"/>
          <w:color w:val="151518"/>
          <w:sz w:val="24"/>
          <w:szCs w:val="24"/>
          <w:highlight w:val="yellow"/>
        </w:rPr>
        <w:t xml:space="preserve">used a standard deviation </w:t>
      </w:r>
      <w:r w:rsidRPr="004D6174">
        <w:rPr>
          <w:rFonts w:ascii="Times New Roman" w:hAnsi="Times New Roman" w:cs="Times New Roman"/>
          <w:i/>
          <w:color w:val="151518"/>
          <w:sz w:val="24"/>
          <w:szCs w:val="24"/>
          <w:highlight w:val="yellow"/>
        </w:rPr>
        <w:t>h</w:t>
      </w:r>
      <w:r w:rsidRPr="004D6174">
        <w:rPr>
          <w:rFonts w:ascii="Times New Roman" w:hAnsi="Times New Roman" w:cs="Times New Roman"/>
          <w:color w:val="151518"/>
          <w:sz w:val="24"/>
          <w:szCs w:val="24"/>
          <w:highlight w:val="yellow"/>
        </w:rPr>
        <w:t xml:space="preserve"> (the bandwidth) that corresponds to the </w:t>
      </w:r>
      <w:r w:rsidR="00375C21">
        <w:rPr>
          <w:rFonts w:ascii="Times New Roman" w:hAnsi="Times New Roman" w:cs="Times New Roman"/>
          <w:color w:val="151518"/>
          <w:sz w:val="24"/>
          <w:szCs w:val="24"/>
          <w:highlight w:val="yellow"/>
        </w:rPr>
        <w:t xml:space="preserve">estimated </w:t>
      </w:r>
      <w:r w:rsidRPr="004D6174">
        <w:rPr>
          <w:rFonts w:ascii="Times New Roman" w:hAnsi="Times New Roman" w:cs="Times New Roman"/>
          <w:color w:val="151518"/>
          <w:sz w:val="24"/>
          <w:szCs w:val="24"/>
          <w:highlight w:val="yellow"/>
        </w:rPr>
        <w:t xml:space="preserve">home-range size of sea otters of 40 km for the Washington coast </w:t>
      </w:r>
      <w:r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 </w:instrText>
      </w:r>
      <w:r w:rsidR="00655068"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EN.CITE.DATA </w:instrText>
      </w:r>
      <w:r w:rsidR="00655068" w:rsidRPr="004D6174">
        <w:rPr>
          <w:rFonts w:ascii="Times New Roman" w:hAnsi="Times New Roman" w:cs="Times New Roman"/>
          <w:color w:val="151518"/>
          <w:sz w:val="24"/>
          <w:szCs w:val="24"/>
          <w:highlight w:val="yellow"/>
        </w:rPr>
      </w:r>
      <w:r w:rsidR="00655068" w:rsidRPr="004D6174">
        <w:rPr>
          <w:rFonts w:ascii="Times New Roman" w:hAnsi="Times New Roman" w:cs="Times New Roman"/>
          <w:color w:val="151518"/>
          <w:sz w:val="24"/>
          <w:szCs w:val="24"/>
          <w:highlight w:val="yellow"/>
        </w:rPr>
        <w:fldChar w:fldCharType="end"/>
      </w:r>
      <w:r w:rsidRPr="004D6174">
        <w:rPr>
          <w:rFonts w:ascii="Times New Roman" w:hAnsi="Times New Roman" w:cs="Times New Roman"/>
          <w:color w:val="151518"/>
          <w:sz w:val="24"/>
          <w:szCs w:val="24"/>
          <w:highlight w:val="yellow"/>
        </w:rPr>
      </w:r>
      <w:r w:rsidRPr="004D6174">
        <w:rPr>
          <w:rFonts w:ascii="Times New Roman" w:hAnsi="Times New Roman" w:cs="Times New Roman"/>
          <w:color w:val="151518"/>
          <w:sz w:val="24"/>
          <w:szCs w:val="24"/>
          <w:highlight w:val="yellow"/>
        </w:rPr>
        <w:fldChar w:fldCharType="separate"/>
      </w:r>
      <w:r w:rsidR="00655068" w:rsidRPr="004D6174">
        <w:rPr>
          <w:rFonts w:ascii="Times New Roman" w:hAnsi="Times New Roman" w:cs="Times New Roman"/>
          <w:noProof/>
          <w:color w:val="151518"/>
          <w:sz w:val="24"/>
          <w:szCs w:val="24"/>
          <w:highlight w:val="yellow"/>
        </w:rPr>
        <w:t>(</w:t>
      </w:r>
      <w:r w:rsidR="00655068" w:rsidRPr="004D6174">
        <w:rPr>
          <w:rFonts w:ascii="Times New Roman" w:hAnsi="Times New Roman" w:cs="Times New Roman"/>
          <w:i/>
          <w:noProof/>
          <w:color w:val="151518"/>
          <w:sz w:val="24"/>
          <w:szCs w:val="24"/>
          <w:highlight w:val="yellow"/>
        </w:rPr>
        <w:t>h</w:t>
      </w:r>
      <w:r w:rsidR="00655068" w:rsidRPr="004D6174">
        <w:rPr>
          <w:rFonts w:ascii="Times New Roman" w:hAnsi="Times New Roman" w:cs="Times New Roman"/>
          <w:noProof/>
          <w:color w:val="151518"/>
          <w:sz w:val="24"/>
          <w:szCs w:val="24"/>
          <w:highlight w:val="yellow"/>
        </w:rPr>
        <w:t xml:space="preserve"> = 10.2; Laidre et al. 2009</w:t>
      </w:r>
      <w:r w:rsidR="00BA7A19" w:rsidRPr="004D6174">
        <w:rPr>
          <w:rFonts w:ascii="Times New Roman" w:hAnsi="Times New Roman" w:cs="Times New Roman"/>
          <w:noProof/>
          <w:color w:val="151518"/>
          <w:sz w:val="24"/>
          <w:szCs w:val="24"/>
          <w:highlight w:val="yellow"/>
        </w:rPr>
        <w:t>, their Fig. 3</w:t>
      </w:r>
      <w:r w:rsidR="00655068" w:rsidRPr="004D6174">
        <w:rPr>
          <w:rFonts w:ascii="Times New Roman" w:hAnsi="Times New Roman" w:cs="Times New Roman"/>
          <w:noProof/>
          <w:color w:val="151518"/>
          <w:sz w:val="24"/>
          <w:szCs w:val="24"/>
          <w:highlight w:val="yellow"/>
        </w:rPr>
        <w:t>)</w:t>
      </w:r>
      <w:r w:rsidRPr="004D6174">
        <w:rPr>
          <w:rFonts w:ascii="Times New Roman" w:hAnsi="Times New Roman" w:cs="Times New Roman"/>
          <w:color w:val="151518"/>
          <w:sz w:val="24"/>
          <w:szCs w:val="24"/>
          <w:highlight w:val="yellow"/>
        </w:rPr>
        <w:fldChar w:fldCharType="end"/>
      </w:r>
      <w:commentRangeStart w:id="21"/>
      <w:r w:rsidRPr="004D6174">
        <w:rPr>
          <w:rFonts w:ascii="Times New Roman" w:hAnsi="Times New Roman" w:cs="Times New Roman"/>
          <w:color w:val="151518"/>
          <w:sz w:val="24"/>
          <w:szCs w:val="24"/>
        </w:rPr>
        <w:t xml:space="preserve">. </w:t>
      </w:r>
      <w:commentRangeEnd w:id="21"/>
      <w:r w:rsidR="0037692D" w:rsidRPr="004D6174">
        <w:rPr>
          <w:rStyle w:val="CommentReference"/>
          <w:rFonts w:ascii="Times New Roman" w:hAnsi="Times New Roman" w:cs="Times New Roman"/>
        </w:rPr>
        <w:commentReference w:id="21"/>
      </w:r>
      <w:r w:rsidR="00BA7A19" w:rsidRPr="004D6174">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Pr>
          <w:rFonts w:ascii="Times New Roman" w:hAnsi="Times New Roman" w:cs="Times New Roman"/>
          <w:color w:val="151518"/>
          <w:sz w:val="24"/>
          <w:szCs w:val="24"/>
        </w:rPr>
        <w:t>by</w:t>
      </w:r>
      <w:r w:rsidR="00BA7A19" w:rsidRPr="004D6174">
        <w:rPr>
          <w:rFonts w:ascii="Times New Roman" w:hAnsi="Times New Roman" w:cs="Times New Roman"/>
          <w:color w:val="151518"/>
          <w:sz w:val="24"/>
          <w:szCs w:val="24"/>
        </w:rPr>
        <w:t xml:space="preserve"> integrating the pr</w:t>
      </w:r>
      <w:r w:rsidR="00375C21">
        <w:rPr>
          <w:rFonts w:ascii="Times New Roman" w:hAnsi="Times New Roman" w:cs="Times New Roman"/>
          <w:color w:val="151518"/>
          <w:sz w:val="24"/>
          <w:szCs w:val="24"/>
        </w:rPr>
        <w:t>obability density and multiplying</w:t>
      </w:r>
      <w:r w:rsidR="00BA7A19" w:rsidRPr="004D6174">
        <w:rPr>
          <w:rFonts w:ascii="Times New Roman" w:hAnsi="Times New Roman" w:cs="Times New Roman"/>
          <w:color w:val="151518"/>
          <w:sz w:val="24"/>
          <w:szCs w:val="24"/>
        </w:rPr>
        <w:t xml:space="preserve"> by the total sea otter population size to arrive at an estimate of sea otters at each site. </w:t>
      </w:r>
      <w:r w:rsidRPr="004D6174">
        <w:rPr>
          <w:rFonts w:ascii="Times New Roman" w:hAnsi="Times New Roman" w:cs="Times New Roman"/>
          <w:color w:val="151518"/>
          <w:sz w:val="24"/>
          <w:szCs w:val="24"/>
        </w:rPr>
        <w:t>Due to uncertainty in the effective home range size of sea otters, we performed sensitivity analyses using a range of bandwidths (</w:t>
      </w:r>
      <w:r w:rsidRPr="004D6174">
        <w:rPr>
          <w:rFonts w:ascii="Times New Roman" w:hAnsi="Times New Roman" w:cs="Times New Roman"/>
          <w:i/>
          <w:color w:val="151518"/>
          <w:sz w:val="24"/>
          <w:szCs w:val="24"/>
        </w:rPr>
        <w:t>h</w:t>
      </w:r>
      <w:r w:rsidRPr="004D6174">
        <w:rPr>
          <w:rFonts w:ascii="Times New Roman" w:hAnsi="Times New Roman" w:cs="Times New Roman"/>
          <w:color w:val="151518"/>
          <w:sz w:val="24"/>
          <w:szCs w:val="24"/>
        </w:rPr>
        <w:t xml:space="preserve"> </w:t>
      </w:r>
      <w:r w:rsidR="00375C21">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5 and 15). The qualitative </w:t>
      </w:r>
      <w:r w:rsidR="00CC22CD" w:rsidRPr="004D6174">
        <w:rPr>
          <w:rFonts w:ascii="Times New Roman" w:hAnsi="Times New Roman" w:cs="Times New Roman"/>
          <w:color w:val="151518"/>
          <w:sz w:val="24"/>
          <w:szCs w:val="24"/>
        </w:rPr>
        <w:t xml:space="preserve">pattern of </w:t>
      </w:r>
      <w:r w:rsidRPr="004D6174">
        <w:rPr>
          <w:rFonts w:ascii="Times New Roman" w:hAnsi="Times New Roman" w:cs="Times New Roman"/>
          <w:color w:val="151518"/>
          <w:sz w:val="24"/>
          <w:szCs w:val="24"/>
        </w:rPr>
        <w:t xml:space="preserve">results did not change with alternate bandwidths. </w:t>
      </w:r>
    </w:p>
    <w:p w14:paraId="65B92090" w14:textId="57113255" w:rsidR="000F51AE" w:rsidRPr="004D6174" w:rsidRDefault="000F51AE" w:rsidP="008332EF">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rPr>
        <w:t xml:space="preserve">We estimated the temporal trend in sea otter abundance at each site </w:t>
      </w:r>
      <w:r w:rsidR="002730AC" w:rsidRPr="004D6174">
        <w:rPr>
          <w:rFonts w:ascii="Times New Roman" w:hAnsi="Times New Roman" w:cs="Times New Roman"/>
          <w:sz w:val="24"/>
        </w:rPr>
        <w:t xml:space="preserve">and </w:t>
      </w:r>
      <w:proofErr w:type="spellStart"/>
      <w:r w:rsidR="002730AC" w:rsidRPr="004D6174">
        <w:rPr>
          <w:rFonts w:ascii="Times New Roman" w:hAnsi="Times New Roman" w:cs="Times New Roman"/>
          <w:sz w:val="24"/>
        </w:rPr>
        <w:t>coastwide</w:t>
      </w:r>
      <w:proofErr w:type="spellEnd"/>
      <w:r w:rsidR="002730AC" w:rsidRPr="004D6174">
        <w:rPr>
          <w:rFonts w:ascii="Times New Roman" w:hAnsi="Times New Roman" w:cs="Times New Roman"/>
          <w:sz w:val="24"/>
        </w:rPr>
        <w:t xml:space="preserve"> </w:t>
      </w:r>
      <w:r w:rsidRPr="004D6174">
        <w:rPr>
          <w:rFonts w:ascii="Times New Roman" w:hAnsi="Times New Roman" w:cs="Times New Roman"/>
          <w:sz w:val="24"/>
        </w:rPr>
        <w:t>by regressing the natural logarithm of sea otter abundance against time. We performed this analysis on the entire time series (1989-2015), and separately for the two halve</w:t>
      </w:r>
      <w:r w:rsidR="00BA7A19" w:rsidRPr="004D6174">
        <w:rPr>
          <w:rFonts w:ascii="Times New Roman" w:hAnsi="Times New Roman" w:cs="Times New Roman"/>
          <w:sz w:val="24"/>
        </w:rPr>
        <w:t>s of the time-series (1989-2001 and</w:t>
      </w:r>
      <w:r w:rsidRPr="004D6174">
        <w:rPr>
          <w:rFonts w:ascii="Times New Roman" w:hAnsi="Times New Roman" w:cs="Times New Roman"/>
          <w:sz w:val="24"/>
        </w:rPr>
        <w:t xml:space="preserve"> 2002-2015) to assess if trends shifted over time. As estimates of trends bec</w:t>
      </w:r>
      <w:r w:rsidR="002730AC" w:rsidRPr="004D6174">
        <w:rPr>
          <w:rFonts w:ascii="Times New Roman" w:hAnsi="Times New Roman" w:cs="Times New Roman"/>
          <w:sz w:val="24"/>
        </w:rPr>
        <w:t>o</w:t>
      </w:r>
      <w:r w:rsidRPr="004D6174">
        <w:rPr>
          <w:rFonts w:ascii="Times New Roman" w:hAnsi="Times New Roman" w:cs="Times New Roman"/>
          <w:sz w:val="24"/>
        </w:rPr>
        <w:t xml:space="preserve">me progressively less precise with less data, we elected not to further subdivide the time series. To facilitate comparison among sites that vary substantially in the sea otter abundance, we constructing a log-index of sea otter abundance; we standardized the number of sea otters by dividing the </w:t>
      </w:r>
      <w:r w:rsidR="00037C85" w:rsidRPr="004D6174">
        <w:rPr>
          <w:rFonts w:ascii="Times New Roman" w:hAnsi="Times New Roman" w:cs="Times New Roman"/>
          <w:sz w:val="24"/>
        </w:rPr>
        <w:t xml:space="preserve">average number of </w:t>
      </w:r>
      <w:r w:rsidRPr="004D6174">
        <w:rPr>
          <w:rFonts w:ascii="Times New Roman" w:hAnsi="Times New Roman" w:cs="Times New Roman"/>
          <w:sz w:val="24"/>
        </w:rPr>
        <w:t>sea otter</w:t>
      </w:r>
      <w:ins w:id="22" w:author="Frick, Kinsey" w:date="2017-12-21T14:55:00Z">
        <w:r w:rsidR="00FC2A73">
          <w:rPr>
            <w:rFonts w:ascii="Times New Roman" w:hAnsi="Times New Roman" w:cs="Times New Roman"/>
            <w:sz w:val="24"/>
          </w:rPr>
          <w:t>s</w:t>
        </w:r>
      </w:ins>
      <w:r w:rsidRPr="004D6174">
        <w:rPr>
          <w:rFonts w:ascii="Times New Roman" w:hAnsi="Times New Roman" w:cs="Times New Roman"/>
          <w:sz w:val="24"/>
        </w:rPr>
        <w:t xml:space="preserve"> </w:t>
      </w:r>
      <w:r w:rsidR="00037C85" w:rsidRPr="004D6174">
        <w:rPr>
          <w:rFonts w:ascii="Times New Roman" w:hAnsi="Times New Roman" w:cs="Times New Roman"/>
          <w:sz w:val="24"/>
        </w:rPr>
        <w:t xml:space="preserve">estimated at each site </w:t>
      </w:r>
      <w:r w:rsidRPr="004D6174">
        <w:rPr>
          <w:rFonts w:ascii="Times New Roman" w:hAnsi="Times New Roman" w:cs="Times New Roman"/>
          <w:sz w:val="24"/>
        </w:rPr>
        <w:t>during the first three years of the kelp surveys (1989-91</w:t>
      </w:r>
      <w:r w:rsidR="00037C85" w:rsidRPr="004D6174">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4D6174">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4D6174">
        <w:rPr>
          <w:rFonts w:ascii="Times New Roman" w:hAnsi="Times New Roman" w:cs="Times New Roman"/>
          <w:sz w:val="24"/>
        </w:rPr>
        <w:t>. Using such an index</w:t>
      </w:r>
      <w:r w:rsidR="00BC599C">
        <w:rPr>
          <w:rFonts w:ascii="Times New Roman" w:hAnsi="Times New Roman" w:cs="Times New Roman"/>
          <w:sz w:val="24"/>
        </w:rPr>
        <w:t xml:space="preserve"> </w:t>
      </w:r>
      <w:r w:rsidR="00BC599C" w:rsidRPr="004D6174">
        <w:rPr>
          <w:rFonts w:ascii="Times New Roman" w:hAnsi="Times New Roman" w:cs="Times New Roman"/>
          <w:sz w:val="24"/>
        </w:rPr>
        <w:t>allows for sites across a large range of abundance</w:t>
      </w:r>
      <w:ins w:id="23" w:author="Frick, Kinsey" w:date="2017-12-21T14:56:00Z">
        <w:r w:rsidR="00FC2A73">
          <w:rPr>
            <w:rFonts w:ascii="Times New Roman" w:hAnsi="Times New Roman" w:cs="Times New Roman"/>
            <w:sz w:val="24"/>
          </w:rPr>
          <w:t>s</w:t>
        </w:r>
      </w:ins>
      <w:r w:rsidR="00BC599C" w:rsidRPr="004D6174">
        <w:rPr>
          <w:rFonts w:ascii="Times New Roman" w:hAnsi="Times New Roman" w:cs="Times New Roman"/>
          <w:sz w:val="24"/>
        </w:rPr>
        <w:t xml:space="preserve"> to be visualized on the same axes</w:t>
      </w:r>
      <w:ins w:id="24" w:author="Frick, Kinsey" w:date="2017-12-21T14:56:00Z">
        <w:r w:rsidR="00FC2A73">
          <w:rPr>
            <w:rFonts w:ascii="Times New Roman" w:hAnsi="Times New Roman" w:cs="Times New Roman"/>
            <w:sz w:val="24"/>
          </w:rPr>
          <w:t>,</w:t>
        </w:r>
      </w:ins>
      <w:r w:rsidR="008332EF">
        <w:rPr>
          <w:rFonts w:ascii="Times New Roman" w:hAnsi="Times New Roman" w:cs="Times New Roman"/>
          <w:sz w:val="24"/>
        </w:rPr>
        <w:t xml:space="preserve"> and</w:t>
      </w:r>
      <w:r w:rsidRPr="004D6174">
        <w:rPr>
          <w:rFonts w:ascii="Times New Roman" w:hAnsi="Times New Roman" w:cs="Times New Roman"/>
          <w:sz w:val="24"/>
        </w:rPr>
        <w:t xml:space="preserve"> provides a graphical interpretation</w:t>
      </w:r>
      <w:r w:rsidR="00037C85" w:rsidRPr="004D6174">
        <w:rPr>
          <w:rFonts w:ascii="Times New Roman" w:hAnsi="Times New Roman" w:cs="Times New Roman"/>
          <w:sz w:val="24"/>
        </w:rPr>
        <w:t xml:space="preserve"> of sea otter trend</w:t>
      </w:r>
      <w:r w:rsidRPr="004D6174">
        <w:rPr>
          <w:rFonts w:ascii="Times New Roman" w:hAnsi="Times New Roman" w:cs="Times New Roman"/>
          <w:sz w:val="24"/>
        </w:rPr>
        <w:t xml:space="preserve"> (linear trends are exponential changes in </w:t>
      </w:r>
      <w:r w:rsidR="00037C85" w:rsidRPr="004D6174">
        <w:rPr>
          <w:rFonts w:ascii="Times New Roman" w:hAnsi="Times New Roman" w:cs="Times New Roman"/>
          <w:sz w:val="24"/>
        </w:rPr>
        <w:t>abundance</w:t>
      </w:r>
      <w:r w:rsidR="008332EF">
        <w:rPr>
          <w:rFonts w:ascii="Times New Roman" w:hAnsi="Times New Roman" w:cs="Times New Roman"/>
          <w:sz w:val="24"/>
        </w:rPr>
        <w:t>)</w:t>
      </w:r>
      <w:r w:rsidRPr="004D6174">
        <w:rPr>
          <w:rFonts w:ascii="Times New Roman" w:hAnsi="Times New Roman" w:cs="Times New Roman"/>
          <w:sz w:val="24"/>
        </w:rPr>
        <w:t>.</w:t>
      </w:r>
    </w:p>
    <w:p w14:paraId="0A231A98" w14:textId="77777777" w:rsidR="000F51AE" w:rsidRPr="004D6174" w:rsidRDefault="000F51AE" w:rsidP="000F51AE">
      <w:pPr>
        <w:spacing w:after="0" w:line="480" w:lineRule="auto"/>
        <w:rPr>
          <w:rFonts w:ascii="Times New Roman" w:hAnsi="Times New Roman" w:cs="Times New Roman"/>
          <w:i/>
          <w:sz w:val="24"/>
          <w:u w:val="single"/>
        </w:rPr>
      </w:pPr>
    </w:p>
    <w:p w14:paraId="7FBFEA5E" w14:textId="77777777" w:rsidR="000F51AE" w:rsidRPr="004D6174" w:rsidRDefault="000F51AE" w:rsidP="003E6C90">
      <w:pPr>
        <w:spacing w:after="0" w:line="480" w:lineRule="auto"/>
        <w:outlineLvl w:val="0"/>
        <w:rPr>
          <w:rFonts w:ascii="Times New Roman" w:hAnsi="Times New Roman" w:cs="Times New Roman"/>
          <w:i/>
          <w:sz w:val="24"/>
        </w:rPr>
      </w:pPr>
      <w:r w:rsidRPr="004D6174">
        <w:rPr>
          <w:rFonts w:ascii="Times New Roman" w:hAnsi="Times New Roman" w:cs="Times New Roman"/>
          <w:i/>
          <w:sz w:val="24"/>
        </w:rPr>
        <w:t>Kelp canopy area</w:t>
      </w:r>
    </w:p>
    <w:p w14:paraId="008F1E59" w14:textId="2F9A2DAA" w:rsidR="000F51AE" w:rsidRPr="004D6174" w:rsidRDefault="000F51AE" w:rsidP="008332EF">
      <w:pPr>
        <w:spacing w:after="0" w:line="480" w:lineRule="auto"/>
        <w:rPr>
          <w:rFonts w:ascii="Times New Roman" w:hAnsi="Times New Roman" w:cs="Times New Roman"/>
          <w:sz w:val="24"/>
        </w:rPr>
      </w:pPr>
      <w:r w:rsidRPr="004D6174">
        <w:rPr>
          <w:rFonts w:ascii="Times New Roman" w:hAnsi="Times New Roman" w:cs="Times New Roman"/>
          <w:sz w:val="24"/>
        </w:rPr>
        <w:t xml:space="preserve">To describe kelp abundance at each site, we used publicly available data from aerial overflight surveys of algae from the Washington Department of Natural Resources (WDNR; survey methods </w:t>
      </w:r>
      <w:r w:rsidR="0048093C" w:rsidRPr="004D6174">
        <w:rPr>
          <w:rFonts w:ascii="Times New Roman" w:hAnsi="Times New Roman" w:cs="Times New Roman"/>
          <w:sz w:val="24"/>
        </w:rPr>
        <w:t>described</w:t>
      </w:r>
      <w:r w:rsidRPr="004D6174">
        <w:rPr>
          <w:rFonts w:ascii="Times New Roman" w:hAnsi="Times New Roman" w:cs="Times New Roman"/>
          <w:sz w:val="24"/>
        </w:rPr>
        <w:t xml:space="preserve"> in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&lt;citation&gt;&lt;uuid&gt;AE4A87B7-6169-4409-B95D-2D844A96D415&lt;/uuid&gt;&lt;priority&gt;0&lt;/priority&gt;&lt;publications&gt;&lt;publication&gt;&lt;publication_date&gt;99201700001200000000200000&lt;/publication_date&gt;&lt;title&gt;The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rPr>
        <w:t xml:space="preserve">). Surveys were conducted annually between 1989 and 2015 (no data available for 1993) during peak kelp abundance for the region (late July or early August). </w:t>
      </w:r>
      <w:r w:rsidR="00037C85" w:rsidRPr="004D6174">
        <w:rPr>
          <w:rFonts w:ascii="Times New Roman" w:hAnsi="Times New Roman" w:cs="Times New Roman"/>
          <w:sz w:val="24"/>
        </w:rPr>
        <w:t>Kelp c</w:t>
      </w:r>
      <w:r w:rsidRPr="004D6174">
        <w:rPr>
          <w:rFonts w:ascii="Times New Roman" w:hAnsi="Times New Roman" w:cs="Times New Roman"/>
          <w:sz w:val="24"/>
        </w:rPr>
        <w:t xml:space="preserve">anopies in this region consist of a mix of </w:t>
      </w:r>
      <w:proofErr w:type="spellStart"/>
      <w:r w:rsidRPr="004D6174">
        <w:rPr>
          <w:rFonts w:ascii="Times New Roman" w:hAnsi="Times New Roman" w:cs="Times New Roman"/>
          <w:i/>
          <w:sz w:val="24"/>
        </w:rPr>
        <w:t>Macrocystis</w:t>
      </w:r>
      <w:proofErr w:type="spellEnd"/>
      <w:r w:rsidRPr="004D6174">
        <w:rPr>
          <w:rFonts w:ascii="Times New Roman" w:hAnsi="Times New Roman" w:cs="Times New Roman"/>
          <w:sz w:val="24"/>
        </w:rPr>
        <w:t xml:space="preserve"> and </w:t>
      </w:r>
      <w:proofErr w:type="spellStart"/>
      <w:r w:rsidRPr="004D6174">
        <w:rPr>
          <w:rFonts w:ascii="Times New Roman" w:hAnsi="Times New Roman" w:cs="Times New Roman"/>
          <w:i/>
          <w:sz w:val="24"/>
        </w:rPr>
        <w:t>Nereocystis</w:t>
      </w:r>
      <w:proofErr w:type="spellEnd"/>
      <w:r w:rsidRPr="004D6174">
        <w:rPr>
          <w:rFonts w:ascii="Times New Roman" w:hAnsi="Times New Roman" w:cs="Times New Roman"/>
          <w:sz w:val="24"/>
        </w:rPr>
        <w:t>. While overflight surveys differ</w:t>
      </w:r>
      <w:r w:rsidR="00CC22CD" w:rsidRPr="004D6174">
        <w:rPr>
          <w:rFonts w:ascii="Times New Roman" w:hAnsi="Times New Roman" w:cs="Times New Roman"/>
          <w:sz w:val="24"/>
        </w:rPr>
        <w:t>entiate between the two species</w:t>
      </w:r>
      <w:r w:rsidRPr="004D6174">
        <w:rPr>
          <w:rFonts w:ascii="Times New Roman" w:hAnsi="Times New Roman" w:cs="Times New Roman"/>
          <w:sz w:val="24"/>
        </w:rPr>
        <w:t xml:space="preserve">, we are primarily interested in the </w:t>
      </w:r>
      <w:r w:rsidR="00037C85" w:rsidRPr="004D6174">
        <w:rPr>
          <w:rFonts w:ascii="Times New Roman" w:hAnsi="Times New Roman" w:cs="Times New Roman"/>
          <w:sz w:val="24"/>
        </w:rPr>
        <w:t xml:space="preserve">total </w:t>
      </w:r>
      <w:r w:rsidRPr="004D6174">
        <w:rPr>
          <w:rFonts w:ascii="Times New Roman" w:hAnsi="Times New Roman" w:cs="Times New Roman"/>
          <w:sz w:val="24"/>
        </w:rPr>
        <w:t>canopy habitat provided, and thus we focus on the total surface coverage provided by the two species; additionally, the two species’ abundances are strongly positively correlated in this region (</w:t>
      </w:r>
      <w:r w:rsidR="00533374" w:rsidRPr="004D6174">
        <w:rPr>
          <w:rFonts w:ascii="Times New Roman" w:hAnsi="Times New Roman" w:cs="Times New Roman"/>
          <w:sz w:val="24"/>
        </w:rPr>
        <w:t xml:space="preserve">Pearson’s </w:t>
      </w:r>
      <w:r w:rsidR="00037C85" w:rsidRPr="004D6174">
        <w:rPr>
          <w:rFonts w:ascii="Times New Roman" w:hAnsi="Times New Roman" w:cs="Times New Roman"/>
          <w:i/>
          <w:sz w:val="24"/>
        </w:rPr>
        <w:t xml:space="preserve">r </w:t>
      </w:r>
      <w:r w:rsidR="00B71902" w:rsidRPr="004D6174">
        <w:rPr>
          <w:rFonts w:ascii="Times New Roman" w:hAnsi="Times New Roman" w:cs="Times New Roman"/>
          <w:i/>
          <w:sz w:val="24"/>
        </w:rPr>
        <w:t>=</w:t>
      </w:r>
      <w:r w:rsidR="00037C85" w:rsidRPr="004D6174">
        <w:rPr>
          <w:rFonts w:ascii="Times New Roman" w:hAnsi="Times New Roman" w:cs="Times New Roman"/>
          <w:i/>
          <w:sz w:val="24"/>
        </w:rPr>
        <w:t xml:space="preserve"> 0.</w:t>
      </w:r>
      <w:r w:rsidR="00B71902" w:rsidRPr="004D6174">
        <w:rPr>
          <w:rFonts w:ascii="Times New Roman" w:hAnsi="Times New Roman" w:cs="Times New Roman"/>
          <w:i/>
          <w:sz w:val="24"/>
        </w:rPr>
        <w:t>689;</w:t>
      </w:r>
      <w:r w:rsidR="00037C85" w:rsidRPr="004D6174">
        <w:rPr>
          <w:rFonts w:ascii="Times New Roman" w:hAnsi="Times New Roman" w:cs="Times New Roman"/>
          <w:i/>
          <w:sz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&lt;citation&gt;&lt;uuid&gt;F67AD374-74CA-43F3-A9F9-57A4B7DD0DAF&lt;/uuid&gt;&lt;priority&gt;0&lt;/priority&gt;&lt;publications&gt;&lt;publication&gt;&lt;publication_date&gt;99201700001200000000200000&lt;/publication_date&gt;&lt;title&gt;The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00037C85" w:rsidRPr="004D6174">
        <w:rPr>
          <w:rFonts w:ascii="Times New Roman" w:hAnsi="Times New Roman" w:cs="Times New Roman"/>
          <w:sz w:val="24"/>
        </w:rPr>
        <w:t>)</w:t>
      </w:r>
      <w:r w:rsidRPr="004D6174">
        <w:rPr>
          <w:rFonts w:ascii="Times New Roman" w:hAnsi="Times New Roman" w:cs="Times New Roman"/>
          <w:sz w:val="24"/>
        </w:rPr>
        <w:t xml:space="preserve">. We examined kelp abundance at two scales. First, we used kelp area within discrete 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for the strata containing each of our ten sites, </w:t>
      </w:r>
      <w:r w:rsidRPr="004D6174">
        <w:rPr>
          <w:rFonts w:ascii="Times New Roman" w:hAnsi="Times New Roman" w:cs="Times New Roman"/>
          <w:i/>
          <w:sz w:val="24"/>
        </w:rPr>
        <w:t>j</w:t>
      </w:r>
      <w:r w:rsidRPr="004D6174">
        <w:rPr>
          <w:rFonts w:ascii="Times New Roman" w:hAnsi="Times New Roman" w:cs="Times New Roman"/>
          <w:sz w:val="24"/>
        </w:rPr>
        <w:t xml:space="preserve">, in each year, </w:t>
      </w:r>
      <w:r w:rsidRPr="004D6174">
        <w:rPr>
          <w:rFonts w:ascii="Times New Roman" w:hAnsi="Times New Roman" w:cs="Times New Roman"/>
          <w:i/>
          <w:sz w:val="24"/>
        </w:rPr>
        <w:t>t</w:t>
      </w:r>
      <w:r w:rsidRPr="004D6174">
        <w:rPr>
          <w:rFonts w:ascii="Times New Roman" w:hAnsi="Times New Roman" w:cs="Times New Roman"/>
          <w:sz w:val="24"/>
        </w:rPr>
        <w:t xml:space="preserve"> </w:t>
      </w:r>
      <w:r w:rsidRPr="004D6174">
        <w:rPr>
          <w:rFonts w:ascii="Times New Roman" w:hAnsi="Times New Roman" w:cs="Times New Roman"/>
          <w:sz w:val="24"/>
          <w:highlight w:val="yellow"/>
        </w:rPr>
        <w:t xml:space="preserve">(see Fig. </w:t>
      </w:r>
      <w:r w:rsidR="00EF6080" w:rsidRPr="004D6174">
        <w:rPr>
          <w:rFonts w:ascii="Times New Roman" w:hAnsi="Times New Roman" w:cs="Times New Roman"/>
          <w:sz w:val="24"/>
          <w:highlight w:val="yellow"/>
        </w:rPr>
        <w:t>1</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w:t>
      </w:r>
      <w:r w:rsidR="00CC22CD" w:rsidRPr="004D6174">
        <w:rPr>
          <w:rFonts w:ascii="Times New Roman" w:hAnsi="Times New Roman" w:cs="Times New Roman"/>
          <w:sz w:val="24"/>
        </w:rPr>
        <w:t>The</w:t>
      </w:r>
      <w:r w:rsidRPr="004D6174">
        <w:rPr>
          <w:rFonts w:ascii="Times New Roman" w:hAnsi="Times New Roman" w:cs="Times New Roman"/>
          <w:sz w:val="24"/>
        </w:rPr>
        <w:t xml:space="preserve"> strata used by WDNR are substantially larger than the area surveyed during invertebrate surveys</w:t>
      </w:r>
      <w:r w:rsidR="00CC22CD" w:rsidRPr="004D6174">
        <w:rPr>
          <w:rFonts w:ascii="Times New Roman" w:hAnsi="Times New Roman" w:cs="Times New Roman"/>
          <w:sz w:val="24"/>
        </w:rPr>
        <w:t xml:space="preserve"> (see below)</w:t>
      </w:r>
      <w:r w:rsidR="008332EF">
        <w:rPr>
          <w:rFonts w:ascii="Times New Roman" w:hAnsi="Times New Roman" w:cs="Times New Roman"/>
          <w:sz w:val="24"/>
        </w:rPr>
        <w:t xml:space="preserve">. </w:t>
      </w:r>
      <w:r w:rsidRPr="004D6174">
        <w:rPr>
          <w:rFonts w:ascii="Times New Roman" w:hAnsi="Times New Roman" w:cs="Times New Roman"/>
          <w:sz w:val="24"/>
        </w:rPr>
        <w:t>Unfortunately, these strata are the smallest spatial unit for which it is appropriate to generate kelp area estimates (</w:t>
      </w:r>
      <w:r w:rsidRPr="004D6174">
        <w:rPr>
          <w:rFonts w:ascii="Times New Roman" w:hAnsi="Times New Roman" w:cs="Times New Roman"/>
          <w:sz w:val="24"/>
          <w:highlight w:val="yellow"/>
        </w:rPr>
        <w:t>H. Barry pers. Comm.</w:t>
      </w:r>
      <w:r w:rsidR="00BA7A19" w:rsidRPr="004D6174">
        <w:rPr>
          <w:rFonts w:ascii="Times New Roman" w:hAnsi="Times New Roman" w:cs="Times New Roman"/>
          <w:sz w:val="24"/>
          <w:highlight w:val="yellow"/>
        </w:rPr>
        <w:t xml:space="preserve"> </w:t>
      </w:r>
      <w:r w:rsidR="005B24E8" w:rsidRPr="004D6174">
        <w:rPr>
          <w:rFonts w:ascii="Times New Roman" w:hAnsi="Times New Roman" w:cs="Times New Roman"/>
          <w:sz w:val="24"/>
          <w:highlight w:val="yellow"/>
        </w:rPr>
        <w:t xml:space="preserve">Or cite for </w:t>
      </w:r>
      <w:r w:rsidR="00BA7A19" w:rsidRPr="004D6174">
        <w:rPr>
          <w:rFonts w:ascii="Times New Roman" w:hAnsi="Times New Roman" w:cs="Times New Roman"/>
          <w:sz w:val="24"/>
          <w:highlight w:val="yellow"/>
        </w:rPr>
        <w:t>DNR DOCUMENTATION?</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Second, we summed kelp surface coverage in all strata between </w:t>
      </w:r>
      <w:proofErr w:type="spellStart"/>
      <w:r w:rsidRPr="004D6174">
        <w:rPr>
          <w:rFonts w:ascii="Times New Roman" w:hAnsi="Times New Roman" w:cs="Times New Roman"/>
          <w:sz w:val="24"/>
        </w:rPr>
        <w:t>Neah</w:t>
      </w:r>
      <w:proofErr w:type="spellEnd"/>
      <w:r w:rsidRPr="004D6174">
        <w:rPr>
          <w:rFonts w:ascii="Times New Roman" w:hAnsi="Times New Roman" w:cs="Times New Roman"/>
          <w:sz w:val="24"/>
        </w:rPr>
        <w:t xml:space="preserve"> Bay and Destruction Island to provide a </w:t>
      </w:r>
      <w:r w:rsidR="00CC22CD" w:rsidRPr="004D6174">
        <w:rPr>
          <w:rFonts w:ascii="Times New Roman" w:hAnsi="Times New Roman" w:cs="Times New Roman"/>
          <w:sz w:val="24"/>
        </w:rPr>
        <w:t xml:space="preserve">northern Olympic Coast </w:t>
      </w:r>
      <w:proofErr w:type="spellStart"/>
      <w:r w:rsidRPr="004D6174">
        <w:rPr>
          <w:rFonts w:ascii="Times New Roman" w:hAnsi="Times New Roman" w:cs="Times New Roman"/>
          <w:sz w:val="24"/>
        </w:rPr>
        <w:t>coastwide</w:t>
      </w:r>
      <w:proofErr w:type="spellEnd"/>
      <w:r w:rsidR="00CC22CD" w:rsidRPr="004D6174">
        <w:rPr>
          <w:rFonts w:ascii="Times New Roman" w:hAnsi="Times New Roman" w:cs="Times New Roman"/>
          <w:sz w:val="24"/>
        </w:rPr>
        <w:t xml:space="preserve"> estimate of kelp area</w:t>
      </w:r>
      <w:r w:rsidRPr="004D6174">
        <w:rPr>
          <w:rFonts w:ascii="Times New Roman" w:hAnsi="Times New Roman" w:cs="Times New Roman"/>
          <w:sz w:val="24"/>
        </w:rPr>
        <w:t xml:space="preserve"> (Fig. 1).</w:t>
      </w:r>
    </w:p>
    <w:p w14:paraId="0D8BFC19" w14:textId="2E6A568B" w:rsidR="000F51AE" w:rsidRPr="004D6174" w:rsidRDefault="000F51AE" w:rsidP="000F51AE">
      <w:pPr>
        <w:spacing w:after="0" w:line="480" w:lineRule="auto"/>
        <w:ind w:firstLine="720"/>
        <w:rPr>
          <w:rFonts w:ascii="Times New Roman" w:hAnsi="Times New Roman" w:cs="Times New Roman"/>
          <w:sz w:val="24"/>
        </w:rPr>
      </w:pPr>
      <w:r w:rsidRPr="004D6174">
        <w:rPr>
          <w:rFonts w:ascii="Times New Roman" w:hAnsi="Times New Roman" w:cs="Times New Roman"/>
          <w:sz w:val="24"/>
        </w:rPr>
        <w:t xml:space="preserve">We estimated the temporal trend in kelp canopy coverage at each site and </w:t>
      </w:r>
      <w:proofErr w:type="spellStart"/>
      <w:r w:rsidRPr="004D6174">
        <w:rPr>
          <w:rFonts w:ascii="Times New Roman" w:hAnsi="Times New Roman" w:cs="Times New Roman"/>
          <w:sz w:val="24"/>
        </w:rPr>
        <w:t>coastwide</w:t>
      </w:r>
      <w:proofErr w:type="spellEnd"/>
      <w:r w:rsidRPr="004D6174">
        <w:rPr>
          <w:rFonts w:ascii="Times New Roman" w:hAnsi="Times New Roman" w:cs="Times New Roman"/>
          <w:sz w:val="24"/>
        </w:rPr>
        <w:t xml:space="preserve"> by regressing the natural logarithm of kelp area against time. We also calculated the standard deviation (SD) and coefficient of variation (CV = SD / mean) of observations around each trend.</w:t>
      </w:r>
      <w:r w:rsidR="001815AF" w:rsidRPr="004D6174">
        <w:rPr>
          <w:rFonts w:ascii="Times New Roman" w:hAnsi="Times New Roman" w:cs="Times New Roman"/>
          <w:sz w:val="24"/>
        </w:rPr>
        <w:t xml:space="preserve"> Thus</w:t>
      </w:r>
      <w:r w:rsidR="00BA7A19" w:rsidRPr="004D6174">
        <w:rPr>
          <w:rFonts w:ascii="Times New Roman" w:hAnsi="Times New Roman" w:cs="Times New Roman"/>
          <w:sz w:val="24"/>
        </w:rPr>
        <w:t>, our</w:t>
      </w:r>
      <w:r w:rsidR="001815AF" w:rsidRPr="004D6174">
        <w:rPr>
          <w:rFonts w:ascii="Times New Roman" w:hAnsi="Times New Roman" w:cs="Times New Roman"/>
          <w:sz w:val="24"/>
        </w:rPr>
        <w:t xml:space="preserve"> measures of CV represent variability after accounting for the overall trend in area.</w:t>
      </w:r>
      <w:r w:rsidRPr="004D6174">
        <w:rPr>
          <w:rFonts w:ascii="Times New Roman" w:hAnsi="Times New Roman" w:cs="Times New Roman"/>
          <w:sz w:val="24"/>
        </w:rPr>
        <w:t xml:space="preserve"> We </w:t>
      </w:r>
      <w:r w:rsidRPr="004D6174">
        <w:rPr>
          <w:rFonts w:ascii="Times New Roman" w:hAnsi="Times New Roman" w:cs="Times New Roman"/>
          <w:sz w:val="24"/>
        </w:rPr>
        <w:lastRenderedPageBreak/>
        <w:t xml:space="preserve">performed this analysis on the entire time series (1989-2015), and separately for the two halves of </w:t>
      </w:r>
      <w:r w:rsidR="008332EF">
        <w:rPr>
          <w:rFonts w:ascii="Times New Roman" w:hAnsi="Times New Roman" w:cs="Times New Roman"/>
          <w:sz w:val="24"/>
        </w:rPr>
        <w:t>the time-series (1989-2001 and</w:t>
      </w:r>
      <w:r w:rsidRPr="004D6174">
        <w:rPr>
          <w:rFonts w:ascii="Times New Roman" w:hAnsi="Times New Roman" w:cs="Times New Roman"/>
          <w:sz w:val="24"/>
        </w:rPr>
        <w:t xml:space="preserve"> 2002-2015) in order to determine if trends shifted over time. As with sea otter data, to facilitate comparison among sites that vary substantially in the kelp area, we constructed a log-index of kelp area; we standardized the area of kelp by dividing the </w:t>
      </w:r>
      <w:r w:rsidR="00562380" w:rsidRPr="004D6174">
        <w:rPr>
          <w:rFonts w:ascii="Times New Roman" w:hAnsi="Times New Roman" w:cs="Times New Roman"/>
          <w:sz w:val="24"/>
        </w:rPr>
        <w:t xml:space="preserve">average </w:t>
      </w:r>
      <w:r w:rsidRPr="004D6174">
        <w:rPr>
          <w:rFonts w:ascii="Times New Roman" w:hAnsi="Times New Roman" w:cs="Times New Roman"/>
          <w:sz w:val="24"/>
        </w:rPr>
        <w:t>kelp area observed during the first three years of the survey</w:t>
      </w:r>
      <w:r w:rsidR="00562380" w:rsidRPr="004D6174">
        <w:rPr>
          <w:rFonts w:ascii="Times New Roman" w:hAnsi="Times New Roman" w:cs="Times New Roman"/>
          <w:sz w:val="24"/>
        </w:rPr>
        <w:t xml:space="preserve"> (1989-91)</w:t>
      </w:r>
      <w:r w:rsidRPr="004D6174">
        <w:rPr>
          <w:rFonts w:ascii="Times New Roman" w:hAnsi="Times New Roman" w:cs="Times New Roman"/>
          <w:i/>
          <w:sz w:val="24"/>
        </w:rPr>
        <w:t>,</w:t>
      </w:r>
      <w:r w:rsidRPr="004D6174">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4D6174">
        <w:rPr>
          <w:rFonts w:ascii="Times New Roman" w:hAnsi="Times New Roman" w:cs="Times New Roman"/>
          <w:sz w:val="24"/>
        </w:rPr>
        <w:t>,</w:t>
      </w:r>
      <w:r w:rsidR="00562380" w:rsidRPr="004D6174">
        <w:rPr>
          <w:rFonts w:ascii="Times New Roman" w:hAnsi="Times New Roman" w:cs="Times New Roman"/>
          <w:sz w:val="24"/>
        </w:rPr>
        <w:t xml:space="preserve"> for site </w:t>
      </w:r>
      <w:r w:rsidR="00562380" w:rsidRPr="004D6174">
        <w:rPr>
          <w:rFonts w:ascii="Times New Roman" w:hAnsi="Times New Roman" w:cs="Times New Roman"/>
          <w:i/>
          <w:sz w:val="24"/>
        </w:rPr>
        <w:t>j</w:t>
      </w:r>
      <w:r w:rsidRPr="004D6174">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w:t>
      </w:r>
    </w:p>
    <w:p w14:paraId="3F9022E3" w14:textId="77777777" w:rsidR="000F51AE" w:rsidRPr="004D6174" w:rsidRDefault="000F51AE" w:rsidP="007A0FBB">
      <w:pPr>
        <w:spacing w:before="120" w:after="120" w:line="480" w:lineRule="auto"/>
        <w:rPr>
          <w:rFonts w:ascii="Times New Roman" w:hAnsi="Times New Roman" w:cs="Times New Roman"/>
          <w:i/>
          <w:sz w:val="24"/>
          <w:szCs w:val="24"/>
        </w:rPr>
      </w:pPr>
    </w:p>
    <w:p w14:paraId="480F045E" w14:textId="2C579BA3" w:rsidR="00D44BB8" w:rsidRPr="004D6174" w:rsidRDefault="006074B4" w:rsidP="003E6C90">
      <w:pPr>
        <w:spacing w:before="120" w:after="12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Invertebrate SCUBA </w:t>
      </w:r>
      <w:r w:rsidR="003211A7" w:rsidRPr="004D6174">
        <w:rPr>
          <w:rFonts w:ascii="Times New Roman" w:hAnsi="Times New Roman" w:cs="Times New Roman"/>
          <w:i/>
          <w:sz w:val="24"/>
          <w:szCs w:val="24"/>
        </w:rPr>
        <w:t>surveys</w:t>
      </w:r>
    </w:p>
    <w:p w14:paraId="612A6496" w14:textId="0C73AB9B" w:rsidR="00547D7D" w:rsidRPr="004D6174" w:rsidRDefault="009F00BB" w:rsidP="008332EF">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w:t>
      </w:r>
      <w:r w:rsidR="00CA12C2" w:rsidRPr="004D6174">
        <w:rPr>
          <w:rFonts w:ascii="Times New Roman" w:hAnsi="Times New Roman" w:cs="Times New Roman"/>
          <w:sz w:val="24"/>
          <w:szCs w:val="24"/>
        </w:rPr>
        <w:t>conducted</w:t>
      </w:r>
      <w:r w:rsidRPr="004D6174">
        <w:rPr>
          <w:rFonts w:ascii="Times New Roman" w:hAnsi="Times New Roman" w:cs="Times New Roman"/>
          <w:sz w:val="24"/>
          <w:szCs w:val="24"/>
        </w:rPr>
        <w:t xml:space="preserve"> SCUBA surveys b</w:t>
      </w:r>
      <w:r w:rsidR="009721A7" w:rsidRPr="004D6174">
        <w:rPr>
          <w:rFonts w:ascii="Times New Roman" w:hAnsi="Times New Roman" w:cs="Times New Roman"/>
          <w:sz w:val="24"/>
          <w:szCs w:val="24"/>
        </w:rPr>
        <w:t>etween 3-7</w:t>
      </w:r>
      <w:r w:rsidR="00E537A7" w:rsidRPr="004D6174">
        <w:rPr>
          <w:rFonts w:ascii="Times New Roman" w:hAnsi="Times New Roman" w:cs="Times New Roman"/>
          <w:sz w:val="24"/>
          <w:szCs w:val="24"/>
        </w:rPr>
        <w:t xml:space="preserve"> August 2015,</w:t>
      </w:r>
      <w:r w:rsidR="009721A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and </w:t>
      </w:r>
      <w:r w:rsidR="00CA12C2" w:rsidRPr="004D6174">
        <w:rPr>
          <w:rFonts w:ascii="Times New Roman" w:hAnsi="Times New Roman" w:cs="Times New Roman"/>
          <w:sz w:val="24"/>
          <w:szCs w:val="24"/>
        </w:rPr>
        <w:t xml:space="preserve">gathered </w:t>
      </w:r>
      <w:r w:rsidRPr="004D6174">
        <w:rPr>
          <w:rFonts w:ascii="Times New Roman" w:hAnsi="Times New Roman" w:cs="Times New Roman"/>
          <w:sz w:val="24"/>
          <w:szCs w:val="24"/>
        </w:rPr>
        <w:t xml:space="preserve">historical survey information collected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and co</w:t>
      </w:r>
      <w:r w:rsidR="00BA7A19" w:rsidRPr="004D6174">
        <w:rPr>
          <w:rFonts w:ascii="Times New Roman" w:hAnsi="Times New Roman" w:cs="Times New Roman"/>
          <w:sz w:val="24"/>
          <w:szCs w:val="24"/>
        </w:rPr>
        <w:t>lleagues in 1987, 1995, and 1999 (</w:t>
      </w:r>
      <w:proofErr w:type="spellStart"/>
      <w:r w:rsidR="00BA7A19" w:rsidRPr="004D6174">
        <w:rPr>
          <w:rFonts w:ascii="Times New Roman" w:hAnsi="Times New Roman" w:cs="Times New Roman"/>
          <w:sz w:val="24"/>
          <w:szCs w:val="24"/>
        </w:rPr>
        <w:t>Kvitek</w:t>
      </w:r>
      <w:proofErr w:type="spellEnd"/>
      <w:r w:rsidR="00BA7A19" w:rsidRPr="004D6174">
        <w:rPr>
          <w:rFonts w:ascii="Times New Roman" w:hAnsi="Times New Roman" w:cs="Times New Roman"/>
          <w:sz w:val="24"/>
          <w:szCs w:val="24"/>
        </w:rPr>
        <w:t xml:space="preserve"> et al. 1989, 1998, 2000)</w:t>
      </w:r>
      <w:r w:rsidRPr="004D6174">
        <w:rPr>
          <w:rFonts w:ascii="Times New Roman" w:hAnsi="Times New Roman" w:cs="Times New Roman"/>
          <w:sz w:val="24"/>
          <w:szCs w:val="24"/>
        </w:rPr>
        <w:t xml:space="preserve">. During 2015, </w:t>
      </w:r>
      <w:r w:rsidR="00CA12C2" w:rsidRPr="004D6174">
        <w:rPr>
          <w:rFonts w:ascii="Times New Roman" w:hAnsi="Times New Roman" w:cs="Times New Roman"/>
          <w:sz w:val="24"/>
          <w:szCs w:val="24"/>
        </w:rPr>
        <w:t xml:space="preserve">SCUBA </w:t>
      </w:r>
      <w:r w:rsidR="009721A7" w:rsidRPr="004D6174">
        <w:rPr>
          <w:rFonts w:ascii="Times New Roman" w:hAnsi="Times New Roman" w:cs="Times New Roman"/>
          <w:sz w:val="24"/>
          <w:szCs w:val="24"/>
        </w:rPr>
        <w:t xml:space="preserve">divers surveyed benthic communities </w:t>
      </w:r>
      <w:r w:rsidR="00015878" w:rsidRPr="004D6174">
        <w:rPr>
          <w:rFonts w:ascii="Times New Roman" w:hAnsi="Times New Roman" w:cs="Times New Roman"/>
          <w:sz w:val="24"/>
          <w:szCs w:val="24"/>
        </w:rPr>
        <w:t xml:space="preserve">in </w:t>
      </w:r>
      <w:r w:rsidR="00850F94" w:rsidRPr="004D6174">
        <w:rPr>
          <w:rFonts w:ascii="Times New Roman" w:hAnsi="Times New Roman" w:cs="Times New Roman"/>
          <w:sz w:val="24"/>
          <w:szCs w:val="24"/>
        </w:rPr>
        <w:t>kelp beds at each site (Fig. 1</w:t>
      </w:r>
      <w:r w:rsidR="00734707" w:rsidRPr="004D6174">
        <w:rPr>
          <w:rFonts w:ascii="Times New Roman" w:hAnsi="Times New Roman" w:cs="Times New Roman"/>
          <w:sz w:val="24"/>
          <w:szCs w:val="24"/>
        </w:rPr>
        <w:t>)</w:t>
      </w:r>
      <w:r w:rsidR="009721A7" w:rsidRPr="004D6174">
        <w:rPr>
          <w:rFonts w:ascii="Times New Roman" w:hAnsi="Times New Roman" w:cs="Times New Roman"/>
          <w:sz w:val="24"/>
          <w:szCs w:val="24"/>
        </w:rPr>
        <w:t xml:space="preserve"> </w:t>
      </w:r>
      <w:r w:rsidR="008340F1" w:rsidRPr="004D6174">
        <w:rPr>
          <w:rFonts w:ascii="Times New Roman" w:hAnsi="Times New Roman" w:cs="Times New Roman"/>
          <w:sz w:val="24"/>
          <w:szCs w:val="24"/>
        </w:rPr>
        <w:t>at depths between 5-10 m</w:t>
      </w:r>
      <w:r w:rsidR="007A0FBB" w:rsidRPr="004D6174">
        <w:rPr>
          <w:rFonts w:ascii="Times New Roman" w:hAnsi="Times New Roman" w:cs="Times New Roman"/>
          <w:sz w:val="24"/>
          <w:szCs w:val="24"/>
        </w:rPr>
        <w:t>, along visual transects</w:t>
      </w:r>
      <w:r w:rsidR="008340F1" w:rsidRPr="004D6174">
        <w:rPr>
          <w:rFonts w:ascii="Times New Roman" w:hAnsi="Times New Roman" w:cs="Times New Roman"/>
          <w:sz w:val="24"/>
          <w:szCs w:val="24"/>
        </w:rPr>
        <w:t xml:space="preserve"> </w:t>
      </w:r>
      <w:r w:rsidR="009721A7" w:rsidRPr="004D6174">
        <w:rPr>
          <w:rFonts w:ascii="Times New Roman" w:hAnsi="Times New Roman" w:cs="Times New Roman"/>
          <w:sz w:val="24"/>
          <w:szCs w:val="24"/>
        </w:rPr>
        <w:t xml:space="preserve">(30 m x 2 m, </w:t>
      </w:r>
      <w:r w:rsidR="009721A7" w:rsidRPr="004D6174">
        <w:rPr>
          <w:rFonts w:ascii="Times New Roman" w:hAnsi="Times New Roman" w:cs="Times New Roman"/>
          <w:i/>
          <w:sz w:val="24"/>
          <w:szCs w:val="24"/>
        </w:rPr>
        <w:t>n</w:t>
      </w:r>
      <w:r w:rsidR="009721A7" w:rsidRPr="004D6174">
        <w:rPr>
          <w:rFonts w:ascii="Times New Roman" w:hAnsi="Times New Roman" w:cs="Times New Roman"/>
          <w:sz w:val="24"/>
          <w:szCs w:val="24"/>
        </w:rPr>
        <w:t xml:space="preserve"> = 4 transects</w:t>
      </w:r>
      <w:r w:rsidR="00E342D0" w:rsidRPr="004D6174">
        <w:rPr>
          <w:rFonts w:ascii="Times New Roman" w:hAnsi="Times New Roman" w:cs="Times New Roman"/>
          <w:sz w:val="24"/>
          <w:szCs w:val="24"/>
        </w:rPr>
        <w:t xml:space="preserve"> per</w:t>
      </w:r>
      <w:r w:rsidR="009721A7" w:rsidRPr="004D6174">
        <w:rPr>
          <w:rFonts w:ascii="Times New Roman" w:hAnsi="Times New Roman" w:cs="Times New Roman"/>
          <w:sz w:val="24"/>
          <w:szCs w:val="24"/>
        </w:rPr>
        <w:t xml:space="preserve"> site). On each transect, </w:t>
      </w:r>
      <w:r w:rsidR="008332EF">
        <w:rPr>
          <w:rFonts w:ascii="Times New Roman" w:hAnsi="Times New Roman" w:cs="Times New Roman"/>
          <w:sz w:val="24"/>
          <w:szCs w:val="24"/>
        </w:rPr>
        <w:t>divers</w:t>
      </w:r>
      <w:r w:rsidR="009721A7" w:rsidRPr="004D6174">
        <w:rPr>
          <w:rFonts w:ascii="Times New Roman" w:hAnsi="Times New Roman" w:cs="Times New Roman"/>
          <w:sz w:val="24"/>
          <w:szCs w:val="24"/>
        </w:rPr>
        <w:t xml:space="preserve"> counted and estimated sizes</w:t>
      </w:r>
      <w:r w:rsidR="00692369" w:rsidRPr="004D6174">
        <w:rPr>
          <w:rFonts w:ascii="Times New Roman" w:hAnsi="Times New Roman" w:cs="Times New Roman"/>
          <w:sz w:val="24"/>
          <w:szCs w:val="24"/>
        </w:rPr>
        <w:t xml:space="preserve"> of </w:t>
      </w:r>
      <w:r w:rsidR="008340F1" w:rsidRPr="004D6174">
        <w:rPr>
          <w:rFonts w:ascii="Times New Roman" w:hAnsi="Times New Roman" w:cs="Times New Roman"/>
          <w:sz w:val="24"/>
          <w:szCs w:val="24"/>
        </w:rPr>
        <w:t xml:space="preserve">large, non-cryptic </w:t>
      </w:r>
      <w:r w:rsidR="00E342D0" w:rsidRPr="004D6174">
        <w:rPr>
          <w:rFonts w:ascii="Times New Roman" w:hAnsi="Times New Roman" w:cs="Times New Roman"/>
          <w:sz w:val="24"/>
          <w:szCs w:val="24"/>
        </w:rPr>
        <w:t xml:space="preserve">invertebrates </w:t>
      </w:r>
      <w:r w:rsidR="009721A7" w:rsidRPr="004D6174">
        <w:rPr>
          <w:rFonts w:ascii="Times New Roman" w:hAnsi="Times New Roman" w:cs="Times New Roman"/>
          <w:sz w:val="24"/>
          <w:szCs w:val="24"/>
        </w:rPr>
        <w:t>&gt;5</w:t>
      </w:r>
      <w:r w:rsidR="00E342D0" w:rsidRPr="004D6174">
        <w:rPr>
          <w:rFonts w:ascii="Times New Roman" w:hAnsi="Times New Roman" w:cs="Times New Roman"/>
          <w:sz w:val="24"/>
          <w:szCs w:val="24"/>
        </w:rPr>
        <w:t xml:space="preserve"> cm diameter (sea urchins, </w:t>
      </w:r>
      <w:r w:rsidR="009721A7" w:rsidRPr="004D6174">
        <w:rPr>
          <w:rFonts w:ascii="Times New Roman" w:hAnsi="Times New Roman" w:cs="Times New Roman"/>
          <w:sz w:val="24"/>
          <w:szCs w:val="24"/>
        </w:rPr>
        <w:t xml:space="preserve">sea stars, </w:t>
      </w:r>
      <w:r w:rsidR="00251B64" w:rsidRPr="004D6174">
        <w:rPr>
          <w:rFonts w:ascii="Times New Roman" w:hAnsi="Times New Roman" w:cs="Times New Roman"/>
          <w:sz w:val="24"/>
          <w:szCs w:val="24"/>
        </w:rPr>
        <w:t xml:space="preserve">sea cucumbers, crabs, </w:t>
      </w:r>
      <w:r w:rsidR="00F76E00" w:rsidRPr="004D6174">
        <w:rPr>
          <w:rFonts w:ascii="Times New Roman" w:hAnsi="Times New Roman" w:cs="Times New Roman"/>
          <w:sz w:val="24"/>
          <w:szCs w:val="24"/>
        </w:rPr>
        <w:t>bivalves</w:t>
      </w:r>
      <w:r w:rsidR="00251B64" w:rsidRPr="004D6174">
        <w:rPr>
          <w:rFonts w:ascii="Times New Roman" w:hAnsi="Times New Roman" w:cs="Times New Roman"/>
          <w:sz w:val="24"/>
          <w:szCs w:val="24"/>
        </w:rPr>
        <w:t>,</w:t>
      </w:r>
      <w:r w:rsidR="00F76E00" w:rsidRPr="004D6174">
        <w:rPr>
          <w:rFonts w:ascii="Times New Roman" w:hAnsi="Times New Roman" w:cs="Times New Roman"/>
          <w:sz w:val="24"/>
          <w:szCs w:val="24"/>
        </w:rPr>
        <w:t xml:space="preserve"> gastropods,</w:t>
      </w:r>
      <w:r w:rsidR="00251B64" w:rsidRPr="004D6174">
        <w:rPr>
          <w:rFonts w:ascii="Times New Roman" w:hAnsi="Times New Roman" w:cs="Times New Roman"/>
          <w:sz w:val="24"/>
          <w:szCs w:val="24"/>
        </w:rPr>
        <w:t xml:space="preserve"> anemones, </w:t>
      </w:r>
      <w:r w:rsidR="00E342D0" w:rsidRPr="004D6174">
        <w:rPr>
          <w:rFonts w:ascii="Times New Roman" w:hAnsi="Times New Roman" w:cs="Times New Roman"/>
          <w:sz w:val="24"/>
          <w:szCs w:val="24"/>
        </w:rPr>
        <w:t xml:space="preserve">chitons, </w:t>
      </w:r>
      <w:r w:rsidR="00251B64" w:rsidRPr="004D6174">
        <w:rPr>
          <w:rFonts w:ascii="Times New Roman" w:hAnsi="Times New Roman" w:cs="Times New Roman"/>
          <w:sz w:val="24"/>
          <w:szCs w:val="24"/>
        </w:rPr>
        <w:t xml:space="preserve">tunicates, </w:t>
      </w:r>
      <w:commentRangeStart w:id="25"/>
      <w:r w:rsidR="00E342D0" w:rsidRPr="004D6174">
        <w:rPr>
          <w:rFonts w:ascii="Times New Roman" w:hAnsi="Times New Roman" w:cs="Times New Roman"/>
          <w:sz w:val="24"/>
          <w:szCs w:val="24"/>
        </w:rPr>
        <w:t>etc.</w:t>
      </w:r>
      <w:r w:rsidR="009721A7" w:rsidRPr="004D6174">
        <w:rPr>
          <w:rFonts w:ascii="Times New Roman" w:hAnsi="Times New Roman" w:cs="Times New Roman"/>
          <w:sz w:val="24"/>
          <w:szCs w:val="24"/>
        </w:rPr>
        <w:t xml:space="preserve">). </w:t>
      </w:r>
      <w:commentRangeEnd w:id="25"/>
      <w:r w:rsidR="008332EF">
        <w:rPr>
          <w:rStyle w:val="CommentReference"/>
        </w:rPr>
        <w:commentReference w:id="25"/>
      </w:r>
    </w:p>
    <w:p w14:paraId="4EF75A84" w14:textId="5A55FCCA" w:rsidR="009F00BB" w:rsidRPr="004D6174" w:rsidRDefault="009F00BB" w:rsidP="008332EF">
      <w:pPr>
        <w:spacing w:line="480" w:lineRule="auto"/>
        <w:ind w:firstLine="720"/>
        <w:rPr>
          <w:rFonts w:ascii="Times New Roman" w:hAnsi="Times New Roman" w:cs="Times New Roman"/>
          <w:sz w:val="24"/>
        </w:rPr>
      </w:pPr>
      <w:r w:rsidRPr="004D6174">
        <w:rPr>
          <w:rFonts w:ascii="Times New Roman" w:hAnsi="Times New Roman" w:cs="Times New Roman"/>
          <w:sz w:val="24"/>
        </w:rPr>
        <w:t>For the 1987, 1995, and 1999 subtidal surveys, we extracted summary statistics on benthic invertebrate densities from</w:t>
      </w:r>
      <w:r w:rsidR="00227428" w:rsidRPr="004D6174">
        <w:rPr>
          <w:rFonts w:ascii="Times New Roman" w:hAnsi="Times New Roman" w:cs="Times New Roman"/>
          <w:sz w:val="24"/>
        </w:rPr>
        <w:t xml:space="preserve"> published </w:t>
      </w:r>
      <w:del w:id="26" w:author="Frick, Kinsey" w:date="2017-12-21T14:56:00Z">
        <w:r w:rsidR="00227428" w:rsidRPr="004D6174" w:rsidDel="00FC2A73">
          <w:rPr>
            <w:rFonts w:ascii="Times New Roman" w:hAnsi="Times New Roman" w:cs="Times New Roman"/>
            <w:sz w:val="24"/>
          </w:rPr>
          <w:delText>and grey</w:delText>
        </w:r>
        <w:r w:rsidRPr="004D6174" w:rsidDel="00FC2A73">
          <w:rPr>
            <w:rFonts w:ascii="Times New Roman" w:hAnsi="Times New Roman" w:cs="Times New Roman"/>
            <w:sz w:val="24"/>
          </w:rPr>
          <w:delText xml:space="preserve"> </w:delText>
        </w:r>
      </w:del>
      <w:r w:rsidRPr="004D6174">
        <w:rPr>
          <w:rFonts w:ascii="Times New Roman" w:hAnsi="Times New Roman" w:cs="Times New Roman"/>
          <w:sz w:val="24"/>
        </w:rPr>
        <w:t>literature</w:t>
      </w:r>
      <w:ins w:id="27" w:author="Frick, Kinsey" w:date="2017-12-21T14:56:00Z">
        <w:r w:rsidR="00FC2A73">
          <w:rPr>
            <w:rFonts w:ascii="Times New Roman" w:hAnsi="Times New Roman" w:cs="Times New Roman"/>
            <w:sz w:val="24"/>
          </w:rPr>
          <w:t xml:space="preserve"> and reports</w:t>
        </w:r>
      </w:ins>
      <w:r w:rsidRPr="004D6174">
        <w:rPr>
          <w:rFonts w:ascii="Times New Roman" w:hAnsi="Times New Roman" w:cs="Times New Roman"/>
          <w:sz w:val="24"/>
          <w:szCs w:val="24"/>
        </w:rPr>
        <w:t xml:space="preserve"> </w: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(Kvitek et al. 1989, Kvitek et al. 2000)</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467D12" w:rsidRPr="004D6174">
        <w:rPr>
          <w:rFonts w:ascii="Times New Roman" w:hAnsi="Times New Roman" w:cs="Times New Roman"/>
          <w:sz w:val="24"/>
          <w:szCs w:val="24"/>
        </w:rPr>
        <w:t xml:space="preserve"> </w:t>
      </w:r>
      <w:r w:rsidR="00467D12"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D866BE2-39AF-4D3C-AECD-C22B1735939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(Kvitek et al. 1998)</w:t>
      </w:r>
      <w:r w:rsidR="00467D12" w:rsidRPr="004D6174">
        <w:rPr>
          <w:rFonts w:ascii="Times New Roman" w:hAnsi="Times New Roman" w:cs="Times New Roman"/>
          <w:sz w:val="24"/>
          <w:szCs w:val="24"/>
        </w:rPr>
        <w:fldChar w:fldCharType="end"/>
      </w:r>
      <w:ins w:id="28" w:author="Frick, Kinsey" w:date="2017-12-21T14:56:00Z">
        <w:r w:rsidR="00FC2A73">
          <w:rPr>
            <w:rFonts w:ascii="Times New Roman" w:hAnsi="Times New Roman" w:cs="Times New Roman"/>
            <w:sz w:val="24"/>
            <w:szCs w:val="24"/>
          </w:rPr>
          <w:t>.</w:t>
        </w:r>
      </w:ins>
      <w:r w:rsidRPr="004D6174">
        <w:rPr>
          <w:rFonts w:ascii="Times New Roman" w:hAnsi="Times New Roman" w:cs="Times New Roman"/>
          <w:sz w:val="24"/>
          <w:szCs w:val="24"/>
        </w:rPr>
        <w:t xml:space="preserve"> </w:t>
      </w:r>
      <w:commentRangeStart w:id="29"/>
      <w:r w:rsidRPr="004D6174">
        <w:rPr>
          <w:rFonts w:ascii="Times New Roman" w:hAnsi="Times New Roman" w:cs="Times New Roman"/>
          <w:sz w:val="24"/>
          <w:szCs w:val="24"/>
        </w:rPr>
        <w:t>Raw data were not available from these reports</w:t>
      </w:r>
      <w:r w:rsidR="00BA7A19" w:rsidRPr="004D6174">
        <w:rPr>
          <w:rFonts w:ascii="Times New Roman" w:hAnsi="Times New Roman" w:cs="Times New Roman"/>
          <w:sz w:val="24"/>
          <w:szCs w:val="24"/>
        </w:rPr>
        <w:t xml:space="preserve"> nor from the original authors</w:t>
      </w:r>
      <w:r w:rsidRPr="004D6174">
        <w:rPr>
          <w:rFonts w:ascii="Times New Roman" w:hAnsi="Times New Roman" w:cs="Times New Roman"/>
          <w:sz w:val="24"/>
          <w:szCs w:val="24"/>
        </w:rPr>
        <w:t>.</w:t>
      </w:r>
      <w:r w:rsidRPr="004D6174">
        <w:rPr>
          <w:rFonts w:ascii="Times New Roman" w:hAnsi="Times New Roman" w:cs="Times New Roman"/>
          <w:sz w:val="24"/>
        </w:rPr>
        <w:t xml:space="preserve"> </w:t>
      </w:r>
      <w:commentRangeEnd w:id="29"/>
      <w:r w:rsidR="00FC2A73">
        <w:rPr>
          <w:rStyle w:val="CommentReference"/>
        </w:rPr>
        <w:commentReference w:id="29"/>
      </w:r>
      <w:r w:rsidRPr="004D6174">
        <w:rPr>
          <w:rFonts w:ascii="Times New Roman" w:hAnsi="Times New Roman" w:cs="Times New Roman"/>
          <w:sz w:val="24"/>
        </w:rPr>
        <w:t>We include surveys that occurred at the same sites and comparable depths (5-10m).  All surveys use standard quadrat and transect sampling methods, though the sample sizes vary among years</w:t>
      </w:r>
      <w:r w:rsidR="008332EF">
        <w:rPr>
          <w:rFonts w:ascii="Times New Roman" w:hAnsi="Times New Roman" w:cs="Times New Roman"/>
          <w:sz w:val="24"/>
        </w:rPr>
        <w:t xml:space="preserve"> (Table 1</w:t>
      </w:r>
      <w:r w:rsidR="0060001F" w:rsidRPr="004D6174">
        <w:rPr>
          <w:rFonts w:ascii="Times New Roman" w:hAnsi="Times New Roman" w:cs="Times New Roman"/>
          <w:sz w:val="24"/>
        </w:rPr>
        <w:t>)</w:t>
      </w:r>
      <w:r w:rsidRPr="004D6174">
        <w:rPr>
          <w:rFonts w:ascii="Times New Roman" w:hAnsi="Times New Roman" w:cs="Times New Roman"/>
          <w:sz w:val="24"/>
        </w:rPr>
        <w:t>. For the sake of comparison, we converted data from all subtidal surveys into units of counts</w:t>
      </w:r>
      <m:oMath>
        <m:r>
          <w:rPr>
            <w:rFonts w:ascii="Cambria Math" w:hAnsi="Cambria Math" w:cs="Times New Roman"/>
            <w:sz w:val="24"/>
          </w:rPr>
          <m:t>∙</m:t>
        </m:r>
      </m:oMath>
      <w:r w:rsidRPr="004D6174">
        <w:rPr>
          <w:rFonts w:ascii="Times New Roman" w:hAnsi="Times New Roman" w:cs="Times New Roman"/>
          <w:sz w:val="24"/>
        </w:rPr>
        <w:t>m</w:t>
      </w:r>
      <w:r w:rsidRPr="004D6174">
        <w:rPr>
          <w:rFonts w:ascii="Times New Roman" w:hAnsi="Times New Roman" w:cs="Times New Roman"/>
          <w:sz w:val="24"/>
          <w:vertAlign w:val="superscript"/>
        </w:rPr>
        <w:t>-2</w:t>
      </w:r>
      <w:r w:rsidRPr="004D6174">
        <w:rPr>
          <w:rFonts w:ascii="Times New Roman" w:hAnsi="Times New Roman" w:cs="Times New Roman"/>
          <w:sz w:val="24"/>
        </w:rPr>
        <w:t xml:space="preserve">. Not all </w:t>
      </w:r>
      <w:r w:rsidR="00CC22CD" w:rsidRPr="004D6174">
        <w:rPr>
          <w:rFonts w:ascii="Times New Roman" w:hAnsi="Times New Roman" w:cs="Times New Roman"/>
          <w:sz w:val="24"/>
        </w:rPr>
        <w:t>sites were sampled in each year</w:t>
      </w:r>
      <w:r w:rsidRPr="004D6174">
        <w:rPr>
          <w:rFonts w:ascii="Times New Roman" w:hAnsi="Times New Roman" w:cs="Times New Roman"/>
          <w:sz w:val="24"/>
        </w:rPr>
        <w:t xml:space="preserve">, and some </w:t>
      </w:r>
      <w:r w:rsidR="00325D4A" w:rsidRPr="004D6174">
        <w:rPr>
          <w:rFonts w:ascii="Times New Roman" w:hAnsi="Times New Roman" w:cs="Times New Roman"/>
          <w:sz w:val="24"/>
        </w:rPr>
        <w:lastRenderedPageBreak/>
        <w:t xml:space="preserve">taxonomic </w:t>
      </w:r>
      <w:r w:rsidRPr="004D6174">
        <w:rPr>
          <w:rFonts w:ascii="Times New Roman" w:hAnsi="Times New Roman" w:cs="Times New Roman"/>
          <w:sz w:val="24"/>
        </w:rPr>
        <w:t xml:space="preserve">groups of interest were not identified in </w:t>
      </w:r>
      <w:r w:rsidR="00325D4A" w:rsidRPr="004D6174">
        <w:rPr>
          <w:rFonts w:ascii="Times New Roman" w:hAnsi="Times New Roman" w:cs="Times New Roman"/>
          <w:sz w:val="24"/>
        </w:rPr>
        <w:t>available reports (e.g. sea</w:t>
      </w:r>
      <w:r w:rsidR="00BA7A19" w:rsidRPr="004D6174">
        <w:rPr>
          <w:rFonts w:ascii="Times New Roman" w:hAnsi="Times New Roman" w:cs="Times New Roman"/>
          <w:sz w:val="24"/>
        </w:rPr>
        <w:t xml:space="preserve"> </w:t>
      </w:r>
      <w:r w:rsidR="00325D4A" w:rsidRPr="004D6174">
        <w:rPr>
          <w:rFonts w:ascii="Times New Roman" w:hAnsi="Times New Roman" w:cs="Times New Roman"/>
          <w:sz w:val="24"/>
        </w:rPr>
        <w:t>stars were not listed in the results for 1995</w:t>
      </w:r>
      <w:r w:rsidR="00CC22CD" w:rsidRPr="004D6174">
        <w:rPr>
          <w:rFonts w:ascii="Times New Roman" w:hAnsi="Times New Roman" w:cs="Times New Roman"/>
          <w:sz w:val="24"/>
        </w:rPr>
        <w:t>, gastropod densities were only available for 1987 and 2015</w:t>
      </w:r>
      <w:r w:rsidR="00325D4A" w:rsidRPr="004D6174">
        <w:rPr>
          <w:rFonts w:ascii="Times New Roman" w:hAnsi="Times New Roman" w:cs="Times New Roman"/>
          <w:sz w:val="24"/>
        </w:rPr>
        <w:t xml:space="preserve">). </w:t>
      </w:r>
      <w:r w:rsidRPr="004D6174">
        <w:rPr>
          <w:rFonts w:ascii="Times New Roman" w:hAnsi="Times New Roman" w:cs="Times New Roman"/>
          <w:sz w:val="24"/>
        </w:rPr>
        <w:t>We used all available data</w:t>
      </w:r>
      <w:r w:rsidR="00325D4A" w:rsidRPr="004D6174">
        <w:rPr>
          <w:rFonts w:ascii="Times New Roman" w:hAnsi="Times New Roman" w:cs="Times New Roman"/>
          <w:sz w:val="24"/>
        </w:rPr>
        <w:t xml:space="preserve"> for each site and year.  When necessary, we combined quadrat and transect data using a weighted average with weights corresponding to the area surveyed by each type. We include only species that are large and readily identifiable, to avoid concerns about among diver variation in detection of cryptic species (e.g. chitons; class </w:t>
      </w:r>
      <w:proofErr w:type="spellStart"/>
      <w:r w:rsidR="00325D4A" w:rsidRPr="004D6174">
        <w:rPr>
          <w:rFonts w:ascii="Times New Roman" w:hAnsi="Times New Roman" w:cs="Times New Roman"/>
          <w:i/>
          <w:sz w:val="24"/>
        </w:rPr>
        <w:t>Polyplacophora</w:t>
      </w:r>
      <w:proofErr w:type="spellEnd"/>
      <w:r w:rsidR="00325D4A" w:rsidRPr="004D6174">
        <w:rPr>
          <w:rFonts w:ascii="Times New Roman" w:hAnsi="Times New Roman" w:cs="Times New Roman"/>
          <w:sz w:val="24"/>
        </w:rPr>
        <w:t xml:space="preserve">). We focus on the </w:t>
      </w:r>
      <w:r w:rsidR="00AF4390" w:rsidRPr="004D6174">
        <w:rPr>
          <w:rFonts w:ascii="Times New Roman" w:hAnsi="Times New Roman" w:cs="Times New Roman"/>
          <w:sz w:val="24"/>
        </w:rPr>
        <w:t xml:space="preserve">time-series of </w:t>
      </w:r>
      <w:r w:rsidR="00325D4A" w:rsidRPr="004D6174">
        <w:rPr>
          <w:rFonts w:ascii="Times New Roman" w:hAnsi="Times New Roman" w:cs="Times New Roman"/>
          <w:sz w:val="24"/>
        </w:rPr>
        <w:t xml:space="preserve">abundance </w:t>
      </w:r>
      <w:r w:rsidR="00AF4390" w:rsidRPr="004D6174">
        <w:rPr>
          <w:rFonts w:ascii="Times New Roman" w:hAnsi="Times New Roman" w:cs="Times New Roman"/>
          <w:sz w:val="24"/>
        </w:rPr>
        <w:t xml:space="preserve">for </w:t>
      </w:r>
      <w:r w:rsidR="00325D4A" w:rsidRPr="004D6174">
        <w:rPr>
          <w:rFonts w:ascii="Times New Roman" w:hAnsi="Times New Roman" w:cs="Times New Roman"/>
          <w:sz w:val="24"/>
        </w:rPr>
        <w:t>six species groups that are common important members of the Olympic coast n</w:t>
      </w:r>
      <w:r w:rsidR="00B928AA" w:rsidRPr="004D6174">
        <w:rPr>
          <w:rFonts w:ascii="Times New Roman" w:hAnsi="Times New Roman" w:cs="Times New Roman"/>
          <w:sz w:val="24"/>
        </w:rPr>
        <w:t xml:space="preserve">earshore invertebrate community: </w:t>
      </w:r>
      <w:commentRangeStart w:id="30"/>
      <w:r w:rsidR="00B928AA" w:rsidRPr="004D6174">
        <w:rPr>
          <w:rFonts w:ascii="Times New Roman" w:hAnsi="Times New Roman" w:cs="Times New Roman"/>
          <w:sz w:val="24"/>
        </w:rPr>
        <w:t>sea urchins</w:t>
      </w:r>
      <w:r w:rsidR="00CC22CD" w:rsidRPr="004D6174">
        <w:rPr>
          <w:rFonts w:ascii="Times New Roman" w:hAnsi="Times New Roman" w:cs="Times New Roman"/>
          <w:sz w:val="24"/>
        </w:rPr>
        <w:t xml:space="preserve"> (</w:t>
      </w:r>
      <w:r w:rsidR="00547D7D" w:rsidRPr="004D6174">
        <w:rPr>
          <w:rFonts w:ascii="Times New Roman" w:hAnsi="Times New Roman" w:cs="Times New Roman"/>
          <w:sz w:val="24"/>
        </w:rPr>
        <w:t xml:space="preserve">genus </w:t>
      </w:r>
      <w:proofErr w:type="spellStart"/>
      <w:r w:rsidR="0046456B" w:rsidRPr="004D6174">
        <w:rPr>
          <w:rFonts w:ascii="Times New Roman" w:hAnsi="Times New Roman" w:cs="Times New Roman"/>
          <w:i/>
          <w:sz w:val="24"/>
          <w:szCs w:val="24"/>
        </w:rPr>
        <w:t>Mesocentrotus</w:t>
      </w:r>
      <w:commentRangeEnd w:id="30"/>
      <w:proofErr w:type="spellEnd"/>
      <w:r w:rsidR="00FC2A73">
        <w:rPr>
          <w:rStyle w:val="CommentReference"/>
        </w:rPr>
        <w:commentReference w:id="30"/>
      </w:r>
      <w:r w:rsidR="00CC22CD" w:rsidRPr="004D6174">
        <w:rPr>
          <w:rFonts w:ascii="Times New Roman" w:hAnsi="Times New Roman" w:cs="Times New Roman"/>
          <w:sz w:val="24"/>
        </w:rPr>
        <w:t>)</w:t>
      </w:r>
      <w:r w:rsidR="00B928AA" w:rsidRPr="004D6174">
        <w:rPr>
          <w:rFonts w:ascii="Times New Roman" w:hAnsi="Times New Roman" w:cs="Times New Roman"/>
          <w:sz w:val="24"/>
        </w:rPr>
        <w:t>, sea cucumbers</w:t>
      </w:r>
      <w:r w:rsidR="00CC22CD" w:rsidRPr="004D6174">
        <w:rPr>
          <w:rFonts w:ascii="Times New Roman" w:hAnsi="Times New Roman" w:cs="Times New Roman"/>
          <w:sz w:val="24"/>
        </w:rPr>
        <w:t xml:space="preserve"> (genera </w:t>
      </w:r>
      <w:proofErr w:type="spellStart"/>
      <w:r w:rsidR="00CC22CD" w:rsidRPr="004D6174">
        <w:rPr>
          <w:rFonts w:ascii="Times New Roman" w:hAnsi="Times New Roman" w:cs="Times New Roman"/>
          <w:i/>
          <w:sz w:val="24"/>
        </w:rPr>
        <w:t>Cucumaria</w:t>
      </w:r>
      <w:proofErr w:type="spellEnd"/>
      <w:r w:rsidR="00CC22CD" w:rsidRPr="004D6174">
        <w:rPr>
          <w:rFonts w:ascii="Times New Roman" w:hAnsi="Times New Roman" w:cs="Times New Roman"/>
          <w:i/>
          <w:sz w:val="24"/>
        </w:rPr>
        <w:t xml:space="preserve">, </w:t>
      </w:r>
      <w:proofErr w:type="spellStart"/>
      <w:r w:rsidR="00547D7D" w:rsidRPr="004D6174">
        <w:rPr>
          <w:rFonts w:ascii="Times New Roman" w:eastAsia="Times New Roman" w:hAnsi="Times New Roman" w:cs="Times New Roman"/>
          <w:i/>
          <w:sz w:val="24"/>
          <w:szCs w:val="24"/>
        </w:rPr>
        <w:t>Parastichopus</w:t>
      </w:r>
      <w:proofErr w:type="spellEnd"/>
      <w:r w:rsidR="00547D7D" w:rsidRPr="004D6174">
        <w:rPr>
          <w:rFonts w:ascii="Times New Roman" w:eastAsia="Times New Roman" w:hAnsi="Times New Roman" w:cs="Times New Roman"/>
          <w:i/>
          <w:sz w:val="24"/>
          <w:szCs w:val="24"/>
        </w:rPr>
        <w:t>)</w:t>
      </w:r>
      <w:r w:rsidR="00B928AA" w:rsidRPr="004D6174">
        <w:rPr>
          <w:rFonts w:ascii="Times New Roman" w:hAnsi="Times New Roman" w:cs="Times New Roman"/>
          <w:sz w:val="24"/>
        </w:rPr>
        <w:t>, crab (</w:t>
      </w:r>
      <w:r w:rsidR="00CA12C2" w:rsidRPr="004D6174">
        <w:rPr>
          <w:rFonts w:ascii="Times New Roman" w:hAnsi="Times New Roman" w:cs="Times New Roman"/>
          <w:sz w:val="24"/>
        </w:rPr>
        <w:t xml:space="preserve">primarily </w:t>
      </w:r>
      <w:r w:rsidR="00B928AA" w:rsidRPr="004D6174">
        <w:rPr>
          <w:rFonts w:ascii="Times New Roman" w:hAnsi="Times New Roman" w:cs="Times New Roman"/>
          <w:sz w:val="24"/>
        </w:rPr>
        <w:t>gen</w:t>
      </w:r>
      <w:r w:rsidR="00CA12C2" w:rsidRPr="004D6174">
        <w:rPr>
          <w:rFonts w:ascii="Times New Roman" w:hAnsi="Times New Roman" w:cs="Times New Roman"/>
          <w:sz w:val="24"/>
        </w:rPr>
        <w:t>era</w:t>
      </w:r>
      <w:r w:rsidR="00B928AA" w:rsidRPr="004D6174">
        <w:rPr>
          <w:rFonts w:ascii="Times New Roman" w:hAnsi="Times New Roman" w:cs="Times New Roman"/>
          <w:sz w:val="24"/>
        </w:rPr>
        <w:t xml:space="preserve"> </w:t>
      </w:r>
      <w:proofErr w:type="spellStart"/>
      <w:r w:rsidR="00F76E00" w:rsidRPr="004D6174">
        <w:rPr>
          <w:rFonts w:ascii="Times New Roman" w:hAnsi="Times New Roman" w:cs="Times New Roman"/>
          <w:i/>
          <w:sz w:val="24"/>
        </w:rPr>
        <w:t>Pugettia</w:t>
      </w:r>
      <w:proofErr w:type="spellEnd"/>
      <w:r w:rsidR="00F76E00" w:rsidRPr="004D6174">
        <w:rPr>
          <w:rFonts w:ascii="Times New Roman" w:hAnsi="Times New Roman" w:cs="Times New Roman"/>
          <w:i/>
          <w:sz w:val="24"/>
        </w:rPr>
        <w:t xml:space="preserve"> </w:t>
      </w:r>
      <w:r w:rsidR="00F76E00" w:rsidRPr="004D6174">
        <w:rPr>
          <w:rFonts w:ascii="Times New Roman" w:hAnsi="Times New Roman" w:cs="Times New Roman"/>
          <w:sz w:val="24"/>
        </w:rPr>
        <w:t xml:space="preserve">and </w:t>
      </w:r>
      <w:r w:rsidR="00B928AA" w:rsidRPr="004D6174">
        <w:rPr>
          <w:rFonts w:ascii="Times New Roman" w:hAnsi="Times New Roman" w:cs="Times New Roman"/>
          <w:i/>
          <w:sz w:val="24"/>
        </w:rPr>
        <w:t>Cancer)</w:t>
      </w:r>
      <w:r w:rsidR="00B928AA" w:rsidRPr="004D6174">
        <w:rPr>
          <w:rFonts w:ascii="Times New Roman" w:hAnsi="Times New Roman" w:cs="Times New Roman"/>
          <w:sz w:val="24"/>
        </w:rPr>
        <w:t>,</w:t>
      </w:r>
      <w:r w:rsidR="00AA6923" w:rsidRPr="004D6174">
        <w:rPr>
          <w:rFonts w:ascii="Times New Roman" w:hAnsi="Times New Roman" w:cs="Times New Roman"/>
          <w:sz w:val="24"/>
        </w:rPr>
        <w:t xml:space="preserve"> bivalve</w:t>
      </w:r>
      <w:r w:rsidR="00332BDB" w:rsidRPr="004D6174">
        <w:rPr>
          <w:rFonts w:ascii="Times New Roman" w:hAnsi="Times New Roman" w:cs="Times New Roman"/>
          <w:sz w:val="24"/>
        </w:rPr>
        <w:t>s</w:t>
      </w:r>
      <w:r w:rsidR="00AA6923" w:rsidRPr="004D6174">
        <w:rPr>
          <w:rFonts w:ascii="Times New Roman" w:hAnsi="Times New Roman" w:cs="Times New Roman"/>
          <w:sz w:val="24"/>
        </w:rPr>
        <w:t xml:space="preserve"> (primarily rock scallops, </w:t>
      </w:r>
      <w:proofErr w:type="spellStart"/>
      <w:r w:rsidR="00AA6923" w:rsidRPr="004D6174">
        <w:rPr>
          <w:rFonts w:ascii="Times New Roman" w:hAnsi="Times New Roman" w:cs="Times New Roman"/>
          <w:i/>
          <w:sz w:val="24"/>
        </w:rPr>
        <w:t>Crassadoma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gigantea</w:t>
      </w:r>
      <w:proofErr w:type="spellEnd"/>
      <w:r w:rsidR="00B928AA" w:rsidRPr="004D6174">
        <w:rPr>
          <w:rFonts w:ascii="Times New Roman" w:hAnsi="Times New Roman" w:cs="Times New Roman"/>
          <w:sz w:val="24"/>
        </w:rPr>
        <w:t xml:space="preserve">), </w:t>
      </w:r>
      <w:r w:rsidR="00AA6923" w:rsidRPr="004D6174">
        <w:rPr>
          <w:rFonts w:ascii="Times New Roman" w:hAnsi="Times New Roman" w:cs="Times New Roman"/>
          <w:sz w:val="24"/>
        </w:rPr>
        <w:t>and sea</w:t>
      </w:r>
      <w:r w:rsidR="00F76E00" w:rsidRPr="004D6174">
        <w:rPr>
          <w:rFonts w:ascii="Times New Roman" w:hAnsi="Times New Roman" w:cs="Times New Roman"/>
          <w:sz w:val="24"/>
        </w:rPr>
        <w:t xml:space="preserve"> </w:t>
      </w:r>
      <w:r w:rsidR="00AA6923" w:rsidRPr="004D6174">
        <w:rPr>
          <w:rFonts w:ascii="Times New Roman" w:hAnsi="Times New Roman" w:cs="Times New Roman"/>
          <w:sz w:val="24"/>
        </w:rPr>
        <w:t xml:space="preserve">stars (including genera </w:t>
      </w:r>
      <w:proofErr w:type="spellStart"/>
      <w:r w:rsidR="00AA6923" w:rsidRPr="004D6174">
        <w:rPr>
          <w:rFonts w:ascii="Times New Roman" w:hAnsi="Times New Roman" w:cs="Times New Roman"/>
          <w:i/>
          <w:sz w:val="24"/>
        </w:rPr>
        <w:t>Pisaster</w:t>
      </w:r>
      <w:proofErr w:type="spellEnd"/>
      <w:r w:rsidR="00AA6923" w:rsidRPr="004D6174">
        <w:rPr>
          <w:rFonts w:ascii="Times New Roman" w:hAnsi="Times New Roman" w:cs="Times New Roman"/>
          <w:i/>
          <w:sz w:val="24"/>
        </w:rPr>
        <w:t>,</w:t>
      </w:r>
      <w:r w:rsidR="00CA12C2" w:rsidRPr="004D6174">
        <w:rPr>
          <w:rFonts w:ascii="Times New Roman" w:hAnsi="Times New Roman" w:cs="Times New Roman"/>
          <w:i/>
          <w:sz w:val="24"/>
        </w:rPr>
        <w:t xml:space="preserve"> </w:t>
      </w:r>
      <w:proofErr w:type="spellStart"/>
      <w:r w:rsidR="00CA12C2" w:rsidRPr="004D6174">
        <w:rPr>
          <w:rFonts w:ascii="Times New Roman" w:hAnsi="Times New Roman" w:cs="Times New Roman"/>
          <w:i/>
          <w:sz w:val="24"/>
        </w:rPr>
        <w:t>Orthaster</w:t>
      </w:r>
      <w:ins w:id="31" w:author="Frick, Kinsey" w:date="2017-12-21T14:58:00Z">
        <w:r w:rsidR="00FC2A73">
          <w:rPr>
            <w:rFonts w:ascii="Times New Roman" w:hAnsi="Times New Roman" w:cs="Times New Roman"/>
            <w:i/>
            <w:sz w:val="24"/>
          </w:rPr>
          <w:t>ias</w:t>
        </w:r>
      </w:ins>
      <w:proofErr w:type="spellEnd"/>
      <w:r w:rsidR="00CA12C2" w:rsidRPr="004D6174">
        <w:rPr>
          <w:rFonts w:ascii="Times New Roman" w:hAnsi="Times New Roman" w:cs="Times New Roman"/>
          <w:i/>
          <w:sz w:val="24"/>
        </w:rPr>
        <w:t>,</w:t>
      </w:r>
      <w:r w:rsidR="00AA6923" w:rsidRPr="004D6174">
        <w:rPr>
          <w:rFonts w:ascii="Times New Roman" w:hAnsi="Times New Roman" w:cs="Times New Roman"/>
          <w:i/>
          <w:sz w:val="24"/>
        </w:rPr>
        <w:t xml:space="preserve"> </w:t>
      </w:r>
      <w:proofErr w:type="spellStart"/>
      <w:r w:rsidR="00AA6923" w:rsidRPr="004D6174">
        <w:rPr>
          <w:rFonts w:ascii="Times New Roman" w:eastAsia="Times New Roman" w:hAnsi="Times New Roman" w:cs="Times New Roman"/>
          <w:i/>
          <w:iCs/>
          <w:sz w:val="24"/>
          <w:szCs w:val="24"/>
        </w:rPr>
        <w:t>Dermasterias</w:t>
      </w:r>
      <w:proofErr w:type="spellEnd"/>
      <w:r w:rsidR="00AA6923" w:rsidRPr="004D6174">
        <w:rPr>
          <w:rFonts w:ascii="Times New Roman" w:eastAsia="Times New Roman" w:hAnsi="Times New Roman" w:cs="Times New Roman"/>
          <w:i/>
          <w:iCs/>
          <w:sz w:val="24"/>
          <w:szCs w:val="24"/>
        </w:rPr>
        <w:t>,</w:t>
      </w:r>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Henricia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Pyc</w:t>
      </w:r>
      <w:del w:id="32" w:author="Frick, Kinsey" w:date="2017-12-21T14:58:00Z">
        <w:r w:rsidR="00AA6923" w:rsidRPr="004D6174" w:rsidDel="00FC2A73">
          <w:rPr>
            <w:rFonts w:ascii="Times New Roman" w:hAnsi="Times New Roman" w:cs="Times New Roman"/>
            <w:i/>
            <w:sz w:val="24"/>
          </w:rPr>
          <w:delText>h</w:delText>
        </w:r>
      </w:del>
      <w:r w:rsidR="00AA6923" w:rsidRPr="004D6174">
        <w:rPr>
          <w:rFonts w:ascii="Times New Roman" w:hAnsi="Times New Roman" w:cs="Times New Roman"/>
          <w:i/>
          <w:sz w:val="24"/>
        </w:rPr>
        <w:t>nopodia</w:t>
      </w:r>
      <w:proofErr w:type="spellEnd"/>
      <w:r w:rsidR="00AA6923" w:rsidRPr="004D6174">
        <w:rPr>
          <w:rFonts w:ascii="Times New Roman" w:hAnsi="Times New Roman" w:cs="Times New Roman"/>
          <w:i/>
          <w:sz w:val="24"/>
        </w:rPr>
        <w:t>)</w:t>
      </w:r>
      <w:r w:rsidR="00264472" w:rsidRPr="004D6174">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sidRPr="004D6174">
        <w:rPr>
          <w:rFonts w:ascii="Times New Roman" w:hAnsi="Times New Roman" w:cs="Times New Roman"/>
          <w:sz w:val="24"/>
        </w:rPr>
        <w:t xml:space="preserve">Based on sea otter diet information </w:t>
      </w:r>
      <w:r w:rsidR="00AA6923" w:rsidRPr="004D6174">
        <w:rPr>
          <w:rFonts w:ascii="Times New Roman" w:hAnsi="Times New Roman" w:cs="Times New Roman"/>
          <w:sz w:val="24"/>
          <w:highlight w:val="yellow"/>
        </w:rPr>
        <w:t xml:space="preserve">provided </w:t>
      </w:r>
      <w:commentRangeStart w:id="33"/>
      <w:r w:rsidR="00AA6923" w:rsidRPr="004D6174">
        <w:rPr>
          <w:rFonts w:ascii="Times New Roman" w:hAnsi="Times New Roman" w:cs="Times New Roman"/>
          <w:sz w:val="24"/>
          <w:highlight w:val="yellow"/>
        </w:rPr>
        <w:t>by Jesse</w:t>
      </w:r>
      <w:commentRangeEnd w:id="33"/>
      <w:r w:rsidR="000F51AE" w:rsidRPr="004D6174">
        <w:rPr>
          <w:rStyle w:val="CommentReference"/>
          <w:rFonts w:ascii="Times New Roman" w:hAnsi="Times New Roman" w:cs="Times New Roman"/>
          <w:highlight w:val="yellow"/>
        </w:rPr>
        <w:commentReference w:id="33"/>
      </w:r>
      <w:r w:rsidR="00AA6923" w:rsidRPr="004D6174">
        <w:rPr>
          <w:rFonts w:ascii="Times New Roman" w:hAnsi="Times New Roman" w:cs="Times New Roman"/>
          <w:sz w:val="24"/>
        </w:rPr>
        <w:t xml:space="preserve">, we classified these groups </w:t>
      </w:r>
      <w:r w:rsidR="00CA12C2" w:rsidRPr="004D6174">
        <w:rPr>
          <w:rFonts w:ascii="Times New Roman" w:hAnsi="Times New Roman" w:cs="Times New Roman"/>
          <w:sz w:val="24"/>
        </w:rPr>
        <w:t>based on their frequency of occurrence in otter diets</w:t>
      </w:r>
      <w:r w:rsidR="00CA12C2" w:rsidRPr="004D6174">
        <w:rPr>
          <w:rFonts w:ascii="Times New Roman" w:hAnsi="Times New Roman" w:cs="Times New Roman"/>
          <w:sz w:val="24"/>
          <w:highlight w:val="yellow"/>
        </w:rPr>
        <w:t xml:space="preserve">.  </w:t>
      </w:r>
      <w:r w:rsidR="00AF6161" w:rsidRPr="004D6174">
        <w:rPr>
          <w:rFonts w:ascii="Times New Roman" w:hAnsi="Times New Roman" w:cs="Times New Roman"/>
          <w:sz w:val="24"/>
        </w:rPr>
        <w:t>We identified sea urchins, scallops</w:t>
      </w:r>
      <w:r w:rsidR="0060001F" w:rsidRPr="004D6174">
        <w:rPr>
          <w:rFonts w:ascii="Times New Roman" w:hAnsi="Times New Roman" w:cs="Times New Roman"/>
          <w:sz w:val="24"/>
        </w:rPr>
        <w:t xml:space="preserve"> (bivalves)</w:t>
      </w:r>
      <w:r w:rsidR="00AF6161" w:rsidRPr="004D6174">
        <w:rPr>
          <w:rFonts w:ascii="Times New Roman" w:hAnsi="Times New Roman" w:cs="Times New Roman"/>
          <w:sz w:val="24"/>
        </w:rPr>
        <w:t xml:space="preserve">, and limpets as common prey items; crabs as occasional prey items; chitons, sea stars, and sea cucumbers as rare prey items; and, anemones, tunicates, and nudibranchs as not prey items.  </w:t>
      </w:r>
    </w:p>
    <w:p w14:paraId="02D6454F" w14:textId="77777777" w:rsidR="00264472" w:rsidRPr="004D6174"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4D6174" w:rsidRDefault="00332BDB" w:rsidP="003E6C90">
      <w:pPr>
        <w:spacing w:before="120" w:after="0" w:line="480" w:lineRule="auto"/>
        <w:outlineLvl w:val="0"/>
        <w:rPr>
          <w:rFonts w:ascii="Times New Roman" w:hAnsi="Times New Roman" w:cs="Times New Roman"/>
          <w:i/>
          <w:color w:val="151518"/>
          <w:sz w:val="24"/>
          <w:szCs w:val="24"/>
        </w:rPr>
      </w:pPr>
      <w:r w:rsidRPr="004D6174">
        <w:rPr>
          <w:rFonts w:ascii="Times New Roman" w:hAnsi="Times New Roman" w:cs="Times New Roman"/>
          <w:i/>
          <w:color w:val="151518"/>
          <w:sz w:val="24"/>
          <w:szCs w:val="24"/>
        </w:rPr>
        <w:t>Statistical Analyses</w:t>
      </w:r>
      <w:r w:rsidR="00142BB4" w:rsidRPr="004D6174">
        <w:rPr>
          <w:rFonts w:ascii="Times New Roman" w:hAnsi="Times New Roman" w:cs="Times New Roman"/>
          <w:i/>
          <w:color w:val="151518"/>
          <w:sz w:val="24"/>
          <w:szCs w:val="24"/>
        </w:rPr>
        <w:t xml:space="preserve"> </w:t>
      </w:r>
    </w:p>
    <w:p w14:paraId="1FB63C4C" w14:textId="5C48398E" w:rsidR="0084260D" w:rsidRPr="004D6174" w:rsidRDefault="0084260D" w:rsidP="0084260D">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w:t>
      </w:r>
      <w:r w:rsidRPr="004D6174">
        <w:rPr>
          <w:rFonts w:ascii="Times New Roman" w:hAnsi="Times New Roman" w:cs="Times New Roman"/>
          <w:color w:val="151518"/>
          <w:sz w:val="24"/>
          <w:szCs w:val="24"/>
        </w:rPr>
        <w:lastRenderedPageBreak/>
        <w:t xml:space="preserve">effects. In the model with two time periods we allowed for a period </w:t>
      </w:r>
      <m:oMath>
        <m:r>
          <w:rPr>
            <w:rFonts w:ascii="Cambria Math" w:hAnsi="Cambria Math" w:cs="Times New Roman"/>
            <w:color w:val="151518"/>
            <w:sz w:val="24"/>
            <w:szCs w:val="24"/>
          </w:rPr>
          <m:t>×</m:t>
        </m:r>
      </m:oMath>
      <w:r w:rsidRPr="004D6174">
        <w:rPr>
          <w:rFonts w:ascii="Times New Roman" w:hAnsi="Times New Roman" w:cs="Times New Roman"/>
          <w:color w:val="151518"/>
          <w:sz w:val="24"/>
          <w:szCs w:val="24"/>
        </w:rPr>
        <w:t xml:space="preserve"> otter growth rate interaction to ask if the </w:t>
      </w:r>
      <w:r w:rsidR="00AB29B4" w:rsidRPr="004D6174">
        <w:rPr>
          <w:rFonts w:ascii="Times New Roman" w:hAnsi="Times New Roman" w:cs="Times New Roman"/>
          <w:color w:val="151518"/>
          <w:sz w:val="24"/>
          <w:szCs w:val="24"/>
        </w:rPr>
        <w:t>relationship</w:t>
      </w:r>
      <w:r w:rsidR="00B44F9D" w:rsidRPr="004D6174">
        <w:rPr>
          <w:rFonts w:ascii="Times New Roman" w:hAnsi="Times New Roman" w:cs="Times New Roman"/>
          <w:color w:val="151518"/>
          <w:sz w:val="24"/>
          <w:szCs w:val="24"/>
        </w:rPr>
        <w:t xml:space="preserve"> between sea otters and kelp shifted between periods.</w:t>
      </w:r>
      <w:r w:rsidR="00EF6080" w:rsidRPr="004D6174">
        <w:rPr>
          <w:rFonts w:ascii="Times New Roman" w:hAnsi="Times New Roman" w:cs="Times New Roman"/>
          <w:color w:val="151518"/>
          <w:sz w:val="24"/>
          <w:szCs w:val="24"/>
        </w:rPr>
        <w:t xml:space="preserve"> We also included our measure of wave exposure as a potential covariate in all models.</w:t>
      </w:r>
    </w:p>
    <w:p w14:paraId="16C685EB" w14:textId="1BE60CFF" w:rsidR="001110EE" w:rsidRPr="004D6174" w:rsidRDefault="0084260D" w:rsidP="00C00310">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assess the effect of otter abundance on the variability of kelp, we </w:t>
      </w:r>
      <w:r w:rsidR="0054174A" w:rsidRPr="004D6174">
        <w:rPr>
          <w:rFonts w:ascii="Times New Roman" w:hAnsi="Times New Roman" w:cs="Times New Roman"/>
          <w:color w:val="151518"/>
          <w:sz w:val="24"/>
          <w:szCs w:val="24"/>
        </w:rPr>
        <w:t xml:space="preserve">used </w:t>
      </w:r>
      <w:r w:rsidR="005A399E" w:rsidRPr="004D6174">
        <w:rPr>
          <w:rFonts w:ascii="Times New Roman" w:hAnsi="Times New Roman" w:cs="Times New Roman"/>
          <w:color w:val="151518"/>
          <w:sz w:val="24"/>
          <w:szCs w:val="24"/>
        </w:rPr>
        <w:t xml:space="preserve">the </w:t>
      </w:r>
      <w:r w:rsidR="0054174A" w:rsidRPr="004D6174">
        <w:rPr>
          <w:rFonts w:ascii="Times New Roman" w:hAnsi="Times New Roman" w:cs="Times New Roman"/>
          <w:color w:val="151518"/>
          <w:sz w:val="24"/>
          <w:szCs w:val="24"/>
        </w:rPr>
        <w:t>difference in CV at each site between period</w:t>
      </w:r>
      <w:r w:rsidR="005A112B">
        <w:rPr>
          <w:rFonts w:ascii="Times New Roman" w:hAnsi="Times New Roman" w:cs="Times New Roman"/>
          <w:color w:val="151518"/>
          <w:sz w:val="24"/>
          <w:szCs w:val="24"/>
        </w:rPr>
        <w:t>s as the response variable and r</w:t>
      </w:r>
      <w:r w:rsidR="0054174A" w:rsidRPr="004D6174">
        <w:rPr>
          <w:rFonts w:ascii="Times New Roman" w:hAnsi="Times New Roman" w:cs="Times New Roman"/>
          <w:color w:val="151518"/>
          <w:sz w:val="24"/>
          <w:szCs w:val="24"/>
        </w:rPr>
        <w:t xml:space="preserve">egion, </w:t>
      </w:r>
      <w:r w:rsidR="007B0686" w:rsidRPr="004D6174">
        <w:rPr>
          <w:rFonts w:ascii="Times New Roman" w:hAnsi="Times New Roman" w:cs="Times New Roman"/>
          <w:color w:val="151518"/>
          <w:sz w:val="24"/>
          <w:szCs w:val="24"/>
        </w:rPr>
        <w:t xml:space="preserve">wave exposure, </w:t>
      </w:r>
      <w:r w:rsidR="0054174A" w:rsidRPr="004D6174">
        <w:rPr>
          <w:rFonts w:ascii="Times New Roman" w:hAnsi="Times New Roman" w:cs="Times New Roman"/>
          <w:color w:val="151518"/>
          <w:sz w:val="24"/>
          <w:szCs w:val="24"/>
        </w:rPr>
        <w:t>difference in otter abundance</w:t>
      </w:r>
      <w:r w:rsidR="00227428" w:rsidRPr="004D6174">
        <w:rPr>
          <w:rFonts w:ascii="Times New Roman" w:hAnsi="Times New Roman" w:cs="Times New Roman"/>
          <w:color w:val="151518"/>
          <w:sz w:val="24"/>
          <w:szCs w:val="24"/>
        </w:rPr>
        <w:t xml:space="preserve"> between periods</w:t>
      </w:r>
      <w:r w:rsidR="0054174A" w:rsidRPr="004D6174">
        <w:rPr>
          <w:rFonts w:ascii="Times New Roman" w:hAnsi="Times New Roman" w:cs="Times New Roman"/>
          <w:color w:val="151518"/>
          <w:sz w:val="24"/>
          <w:szCs w:val="24"/>
        </w:rPr>
        <w:t xml:space="preserve"> at each site, and CV of kelp area in the 1989-2001 period as predictors. We explored </w:t>
      </w:r>
      <w:r w:rsidR="00774C7A" w:rsidRPr="004D6174">
        <w:rPr>
          <w:rFonts w:ascii="Times New Roman" w:hAnsi="Times New Roman" w:cs="Times New Roman"/>
          <w:color w:val="151518"/>
          <w:sz w:val="24"/>
          <w:szCs w:val="24"/>
        </w:rPr>
        <w:t xml:space="preserve">only </w:t>
      </w:r>
      <w:r w:rsidR="0028595E" w:rsidRPr="004D6174">
        <w:rPr>
          <w:rFonts w:ascii="Times New Roman" w:hAnsi="Times New Roman" w:cs="Times New Roman"/>
          <w:color w:val="151518"/>
          <w:sz w:val="24"/>
          <w:szCs w:val="24"/>
        </w:rPr>
        <w:t xml:space="preserve">additive </w:t>
      </w:r>
      <w:r w:rsidR="0054174A" w:rsidRPr="004D6174">
        <w:rPr>
          <w:rFonts w:ascii="Times New Roman" w:hAnsi="Times New Roman" w:cs="Times New Roman"/>
          <w:color w:val="151518"/>
          <w:sz w:val="24"/>
          <w:szCs w:val="24"/>
        </w:rPr>
        <w:t xml:space="preserve">main effects </w:t>
      </w:r>
      <w:r w:rsidR="00774C7A" w:rsidRPr="004D6174">
        <w:rPr>
          <w:rFonts w:ascii="Times New Roman" w:hAnsi="Times New Roman" w:cs="Times New Roman"/>
          <w:color w:val="151518"/>
          <w:sz w:val="24"/>
          <w:szCs w:val="24"/>
        </w:rPr>
        <w:t xml:space="preserve">due to a sample size of 10 </w:t>
      </w:r>
      <w:r w:rsidR="0054174A" w:rsidRPr="004D6174">
        <w:rPr>
          <w:rFonts w:ascii="Times New Roman" w:hAnsi="Times New Roman" w:cs="Times New Roman"/>
          <w:color w:val="151518"/>
          <w:sz w:val="24"/>
          <w:szCs w:val="24"/>
        </w:rPr>
        <w:t xml:space="preserve">and selected among models </w:t>
      </w:r>
      <w:r w:rsidR="00774C7A" w:rsidRPr="004D6174">
        <w:rPr>
          <w:rFonts w:ascii="Times New Roman" w:hAnsi="Times New Roman" w:cs="Times New Roman"/>
          <w:color w:val="151518"/>
          <w:sz w:val="24"/>
          <w:szCs w:val="24"/>
        </w:rPr>
        <w:t xml:space="preserve">using </w:t>
      </w:r>
      <w:r w:rsidR="007D0372" w:rsidRPr="004D6174">
        <w:rPr>
          <w:rFonts w:ascii="Times New Roman" w:hAnsi="Times New Roman" w:cs="Times New Roman"/>
          <w:color w:val="151518"/>
          <w:sz w:val="24"/>
          <w:szCs w:val="24"/>
        </w:rPr>
        <w:t>AIC corrected for small sampl</w:t>
      </w:r>
      <w:r w:rsidR="0060001F" w:rsidRPr="004D6174">
        <w:rPr>
          <w:rFonts w:ascii="Times New Roman" w:hAnsi="Times New Roman" w:cs="Times New Roman"/>
          <w:color w:val="151518"/>
          <w:sz w:val="24"/>
          <w:szCs w:val="24"/>
        </w:rPr>
        <w:t>e sizes</w:t>
      </w:r>
      <w:r w:rsidR="007D0372" w:rsidRPr="004D6174">
        <w:rPr>
          <w:rFonts w:ascii="Times New Roman" w:hAnsi="Times New Roman" w:cs="Times New Roman"/>
          <w:color w:val="151518"/>
          <w:sz w:val="24"/>
          <w:szCs w:val="24"/>
        </w:rPr>
        <w:t xml:space="preserve"> (</w:t>
      </w:r>
      <w:proofErr w:type="spellStart"/>
      <w:r w:rsidR="007D0372" w:rsidRPr="004D6174">
        <w:rPr>
          <w:rFonts w:ascii="Times New Roman" w:hAnsi="Times New Roman" w:cs="Times New Roman"/>
          <w:color w:val="151518"/>
          <w:sz w:val="24"/>
          <w:szCs w:val="24"/>
        </w:rPr>
        <w:t>AICc</w:t>
      </w:r>
      <w:proofErr w:type="spellEnd"/>
      <w:r w:rsidR="007D0372" w:rsidRPr="004D6174">
        <w:rPr>
          <w:rFonts w:ascii="Times New Roman" w:hAnsi="Times New Roman" w:cs="Times New Roman"/>
          <w:color w:val="151518"/>
          <w:sz w:val="24"/>
          <w:szCs w:val="24"/>
        </w:rPr>
        <w:t>)</w:t>
      </w:r>
      <w:r w:rsidR="00774C7A" w:rsidRPr="004D6174">
        <w:rPr>
          <w:rFonts w:ascii="Times New Roman" w:hAnsi="Times New Roman" w:cs="Times New Roman"/>
          <w:color w:val="151518"/>
          <w:sz w:val="24"/>
          <w:szCs w:val="24"/>
        </w:rPr>
        <w:t>.</w:t>
      </w:r>
    </w:p>
    <w:p w14:paraId="3F473CF5" w14:textId="6530F9CF" w:rsidR="00AF6161" w:rsidRPr="004D6174" w:rsidRDefault="00AF6161" w:rsidP="00AF6161">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To examine changes in the abundance of sea urchins, bivalves, crabs, sea stars, and sea cucumbers over time, we used </w:t>
      </w:r>
      <w:proofErr w:type="spellStart"/>
      <w:r w:rsidRPr="004D6174">
        <w:rPr>
          <w:rFonts w:ascii="Times New Roman" w:hAnsi="Times New Roman" w:cs="Times New Roman"/>
          <w:sz w:val="24"/>
          <w:szCs w:val="24"/>
        </w:rPr>
        <w:t>permutational</w:t>
      </w:r>
      <w:proofErr w:type="spellEnd"/>
      <w:r w:rsidRPr="004D6174">
        <w:rPr>
          <w:rFonts w:ascii="Times New Roman" w:hAnsi="Times New Roman" w:cs="Times New Roman"/>
          <w:sz w:val="24"/>
          <w:szCs w:val="24"/>
        </w:rPr>
        <w:t xml:space="preserve"> analysis of variance (PERMANOVA) to compare community structure acros</w:t>
      </w:r>
      <w:r w:rsidR="0060001F" w:rsidRPr="004D6174">
        <w:rPr>
          <w:rFonts w:ascii="Times New Roman" w:hAnsi="Times New Roman" w:cs="Times New Roman"/>
          <w:sz w:val="24"/>
          <w:szCs w:val="24"/>
        </w:rPr>
        <w:t>s three time periods (1987, 1999</w:t>
      </w:r>
      <w:r w:rsidRPr="004D6174">
        <w:rPr>
          <w:rFonts w:ascii="Times New Roman" w:hAnsi="Times New Roman" w:cs="Times New Roman"/>
          <w:sz w:val="24"/>
          <w:szCs w:val="24"/>
        </w:rPr>
        <w:t xml:space="preserve">, 2015) or three regions (northern, central, and southern) using the </w:t>
      </w:r>
      <w:proofErr w:type="spellStart"/>
      <w:r w:rsidRPr="004D6174">
        <w:rPr>
          <w:rFonts w:ascii="Times New Roman" w:hAnsi="Times New Roman" w:cs="Times New Roman"/>
          <w:sz w:val="24"/>
          <w:szCs w:val="24"/>
        </w:rPr>
        <w:t>adonis</w:t>
      </w:r>
      <w:proofErr w:type="spellEnd"/>
      <w:r w:rsidRPr="004D6174">
        <w:rPr>
          <w:rFonts w:ascii="Times New Roman" w:hAnsi="Times New Roman" w:cs="Times New Roman"/>
          <w:sz w:val="24"/>
          <w:szCs w:val="24"/>
        </w:rPr>
        <w:t xml:space="preserve"> function in R.</w:t>
      </w:r>
      <w:r w:rsidR="0060001F" w:rsidRPr="004D6174">
        <w:rPr>
          <w:rFonts w:ascii="Times New Roman" w:hAnsi="Times New Roman" w:cs="Times New Roman"/>
          <w:sz w:val="24"/>
          <w:szCs w:val="24"/>
        </w:rPr>
        <w:t xml:space="preserve"> We exclude data from 1995 because sea star data are absent.</w:t>
      </w:r>
      <w:r w:rsidRPr="004D6174">
        <w:rPr>
          <w:rFonts w:ascii="Times New Roman" w:hAnsi="Times New Roman" w:cs="Times New Roman"/>
          <w:sz w:val="24"/>
          <w:szCs w:val="24"/>
        </w:rPr>
        <w:t xml:space="preserve"> The taxa-specific average densities (individuals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for each site-year-region were used as the dependent variables, and converted to dissimilarity matrices using Manhattan log(</w:t>
      </w:r>
      <w:r w:rsidRPr="004D6174">
        <w:rPr>
          <w:rFonts w:ascii="Times New Roman" w:hAnsi="Times New Roman" w:cs="Times New Roman"/>
          <w:i/>
          <w:sz w:val="24"/>
          <w:szCs w:val="24"/>
        </w:rPr>
        <w:t>x</w:t>
      </w:r>
      <w:r w:rsidRPr="004D6174">
        <w:rPr>
          <w:rFonts w:ascii="Times New Roman" w:hAnsi="Times New Roman" w:cs="Times New Roman"/>
          <w:sz w:val="24"/>
          <w:szCs w:val="24"/>
        </w:rPr>
        <w:t xml:space="preserve"> + 1) distances. We performed randomizations within strata based on regions or time periods. We also tested whether community composition was more variable in some regions than others an</w:t>
      </w:r>
      <w:ins w:id="34" w:author="Frick, Kinsey" w:date="2017-12-21T14:58:00Z">
        <w:r w:rsidR="00FC2A73">
          <w:rPr>
            <w:rFonts w:ascii="Times New Roman" w:hAnsi="Times New Roman" w:cs="Times New Roman"/>
            <w:sz w:val="24"/>
            <w:szCs w:val="24"/>
          </w:rPr>
          <w:t>d</w:t>
        </w:r>
      </w:ins>
      <w:r w:rsidRPr="004D6174">
        <w:rPr>
          <w:rFonts w:ascii="Times New Roman" w:hAnsi="Times New Roman" w:cs="Times New Roman"/>
          <w:sz w:val="24"/>
          <w:szCs w:val="24"/>
        </w:rPr>
        <w:t xml:space="preserve"> in some time periods rather than others by examining multivariate dispersion in community composition using the </w:t>
      </w:r>
      <w:proofErr w:type="spellStart"/>
      <w:r w:rsidRPr="004D6174">
        <w:rPr>
          <w:rFonts w:ascii="Times New Roman" w:hAnsi="Times New Roman" w:cs="Times New Roman"/>
          <w:sz w:val="24"/>
          <w:szCs w:val="24"/>
        </w:rPr>
        <w:t>betadisper</w:t>
      </w:r>
      <w:proofErr w:type="spellEnd"/>
      <w:r w:rsidRPr="004D6174">
        <w:rPr>
          <w:rFonts w:ascii="Times New Roman" w:hAnsi="Times New Roman" w:cs="Times New Roman"/>
          <w:sz w:val="24"/>
          <w:szCs w:val="24"/>
        </w:rPr>
        <w:t xml:space="preserve"> function in R. To visualize differences among time periods or regions in invertebrate community structure, we used non-metric multidimensional scaling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based on the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4D6174">
        <w:rPr>
          <w:rFonts w:ascii="Times New Roman" w:hAnsi="Times New Roman" w:cs="Times New Roman"/>
          <w:sz w:val="24"/>
          <w:szCs w:val="24"/>
        </w:rPr>
        <w:t>envfit</w:t>
      </w:r>
      <w:proofErr w:type="spellEnd"/>
      <w:r w:rsidRPr="004D6174">
        <w:rPr>
          <w:rFonts w:ascii="Times New Roman" w:hAnsi="Times New Roman" w:cs="Times New Roman"/>
          <w:sz w:val="24"/>
          <w:szCs w:val="24"/>
        </w:rPr>
        <w:t xml:space="preserve"> function. Because information about gastropod densities was not collected at some sites in 199</w:t>
      </w:r>
      <w:r w:rsidR="0060001F" w:rsidRPr="004D6174">
        <w:rPr>
          <w:rFonts w:ascii="Times New Roman" w:hAnsi="Times New Roman" w:cs="Times New Roman"/>
          <w:sz w:val="24"/>
          <w:szCs w:val="24"/>
        </w:rPr>
        <w:t>9</w:t>
      </w:r>
      <w:r w:rsidRPr="004D6174">
        <w:rPr>
          <w:rFonts w:ascii="Times New Roman" w:hAnsi="Times New Roman" w:cs="Times New Roman"/>
          <w:sz w:val="24"/>
          <w:szCs w:val="24"/>
        </w:rPr>
        <w:t xml:space="preserve">, we repeated all of the above analyses for 1987 and 2015 data only to determine if doing so modified our inferences </w:t>
      </w:r>
      <w:r w:rsidRPr="004D6174">
        <w:rPr>
          <w:rFonts w:ascii="Times New Roman" w:hAnsi="Times New Roman" w:cs="Times New Roman"/>
          <w:sz w:val="24"/>
          <w:szCs w:val="24"/>
        </w:rPr>
        <w:lastRenderedPageBreak/>
        <w:t xml:space="preserve">about changes in the mean or variability in community composition. All multivariate analyses and visualizations were conducted in the R package vegan. We also calculated proportional declines in mean abundance and used paired </w:t>
      </w:r>
      <w:r w:rsidRPr="004D6174">
        <w:rPr>
          <w:rFonts w:ascii="Times New Roman" w:hAnsi="Times New Roman" w:cs="Times New Roman"/>
          <w:i/>
          <w:sz w:val="24"/>
          <w:szCs w:val="24"/>
        </w:rPr>
        <w:t>t</w:t>
      </w:r>
      <w:r w:rsidRPr="004D6174">
        <w:rPr>
          <w:rFonts w:ascii="Times New Roman" w:hAnsi="Times New Roman" w:cs="Times New Roman"/>
          <w:sz w:val="24"/>
          <w:szCs w:val="24"/>
        </w:rPr>
        <w:t>-tests to evaluate their significance.</w:t>
      </w:r>
    </w:p>
    <w:p w14:paraId="385EB0DD" w14:textId="77777777" w:rsidR="000A3EF8" w:rsidRPr="004D6174"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Results</w:t>
      </w:r>
    </w:p>
    <w:p w14:paraId="20A2A5BB" w14:textId="27821D88" w:rsidR="00D44BB8" w:rsidRPr="004D6174" w:rsidRDefault="00B84F55" w:rsidP="003E6C90">
      <w:pPr>
        <w:spacing w:before="120" w:after="0" w:line="480" w:lineRule="auto"/>
        <w:outlineLvl w:val="0"/>
        <w:rPr>
          <w:rFonts w:ascii="Times New Roman" w:hAnsi="Times New Roman" w:cs="Times New Roman"/>
          <w:sz w:val="24"/>
          <w:szCs w:val="24"/>
        </w:rPr>
      </w:pPr>
      <w:r w:rsidRPr="004D6174">
        <w:rPr>
          <w:rFonts w:ascii="Times New Roman" w:hAnsi="Times New Roman" w:cs="Times New Roman"/>
          <w:i/>
          <w:sz w:val="24"/>
          <w:szCs w:val="24"/>
        </w:rPr>
        <w:t>Spatiotemporal trends of sea otters</w:t>
      </w:r>
      <w:r w:rsidR="00863FD5" w:rsidRPr="004D6174">
        <w:rPr>
          <w:rFonts w:ascii="Times New Roman" w:hAnsi="Times New Roman" w:cs="Times New Roman"/>
          <w:i/>
          <w:sz w:val="24"/>
          <w:szCs w:val="24"/>
        </w:rPr>
        <w:t xml:space="preserve"> and kelp</w:t>
      </w:r>
    </w:p>
    <w:p w14:paraId="48A2C14E" w14:textId="5F35A9F7" w:rsidR="00BE26FC" w:rsidRPr="004D6174" w:rsidRDefault="00086774" w:rsidP="005A112B">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Sea otter density trends have</w:t>
      </w:r>
      <w:r w:rsidR="00BE26FC" w:rsidRPr="004D6174">
        <w:rPr>
          <w:rFonts w:ascii="Times New Roman" w:hAnsi="Times New Roman" w:cs="Times New Roman"/>
          <w:sz w:val="24"/>
          <w:szCs w:val="24"/>
        </w:rPr>
        <w:t xml:space="preserve"> followed</w:t>
      </w:r>
      <w:r w:rsidR="00A33D46" w:rsidRPr="004D6174">
        <w:rPr>
          <w:rFonts w:ascii="Times New Roman" w:hAnsi="Times New Roman" w:cs="Times New Roman"/>
          <w:sz w:val="24"/>
          <w:szCs w:val="24"/>
        </w:rPr>
        <w:t xml:space="preserve"> </w:t>
      </w:r>
      <w:r w:rsidR="0046713D" w:rsidRPr="004D6174">
        <w:rPr>
          <w:rFonts w:ascii="Times New Roman" w:hAnsi="Times New Roman" w:cs="Times New Roman"/>
          <w:sz w:val="24"/>
          <w:szCs w:val="24"/>
        </w:rPr>
        <w:t xml:space="preserve">three spatially distinct patterns along </w:t>
      </w:r>
      <w:r w:rsidR="000D788C" w:rsidRPr="004D6174">
        <w:rPr>
          <w:rFonts w:ascii="Times New Roman" w:hAnsi="Times New Roman" w:cs="Times New Roman"/>
          <w:sz w:val="24"/>
          <w:szCs w:val="24"/>
        </w:rPr>
        <w:t xml:space="preserve">the Olympic Coast </w:t>
      </w:r>
      <w:r w:rsidRPr="004D6174">
        <w:rPr>
          <w:rFonts w:ascii="Times New Roman" w:hAnsi="Times New Roman" w:cs="Times New Roman"/>
          <w:sz w:val="24"/>
          <w:szCs w:val="24"/>
        </w:rPr>
        <w:t xml:space="preserve">since the 1970s </w:t>
      </w:r>
      <w:r w:rsidR="00FA31AE" w:rsidRPr="004D6174">
        <w:rPr>
          <w:rFonts w:ascii="Times New Roman" w:hAnsi="Times New Roman" w:cs="Times New Roman"/>
          <w:sz w:val="24"/>
          <w:szCs w:val="24"/>
        </w:rPr>
        <w:t>(Fig. 2</w:t>
      </w:r>
      <w:r w:rsidRPr="004D6174">
        <w:rPr>
          <w:rFonts w:ascii="Times New Roman" w:hAnsi="Times New Roman" w:cs="Times New Roman"/>
          <w:sz w:val="24"/>
          <w:szCs w:val="24"/>
        </w:rPr>
        <w:t>a,</w:t>
      </w:r>
      <w:r w:rsidR="001815AF" w:rsidRPr="004D6174">
        <w:rPr>
          <w:rFonts w:ascii="Times New Roman" w:hAnsi="Times New Roman" w:cs="Times New Roman"/>
          <w:sz w:val="24"/>
          <w:szCs w:val="24"/>
        </w:rPr>
        <w:t xml:space="preserve"> 2b, 2c</w:t>
      </w:r>
      <w:r w:rsidR="00FA31AE"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863FD5" w:rsidRPr="004D6174">
        <w:rPr>
          <w:rFonts w:ascii="Times New Roman" w:hAnsi="Times New Roman" w:cs="Times New Roman"/>
          <w:sz w:val="24"/>
          <w:szCs w:val="24"/>
        </w:rPr>
        <w:t xml:space="preserve">In </w:t>
      </w:r>
      <w:r w:rsidR="005A112B">
        <w:rPr>
          <w:rFonts w:ascii="Times New Roman" w:hAnsi="Times New Roman" w:cs="Times New Roman"/>
          <w:sz w:val="24"/>
          <w:szCs w:val="24"/>
        </w:rPr>
        <w:t>general</w:t>
      </w:r>
      <w:r w:rsidR="00863FD5" w:rsidRPr="004D6174">
        <w:rPr>
          <w:rFonts w:ascii="Times New Roman" w:hAnsi="Times New Roman" w:cs="Times New Roman"/>
          <w:sz w:val="24"/>
          <w:szCs w:val="24"/>
        </w:rPr>
        <w:t>, local trend</w:t>
      </w:r>
      <w:r w:rsidR="005A112B">
        <w:rPr>
          <w:rFonts w:ascii="Times New Roman" w:hAnsi="Times New Roman" w:cs="Times New Roman"/>
          <w:sz w:val="24"/>
          <w:szCs w:val="24"/>
        </w:rPr>
        <w:t>s</w:t>
      </w:r>
      <w:r w:rsidR="00863FD5" w:rsidRPr="004D6174">
        <w:rPr>
          <w:rFonts w:ascii="Times New Roman" w:hAnsi="Times New Roman" w:cs="Times New Roman"/>
          <w:sz w:val="24"/>
          <w:szCs w:val="24"/>
        </w:rPr>
        <w:t xml:space="preserve"> in sea otters differ substantially from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trend. </w:t>
      </w:r>
      <w:r w:rsidR="0046713D" w:rsidRPr="004D6174">
        <w:rPr>
          <w:rFonts w:ascii="Times New Roman" w:hAnsi="Times New Roman" w:cs="Times New Roman"/>
          <w:sz w:val="24"/>
          <w:szCs w:val="24"/>
        </w:rPr>
        <w:t>Near the</w:t>
      </w:r>
      <w:r w:rsidR="00D742F8" w:rsidRPr="004D6174">
        <w:rPr>
          <w:rFonts w:ascii="Times New Roman" w:hAnsi="Times New Roman" w:cs="Times New Roman"/>
          <w:sz w:val="24"/>
          <w:szCs w:val="24"/>
        </w:rPr>
        <w:t xml:space="preserve"> most northerly </w:t>
      </w:r>
      <w:r w:rsidRPr="004D6174">
        <w:rPr>
          <w:rFonts w:ascii="Times New Roman" w:hAnsi="Times New Roman" w:cs="Times New Roman"/>
          <w:sz w:val="24"/>
          <w:szCs w:val="24"/>
        </w:rPr>
        <w:t>study</w:t>
      </w:r>
      <w:r w:rsidR="00D742F8" w:rsidRPr="004D6174">
        <w:rPr>
          <w:rFonts w:ascii="Times New Roman" w:hAnsi="Times New Roman" w:cs="Times New Roman"/>
          <w:sz w:val="24"/>
          <w:szCs w:val="24"/>
        </w:rPr>
        <w:t xml:space="preserve"> sites, </w:t>
      </w:r>
      <w:r w:rsidRPr="004D6174">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sidRPr="004D6174">
        <w:rPr>
          <w:rFonts w:ascii="Times New Roman" w:hAnsi="Times New Roman" w:cs="Times New Roman"/>
          <w:sz w:val="24"/>
          <w:szCs w:val="24"/>
        </w:rPr>
        <w:t>g. 2a)</w:t>
      </w:r>
      <w:r w:rsidR="00D742F8"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804CA4" w:rsidRPr="004D6174">
        <w:rPr>
          <w:rFonts w:ascii="Times New Roman" w:hAnsi="Times New Roman" w:cs="Times New Roman"/>
          <w:sz w:val="24"/>
          <w:szCs w:val="24"/>
        </w:rPr>
        <w:t>Sea otter densities in t</w:t>
      </w:r>
      <w:r w:rsidR="005022BB" w:rsidRPr="004D6174">
        <w:rPr>
          <w:rFonts w:ascii="Times New Roman" w:hAnsi="Times New Roman" w:cs="Times New Roman"/>
          <w:sz w:val="24"/>
          <w:szCs w:val="24"/>
        </w:rPr>
        <w:t xml:space="preserve">he </w:t>
      </w:r>
      <w:r w:rsidR="00227428" w:rsidRPr="004D6174">
        <w:rPr>
          <w:rFonts w:ascii="Times New Roman" w:hAnsi="Times New Roman" w:cs="Times New Roman"/>
          <w:sz w:val="24"/>
          <w:szCs w:val="24"/>
        </w:rPr>
        <w:t>C</w:t>
      </w:r>
      <w:r w:rsidR="0084429D" w:rsidRPr="004D6174">
        <w:rPr>
          <w:rFonts w:ascii="Times New Roman" w:hAnsi="Times New Roman" w:cs="Times New Roman"/>
          <w:sz w:val="24"/>
          <w:szCs w:val="24"/>
        </w:rPr>
        <w:t xml:space="preserve">entral </w:t>
      </w:r>
      <w:r w:rsidR="005B503D" w:rsidRPr="004D6174">
        <w:rPr>
          <w:rFonts w:ascii="Times New Roman" w:hAnsi="Times New Roman" w:cs="Times New Roman"/>
          <w:sz w:val="24"/>
          <w:szCs w:val="24"/>
        </w:rPr>
        <w:t xml:space="preserve">region of the </w:t>
      </w:r>
      <w:r w:rsidR="00804CA4" w:rsidRPr="004D6174">
        <w:rPr>
          <w:rFonts w:ascii="Times New Roman" w:hAnsi="Times New Roman" w:cs="Times New Roman"/>
          <w:sz w:val="24"/>
          <w:szCs w:val="24"/>
        </w:rPr>
        <w:t>study area</w:t>
      </w:r>
      <w:r w:rsidR="005B503D" w:rsidRPr="004D6174">
        <w:rPr>
          <w:rFonts w:ascii="Times New Roman" w:hAnsi="Times New Roman" w:cs="Times New Roman"/>
          <w:sz w:val="24"/>
          <w:szCs w:val="24"/>
        </w:rPr>
        <w:t xml:space="preserve"> </w:t>
      </w:r>
      <w:r w:rsidR="00E13A50" w:rsidRPr="004D6174">
        <w:rPr>
          <w:rFonts w:ascii="Times New Roman" w:hAnsi="Times New Roman" w:cs="Times New Roman"/>
          <w:sz w:val="24"/>
          <w:szCs w:val="24"/>
        </w:rPr>
        <w:t>including</w:t>
      </w:r>
      <w:r w:rsidR="005B503D" w:rsidRPr="004D6174">
        <w:rPr>
          <w:rFonts w:ascii="Times New Roman" w:hAnsi="Times New Roman" w:cs="Times New Roman"/>
          <w:sz w:val="24"/>
          <w:szCs w:val="24"/>
        </w:rPr>
        <w:t xml:space="preserve"> Anderson Point, Point of the Arches and Cape Alava experienced exponential growth from the late 1970s until the mid</w:t>
      </w:r>
      <w:r w:rsidR="003C5294"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1990s, but </w:t>
      </w:r>
      <w:r w:rsidR="00804CA4" w:rsidRPr="004D6174">
        <w:rPr>
          <w:rFonts w:ascii="Times New Roman" w:hAnsi="Times New Roman" w:cs="Times New Roman"/>
          <w:sz w:val="24"/>
          <w:szCs w:val="24"/>
        </w:rPr>
        <w:t>have</w:t>
      </w:r>
      <w:r w:rsidR="005B503D" w:rsidRPr="004D6174">
        <w:rPr>
          <w:rFonts w:ascii="Times New Roman" w:hAnsi="Times New Roman" w:cs="Times New Roman"/>
          <w:sz w:val="24"/>
          <w:szCs w:val="24"/>
        </w:rPr>
        <w:t xml:space="preserve"> remained </w:t>
      </w:r>
      <w:r w:rsidR="00B928AA" w:rsidRPr="004D6174">
        <w:rPr>
          <w:rFonts w:ascii="Times New Roman" w:hAnsi="Times New Roman" w:cs="Times New Roman"/>
          <w:sz w:val="24"/>
          <w:szCs w:val="24"/>
        </w:rPr>
        <w:t xml:space="preserve">largely </w:t>
      </w:r>
      <w:r w:rsidR="005B503D" w:rsidRPr="004D6174">
        <w:rPr>
          <w:rFonts w:ascii="Times New Roman" w:hAnsi="Times New Roman" w:cs="Times New Roman"/>
          <w:sz w:val="24"/>
          <w:szCs w:val="24"/>
        </w:rPr>
        <w:t>stable at densities just above those observed in 1990 (</w:t>
      </w:r>
      <w:r w:rsidR="005022BB" w:rsidRPr="004D6174">
        <w:rPr>
          <w:rFonts w:ascii="Times New Roman" w:hAnsi="Times New Roman" w:cs="Times New Roman"/>
          <w:sz w:val="24"/>
          <w:szCs w:val="24"/>
        </w:rPr>
        <w:t>Fig. 2</w:t>
      </w:r>
      <w:r w:rsidR="001815AF" w:rsidRPr="004D6174">
        <w:rPr>
          <w:rFonts w:ascii="Times New Roman" w:hAnsi="Times New Roman" w:cs="Times New Roman"/>
          <w:sz w:val="24"/>
          <w:szCs w:val="24"/>
        </w:rPr>
        <w:t>b</w:t>
      </w:r>
      <w:r w:rsidR="005022BB"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This represents a longer period of increasing otter densities than the northernmost region</w:t>
      </w:r>
      <w:r w:rsidR="001B1B95"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T</w:t>
      </w:r>
      <w:r w:rsidR="00A33D46" w:rsidRPr="004D6174">
        <w:rPr>
          <w:rFonts w:ascii="Times New Roman" w:hAnsi="Times New Roman" w:cs="Times New Roman"/>
          <w:sz w:val="24"/>
          <w:szCs w:val="24"/>
        </w:rPr>
        <w:t>he increase in sea otter</w:t>
      </w:r>
      <w:r w:rsidR="003C5294" w:rsidRPr="004D6174">
        <w:rPr>
          <w:rFonts w:ascii="Times New Roman" w:hAnsi="Times New Roman" w:cs="Times New Roman"/>
          <w:sz w:val="24"/>
          <w:szCs w:val="24"/>
        </w:rPr>
        <w:t xml:space="preserve"> density</w:t>
      </w:r>
      <w:r w:rsidR="00A33D46"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 xml:space="preserve">has been </w:t>
      </w:r>
      <w:r w:rsidR="00A33D46" w:rsidRPr="004D6174">
        <w:rPr>
          <w:rFonts w:ascii="Times New Roman" w:hAnsi="Times New Roman" w:cs="Times New Roman"/>
          <w:sz w:val="24"/>
          <w:szCs w:val="24"/>
        </w:rPr>
        <w:t xml:space="preserve">strongest </w:t>
      </w:r>
      <w:r w:rsidR="005022BB" w:rsidRPr="004D6174">
        <w:rPr>
          <w:rFonts w:ascii="Times New Roman" w:hAnsi="Times New Roman" w:cs="Times New Roman"/>
          <w:sz w:val="24"/>
          <w:szCs w:val="24"/>
        </w:rPr>
        <w:t xml:space="preserve">and most consistent </w:t>
      </w:r>
      <w:r w:rsidR="00A33D46" w:rsidRPr="004D6174">
        <w:rPr>
          <w:rFonts w:ascii="Times New Roman" w:hAnsi="Times New Roman" w:cs="Times New Roman"/>
          <w:sz w:val="24"/>
          <w:szCs w:val="24"/>
        </w:rPr>
        <w:t>in the southern region</w:t>
      </w:r>
      <w:r w:rsidR="003C5294" w:rsidRPr="004D6174">
        <w:rPr>
          <w:rFonts w:ascii="Times New Roman" w:hAnsi="Times New Roman" w:cs="Times New Roman"/>
          <w:sz w:val="24"/>
          <w:szCs w:val="24"/>
        </w:rPr>
        <w:t xml:space="preserve"> of the study area</w:t>
      </w:r>
      <w:r w:rsidR="00420C32" w:rsidRPr="004D6174">
        <w:rPr>
          <w:rFonts w:ascii="Times New Roman" w:hAnsi="Times New Roman" w:cs="Times New Roman"/>
          <w:sz w:val="24"/>
          <w:szCs w:val="24"/>
        </w:rPr>
        <w:t xml:space="preserve"> (Fig. 2</w:t>
      </w:r>
      <w:r w:rsidR="001815AF" w:rsidRPr="004D6174">
        <w:rPr>
          <w:rFonts w:ascii="Times New Roman" w:hAnsi="Times New Roman" w:cs="Times New Roman"/>
          <w:sz w:val="24"/>
          <w:szCs w:val="24"/>
        </w:rPr>
        <w:t>c</w:t>
      </w:r>
      <w:r w:rsidR="00420C32"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Sea o</w:t>
      </w:r>
      <w:r w:rsidR="00E847C4" w:rsidRPr="004D6174">
        <w:rPr>
          <w:rFonts w:ascii="Times New Roman" w:hAnsi="Times New Roman" w:cs="Times New Roman"/>
          <w:sz w:val="24"/>
          <w:szCs w:val="24"/>
        </w:rPr>
        <w:t>tter</w:t>
      </w:r>
      <w:r w:rsidR="0033217D" w:rsidRPr="004D6174">
        <w:rPr>
          <w:rFonts w:ascii="Times New Roman" w:hAnsi="Times New Roman" w:cs="Times New Roman"/>
          <w:sz w:val="24"/>
          <w:szCs w:val="24"/>
        </w:rPr>
        <w:t xml:space="preserve"> densitie</w:t>
      </w:r>
      <w:r w:rsidR="00E847C4" w:rsidRPr="004D6174">
        <w:rPr>
          <w:rFonts w:ascii="Times New Roman" w:hAnsi="Times New Roman" w:cs="Times New Roman"/>
          <w:sz w:val="24"/>
          <w:szCs w:val="24"/>
        </w:rPr>
        <w:t>s</w:t>
      </w:r>
      <w:r w:rsidR="0033217D" w:rsidRPr="004D6174">
        <w:rPr>
          <w:rFonts w:ascii="Times New Roman" w:hAnsi="Times New Roman" w:cs="Times New Roman"/>
          <w:sz w:val="24"/>
          <w:szCs w:val="24"/>
        </w:rPr>
        <w:t xml:space="preserve"> near</w:t>
      </w:r>
      <w:r w:rsidR="00FA31AE"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the southern</w:t>
      </w:r>
      <w:r w:rsidR="00FA31AE" w:rsidRPr="004D6174">
        <w:rPr>
          <w:rFonts w:ascii="Times New Roman" w:hAnsi="Times New Roman" w:cs="Times New Roman"/>
          <w:sz w:val="24"/>
          <w:szCs w:val="24"/>
        </w:rPr>
        <w:t xml:space="preserve"> sites </w:t>
      </w:r>
      <w:r w:rsidR="003C5294" w:rsidRPr="004D6174">
        <w:rPr>
          <w:rFonts w:ascii="Times New Roman" w:hAnsi="Times New Roman" w:cs="Times New Roman"/>
          <w:sz w:val="24"/>
          <w:szCs w:val="24"/>
        </w:rPr>
        <w:t>have increased exponentially</w:t>
      </w:r>
      <w:r w:rsidR="00FA31AE"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since</w:t>
      </w:r>
      <w:r w:rsidR="00FA31AE" w:rsidRPr="004D6174">
        <w:rPr>
          <w:rFonts w:ascii="Times New Roman" w:hAnsi="Times New Roman" w:cs="Times New Roman"/>
          <w:sz w:val="24"/>
          <w:szCs w:val="24"/>
        </w:rPr>
        <w:t xml:space="preserve"> the </w:t>
      </w:r>
      <w:r w:rsidR="003C5294" w:rsidRPr="004D6174">
        <w:rPr>
          <w:rFonts w:ascii="Times New Roman" w:hAnsi="Times New Roman" w:cs="Times New Roman"/>
          <w:sz w:val="24"/>
          <w:szCs w:val="24"/>
        </w:rPr>
        <w:t xml:space="preserve">late </w:t>
      </w:r>
      <w:r w:rsidR="00FA31AE" w:rsidRPr="004D6174">
        <w:rPr>
          <w:rFonts w:ascii="Times New Roman" w:hAnsi="Times New Roman" w:cs="Times New Roman"/>
          <w:sz w:val="24"/>
          <w:szCs w:val="24"/>
        </w:rPr>
        <w:t>19</w:t>
      </w:r>
      <w:r w:rsidR="003C5294" w:rsidRPr="004D6174">
        <w:rPr>
          <w:rFonts w:ascii="Times New Roman" w:hAnsi="Times New Roman" w:cs="Times New Roman"/>
          <w:sz w:val="24"/>
          <w:szCs w:val="24"/>
        </w:rPr>
        <w:t>7</w:t>
      </w:r>
      <w:r w:rsidR="00FA31AE" w:rsidRPr="004D6174">
        <w:rPr>
          <w:rFonts w:ascii="Times New Roman" w:hAnsi="Times New Roman" w:cs="Times New Roman"/>
          <w:sz w:val="24"/>
          <w:szCs w:val="24"/>
        </w:rPr>
        <w:t>0s</w:t>
      </w:r>
      <w:r w:rsidR="0033217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 xml:space="preserve">since roughly 2000, </w:t>
      </w:r>
      <w:r w:rsidR="009C5D3E" w:rsidRPr="004D6174">
        <w:rPr>
          <w:rFonts w:ascii="Times New Roman" w:hAnsi="Times New Roman" w:cs="Times New Roman"/>
          <w:sz w:val="24"/>
          <w:szCs w:val="24"/>
        </w:rPr>
        <w:t xml:space="preserve">the </w:t>
      </w:r>
      <w:r w:rsidR="0033217D" w:rsidRPr="004D6174">
        <w:rPr>
          <w:rFonts w:ascii="Times New Roman" w:hAnsi="Times New Roman" w:cs="Times New Roman"/>
          <w:sz w:val="24"/>
          <w:szCs w:val="24"/>
        </w:rPr>
        <w:t xml:space="preserve">rate of increase in the Destruction Island area </w:t>
      </w:r>
      <w:r w:rsidR="003C5294" w:rsidRPr="004D6174">
        <w:rPr>
          <w:rFonts w:ascii="Times New Roman" w:hAnsi="Times New Roman" w:cs="Times New Roman"/>
          <w:sz w:val="24"/>
          <w:szCs w:val="24"/>
        </w:rPr>
        <w:t>ha</w:t>
      </w:r>
      <w:r w:rsidR="009C5D3E" w:rsidRPr="004D6174">
        <w:rPr>
          <w:rFonts w:ascii="Times New Roman" w:hAnsi="Times New Roman" w:cs="Times New Roman"/>
          <w:sz w:val="24"/>
          <w:szCs w:val="24"/>
        </w:rPr>
        <w:t>s</w:t>
      </w:r>
      <w:r w:rsidR="003C5294"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 xml:space="preserve">outpaced rates of increase near </w:t>
      </w:r>
      <w:proofErr w:type="spellStart"/>
      <w:r w:rsidR="0033217D" w:rsidRPr="004D6174">
        <w:rPr>
          <w:rFonts w:ascii="Times New Roman" w:hAnsi="Times New Roman" w:cs="Times New Roman"/>
          <w:sz w:val="24"/>
          <w:szCs w:val="24"/>
        </w:rPr>
        <w:t>Teahwhit</w:t>
      </w:r>
      <w:proofErr w:type="spellEnd"/>
      <w:r w:rsidR="0033217D" w:rsidRPr="004D6174">
        <w:rPr>
          <w:rFonts w:ascii="Times New Roman" w:hAnsi="Times New Roman" w:cs="Times New Roman"/>
          <w:sz w:val="24"/>
          <w:szCs w:val="24"/>
        </w:rPr>
        <w:t xml:space="preserve"> Head and Cape Johnson / Rock 305</w:t>
      </w:r>
      <w:r w:rsidR="00FA31AE" w:rsidRPr="004D6174">
        <w:rPr>
          <w:rFonts w:ascii="Times New Roman" w:hAnsi="Times New Roman" w:cs="Times New Roman"/>
          <w:sz w:val="24"/>
          <w:szCs w:val="24"/>
        </w:rPr>
        <w:t>.</w:t>
      </w:r>
      <w:r w:rsidR="005D0665" w:rsidRPr="004D6174">
        <w:rPr>
          <w:rFonts w:ascii="Times New Roman" w:hAnsi="Times New Roman" w:cs="Times New Roman"/>
          <w:sz w:val="24"/>
          <w:szCs w:val="24"/>
        </w:rPr>
        <w:t xml:space="preserve"> The absolute abundance </w:t>
      </w:r>
      <w:r w:rsidR="005A112B">
        <w:rPr>
          <w:rFonts w:ascii="Times New Roman" w:hAnsi="Times New Roman" w:cs="Times New Roman"/>
          <w:sz w:val="24"/>
          <w:szCs w:val="24"/>
        </w:rPr>
        <w:t>of sea otters is also greatest</w:t>
      </w:r>
      <w:r w:rsidR="005D0665" w:rsidRPr="004D6174">
        <w:rPr>
          <w:rFonts w:ascii="Times New Roman" w:hAnsi="Times New Roman" w:cs="Times New Roman"/>
          <w:sz w:val="24"/>
          <w:szCs w:val="24"/>
        </w:rPr>
        <w:t xml:space="preserve"> in </w:t>
      </w:r>
      <w:r w:rsidR="005A112B">
        <w:rPr>
          <w:rFonts w:ascii="Times New Roman" w:hAnsi="Times New Roman" w:cs="Times New Roman"/>
          <w:sz w:val="24"/>
          <w:szCs w:val="24"/>
        </w:rPr>
        <w:t>the southern</w:t>
      </w:r>
      <w:r w:rsidR="005D0665" w:rsidRPr="004D6174">
        <w:rPr>
          <w:rFonts w:ascii="Times New Roman" w:hAnsi="Times New Roman" w:cs="Times New Roman"/>
          <w:sz w:val="24"/>
          <w:szCs w:val="24"/>
        </w:rPr>
        <w:t xml:space="preserve"> </w:t>
      </w:r>
      <w:r w:rsidR="005A112B">
        <w:rPr>
          <w:rFonts w:ascii="Times New Roman" w:hAnsi="Times New Roman" w:cs="Times New Roman"/>
          <w:sz w:val="24"/>
          <w:szCs w:val="24"/>
        </w:rPr>
        <w:t>region</w:t>
      </w:r>
      <w:r w:rsidR="00227428"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sea otter abundances in the northern region</w:t>
      </w:r>
      <w:r w:rsidR="005D0665"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are the lowest by at least an order of magnitude</w:t>
      </w:r>
      <w:r w:rsidR="005D0665" w:rsidRPr="004D6174">
        <w:rPr>
          <w:rFonts w:ascii="Times New Roman" w:hAnsi="Times New Roman" w:cs="Times New Roman"/>
          <w:sz w:val="24"/>
          <w:szCs w:val="24"/>
        </w:rPr>
        <w:t xml:space="preserve"> (</w:t>
      </w:r>
      <w:r w:rsidR="00E65C0F" w:rsidRPr="004D6174">
        <w:rPr>
          <w:rFonts w:ascii="Times New Roman" w:hAnsi="Times New Roman" w:cs="Times New Roman"/>
          <w:sz w:val="24"/>
          <w:szCs w:val="24"/>
        </w:rPr>
        <w:t xml:space="preserve">estimated </w:t>
      </w:r>
      <w:r w:rsidR="00CA3641" w:rsidRPr="004D6174">
        <w:rPr>
          <w:rFonts w:ascii="Times New Roman" w:hAnsi="Times New Roman" w:cs="Times New Roman"/>
          <w:sz w:val="24"/>
          <w:szCs w:val="24"/>
        </w:rPr>
        <w:t xml:space="preserve">2015 sea otter abundance of </w:t>
      </w:r>
      <w:r w:rsidR="00E65C0F" w:rsidRPr="004D6174">
        <w:rPr>
          <w:rFonts w:ascii="Times New Roman" w:hAnsi="Times New Roman" w:cs="Times New Roman"/>
          <w:sz w:val="24"/>
          <w:szCs w:val="24"/>
        </w:rPr>
        <w:t xml:space="preserve">439, 207, and 18 </w:t>
      </w:r>
      <w:r w:rsidR="00CA3641" w:rsidRPr="004D6174">
        <w:rPr>
          <w:rFonts w:ascii="Times New Roman" w:hAnsi="Times New Roman" w:cs="Times New Roman"/>
          <w:sz w:val="24"/>
          <w:szCs w:val="24"/>
        </w:rPr>
        <w:t>for Destruction Island</w:t>
      </w:r>
      <w:r w:rsidR="00E65C0F" w:rsidRPr="004D6174">
        <w:rPr>
          <w:rFonts w:ascii="Times New Roman" w:hAnsi="Times New Roman" w:cs="Times New Roman"/>
          <w:sz w:val="24"/>
          <w:szCs w:val="24"/>
        </w:rPr>
        <w:t xml:space="preserve"> (Southern region)</w:t>
      </w:r>
      <w:r w:rsidR="00CA3641" w:rsidRPr="004D6174">
        <w:rPr>
          <w:rFonts w:ascii="Times New Roman" w:hAnsi="Times New Roman" w:cs="Times New Roman"/>
          <w:sz w:val="24"/>
          <w:szCs w:val="24"/>
        </w:rPr>
        <w:t>, Cape Alava</w:t>
      </w:r>
      <w:r w:rsidR="00E65C0F" w:rsidRPr="004D6174">
        <w:rPr>
          <w:rFonts w:ascii="Times New Roman" w:hAnsi="Times New Roman" w:cs="Times New Roman"/>
          <w:sz w:val="24"/>
          <w:szCs w:val="24"/>
        </w:rPr>
        <w:t xml:space="preserve"> (Central)</w:t>
      </w:r>
      <w:r w:rsidR="00CA3641" w:rsidRPr="004D6174">
        <w:rPr>
          <w:rFonts w:ascii="Times New Roman" w:hAnsi="Times New Roman" w:cs="Times New Roman"/>
          <w:sz w:val="24"/>
          <w:szCs w:val="24"/>
        </w:rPr>
        <w:t xml:space="preserve">, and </w:t>
      </w:r>
      <w:proofErr w:type="spellStart"/>
      <w:r w:rsidR="00CA3641" w:rsidRPr="004D6174">
        <w:rPr>
          <w:rFonts w:ascii="Times New Roman" w:hAnsi="Times New Roman" w:cs="Times New Roman"/>
          <w:sz w:val="24"/>
          <w:szCs w:val="24"/>
        </w:rPr>
        <w:t>Tatoosh</w:t>
      </w:r>
      <w:proofErr w:type="spellEnd"/>
      <w:r w:rsidR="00CA3641" w:rsidRPr="004D6174">
        <w:rPr>
          <w:rFonts w:ascii="Times New Roman" w:hAnsi="Times New Roman" w:cs="Times New Roman"/>
          <w:sz w:val="24"/>
          <w:szCs w:val="24"/>
        </w:rPr>
        <w:t xml:space="preserve"> Island</w:t>
      </w:r>
      <w:r w:rsidR="00E65C0F" w:rsidRPr="004D6174">
        <w:rPr>
          <w:rFonts w:ascii="Times New Roman" w:hAnsi="Times New Roman" w:cs="Times New Roman"/>
          <w:sz w:val="24"/>
          <w:szCs w:val="24"/>
        </w:rPr>
        <w:t xml:space="preserve"> (Northern)</w:t>
      </w:r>
      <w:r w:rsidR="00CA3641" w:rsidRPr="004D6174">
        <w:rPr>
          <w:rFonts w:ascii="Times New Roman" w:hAnsi="Times New Roman" w:cs="Times New Roman"/>
          <w:sz w:val="24"/>
          <w:szCs w:val="24"/>
        </w:rPr>
        <w:t xml:space="preserve">, </w:t>
      </w:r>
      <w:r w:rsidR="00CA3641" w:rsidRPr="004D6174">
        <w:rPr>
          <w:rFonts w:ascii="Times New Roman" w:hAnsi="Times New Roman" w:cs="Times New Roman"/>
          <w:sz w:val="24"/>
          <w:szCs w:val="24"/>
        </w:rPr>
        <w:lastRenderedPageBreak/>
        <w:t>respectively)</w:t>
      </w:r>
      <w:r w:rsidR="005D0665" w:rsidRPr="004D6174">
        <w:rPr>
          <w:rFonts w:ascii="Times New Roman" w:hAnsi="Times New Roman" w:cs="Times New Roman"/>
          <w:sz w:val="24"/>
          <w:szCs w:val="24"/>
        </w:rPr>
        <w:t>.</w:t>
      </w:r>
      <w:r w:rsidR="0033217D" w:rsidRPr="004D6174">
        <w:rPr>
          <w:rFonts w:ascii="Times New Roman" w:hAnsi="Times New Roman" w:cs="Times New Roman"/>
          <w:sz w:val="24"/>
          <w:szCs w:val="24"/>
        </w:rPr>
        <w:t xml:space="preserve"> </w:t>
      </w:r>
      <w:r w:rsidR="009C5D3E" w:rsidRPr="004D6174">
        <w:rPr>
          <w:rFonts w:ascii="Times New Roman" w:hAnsi="Times New Roman" w:cs="Times New Roman"/>
          <w:sz w:val="24"/>
          <w:szCs w:val="24"/>
        </w:rPr>
        <w:t xml:space="preserve">Cape Johnson and Rock 305 have essentially the same trend </w:t>
      </w:r>
      <w:r w:rsidR="001815AF" w:rsidRPr="004D6174">
        <w:rPr>
          <w:rFonts w:ascii="Times New Roman" w:hAnsi="Times New Roman" w:cs="Times New Roman"/>
          <w:sz w:val="24"/>
          <w:szCs w:val="24"/>
        </w:rPr>
        <w:t>in Fig</w:t>
      </w:r>
      <w:r w:rsidR="00CA3641" w:rsidRPr="004D6174">
        <w:rPr>
          <w:rFonts w:ascii="Times New Roman" w:hAnsi="Times New Roman" w:cs="Times New Roman"/>
          <w:sz w:val="24"/>
          <w:szCs w:val="24"/>
        </w:rPr>
        <w:t>.</w:t>
      </w:r>
      <w:r w:rsidR="001815AF" w:rsidRPr="004D6174">
        <w:rPr>
          <w:rFonts w:ascii="Times New Roman" w:hAnsi="Times New Roman" w:cs="Times New Roman"/>
          <w:sz w:val="24"/>
          <w:szCs w:val="24"/>
        </w:rPr>
        <w:t xml:space="preserve"> 2c</w:t>
      </w:r>
      <w:r w:rsidR="005D0665" w:rsidRPr="004D6174">
        <w:rPr>
          <w:rFonts w:ascii="Times New Roman" w:hAnsi="Times New Roman" w:cs="Times New Roman"/>
          <w:sz w:val="24"/>
          <w:szCs w:val="24"/>
        </w:rPr>
        <w:t xml:space="preserve"> </w:t>
      </w:r>
      <w:r w:rsidR="0084429D" w:rsidRPr="004D6174">
        <w:rPr>
          <w:rFonts w:ascii="Times New Roman" w:hAnsi="Times New Roman" w:cs="Times New Roman"/>
          <w:sz w:val="24"/>
          <w:szCs w:val="24"/>
        </w:rPr>
        <w:t xml:space="preserve">due </w:t>
      </w:r>
      <w:r w:rsidR="009C5D3E" w:rsidRPr="004D6174">
        <w:rPr>
          <w:rFonts w:ascii="Times New Roman" w:hAnsi="Times New Roman" w:cs="Times New Roman"/>
          <w:sz w:val="24"/>
          <w:szCs w:val="24"/>
        </w:rPr>
        <w:t>to their</w:t>
      </w:r>
      <w:r w:rsidR="0084429D" w:rsidRPr="004D6174">
        <w:rPr>
          <w:rFonts w:ascii="Times New Roman" w:hAnsi="Times New Roman" w:cs="Times New Roman"/>
          <w:sz w:val="24"/>
          <w:szCs w:val="24"/>
        </w:rPr>
        <w:t xml:space="preserve"> proximity relative to the </w:t>
      </w:r>
      <w:r w:rsidR="007D0372" w:rsidRPr="004D6174">
        <w:rPr>
          <w:rFonts w:ascii="Times New Roman" w:hAnsi="Times New Roman" w:cs="Times New Roman"/>
          <w:sz w:val="24"/>
          <w:szCs w:val="24"/>
        </w:rPr>
        <w:t xml:space="preserve">kernel bandwidth </w:t>
      </w:r>
      <w:r w:rsidR="00657F65" w:rsidRPr="004D6174">
        <w:rPr>
          <w:rFonts w:ascii="Times New Roman" w:hAnsi="Times New Roman" w:cs="Times New Roman"/>
          <w:sz w:val="24"/>
          <w:szCs w:val="24"/>
        </w:rPr>
        <w:t>used for home range estimation (</w:t>
      </w:r>
      <w:r w:rsidR="00E529B5" w:rsidRPr="004D6174">
        <w:rPr>
          <w:rFonts w:ascii="Times New Roman" w:hAnsi="Times New Roman" w:cs="Times New Roman"/>
          <w:sz w:val="24"/>
          <w:szCs w:val="24"/>
        </w:rPr>
        <w:t>Fig.</w:t>
      </w:r>
      <w:r w:rsidR="00CA3641" w:rsidRPr="004D6174">
        <w:rPr>
          <w:rFonts w:ascii="Times New Roman" w:hAnsi="Times New Roman" w:cs="Times New Roman"/>
          <w:sz w:val="24"/>
          <w:szCs w:val="24"/>
        </w:rPr>
        <w:t xml:space="preserve"> </w:t>
      </w:r>
      <w:r w:rsidR="00E529B5" w:rsidRPr="004D6174">
        <w:rPr>
          <w:rFonts w:ascii="Times New Roman" w:hAnsi="Times New Roman" w:cs="Times New Roman"/>
          <w:sz w:val="24"/>
          <w:szCs w:val="24"/>
        </w:rPr>
        <w:t>1</w:t>
      </w:r>
      <w:r w:rsidR="00CA3641" w:rsidRPr="004D6174">
        <w:rPr>
          <w:rFonts w:ascii="Times New Roman" w:hAnsi="Times New Roman" w:cs="Times New Roman"/>
          <w:sz w:val="24"/>
          <w:szCs w:val="24"/>
        </w:rPr>
        <w:t>;</w:t>
      </w:r>
      <w:r w:rsidR="00E529B5" w:rsidRPr="004D6174">
        <w:rPr>
          <w:rFonts w:ascii="Times New Roman" w:hAnsi="Times New Roman" w:cs="Times New Roman"/>
          <w:sz w:val="24"/>
          <w:szCs w:val="24"/>
        </w:rPr>
        <w:t xml:space="preserve"> </w:t>
      </w:r>
      <w:r w:rsidR="007D0372" w:rsidRPr="004D6174">
        <w:rPr>
          <w:rFonts w:ascii="Times New Roman" w:hAnsi="Times New Roman" w:cs="Times New Roman"/>
          <w:sz w:val="24"/>
          <w:szCs w:val="24"/>
        </w:rPr>
        <w:t xml:space="preserve">see </w:t>
      </w:r>
      <w:r w:rsidR="0060001F" w:rsidRPr="004D6174">
        <w:rPr>
          <w:rFonts w:ascii="Times New Roman" w:hAnsi="Times New Roman" w:cs="Times New Roman"/>
          <w:sz w:val="24"/>
          <w:szCs w:val="24"/>
        </w:rPr>
        <w:t>Methods</w:t>
      </w:r>
      <w:r w:rsidR="00657F65" w:rsidRPr="004D6174">
        <w:rPr>
          <w:rFonts w:ascii="Times New Roman" w:hAnsi="Times New Roman" w:cs="Times New Roman"/>
          <w:sz w:val="24"/>
          <w:szCs w:val="24"/>
        </w:rPr>
        <w:t>)</w:t>
      </w:r>
      <w:r w:rsidR="0084429D" w:rsidRPr="004D6174">
        <w:rPr>
          <w:rFonts w:ascii="Times New Roman" w:hAnsi="Times New Roman" w:cs="Times New Roman"/>
          <w:sz w:val="24"/>
          <w:szCs w:val="24"/>
        </w:rPr>
        <w:t>.</w:t>
      </w:r>
    </w:p>
    <w:p w14:paraId="06A7B62C" w14:textId="5064EAF2" w:rsidR="001B1B95" w:rsidRPr="004D6174" w:rsidRDefault="00316106" w:rsidP="001B1B9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Further analysis of sea otter observation</w:t>
      </w:r>
      <w:del w:id="35" w:author="Frick, Kinsey" w:date="2017-12-21T14:59:00Z">
        <w:r w:rsidRPr="004D6174" w:rsidDel="00FC2A73">
          <w:rPr>
            <w:rFonts w:ascii="Times New Roman" w:hAnsi="Times New Roman" w:cs="Times New Roman"/>
            <w:sz w:val="24"/>
            <w:szCs w:val="24"/>
          </w:rPr>
          <w:delText>s</w:delText>
        </w:r>
      </w:del>
      <w:r w:rsidRPr="004D6174">
        <w:rPr>
          <w:rFonts w:ascii="Times New Roman" w:hAnsi="Times New Roman" w:cs="Times New Roman"/>
          <w:sz w:val="24"/>
          <w:szCs w:val="24"/>
        </w:rPr>
        <w:t xml:space="preserve"> data shows that the distribution of the Olympic Coast population has shifted over time</w:t>
      </w:r>
      <w:r w:rsidR="00331DFA" w:rsidRPr="004D6174">
        <w:rPr>
          <w:rFonts w:ascii="Times New Roman" w:hAnsi="Times New Roman" w:cs="Times New Roman"/>
          <w:sz w:val="24"/>
          <w:szCs w:val="24"/>
        </w:rPr>
        <w:t xml:space="preserve"> (see also Jeffer</w:t>
      </w:r>
      <w:r w:rsidR="005D6920" w:rsidRPr="004D6174">
        <w:rPr>
          <w:rFonts w:ascii="Times New Roman" w:hAnsi="Times New Roman" w:cs="Times New Roman"/>
          <w:sz w:val="24"/>
          <w:szCs w:val="24"/>
        </w:rPr>
        <w:t>ies and Jameson 2014)</w:t>
      </w:r>
      <w:r w:rsidRPr="004D6174">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4D6174">
        <w:rPr>
          <w:rFonts w:ascii="Times New Roman" w:hAnsi="Times New Roman" w:cs="Times New Roman"/>
          <w:sz w:val="24"/>
          <w:szCs w:val="24"/>
        </w:rPr>
        <w:t>near</w:t>
      </w:r>
      <w:r w:rsidRPr="004D6174">
        <w:rPr>
          <w:rFonts w:ascii="Times New Roman" w:hAnsi="Times New Roman" w:cs="Times New Roman"/>
          <w:sz w:val="24"/>
          <w:szCs w:val="24"/>
        </w:rPr>
        <w:t xml:space="preserve"> Destruction Island (Fig. 3). The center of gravity of the population was in the vicinity of </w:t>
      </w:r>
      <w:proofErr w:type="spellStart"/>
      <w:r w:rsidRPr="004D6174">
        <w:rPr>
          <w:rFonts w:ascii="Times New Roman" w:hAnsi="Times New Roman" w:cs="Times New Roman"/>
          <w:sz w:val="24"/>
          <w:szCs w:val="24"/>
        </w:rPr>
        <w:t>Teahw</w:t>
      </w:r>
      <w:ins w:id="36" w:author="Frick, Kinsey" w:date="2017-12-21T14:59:00Z">
        <w:r w:rsidR="00FC2A73">
          <w:rPr>
            <w:rFonts w:ascii="Times New Roman" w:hAnsi="Times New Roman" w:cs="Times New Roman"/>
            <w:sz w:val="24"/>
            <w:szCs w:val="24"/>
          </w:rPr>
          <w:t>h</w:t>
        </w:r>
      </w:ins>
      <w:r w:rsidRPr="004D6174">
        <w:rPr>
          <w:rFonts w:ascii="Times New Roman" w:hAnsi="Times New Roman" w:cs="Times New Roman"/>
          <w:sz w:val="24"/>
          <w:szCs w:val="24"/>
        </w:rPr>
        <w:t>it</w:t>
      </w:r>
      <w:proofErr w:type="spellEnd"/>
      <w:r w:rsidRPr="004D6174">
        <w:rPr>
          <w:rFonts w:ascii="Times New Roman" w:hAnsi="Times New Roman" w:cs="Times New Roman"/>
          <w:sz w:val="24"/>
          <w:szCs w:val="24"/>
        </w:rPr>
        <w:t xml:space="preserve"> Head in the late 1970s, but then shifted north to the area around Cape Alava </w:t>
      </w:r>
      <w:r w:rsidR="007D0372" w:rsidRPr="004D6174">
        <w:rPr>
          <w:rFonts w:ascii="Times New Roman" w:hAnsi="Times New Roman" w:cs="Times New Roman"/>
          <w:sz w:val="24"/>
          <w:szCs w:val="24"/>
        </w:rPr>
        <w:t>for</w:t>
      </w:r>
      <w:r w:rsidRPr="004D6174">
        <w:rPr>
          <w:rFonts w:ascii="Times New Roman" w:hAnsi="Times New Roman" w:cs="Times New Roman"/>
          <w:sz w:val="24"/>
          <w:szCs w:val="24"/>
        </w:rPr>
        <w:t xml:space="preserve"> much of the 1980s and 1990s. </w:t>
      </w:r>
      <w:r w:rsidR="007D0372" w:rsidRPr="004D6174">
        <w:rPr>
          <w:rFonts w:ascii="Times New Roman" w:hAnsi="Times New Roman" w:cs="Times New Roman"/>
          <w:sz w:val="24"/>
          <w:szCs w:val="24"/>
        </w:rPr>
        <w:t>Starting in the</w:t>
      </w:r>
      <w:r w:rsidR="00C31C3A" w:rsidRPr="004D6174">
        <w:rPr>
          <w:rFonts w:ascii="Times New Roman" w:hAnsi="Times New Roman" w:cs="Times New Roman"/>
          <w:sz w:val="24"/>
          <w:szCs w:val="24"/>
        </w:rPr>
        <w:t xml:space="preserve"> late 1990s, the center of gravity rapidly shifted south to</w:t>
      </w:r>
      <w:r w:rsidR="00167CFD" w:rsidRPr="004D6174">
        <w:rPr>
          <w:rFonts w:ascii="Times New Roman" w:hAnsi="Times New Roman" w:cs="Times New Roman"/>
          <w:sz w:val="24"/>
          <w:szCs w:val="24"/>
        </w:rPr>
        <w:t xml:space="preserve"> near</w:t>
      </w:r>
      <w:r w:rsidR="00C31C3A" w:rsidRPr="004D6174">
        <w:rPr>
          <w:rFonts w:ascii="Times New Roman" w:hAnsi="Times New Roman" w:cs="Times New Roman"/>
          <w:sz w:val="24"/>
          <w:szCs w:val="24"/>
        </w:rPr>
        <w:t xml:space="preserve"> Destruction Island, where it has remained. </w:t>
      </w:r>
      <w:r w:rsidR="007D0372" w:rsidRPr="004D6174">
        <w:rPr>
          <w:rFonts w:ascii="Times New Roman" w:hAnsi="Times New Roman" w:cs="Times New Roman"/>
          <w:sz w:val="24"/>
          <w:szCs w:val="24"/>
        </w:rPr>
        <w:t>In recent years s</w:t>
      </w:r>
      <w:r w:rsidR="00C31C3A" w:rsidRPr="004D6174">
        <w:rPr>
          <w:rFonts w:ascii="Times New Roman" w:hAnsi="Times New Roman" w:cs="Times New Roman"/>
          <w:sz w:val="24"/>
          <w:szCs w:val="24"/>
        </w:rPr>
        <w:t xml:space="preserve">ea otter observations </w:t>
      </w:r>
      <w:r w:rsidR="007D0372" w:rsidRPr="004D6174">
        <w:rPr>
          <w:rFonts w:ascii="Times New Roman" w:hAnsi="Times New Roman" w:cs="Times New Roman"/>
          <w:sz w:val="24"/>
          <w:szCs w:val="24"/>
        </w:rPr>
        <w:t xml:space="preserve">are </w:t>
      </w:r>
      <w:r w:rsidR="00C31C3A" w:rsidRPr="004D6174">
        <w:rPr>
          <w:rFonts w:ascii="Times New Roman" w:hAnsi="Times New Roman" w:cs="Times New Roman"/>
          <w:sz w:val="24"/>
          <w:szCs w:val="24"/>
        </w:rPr>
        <w:t>rare inside the Strait of Juan de Fuca (Fig. 3</w:t>
      </w:r>
      <w:r w:rsidR="007D0372" w:rsidRPr="004D6174">
        <w:rPr>
          <w:rFonts w:ascii="Times New Roman" w:hAnsi="Times New Roman" w:cs="Times New Roman"/>
          <w:sz w:val="24"/>
          <w:szCs w:val="24"/>
        </w:rPr>
        <w:t xml:space="preserve">, above dashed line) and rare near </w:t>
      </w:r>
      <w:r w:rsidR="00C31C3A" w:rsidRPr="004D6174">
        <w:rPr>
          <w:rFonts w:ascii="Times New Roman" w:hAnsi="Times New Roman" w:cs="Times New Roman"/>
          <w:sz w:val="24"/>
          <w:szCs w:val="24"/>
        </w:rPr>
        <w:t>Point Grenville</w:t>
      </w:r>
      <w:r w:rsidR="007D0372" w:rsidRPr="004D6174">
        <w:rPr>
          <w:rFonts w:ascii="Times New Roman" w:hAnsi="Times New Roman" w:cs="Times New Roman"/>
          <w:sz w:val="24"/>
          <w:szCs w:val="24"/>
        </w:rPr>
        <w:t xml:space="preserve"> in the far south but common at most point</w:t>
      </w:r>
      <w:r w:rsidR="001815AF" w:rsidRPr="004D6174">
        <w:rPr>
          <w:rFonts w:ascii="Times New Roman" w:hAnsi="Times New Roman" w:cs="Times New Roman"/>
          <w:sz w:val="24"/>
          <w:szCs w:val="24"/>
        </w:rPr>
        <w:t>s</w:t>
      </w:r>
      <w:r w:rsidR="007D0372" w:rsidRPr="004D6174">
        <w:rPr>
          <w:rFonts w:ascii="Times New Roman" w:hAnsi="Times New Roman" w:cs="Times New Roman"/>
          <w:sz w:val="24"/>
          <w:szCs w:val="24"/>
        </w:rPr>
        <w:t xml:space="preserve"> in between (Fig. 3)</w:t>
      </w:r>
      <w:r w:rsidR="00C31C3A" w:rsidRPr="004D6174">
        <w:rPr>
          <w:rFonts w:ascii="Times New Roman" w:hAnsi="Times New Roman" w:cs="Times New Roman"/>
          <w:sz w:val="24"/>
          <w:szCs w:val="24"/>
        </w:rPr>
        <w:t xml:space="preserve">. </w:t>
      </w:r>
    </w:p>
    <w:p w14:paraId="34E09CC5" w14:textId="6B77CE7B" w:rsidR="0076083F" w:rsidRPr="004D6174" w:rsidRDefault="00E529B5" w:rsidP="00D21A8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Canopy</w:t>
      </w:r>
      <w:r w:rsidR="00F61DFC" w:rsidRPr="004D6174">
        <w:rPr>
          <w:rFonts w:ascii="Times New Roman" w:hAnsi="Times New Roman" w:cs="Times New Roman"/>
          <w:sz w:val="24"/>
          <w:szCs w:val="24"/>
        </w:rPr>
        <w:t xml:space="preserve"> </w:t>
      </w:r>
      <w:r w:rsidR="00E66F6B" w:rsidRPr="004D6174">
        <w:rPr>
          <w:rFonts w:ascii="Times New Roman" w:hAnsi="Times New Roman" w:cs="Times New Roman"/>
          <w:sz w:val="24"/>
          <w:szCs w:val="24"/>
        </w:rPr>
        <w:t xml:space="preserve">kelp </w:t>
      </w:r>
      <w:r w:rsidR="00E367A0" w:rsidRPr="004D6174">
        <w:rPr>
          <w:rFonts w:ascii="Times New Roman" w:hAnsi="Times New Roman" w:cs="Times New Roman"/>
          <w:sz w:val="24"/>
          <w:szCs w:val="24"/>
        </w:rPr>
        <w:t>area exhibited spatiotemporally distinct patterns</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in the three regions of the study area from 1989-2015 </w:t>
      </w:r>
      <w:r w:rsidR="00E66F6B" w:rsidRPr="004D6174">
        <w:rPr>
          <w:rFonts w:ascii="Times New Roman" w:hAnsi="Times New Roman" w:cs="Times New Roman"/>
          <w:sz w:val="24"/>
          <w:szCs w:val="24"/>
        </w:rPr>
        <w:t>(Fig. 2b,d,</w:t>
      </w:r>
      <w:r w:rsidR="00531481" w:rsidRPr="004D6174">
        <w:rPr>
          <w:rFonts w:ascii="Times New Roman" w:hAnsi="Times New Roman" w:cs="Times New Roman"/>
          <w:sz w:val="24"/>
          <w:szCs w:val="24"/>
        </w:rPr>
        <w:t>f</w:t>
      </w:r>
      <w:r w:rsidR="00E66F6B"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Kelp area showed substantial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variation both at the individual sites and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scale</w:t>
      </w:r>
      <w:r w:rsidRPr="004D6174">
        <w:rPr>
          <w:rFonts w:ascii="Times New Roman" w:hAnsi="Times New Roman" w:cs="Times New Roman"/>
          <w:sz w:val="24"/>
          <w:szCs w:val="24"/>
        </w:rPr>
        <w:t xml:space="preserve"> (</w:t>
      </w:r>
      <w:r w:rsidR="00FB14FC" w:rsidRPr="004D6174">
        <w:rPr>
          <w:rFonts w:ascii="Times New Roman" w:hAnsi="Times New Roman" w:cs="Times New Roman"/>
          <w:sz w:val="24"/>
          <w:szCs w:val="24"/>
        </w:rPr>
        <w:t xml:space="preserve">Fig. 1; </w:t>
      </w:r>
      <w:r w:rsidRPr="004D6174">
        <w:rPr>
          <w:rFonts w:ascii="Times New Roman" w:hAnsi="Times New Roman" w:cs="Times New Roman"/>
          <w:sz w:val="24"/>
          <w:szCs w:val="24"/>
        </w:rPr>
        <w:t>see also</w:t>
      </w:r>
      <w:r w:rsidR="005A1AC8" w:rsidRPr="004D6174">
        <w:rPr>
          <w:rFonts w:ascii="Times New Roman" w:hAnsi="Times New Roman" w:cs="Times New Roman"/>
          <w:sz w:val="24"/>
          <w:szCs w:val="24"/>
        </w:rPr>
        <w:t xml:space="preserve"> </w:t>
      </w:r>
      <w:r w:rsidR="005A1AC8"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&lt;citation&gt;&lt;uuid&gt;88B0E963-9C98-4662-BBCC-9DE09C5D207E&lt;/uuid&gt;&lt;priority&gt;0&lt;/priority&gt;&lt;publications&gt;&lt;publication&gt;&lt;publication_date&gt;99201700001200000000200000&lt;/publication_date&gt;&lt;title&gt;The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(Pfister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While the area of kelp in absolute terms varied substantially among sites within a region (Table </w:t>
      </w:r>
      <w:r w:rsidR="00FB14FC" w:rsidRPr="004D6174">
        <w:rPr>
          <w:rFonts w:ascii="Times New Roman" w:hAnsi="Times New Roman" w:cs="Times New Roman"/>
          <w:sz w:val="24"/>
          <w:szCs w:val="24"/>
        </w:rPr>
        <w:t xml:space="preserve">3; </w:t>
      </w:r>
      <w:proofErr w:type="spellStart"/>
      <w:r w:rsidR="00FB14FC" w:rsidRPr="004D6174">
        <w:rPr>
          <w:rFonts w:ascii="Times New Roman" w:hAnsi="Times New Roman" w:cs="Times New Roman"/>
          <w:sz w:val="24"/>
          <w:szCs w:val="24"/>
        </w:rPr>
        <w:t>Pfister</w:t>
      </w:r>
      <w:proofErr w:type="spellEnd"/>
      <w:r w:rsidR="00FB14FC" w:rsidRPr="004D6174">
        <w:rPr>
          <w:rFonts w:ascii="Times New Roman" w:hAnsi="Times New Roman" w:cs="Times New Roman"/>
          <w:sz w:val="24"/>
          <w:szCs w:val="24"/>
        </w:rPr>
        <w:t xml:space="preserve"> et al. 2017</w:t>
      </w:r>
      <w:r w:rsidR="00863FD5" w:rsidRPr="004D6174">
        <w:rPr>
          <w:rFonts w:ascii="Times New Roman" w:hAnsi="Times New Roman" w:cs="Times New Roman"/>
          <w:sz w:val="24"/>
          <w:szCs w:val="24"/>
        </w:rPr>
        <w:t>), kelp trends varied predominantly by region within the Olympic coast.</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At the furthest north sites, </w:t>
      </w:r>
      <w:r w:rsidR="006E335D" w:rsidRPr="004D6174">
        <w:rPr>
          <w:rFonts w:ascii="Times New Roman" w:hAnsi="Times New Roman" w:cs="Times New Roman"/>
          <w:sz w:val="24"/>
          <w:szCs w:val="24"/>
        </w:rPr>
        <w:t>kelp area indices</w:t>
      </w:r>
      <w:r w:rsidR="009A608F" w:rsidRPr="004D6174">
        <w:rPr>
          <w:rFonts w:ascii="Times New Roman" w:hAnsi="Times New Roman" w:cs="Times New Roman"/>
          <w:sz w:val="24"/>
          <w:szCs w:val="24"/>
        </w:rPr>
        <w:t xml:space="preserve"> showed </w:t>
      </w:r>
      <w:r w:rsidR="00E367A0" w:rsidRPr="004D6174">
        <w:rPr>
          <w:rFonts w:ascii="Times New Roman" w:hAnsi="Times New Roman" w:cs="Times New Roman"/>
          <w:sz w:val="24"/>
          <w:szCs w:val="24"/>
        </w:rPr>
        <w:t>no clear long-term trends</w:t>
      </w:r>
      <w:r w:rsidR="00863FD5" w:rsidRPr="004D6174">
        <w:rPr>
          <w:rFonts w:ascii="Times New Roman" w:hAnsi="Times New Roman" w:cs="Times New Roman"/>
          <w:sz w:val="24"/>
          <w:szCs w:val="24"/>
        </w:rPr>
        <w:t xml:space="preserve"> but with notably higher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variability at </w:t>
      </w:r>
      <w:proofErr w:type="spellStart"/>
      <w:r w:rsidR="009A608F" w:rsidRPr="004D6174">
        <w:rPr>
          <w:rFonts w:ascii="Times New Roman" w:hAnsi="Times New Roman" w:cs="Times New Roman"/>
          <w:sz w:val="24"/>
          <w:szCs w:val="24"/>
        </w:rPr>
        <w:t>Tatoosh</w:t>
      </w:r>
      <w:proofErr w:type="spellEnd"/>
      <w:r w:rsidR="009A608F" w:rsidRPr="004D6174">
        <w:rPr>
          <w:rFonts w:ascii="Times New Roman" w:hAnsi="Times New Roman" w:cs="Times New Roman"/>
          <w:sz w:val="24"/>
          <w:szCs w:val="24"/>
        </w:rPr>
        <w:t xml:space="preserve"> Island </w:t>
      </w:r>
      <w:r w:rsidR="00863FD5" w:rsidRPr="004D6174">
        <w:rPr>
          <w:rFonts w:ascii="Times New Roman" w:hAnsi="Times New Roman" w:cs="Times New Roman"/>
          <w:sz w:val="24"/>
          <w:szCs w:val="24"/>
        </w:rPr>
        <w:t>than</w:t>
      </w:r>
      <w:r w:rsidR="009A608F" w:rsidRPr="004D6174">
        <w:rPr>
          <w:rFonts w:ascii="Times New Roman" w:hAnsi="Times New Roman" w:cs="Times New Roman"/>
          <w:sz w:val="24"/>
          <w:szCs w:val="24"/>
        </w:rPr>
        <w:t xml:space="preserve"> </w:t>
      </w:r>
      <w:proofErr w:type="spellStart"/>
      <w:r w:rsidR="009A608F" w:rsidRPr="004D6174">
        <w:rPr>
          <w:rFonts w:ascii="Times New Roman" w:hAnsi="Times New Roman" w:cs="Times New Roman"/>
          <w:sz w:val="24"/>
          <w:szCs w:val="24"/>
        </w:rPr>
        <w:t>Neah</w:t>
      </w:r>
      <w:proofErr w:type="spellEnd"/>
      <w:r w:rsidR="009A608F" w:rsidRPr="004D6174">
        <w:rPr>
          <w:rFonts w:ascii="Times New Roman" w:hAnsi="Times New Roman" w:cs="Times New Roman"/>
          <w:sz w:val="24"/>
          <w:szCs w:val="24"/>
        </w:rPr>
        <w:t xml:space="preserve"> Bay and </w:t>
      </w:r>
      <w:proofErr w:type="spellStart"/>
      <w:r w:rsidR="009A608F" w:rsidRPr="004D6174">
        <w:rPr>
          <w:rFonts w:ascii="Times New Roman" w:hAnsi="Times New Roman" w:cs="Times New Roman"/>
          <w:sz w:val="24"/>
          <w:szCs w:val="24"/>
        </w:rPr>
        <w:t>Chibadehl</w:t>
      </w:r>
      <w:proofErr w:type="spellEnd"/>
      <w:r w:rsidR="009A608F" w:rsidRPr="004D6174">
        <w:rPr>
          <w:rFonts w:ascii="Times New Roman" w:hAnsi="Times New Roman" w:cs="Times New Roman"/>
          <w:sz w:val="24"/>
          <w:szCs w:val="24"/>
        </w:rPr>
        <w:t xml:space="preserve"> Rocks inside the Strait of Juan</w:t>
      </w:r>
      <w:r w:rsidR="00863FD5" w:rsidRPr="004D6174">
        <w:rPr>
          <w:rFonts w:ascii="Times New Roman" w:hAnsi="Times New Roman" w:cs="Times New Roman"/>
          <w:sz w:val="24"/>
          <w:szCs w:val="24"/>
        </w:rPr>
        <w:t xml:space="preserve"> de Fuca (Fig. 2</w:t>
      </w:r>
      <w:r w:rsidR="001815AF" w:rsidRPr="004D6174">
        <w:rPr>
          <w:rFonts w:ascii="Times New Roman" w:hAnsi="Times New Roman" w:cs="Times New Roman"/>
          <w:sz w:val="24"/>
          <w:szCs w:val="24"/>
        </w:rPr>
        <w:t>d</w:t>
      </w:r>
      <w:r w:rsidR="00863FD5" w:rsidRPr="004D6174">
        <w:rPr>
          <w:rFonts w:ascii="Times New Roman" w:hAnsi="Times New Roman" w:cs="Times New Roman"/>
          <w:sz w:val="24"/>
          <w:szCs w:val="24"/>
        </w:rPr>
        <w:t xml:space="preserve">; note that </w:t>
      </w:r>
      <w:proofErr w:type="spellStart"/>
      <w:r w:rsidR="00531481" w:rsidRPr="004D6174">
        <w:rPr>
          <w:rFonts w:ascii="Times New Roman" w:hAnsi="Times New Roman" w:cs="Times New Roman"/>
          <w:sz w:val="24"/>
          <w:szCs w:val="24"/>
        </w:rPr>
        <w:t>Neah</w:t>
      </w:r>
      <w:proofErr w:type="spellEnd"/>
      <w:r w:rsidR="00531481" w:rsidRPr="004D6174">
        <w:rPr>
          <w:rFonts w:ascii="Times New Roman" w:hAnsi="Times New Roman" w:cs="Times New Roman"/>
          <w:sz w:val="24"/>
          <w:szCs w:val="24"/>
        </w:rPr>
        <w:t xml:space="preserve"> Bay and </w:t>
      </w:r>
      <w:proofErr w:type="spellStart"/>
      <w:r w:rsidR="00531481" w:rsidRPr="004D6174">
        <w:rPr>
          <w:rFonts w:ascii="Times New Roman" w:hAnsi="Times New Roman" w:cs="Times New Roman"/>
          <w:sz w:val="24"/>
          <w:szCs w:val="24"/>
        </w:rPr>
        <w:t>Chibadehl</w:t>
      </w:r>
      <w:proofErr w:type="spellEnd"/>
      <w:r w:rsidR="00531481" w:rsidRPr="004D6174">
        <w:rPr>
          <w:rFonts w:ascii="Times New Roman" w:hAnsi="Times New Roman" w:cs="Times New Roman"/>
          <w:sz w:val="24"/>
          <w:szCs w:val="24"/>
        </w:rPr>
        <w:t xml:space="preserve"> Rocks are in the same kelp monitoring </w:t>
      </w:r>
      <w:r w:rsidR="007D0372" w:rsidRPr="004D6174">
        <w:rPr>
          <w:rFonts w:ascii="Times New Roman" w:hAnsi="Times New Roman" w:cs="Times New Roman"/>
          <w:sz w:val="24"/>
          <w:szCs w:val="24"/>
        </w:rPr>
        <w:t>strata</w:t>
      </w:r>
      <w:r w:rsidR="00531481" w:rsidRPr="004D6174">
        <w:rPr>
          <w:rFonts w:ascii="Times New Roman" w:hAnsi="Times New Roman" w:cs="Times New Roman"/>
          <w:sz w:val="24"/>
          <w:szCs w:val="24"/>
        </w:rPr>
        <w:t xml:space="preserve"> (Fig</w:t>
      </w:r>
      <w:r w:rsidR="00ED34B2" w:rsidRPr="004D6174">
        <w:rPr>
          <w:rFonts w:ascii="Times New Roman" w:hAnsi="Times New Roman" w:cs="Times New Roman"/>
          <w:sz w:val="24"/>
          <w:szCs w:val="24"/>
        </w:rPr>
        <w:t>. 1</w:t>
      </w:r>
      <w:r w:rsidR="00531481"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and thus share a </w:t>
      </w:r>
      <w:r w:rsidR="007D0372" w:rsidRPr="004D6174">
        <w:rPr>
          <w:rFonts w:ascii="Times New Roman" w:hAnsi="Times New Roman" w:cs="Times New Roman"/>
          <w:sz w:val="24"/>
          <w:szCs w:val="24"/>
        </w:rPr>
        <w:t xml:space="preserve">single </w:t>
      </w:r>
      <w:r w:rsidR="00863FD5" w:rsidRPr="004D6174">
        <w:rPr>
          <w:rFonts w:ascii="Times New Roman" w:hAnsi="Times New Roman" w:cs="Times New Roman"/>
          <w:sz w:val="24"/>
          <w:szCs w:val="24"/>
        </w:rPr>
        <w:t>kelp time-series).</w:t>
      </w:r>
      <w:r w:rsidR="00531481" w:rsidRPr="004D6174">
        <w:rPr>
          <w:rFonts w:ascii="Times New Roman" w:hAnsi="Times New Roman" w:cs="Times New Roman"/>
          <w:sz w:val="24"/>
          <w:szCs w:val="24"/>
        </w:rPr>
        <w:t xml:space="preserve"> </w:t>
      </w:r>
      <w:r w:rsidR="00223D08" w:rsidRPr="004D6174">
        <w:rPr>
          <w:rFonts w:ascii="Times New Roman" w:hAnsi="Times New Roman" w:cs="Times New Roman"/>
          <w:sz w:val="24"/>
          <w:szCs w:val="24"/>
        </w:rPr>
        <w:t>T</w:t>
      </w:r>
      <w:r w:rsidR="007C21D6" w:rsidRPr="004D6174">
        <w:rPr>
          <w:rFonts w:ascii="Times New Roman" w:hAnsi="Times New Roman" w:cs="Times New Roman"/>
          <w:sz w:val="24"/>
          <w:szCs w:val="24"/>
        </w:rPr>
        <w:t>he central region had di</w:t>
      </w:r>
      <w:r w:rsidR="001815AF" w:rsidRPr="004D6174">
        <w:rPr>
          <w:rFonts w:ascii="Times New Roman" w:hAnsi="Times New Roman" w:cs="Times New Roman"/>
          <w:sz w:val="24"/>
          <w:szCs w:val="24"/>
        </w:rPr>
        <w:t>fferences between sites (Fig. 2e</w:t>
      </w:r>
      <w:r w:rsidR="007C21D6"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with</w:t>
      </w:r>
      <w:r w:rsidR="003372E1" w:rsidRPr="004D6174">
        <w:rPr>
          <w:rFonts w:ascii="Times New Roman" w:hAnsi="Times New Roman" w:cs="Times New Roman"/>
          <w:sz w:val="24"/>
          <w:szCs w:val="24"/>
        </w:rPr>
        <w:t xml:space="preserve"> canopy area at Cape Alava increasing from 1989 to 2000 before stabilizing and poss</w:t>
      </w:r>
      <w:r w:rsidR="00FB14FC" w:rsidRPr="004D6174">
        <w:rPr>
          <w:rFonts w:ascii="Times New Roman" w:hAnsi="Times New Roman" w:cs="Times New Roman"/>
          <w:sz w:val="24"/>
          <w:szCs w:val="24"/>
        </w:rPr>
        <w:t xml:space="preserve">ibly declining in recent years. </w:t>
      </w:r>
      <w:r w:rsidR="003372E1" w:rsidRPr="004D6174">
        <w:rPr>
          <w:rFonts w:ascii="Times New Roman" w:hAnsi="Times New Roman" w:cs="Times New Roman"/>
          <w:sz w:val="24"/>
          <w:szCs w:val="24"/>
        </w:rPr>
        <w:t xml:space="preserve">Point of the Arches and Anderson Point </w:t>
      </w:r>
      <w:r w:rsidR="003372E1" w:rsidRPr="004D6174">
        <w:rPr>
          <w:rFonts w:ascii="Times New Roman" w:hAnsi="Times New Roman" w:cs="Times New Roman"/>
          <w:sz w:val="24"/>
          <w:szCs w:val="24"/>
        </w:rPr>
        <w:lastRenderedPageBreak/>
        <w:t xml:space="preserve">experienced decreases in the early 1990s before following a qualitative pattern similar to Cape Alava. </w:t>
      </w:r>
      <w:r w:rsidR="00863FD5" w:rsidRPr="004D6174">
        <w:rPr>
          <w:rFonts w:ascii="Times New Roman" w:hAnsi="Times New Roman" w:cs="Times New Roman"/>
          <w:sz w:val="24"/>
          <w:szCs w:val="24"/>
        </w:rPr>
        <w:t>The index of canopy area</w:t>
      </w:r>
      <w:r w:rsidR="003372E1" w:rsidRPr="004D6174">
        <w:rPr>
          <w:rFonts w:ascii="Times New Roman" w:hAnsi="Times New Roman" w:cs="Times New Roman"/>
          <w:sz w:val="24"/>
          <w:szCs w:val="24"/>
        </w:rPr>
        <w:t xml:space="preserve"> at Cape Alava was far less variable than the other two central sites</w:t>
      </w:r>
      <w:r w:rsidR="00223D08" w:rsidRPr="004D6174">
        <w:rPr>
          <w:rFonts w:ascii="Times New Roman" w:hAnsi="Times New Roman" w:cs="Times New Roman"/>
          <w:sz w:val="24"/>
          <w:szCs w:val="24"/>
        </w:rPr>
        <w:t xml:space="preserve">. </w:t>
      </w:r>
      <w:r w:rsidR="00A14C05" w:rsidRPr="004D6174">
        <w:rPr>
          <w:rFonts w:ascii="Times New Roman" w:hAnsi="Times New Roman" w:cs="Times New Roman"/>
          <w:sz w:val="24"/>
          <w:szCs w:val="24"/>
        </w:rPr>
        <w:t>At t</w:t>
      </w:r>
      <w:r w:rsidR="000B22EB" w:rsidRPr="004D6174">
        <w:rPr>
          <w:rFonts w:ascii="Times New Roman" w:hAnsi="Times New Roman" w:cs="Times New Roman"/>
          <w:sz w:val="24"/>
          <w:szCs w:val="24"/>
        </w:rPr>
        <w:t>he southerly sites</w:t>
      </w:r>
      <w:r w:rsidR="003372E1" w:rsidRPr="004D6174">
        <w:rPr>
          <w:rFonts w:ascii="Times New Roman" w:hAnsi="Times New Roman" w:cs="Times New Roman"/>
          <w:sz w:val="24"/>
          <w:szCs w:val="24"/>
        </w:rPr>
        <w:t xml:space="preserve">, canopy area </w:t>
      </w:r>
      <w:r w:rsidR="00531481" w:rsidRPr="004D6174">
        <w:rPr>
          <w:rFonts w:ascii="Times New Roman" w:hAnsi="Times New Roman" w:cs="Times New Roman"/>
          <w:sz w:val="24"/>
          <w:szCs w:val="24"/>
        </w:rPr>
        <w:t xml:space="preserve">generally </w:t>
      </w:r>
      <w:r w:rsidR="003372E1" w:rsidRPr="004D6174">
        <w:rPr>
          <w:rFonts w:ascii="Times New Roman" w:hAnsi="Times New Roman" w:cs="Times New Roman"/>
          <w:sz w:val="24"/>
          <w:szCs w:val="24"/>
        </w:rPr>
        <w:t>increased until the</w:t>
      </w:r>
      <w:r w:rsidR="000B22EB" w:rsidRPr="004D6174">
        <w:rPr>
          <w:rFonts w:ascii="Times New Roman" w:hAnsi="Times New Roman" w:cs="Times New Roman"/>
          <w:sz w:val="24"/>
          <w:szCs w:val="24"/>
        </w:rPr>
        <w:t xml:space="preserve"> early 2000s</w:t>
      </w:r>
      <w:r w:rsidR="00A14C05" w:rsidRPr="004D6174">
        <w:rPr>
          <w:rFonts w:ascii="Times New Roman" w:hAnsi="Times New Roman" w:cs="Times New Roman"/>
          <w:sz w:val="24"/>
          <w:szCs w:val="24"/>
        </w:rPr>
        <w:t xml:space="preserve"> before </w:t>
      </w:r>
      <w:r w:rsidR="003372E1" w:rsidRPr="004D6174">
        <w:rPr>
          <w:rFonts w:ascii="Times New Roman" w:hAnsi="Times New Roman" w:cs="Times New Roman"/>
          <w:sz w:val="24"/>
          <w:szCs w:val="24"/>
        </w:rPr>
        <w:t xml:space="preserve">stabilizing or </w:t>
      </w:r>
      <w:r w:rsidR="00A14C05" w:rsidRPr="004D6174">
        <w:rPr>
          <w:rFonts w:ascii="Times New Roman" w:hAnsi="Times New Roman" w:cs="Times New Roman"/>
          <w:sz w:val="24"/>
          <w:szCs w:val="24"/>
        </w:rPr>
        <w:t>declining</w:t>
      </w:r>
      <w:r w:rsidR="003372E1" w:rsidRPr="004D6174">
        <w:rPr>
          <w:rFonts w:ascii="Times New Roman" w:hAnsi="Times New Roman" w:cs="Times New Roman"/>
          <w:sz w:val="24"/>
          <w:szCs w:val="24"/>
        </w:rPr>
        <w:t xml:space="preserve"> slightly</w:t>
      </w:r>
      <w:r w:rsidR="00531481" w:rsidRPr="004D6174">
        <w:rPr>
          <w:rFonts w:ascii="Times New Roman" w:hAnsi="Times New Roman" w:cs="Times New Roman"/>
          <w:sz w:val="24"/>
          <w:szCs w:val="24"/>
        </w:rPr>
        <w:t xml:space="preserve"> (Fig. 2f); as </w:t>
      </w:r>
      <w:r w:rsidR="001815AF" w:rsidRPr="004D6174">
        <w:rPr>
          <w:rFonts w:ascii="Times New Roman" w:hAnsi="Times New Roman" w:cs="Times New Roman"/>
          <w:sz w:val="24"/>
          <w:szCs w:val="24"/>
        </w:rPr>
        <w:t>with the central region (Fig. 2e</w:t>
      </w:r>
      <w:r w:rsidR="00531481" w:rsidRPr="004D6174">
        <w:rPr>
          <w:rFonts w:ascii="Times New Roman" w:hAnsi="Times New Roman" w:cs="Times New Roman"/>
          <w:sz w:val="24"/>
          <w:szCs w:val="24"/>
        </w:rPr>
        <w:t>)</w:t>
      </w:r>
      <w:del w:id="37" w:author="Frick, Kinsey" w:date="2017-12-21T14:59:00Z">
        <w:r w:rsidR="00531481" w:rsidRPr="004D6174" w:rsidDel="00FC2A73">
          <w:rPr>
            <w:rFonts w:ascii="Times New Roman" w:hAnsi="Times New Roman" w:cs="Times New Roman"/>
            <w:sz w:val="24"/>
            <w:szCs w:val="24"/>
          </w:rPr>
          <w:delText>,</w:delText>
        </w:r>
      </w:del>
      <w:r w:rsidR="00531481" w:rsidRPr="004D6174">
        <w:rPr>
          <w:rFonts w:ascii="Times New Roman" w:hAnsi="Times New Roman" w:cs="Times New Roman"/>
          <w:sz w:val="24"/>
          <w:szCs w:val="24"/>
        </w:rPr>
        <w:t xml:space="preserve"> there were some differences in the signs of short-term trends across the four southern sites early in the time series, although the degree of </w:t>
      </w:r>
      <w:proofErr w:type="spellStart"/>
      <w:r w:rsidR="00531481" w:rsidRPr="004D6174">
        <w:rPr>
          <w:rFonts w:ascii="Times New Roman" w:hAnsi="Times New Roman" w:cs="Times New Roman"/>
          <w:sz w:val="24"/>
          <w:szCs w:val="24"/>
        </w:rPr>
        <w:t>interannual</w:t>
      </w:r>
      <w:proofErr w:type="spellEnd"/>
      <w:r w:rsidR="00531481" w:rsidRPr="004D6174">
        <w:rPr>
          <w:rFonts w:ascii="Times New Roman" w:hAnsi="Times New Roman" w:cs="Times New Roman"/>
          <w:sz w:val="24"/>
          <w:szCs w:val="24"/>
        </w:rPr>
        <w:t xml:space="preserve"> variability was fairly consistent across the sites</w:t>
      </w:r>
      <w:r w:rsidR="000B22EB" w:rsidRPr="004D6174">
        <w:rPr>
          <w:rFonts w:ascii="Times New Roman" w:hAnsi="Times New Roman" w:cs="Times New Roman"/>
          <w:sz w:val="24"/>
          <w:szCs w:val="24"/>
        </w:rPr>
        <w:t xml:space="preserve">. </w:t>
      </w:r>
    </w:p>
    <w:p w14:paraId="03092D72" w14:textId="77777777" w:rsidR="006A10D8" w:rsidRPr="004D6174" w:rsidRDefault="006A10D8" w:rsidP="00E53822">
      <w:pPr>
        <w:spacing w:before="120" w:after="0" w:line="480" w:lineRule="auto"/>
        <w:rPr>
          <w:rFonts w:ascii="Times New Roman" w:hAnsi="Times New Roman" w:cs="Times New Roman"/>
          <w:i/>
          <w:sz w:val="24"/>
          <w:szCs w:val="24"/>
        </w:rPr>
      </w:pPr>
    </w:p>
    <w:p w14:paraId="0965DEE6" w14:textId="4456141D" w:rsidR="005E690A" w:rsidRPr="004D6174" w:rsidRDefault="00EF0972"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Connections between sea otters, invertebrates, and </w:t>
      </w:r>
      <w:r w:rsidR="006A10D8" w:rsidRPr="004D6174">
        <w:rPr>
          <w:rFonts w:ascii="Times New Roman" w:hAnsi="Times New Roman" w:cs="Times New Roman"/>
          <w:i/>
          <w:sz w:val="24"/>
          <w:szCs w:val="24"/>
        </w:rPr>
        <w:t>kelp</w:t>
      </w:r>
    </w:p>
    <w:p w14:paraId="69C3C380" w14:textId="50148E57" w:rsidR="001C6B10" w:rsidRPr="004D6174" w:rsidRDefault="00EB67E6" w:rsidP="001C6B10">
      <w:pPr>
        <w:spacing w:before="120"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We detected </w:t>
      </w:r>
      <w:r w:rsidR="005D6920" w:rsidRPr="004D6174">
        <w:rPr>
          <w:rFonts w:ascii="Times New Roman" w:hAnsi="Times New Roman" w:cs="Times New Roman"/>
          <w:sz w:val="24"/>
          <w:szCs w:val="24"/>
        </w:rPr>
        <w:t xml:space="preserve">differences </w:t>
      </w:r>
      <w:r w:rsidR="00866B9D" w:rsidRPr="004D6174">
        <w:rPr>
          <w:rFonts w:ascii="Times New Roman" w:hAnsi="Times New Roman" w:cs="Times New Roman"/>
          <w:sz w:val="24"/>
          <w:szCs w:val="24"/>
        </w:rPr>
        <w:t xml:space="preserve">in the </w:t>
      </w:r>
      <w:commentRangeStart w:id="38"/>
      <w:r w:rsidR="00CD19C9" w:rsidRPr="004D6174">
        <w:rPr>
          <w:rFonts w:ascii="Times New Roman" w:hAnsi="Times New Roman" w:cs="Times New Roman"/>
          <w:sz w:val="24"/>
          <w:szCs w:val="24"/>
        </w:rPr>
        <w:t xml:space="preserve">kelp </w:t>
      </w:r>
      <w:ins w:id="39" w:author="Frick, Kinsey" w:date="2017-12-21T14:59:00Z">
        <w:r w:rsidR="00FC2A73">
          <w:rPr>
            <w:rFonts w:ascii="Times New Roman" w:hAnsi="Times New Roman" w:cs="Times New Roman"/>
            <w:sz w:val="24"/>
            <w:szCs w:val="24"/>
          </w:rPr>
          <w:t xml:space="preserve">population </w:t>
        </w:r>
      </w:ins>
      <w:r w:rsidR="00CD19C9" w:rsidRPr="004D6174">
        <w:rPr>
          <w:rFonts w:ascii="Times New Roman" w:hAnsi="Times New Roman" w:cs="Times New Roman"/>
          <w:sz w:val="24"/>
          <w:szCs w:val="24"/>
        </w:rPr>
        <w:t xml:space="preserve">growth rate </w:t>
      </w:r>
      <w:commentRangeEnd w:id="38"/>
      <w:r w:rsidR="00FC2A73">
        <w:rPr>
          <w:rStyle w:val="CommentReference"/>
        </w:rPr>
        <w:commentReference w:id="38"/>
      </w:r>
      <w:r w:rsidR="00CD19C9" w:rsidRPr="004D6174">
        <w:rPr>
          <w:rFonts w:ascii="Times New Roman" w:hAnsi="Times New Roman" w:cs="Times New Roman"/>
          <w:sz w:val="24"/>
          <w:szCs w:val="24"/>
        </w:rPr>
        <w:t>betw</w:t>
      </w:r>
      <w:r w:rsidR="00AA3FD2" w:rsidRPr="004D6174">
        <w:rPr>
          <w:rFonts w:ascii="Times New Roman" w:hAnsi="Times New Roman" w:cs="Times New Roman"/>
          <w:sz w:val="24"/>
          <w:szCs w:val="24"/>
        </w:rPr>
        <w:t>een period</w:t>
      </w:r>
      <w:r w:rsidR="00EF0972" w:rsidRPr="004D6174">
        <w:rPr>
          <w:rFonts w:ascii="Times New Roman" w:hAnsi="Times New Roman" w:cs="Times New Roman"/>
          <w:sz w:val="24"/>
          <w:szCs w:val="24"/>
        </w:rPr>
        <w:t>s</w:t>
      </w:r>
      <w:r w:rsidR="00AA3FD2" w:rsidRPr="004D6174">
        <w:rPr>
          <w:rFonts w:ascii="Times New Roman" w:hAnsi="Times New Roman" w:cs="Times New Roman"/>
          <w:sz w:val="24"/>
          <w:szCs w:val="24"/>
        </w:rPr>
        <w:t xml:space="preserve"> with 2002-15 having</w:t>
      </w:r>
      <w:r w:rsidR="00CD19C9" w:rsidRPr="004D6174">
        <w:rPr>
          <w:rFonts w:ascii="Times New Roman" w:hAnsi="Times New Roman" w:cs="Times New Roman"/>
          <w:sz w:val="24"/>
          <w:szCs w:val="24"/>
        </w:rPr>
        <w:t xml:space="preserve"> </w:t>
      </w:r>
      <w:r w:rsidR="00D21A85" w:rsidRPr="004D6174">
        <w:rPr>
          <w:rFonts w:ascii="Times New Roman" w:hAnsi="Times New Roman" w:cs="Times New Roman"/>
          <w:sz w:val="24"/>
          <w:szCs w:val="24"/>
        </w:rPr>
        <w:t>approximately</w:t>
      </w:r>
      <w:r w:rsidR="00CD19C9" w:rsidRPr="004D6174">
        <w:rPr>
          <w:rFonts w:ascii="Times New Roman" w:hAnsi="Times New Roman" w:cs="Times New Roman"/>
          <w:sz w:val="24"/>
          <w:szCs w:val="24"/>
        </w:rPr>
        <w:t xml:space="preserve"> 5% reduced </w:t>
      </w:r>
      <w:r w:rsidR="002270F6" w:rsidRPr="004D6174">
        <w:rPr>
          <w:rFonts w:ascii="Times New Roman" w:hAnsi="Times New Roman" w:cs="Times New Roman"/>
          <w:sz w:val="24"/>
          <w:szCs w:val="24"/>
        </w:rPr>
        <w:t xml:space="preserve">annual </w:t>
      </w:r>
      <w:r w:rsidR="00CD19C9" w:rsidRPr="004D6174">
        <w:rPr>
          <w:rFonts w:ascii="Times New Roman" w:hAnsi="Times New Roman" w:cs="Times New Roman"/>
          <w:sz w:val="24"/>
          <w:szCs w:val="24"/>
        </w:rPr>
        <w:t xml:space="preserve">growth rate from the 1989-2002 period (difference between periods of 0.053, </w:t>
      </w:r>
      <w:r w:rsidR="00CD19C9" w:rsidRPr="004D6174">
        <w:rPr>
          <w:rFonts w:ascii="Times New Roman" w:hAnsi="Times New Roman" w:cs="Times New Roman"/>
          <w:i/>
          <w:sz w:val="24"/>
          <w:szCs w:val="24"/>
        </w:rPr>
        <w:t>p</w:t>
      </w:r>
      <w:r w:rsidR="00CD19C9" w:rsidRPr="004D6174">
        <w:rPr>
          <w:rFonts w:ascii="Times New Roman" w:hAnsi="Times New Roman" w:cs="Times New Roman"/>
          <w:sz w:val="24"/>
          <w:szCs w:val="24"/>
        </w:rPr>
        <w:t xml:space="preserve"> =0.012</w:t>
      </w:r>
      <w:r w:rsidR="0059708B" w:rsidRPr="004D6174">
        <w:rPr>
          <w:rFonts w:ascii="Times New Roman" w:hAnsi="Times New Roman" w:cs="Times New Roman"/>
          <w:sz w:val="24"/>
          <w:szCs w:val="24"/>
        </w:rPr>
        <w:t>; Fig. 3</w:t>
      </w:r>
      <w:r w:rsidR="00CD19C9" w:rsidRPr="004D6174">
        <w:rPr>
          <w:rFonts w:ascii="Times New Roman" w:hAnsi="Times New Roman" w:cs="Times New Roman"/>
          <w:sz w:val="24"/>
          <w:szCs w:val="24"/>
        </w:rPr>
        <w:t>)</w:t>
      </w:r>
      <w:r w:rsidR="002C1F54" w:rsidRPr="004D6174">
        <w:rPr>
          <w:rFonts w:ascii="Times New Roman" w:hAnsi="Times New Roman" w:cs="Times New Roman"/>
          <w:sz w:val="24"/>
          <w:szCs w:val="24"/>
        </w:rPr>
        <w:t xml:space="preserve">. While the temporal effect is </w:t>
      </w:r>
      <w:r w:rsidR="002270F6" w:rsidRPr="004D6174">
        <w:rPr>
          <w:rFonts w:ascii="Times New Roman" w:hAnsi="Times New Roman" w:cs="Times New Roman"/>
          <w:sz w:val="24"/>
          <w:szCs w:val="24"/>
        </w:rPr>
        <w:t>intriguing</w:t>
      </w:r>
      <w:r w:rsidR="002C1F54" w:rsidRPr="004D6174">
        <w:rPr>
          <w:rFonts w:ascii="Times New Roman" w:hAnsi="Times New Roman" w:cs="Times New Roman"/>
          <w:sz w:val="24"/>
          <w:szCs w:val="24"/>
        </w:rPr>
        <w:t xml:space="preserve">, more interesting is </w:t>
      </w:r>
      <w:r w:rsidR="00DC5900" w:rsidRPr="004D6174">
        <w:rPr>
          <w:rFonts w:ascii="Times New Roman" w:hAnsi="Times New Roman" w:cs="Times New Roman"/>
          <w:sz w:val="24"/>
          <w:szCs w:val="24"/>
        </w:rPr>
        <w:t xml:space="preserve">the </w:t>
      </w:r>
      <w:r w:rsidR="00F21E8C" w:rsidRPr="004D6174">
        <w:rPr>
          <w:rFonts w:ascii="Times New Roman" w:hAnsi="Times New Roman" w:cs="Times New Roman"/>
          <w:sz w:val="24"/>
          <w:szCs w:val="24"/>
        </w:rPr>
        <w:t xml:space="preserve">interaction </w:t>
      </w:r>
      <w:r w:rsidR="00CD19C9" w:rsidRPr="004D6174">
        <w:rPr>
          <w:rFonts w:ascii="Times New Roman" w:hAnsi="Times New Roman" w:cs="Times New Roman"/>
          <w:sz w:val="24"/>
          <w:szCs w:val="24"/>
        </w:rPr>
        <w:t xml:space="preserve">between </w:t>
      </w:r>
      <w:r w:rsidR="002C1F54" w:rsidRPr="004D6174">
        <w:rPr>
          <w:rFonts w:ascii="Times New Roman" w:hAnsi="Times New Roman" w:cs="Times New Roman"/>
          <w:sz w:val="24"/>
          <w:szCs w:val="24"/>
        </w:rPr>
        <w:t xml:space="preserve">sea </w:t>
      </w:r>
      <w:r w:rsidR="00CD19C9" w:rsidRPr="004D6174">
        <w:rPr>
          <w:rFonts w:ascii="Times New Roman" w:hAnsi="Times New Roman" w:cs="Times New Roman"/>
          <w:sz w:val="24"/>
          <w:szCs w:val="24"/>
        </w:rPr>
        <w:t>otter</w:t>
      </w:r>
      <w:r w:rsidR="002C1F54" w:rsidRPr="004D6174">
        <w:rPr>
          <w:rFonts w:ascii="Times New Roman" w:hAnsi="Times New Roman" w:cs="Times New Roman"/>
          <w:sz w:val="24"/>
          <w:szCs w:val="24"/>
        </w:rPr>
        <w:t xml:space="preserve"> </w:t>
      </w:r>
      <w:ins w:id="40" w:author="Frick, Kinsey" w:date="2017-12-21T15:04:00Z">
        <w:r w:rsidR="004268F6">
          <w:rPr>
            <w:rFonts w:ascii="Times New Roman" w:hAnsi="Times New Roman" w:cs="Times New Roman"/>
            <w:sz w:val="24"/>
            <w:szCs w:val="24"/>
          </w:rPr>
          <w:t xml:space="preserve">population </w:t>
        </w:r>
      </w:ins>
      <w:r w:rsidR="006A10D8" w:rsidRPr="004D6174">
        <w:rPr>
          <w:rFonts w:ascii="Times New Roman" w:hAnsi="Times New Roman" w:cs="Times New Roman"/>
          <w:sz w:val="24"/>
          <w:szCs w:val="24"/>
        </w:rPr>
        <w:t>growth rate, with both an estimated positive effect of sea otter growth rate on kelp during the earlier period (point estimate of slope = 0.28</w:t>
      </w:r>
      <w:r w:rsidR="006654D6" w:rsidRPr="004D6174">
        <w:rPr>
          <w:rFonts w:ascii="Times New Roman" w:hAnsi="Times New Roman" w:cs="Times New Roman"/>
          <w:sz w:val="24"/>
          <w:szCs w:val="24"/>
        </w:rPr>
        <w:t>5</w:t>
      </w:r>
      <w:r w:rsidR="006A10D8" w:rsidRPr="004D6174">
        <w:rPr>
          <w:rFonts w:ascii="Times New Roman" w:hAnsi="Times New Roman" w:cs="Times New Roman"/>
          <w:sz w:val="24"/>
          <w:szCs w:val="24"/>
        </w:rPr>
        <w:t xml:space="preserve">) and a negative effect of sea otters during the later period (point estimate </w:t>
      </w:r>
      <w:r w:rsidR="006654D6"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 xml:space="preserve"> </w:t>
      </w:r>
      <w:r w:rsidR="006654D6" w:rsidRPr="004D6174">
        <w:rPr>
          <w:rFonts w:ascii="Times New Roman" w:hAnsi="Times New Roman" w:cs="Times New Roman"/>
          <w:sz w:val="24"/>
          <w:szCs w:val="24"/>
        </w:rPr>
        <w:t>-0.507</w:t>
      </w:r>
      <w:r w:rsidR="006A10D8" w:rsidRPr="004D6174">
        <w:rPr>
          <w:rFonts w:ascii="Times New Roman" w:hAnsi="Times New Roman" w:cs="Times New Roman"/>
          <w:sz w:val="24"/>
          <w:szCs w:val="24"/>
        </w:rPr>
        <w:t xml:space="preserve">; interaction term </w:t>
      </w:r>
      <w:r w:rsidR="006A10D8" w:rsidRPr="004D6174">
        <w:rPr>
          <w:rFonts w:ascii="Times New Roman" w:hAnsi="Times New Roman" w:cs="Times New Roman"/>
          <w:i/>
          <w:sz w:val="24"/>
          <w:szCs w:val="24"/>
        </w:rPr>
        <w:t>p</w:t>
      </w:r>
      <w:r w:rsidR="006A10D8" w:rsidRPr="004D6174">
        <w:rPr>
          <w:rFonts w:ascii="Times New Roman" w:hAnsi="Times New Roman" w:cs="Times New Roman"/>
          <w:sz w:val="24"/>
          <w:szCs w:val="24"/>
        </w:rPr>
        <w:t xml:space="preserve"> = 0.045).</w:t>
      </w:r>
      <w:r w:rsidR="006654D6" w:rsidRPr="004D6174">
        <w:rPr>
          <w:rFonts w:ascii="Times New Roman" w:hAnsi="Times New Roman" w:cs="Times New Roman"/>
          <w:sz w:val="24"/>
          <w:szCs w:val="24"/>
        </w:rPr>
        <w:t xml:space="preserve">  There was no support for regional variation in kelp </w:t>
      </w:r>
      <w:commentRangeStart w:id="41"/>
      <w:ins w:id="42" w:author="Frick, Kinsey" w:date="2017-12-21T15:05:00Z">
        <w:r w:rsidR="004268F6">
          <w:rPr>
            <w:rFonts w:ascii="Times New Roman" w:hAnsi="Times New Roman" w:cs="Times New Roman"/>
            <w:sz w:val="24"/>
            <w:szCs w:val="24"/>
          </w:rPr>
          <w:t>population</w:t>
        </w:r>
        <w:commentRangeEnd w:id="41"/>
        <w:r w:rsidR="004268F6">
          <w:rPr>
            <w:rStyle w:val="CommentReference"/>
          </w:rPr>
          <w:commentReference w:id="41"/>
        </w:r>
        <w:r w:rsidR="004268F6">
          <w:rPr>
            <w:rFonts w:ascii="Times New Roman" w:hAnsi="Times New Roman" w:cs="Times New Roman"/>
            <w:sz w:val="24"/>
            <w:szCs w:val="24"/>
          </w:rPr>
          <w:t xml:space="preserve"> </w:t>
        </w:r>
      </w:ins>
      <w:r w:rsidR="006654D6" w:rsidRPr="004D6174">
        <w:rPr>
          <w:rFonts w:ascii="Times New Roman" w:hAnsi="Times New Roman" w:cs="Times New Roman"/>
          <w:sz w:val="24"/>
          <w:szCs w:val="24"/>
        </w:rPr>
        <w:t xml:space="preserve">growth after accounting for </w:t>
      </w:r>
      <w:r w:rsidR="00CD2E36" w:rsidRPr="004D6174">
        <w:rPr>
          <w:rFonts w:ascii="Times New Roman" w:hAnsi="Times New Roman" w:cs="Times New Roman"/>
          <w:sz w:val="24"/>
          <w:szCs w:val="24"/>
        </w:rPr>
        <w:t>other factors</w:t>
      </w:r>
      <w:r w:rsidR="006654D6" w:rsidRPr="004D6174">
        <w:rPr>
          <w:rFonts w:ascii="Times New Roman" w:hAnsi="Times New Roman" w:cs="Times New Roman"/>
          <w:sz w:val="24"/>
          <w:szCs w:val="24"/>
        </w:rPr>
        <w:t xml:space="preserve"> (</w:t>
      </w:r>
      <w:r w:rsidR="006654D6" w:rsidRPr="004D6174">
        <w:rPr>
          <w:rFonts w:ascii="Times New Roman" w:hAnsi="Times New Roman" w:cs="Times New Roman"/>
          <w:i/>
          <w:sz w:val="24"/>
          <w:szCs w:val="24"/>
        </w:rPr>
        <w:t>p</w:t>
      </w:r>
      <w:r w:rsidR="006654D6" w:rsidRPr="004D6174">
        <w:rPr>
          <w:rFonts w:ascii="Times New Roman" w:hAnsi="Times New Roman" w:cs="Times New Roman"/>
          <w:sz w:val="24"/>
          <w:szCs w:val="24"/>
        </w:rPr>
        <w:t xml:space="preserve"> = 0.128).  The model considering </w:t>
      </w:r>
      <w:r w:rsidR="00CD2E36" w:rsidRPr="004D6174">
        <w:rPr>
          <w:rFonts w:ascii="Times New Roman" w:hAnsi="Times New Roman" w:cs="Times New Roman"/>
          <w:sz w:val="24"/>
          <w:szCs w:val="24"/>
        </w:rPr>
        <w:t xml:space="preserve">only a </w:t>
      </w:r>
      <w:r w:rsidR="006654D6" w:rsidRPr="004D6174">
        <w:rPr>
          <w:rFonts w:ascii="Times New Roman" w:hAnsi="Times New Roman" w:cs="Times New Roman"/>
          <w:sz w:val="24"/>
          <w:szCs w:val="24"/>
        </w:rPr>
        <w:t>single</w:t>
      </w:r>
      <w:r w:rsidR="005A112B">
        <w:rPr>
          <w:rFonts w:ascii="Times New Roman" w:hAnsi="Times New Roman" w:cs="Times New Roman"/>
          <w:sz w:val="24"/>
          <w:szCs w:val="24"/>
        </w:rPr>
        <w:t xml:space="preserve"> time</w:t>
      </w:r>
      <w:r w:rsidR="006654D6" w:rsidRPr="004D6174">
        <w:rPr>
          <w:rFonts w:ascii="Times New Roman" w:hAnsi="Times New Roman" w:cs="Times New Roman"/>
          <w:sz w:val="24"/>
          <w:szCs w:val="24"/>
        </w:rPr>
        <w:t xml:space="preserve"> period found no effect of sea otters on kelp (</w:t>
      </w:r>
      <w:r w:rsidR="006654D6" w:rsidRPr="004D6174">
        <w:rPr>
          <w:rFonts w:ascii="Times New Roman" w:hAnsi="Times New Roman" w:cs="Times New Roman"/>
          <w:i/>
          <w:sz w:val="24"/>
          <w:szCs w:val="24"/>
        </w:rPr>
        <w:t>p =</w:t>
      </w:r>
      <w:r w:rsidR="006654D6" w:rsidRPr="004D6174">
        <w:rPr>
          <w:rFonts w:ascii="Times New Roman" w:hAnsi="Times New Roman" w:cs="Times New Roman"/>
          <w:sz w:val="24"/>
          <w:szCs w:val="24"/>
        </w:rPr>
        <w:t xml:space="preserve"> 0.40) but differences</w:t>
      </w:r>
      <w:r w:rsidR="0087767F" w:rsidRPr="004D6174">
        <w:rPr>
          <w:rFonts w:ascii="Times New Roman" w:hAnsi="Times New Roman" w:cs="Times New Roman"/>
          <w:sz w:val="24"/>
          <w:szCs w:val="24"/>
        </w:rPr>
        <w:t xml:space="preserve"> in ke</w:t>
      </w:r>
      <w:r w:rsidR="002834A5" w:rsidRPr="004D6174">
        <w:rPr>
          <w:rFonts w:ascii="Times New Roman" w:hAnsi="Times New Roman" w:cs="Times New Roman"/>
          <w:sz w:val="24"/>
          <w:szCs w:val="24"/>
        </w:rPr>
        <w:t>l</w:t>
      </w:r>
      <w:r w:rsidR="0087767F" w:rsidRPr="004D6174">
        <w:rPr>
          <w:rFonts w:ascii="Times New Roman" w:hAnsi="Times New Roman" w:cs="Times New Roman"/>
          <w:sz w:val="24"/>
          <w:szCs w:val="24"/>
        </w:rPr>
        <w:t xml:space="preserve">p </w:t>
      </w:r>
      <w:ins w:id="43" w:author="Frick, Kinsey" w:date="2017-12-21T15:05:00Z">
        <w:r w:rsidR="004268F6">
          <w:rPr>
            <w:rFonts w:ascii="Times New Roman" w:hAnsi="Times New Roman" w:cs="Times New Roman"/>
            <w:sz w:val="24"/>
            <w:szCs w:val="24"/>
          </w:rPr>
          <w:t xml:space="preserve">population </w:t>
        </w:r>
      </w:ins>
      <w:r w:rsidR="0087767F" w:rsidRPr="004D6174">
        <w:rPr>
          <w:rFonts w:ascii="Times New Roman" w:hAnsi="Times New Roman" w:cs="Times New Roman"/>
          <w:sz w:val="24"/>
          <w:szCs w:val="24"/>
        </w:rPr>
        <w:t>growth</w:t>
      </w:r>
      <w:r w:rsidR="006654D6" w:rsidRPr="004D6174">
        <w:rPr>
          <w:rFonts w:ascii="Times New Roman" w:hAnsi="Times New Roman" w:cs="Times New Roman"/>
          <w:sz w:val="24"/>
          <w:szCs w:val="24"/>
        </w:rPr>
        <w:t xml:space="preserve"> </w:t>
      </w:r>
      <w:r w:rsidR="002834A5" w:rsidRPr="004D6174">
        <w:rPr>
          <w:rFonts w:ascii="Times New Roman" w:hAnsi="Times New Roman" w:cs="Times New Roman"/>
          <w:sz w:val="24"/>
          <w:szCs w:val="24"/>
        </w:rPr>
        <w:t xml:space="preserve">rate </w:t>
      </w:r>
      <w:r w:rsidR="006654D6" w:rsidRPr="004D6174">
        <w:rPr>
          <w:rFonts w:ascii="Times New Roman" w:hAnsi="Times New Roman" w:cs="Times New Roman"/>
          <w:sz w:val="24"/>
          <w:szCs w:val="24"/>
        </w:rPr>
        <w:t>among regions (</w:t>
      </w:r>
      <w:r w:rsidR="006654D6" w:rsidRPr="004D6174">
        <w:rPr>
          <w:rFonts w:ascii="Times New Roman" w:hAnsi="Times New Roman" w:cs="Times New Roman"/>
          <w:i/>
          <w:sz w:val="24"/>
          <w:szCs w:val="24"/>
        </w:rPr>
        <w:t xml:space="preserve">p = </w:t>
      </w:r>
      <w:r w:rsidR="006654D6" w:rsidRPr="004D6174">
        <w:rPr>
          <w:rFonts w:ascii="Times New Roman" w:hAnsi="Times New Roman" w:cs="Times New Roman"/>
          <w:sz w:val="24"/>
          <w:szCs w:val="24"/>
        </w:rPr>
        <w:t>0.024</w:t>
      </w:r>
      <w:r w:rsidR="006654D6" w:rsidRPr="004D6174">
        <w:rPr>
          <w:rFonts w:ascii="Times New Roman" w:hAnsi="Times New Roman" w:cs="Times New Roman"/>
          <w:i/>
          <w:sz w:val="24"/>
          <w:szCs w:val="24"/>
        </w:rPr>
        <w:t>)</w:t>
      </w:r>
      <w:r w:rsidR="005B7857" w:rsidRPr="004D6174">
        <w:rPr>
          <w:rFonts w:ascii="Times New Roman" w:hAnsi="Times New Roman" w:cs="Times New Roman"/>
          <w:i/>
          <w:sz w:val="24"/>
          <w:szCs w:val="24"/>
        </w:rPr>
        <w:t>.</w:t>
      </w:r>
      <w:r w:rsidR="0087767F" w:rsidRPr="004D6174">
        <w:rPr>
          <w:rFonts w:ascii="Times New Roman" w:hAnsi="Times New Roman" w:cs="Times New Roman"/>
          <w:i/>
          <w:sz w:val="24"/>
          <w:szCs w:val="24"/>
        </w:rPr>
        <w:t xml:space="preserve"> </w:t>
      </w:r>
      <w:r w:rsidR="0087767F" w:rsidRPr="004D6174">
        <w:rPr>
          <w:rFonts w:ascii="Times New Roman" w:hAnsi="Times New Roman" w:cs="Times New Roman"/>
          <w:sz w:val="24"/>
          <w:szCs w:val="24"/>
        </w:rPr>
        <w:t xml:space="preserve">This result shows </w:t>
      </w:r>
      <w:r w:rsidR="005568F0" w:rsidRPr="004D6174">
        <w:rPr>
          <w:rFonts w:ascii="Times New Roman" w:hAnsi="Times New Roman" w:cs="Times New Roman"/>
          <w:sz w:val="24"/>
          <w:szCs w:val="24"/>
        </w:rPr>
        <w:t xml:space="preserve">how the temporal </w:t>
      </w:r>
      <w:r w:rsidR="00C65B61" w:rsidRPr="004D6174">
        <w:rPr>
          <w:rFonts w:ascii="Times New Roman" w:hAnsi="Times New Roman" w:cs="Times New Roman"/>
          <w:sz w:val="24"/>
          <w:szCs w:val="24"/>
        </w:rPr>
        <w:t xml:space="preserve">context </w:t>
      </w:r>
      <w:r w:rsidR="002270F6" w:rsidRPr="004D6174">
        <w:rPr>
          <w:rFonts w:ascii="Times New Roman" w:hAnsi="Times New Roman" w:cs="Times New Roman"/>
          <w:sz w:val="24"/>
          <w:szCs w:val="24"/>
        </w:rPr>
        <w:t xml:space="preserve">can </w:t>
      </w:r>
      <w:r w:rsidR="00C65B61" w:rsidRPr="004D6174">
        <w:rPr>
          <w:rFonts w:ascii="Times New Roman" w:hAnsi="Times New Roman" w:cs="Times New Roman"/>
          <w:sz w:val="24"/>
          <w:szCs w:val="24"/>
        </w:rPr>
        <w:t>substantively alter</w:t>
      </w:r>
      <w:del w:id="44" w:author="Frick, Kinsey" w:date="2017-12-21T15:05:00Z">
        <w:r w:rsidR="00C65B61" w:rsidRPr="004D6174" w:rsidDel="004268F6">
          <w:rPr>
            <w:rFonts w:ascii="Times New Roman" w:hAnsi="Times New Roman" w:cs="Times New Roman"/>
            <w:sz w:val="24"/>
            <w:szCs w:val="24"/>
          </w:rPr>
          <w:delText>s</w:delText>
        </w:r>
      </w:del>
      <w:r w:rsidR="00C65B61" w:rsidRPr="004D6174">
        <w:rPr>
          <w:rFonts w:ascii="Times New Roman" w:hAnsi="Times New Roman" w:cs="Times New Roman"/>
          <w:sz w:val="24"/>
          <w:szCs w:val="24"/>
        </w:rPr>
        <w:t xml:space="preserve"> the interpretation of </w:t>
      </w:r>
      <w:r w:rsidR="009B5122" w:rsidRPr="004D6174">
        <w:rPr>
          <w:rFonts w:ascii="Times New Roman" w:hAnsi="Times New Roman" w:cs="Times New Roman"/>
          <w:sz w:val="24"/>
          <w:szCs w:val="24"/>
        </w:rPr>
        <w:t>mechanisms driving kelp</w:t>
      </w:r>
      <w:ins w:id="45" w:author="Frick, Kinsey" w:date="2017-12-21T15:05:00Z">
        <w:r w:rsidR="004268F6">
          <w:rPr>
            <w:rFonts w:ascii="Times New Roman" w:hAnsi="Times New Roman" w:cs="Times New Roman"/>
            <w:sz w:val="24"/>
            <w:szCs w:val="24"/>
          </w:rPr>
          <w:t xml:space="preserve"> population</w:t>
        </w:r>
      </w:ins>
      <w:r w:rsidR="009B5122" w:rsidRPr="004D6174">
        <w:rPr>
          <w:rFonts w:ascii="Times New Roman" w:hAnsi="Times New Roman" w:cs="Times New Roman"/>
          <w:sz w:val="24"/>
          <w:szCs w:val="24"/>
        </w:rPr>
        <w:t xml:space="preserve"> </w:t>
      </w:r>
      <w:commentRangeStart w:id="46"/>
      <w:r w:rsidR="009B5122" w:rsidRPr="004D6174">
        <w:rPr>
          <w:rFonts w:ascii="Times New Roman" w:hAnsi="Times New Roman" w:cs="Times New Roman"/>
          <w:sz w:val="24"/>
          <w:szCs w:val="24"/>
        </w:rPr>
        <w:t>growth</w:t>
      </w:r>
      <w:commentRangeEnd w:id="46"/>
      <w:r w:rsidR="001C6B10" w:rsidRPr="004D6174">
        <w:rPr>
          <w:rStyle w:val="CommentReference"/>
          <w:rFonts w:ascii="Times New Roman" w:hAnsi="Times New Roman" w:cs="Times New Roman"/>
        </w:rPr>
        <w:commentReference w:id="46"/>
      </w:r>
      <w:r w:rsidR="009B5122" w:rsidRPr="004D6174">
        <w:rPr>
          <w:rFonts w:ascii="Times New Roman" w:hAnsi="Times New Roman" w:cs="Times New Roman"/>
          <w:sz w:val="24"/>
          <w:szCs w:val="24"/>
        </w:rPr>
        <w:t>.</w:t>
      </w:r>
    </w:p>
    <w:p w14:paraId="7B77B694" w14:textId="15943E84" w:rsidR="00D65AF5" w:rsidRPr="004D6174" w:rsidRDefault="003536A3" w:rsidP="005A112B">
      <w:pPr>
        <w:spacing w:before="120" w:after="0" w:line="480" w:lineRule="auto"/>
        <w:ind w:firstLine="720"/>
        <w:rPr>
          <w:rFonts w:ascii="Times New Roman" w:eastAsiaTheme="minorEastAsia" w:hAnsi="Times New Roman" w:cs="Times New Roman"/>
          <w:sz w:val="24"/>
          <w:szCs w:val="24"/>
        </w:rPr>
      </w:pPr>
      <w:r w:rsidRPr="004D6174">
        <w:rPr>
          <w:rFonts w:ascii="Times New Roman" w:hAnsi="Times New Roman" w:cs="Times New Roman"/>
          <w:sz w:val="24"/>
          <w:szCs w:val="24"/>
        </w:rPr>
        <w:t xml:space="preserve">After accounting for kelp </w:t>
      </w:r>
      <w:ins w:id="47" w:author="Frick, Kinsey" w:date="2017-12-21T15:05:00Z">
        <w:r w:rsidR="004268F6">
          <w:rPr>
            <w:rFonts w:ascii="Times New Roman" w:hAnsi="Times New Roman" w:cs="Times New Roman"/>
            <w:sz w:val="24"/>
            <w:szCs w:val="24"/>
          </w:rPr>
          <w:t xml:space="preserve">population </w:t>
        </w:r>
      </w:ins>
      <w:r w:rsidRPr="004D6174">
        <w:rPr>
          <w:rFonts w:ascii="Times New Roman" w:hAnsi="Times New Roman" w:cs="Times New Roman"/>
          <w:sz w:val="24"/>
          <w:szCs w:val="24"/>
        </w:rPr>
        <w:t xml:space="preserve">growth rates, </w:t>
      </w:r>
      <w:r w:rsidR="002C122D" w:rsidRPr="004D6174">
        <w:rPr>
          <w:rFonts w:ascii="Times New Roman" w:hAnsi="Times New Roman" w:cs="Times New Roman"/>
          <w:sz w:val="24"/>
          <w:szCs w:val="24"/>
        </w:rPr>
        <w:t xml:space="preserve">the </w:t>
      </w:r>
      <w:r w:rsidR="0036255F" w:rsidRPr="004D6174">
        <w:rPr>
          <w:rFonts w:ascii="Times New Roman" w:hAnsi="Times New Roman" w:cs="Times New Roman"/>
          <w:sz w:val="24"/>
          <w:szCs w:val="24"/>
        </w:rPr>
        <w:t xml:space="preserve">variability </w:t>
      </w:r>
      <w:r w:rsidR="002C122D" w:rsidRPr="004D6174">
        <w:rPr>
          <w:rFonts w:ascii="Times New Roman" w:hAnsi="Times New Roman" w:cs="Times New Roman"/>
          <w:sz w:val="24"/>
          <w:szCs w:val="24"/>
        </w:rPr>
        <w:t xml:space="preserve">in kelp area </w:t>
      </w:r>
      <w:r w:rsidR="00106D92" w:rsidRPr="004D6174">
        <w:rPr>
          <w:rFonts w:ascii="Times New Roman" w:hAnsi="Times New Roman" w:cs="Times New Roman"/>
          <w:sz w:val="24"/>
          <w:szCs w:val="24"/>
        </w:rPr>
        <w:t xml:space="preserve">declined at most sites between the two time periods </w:t>
      </w:r>
      <w:r w:rsidR="00DC5900" w:rsidRPr="004D6174">
        <w:rPr>
          <w:rFonts w:ascii="Times New Roman" w:hAnsi="Times New Roman" w:cs="Times New Roman"/>
          <w:sz w:val="24"/>
          <w:szCs w:val="24"/>
        </w:rPr>
        <w:t>(</w:t>
      </w:r>
      <w:r w:rsidR="009F52CD" w:rsidRPr="004D6174">
        <w:rPr>
          <w:rFonts w:ascii="Times New Roman" w:hAnsi="Times New Roman" w:cs="Times New Roman"/>
          <w:sz w:val="24"/>
          <w:szCs w:val="24"/>
        </w:rPr>
        <w:t xml:space="preserve">Fig. 5). Specifically, </w:t>
      </w:r>
      <w:r w:rsidR="00D24F14" w:rsidRPr="004D6174">
        <w:rPr>
          <w:rFonts w:ascii="Times New Roman" w:hAnsi="Times New Roman" w:cs="Times New Roman"/>
          <w:sz w:val="24"/>
          <w:szCs w:val="24"/>
        </w:rPr>
        <w:t xml:space="preserve">bootstrapped estimates of CV showed </w:t>
      </w:r>
      <w:r w:rsidR="00AF5154" w:rsidRPr="004D6174">
        <w:rPr>
          <w:rFonts w:ascii="Times New Roman" w:hAnsi="Times New Roman" w:cs="Times New Roman"/>
          <w:sz w:val="24"/>
          <w:szCs w:val="24"/>
        </w:rPr>
        <w:t>all sites but one (</w:t>
      </w:r>
      <w:proofErr w:type="spellStart"/>
      <w:r w:rsidR="00AF5154" w:rsidRPr="004D6174">
        <w:rPr>
          <w:rFonts w:ascii="Times New Roman" w:hAnsi="Times New Roman" w:cs="Times New Roman"/>
          <w:sz w:val="24"/>
          <w:szCs w:val="24"/>
        </w:rPr>
        <w:t>Tatoosh</w:t>
      </w:r>
      <w:proofErr w:type="spellEnd"/>
      <w:r w:rsidR="00AF5154" w:rsidRPr="004D6174">
        <w:rPr>
          <w:rFonts w:ascii="Times New Roman" w:hAnsi="Times New Roman" w:cs="Times New Roman"/>
          <w:sz w:val="24"/>
          <w:szCs w:val="24"/>
        </w:rPr>
        <w:t xml:space="preserve"> Is.) </w:t>
      </w:r>
      <w:r w:rsidR="00D24F14" w:rsidRPr="004D6174">
        <w:rPr>
          <w:rFonts w:ascii="Times New Roman" w:hAnsi="Times New Roman" w:cs="Times New Roman"/>
          <w:sz w:val="24"/>
          <w:szCs w:val="24"/>
        </w:rPr>
        <w:t>d</w:t>
      </w:r>
      <w:r w:rsidR="00AF5154" w:rsidRPr="004D6174">
        <w:rPr>
          <w:rFonts w:ascii="Times New Roman" w:hAnsi="Times New Roman" w:cs="Times New Roman"/>
          <w:sz w:val="24"/>
          <w:szCs w:val="24"/>
        </w:rPr>
        <w:t>ecline</w:t>
      </w:r>
      <w:r w:rsidR="00D24F14" w:rsidRPr="004D6174">
        <w:rPr>
          <w:rFonts w:ascii="Times New Roman" w:hAnsi="Times New Roman" w:cs="Times New Roman"/>
          <w:sz w:val="24"/>
          <w:szCs w:val="24"/>
        </w:rPr>
        <w:t>d</w:t>
      </w:r>
      <w:r w:rsidR="00106D92" w:rsidRPr="004D6174">
        <w:rPr>
          <w:rFonts w:ascii="Times New Roman" w:hAnsi="Times New Roman" w:cs="Times New Roman"/>
          <w:sz w:val="24"/>
          <w:szCs w:val="24"/>
        </w:rPr>
        <w:t xml:space="preserve">, though the magnitude of decline varied substantially by region. </w:t>
      </w:r>
      <w:r w:rsidR="00BB338B" w:rsidRPr="004D6174">
        <w:rPr>
          <w:rFonts w:ascii="Times New Roman" w:hAnsi="Times New Roman" w:cs="Times New Roman"/>
          <w:sz w:val="24"/>
          <w:szCs w:val="24"/>
        </w:rPr>
        <w:t xml:space="preserve"> </w:t>
      </w:r>
      <w:r w:rsidR="00961156" w:rsidRPr="004D6174">
        <w:rPr>
          <w:rFonts w:ascii="Times New Roman" w:hAnsi="Times New Roman" w:cs="Times New Roman"/>
          <w:sz w:val="24"/>
          <w:szCs w:val="24"/>
        </w:rPr>
        <w:t xml:space="preserve">The three northern sites had virtually no change in </w:t>
      </w:r>
      <w:r w:rsidR="00106D92" w:rsidRPr="004D6174">
        <w:rPr>
          <w:rFonts w:ascii="Times New Roman" w:hAnsi="Times New Roman" w:cs="Times New Roman"/>
          <w:sz w:val="24"/>
          <w:szCs w:val="24"/>
        </w:rPr>
        <w:t>CV (changes of</w:t>
      </w:r>
      <w:r w:rsidR="00BB338B" w:rsidRPr="004D6174">
        <w:rPr>
          <w:rFonts w:ascii="Times New Roman" w:hAnsi="Times New Roman" w:cs="Times New Roman"/>
          <w:sz w:val="24"/>
          <w:szCs w:val="24"/>
        </w:rPr>
        <w:t xml:space="preserve"> less </w:t>
      </w:r>
      <w:r w:rsidR="00BB338B" w:rsidRPr="004D6174">
        <w:rPr>
          <w:rFonts w:ascii="Times New Roman" w:hAnsi="Times New Roman" w:cs="Times New Roman"/>
          <w:sz w:val="24"/>
          <w:szCs w:val="24"/>
        </w:rPr>
        <w:lastRenderedPageBreak/>
        <w:t xml:space="preserve">than </w:t>
      </w:r>
      <m:oMath>
        <m:r>
          <w:rPr>
            <w:rFonts w:ascii="Cambria Math" w:hAnsi="Cambria Math" w:cs="Times New Roman"/>
            <w:sz w:val="24"/>
            <w:szCs w:val="24"/>
          </w:rPr>
          <m:t>±</m:t>
        </m:r>
      </m:oMath>
      <w:r w:rsidR="00106D92" w:rsidRPr="004D6174">
        <w:rPr>
          <w:rFonts w:ascii="Times New Roman" w:hAnsi="Times New Roman" w:cs="Times New Roman"/>
          <w:sz w:val="24"/>
          <w:szCs w:val="24"/>
        </w:rPr>
        <w:t xml:space="preserve">0.05 for all sites), the southern sites showed substantial </w:t>
      </w:r>
      <w:r w:rsidR="00BB338B" w:rsidRPr="004D6174">
        <w:rPr>
          <w:rFonts w:ascii="Times New Roman" w:hAnsi="Times New Roman" w:cs="Times New Roman"/>
          <w:sz w:val="24"/>
          <w:szCs w:val="24"/>
        </w:rPr>
        <w:t xml:space="preserve">declines in CV </w:t>
      </w:r>
      <w:r w:rsidR="0049066F" w:rsidRPr="004D6174">
        <w:rPr>
          <w:rFonts w:ascii="Times New Roman" w:hAnsi="Times New Roman" w:cs="Times New Roman"/>
          <w:sz w:val="24"/>
          <w:szCs w:val="24"/>
        </w:rPr>
        <w:t>(declines of 0.1</w:t>
      </w:r>
      <w:r w:rsidR="00AA3FD2" w:rsidRPr="004D6174">
        <w:rPr>
          <w:rFonts w:ascii="Times New Roman" w:hAnsi="Times New Roman" w:cs="Times New Roman"/>
          <w:sz w:val="24"/>
          <w:szCs w:val="24"/>
        </w:rPr>
        <w:t>75 to 0.694</w:t>
      </w:r>
      <w:r w:rsidR="00106D92" w:rsidRPr="004D6174">
        <w:rPr>
          <w:rFonts w:ascii="Times New Roman" w:hAnsi="Times New Roman" w:cs="Times New Roman"/>
          <w:sz w:val="24"/>
          <w:szCs w:val="24"/>
        </w:rPr>
        <w:t>), and the</w:t>
      </w:r>
      <w:r w:rsidR="00AE44DD" w:rsidRPr="004D6174">
        <w:rPr>
          <w:rFonts w:ascii="Times New Roman" w:hAnsi="Times New Roman" w:cs="Times New Roman"/>
          <w:sz w:val="24"/>
          <w:szCs w:val="24"/>
        </w:rPr>
        <w:t xml:space="preserve"> central region also showed declines in CV but with </w:t>
      </w:r>
      <w:r w:rsidR="002270F6" w:rsidRPr="004D6174">
        <w:rPr>
          <w:rFonts w:ascii="Times New Roman" w:hAnsi="Times New Roman" w:cs="Times New Roman"/>
          <w:sz w:val="24"/>
          <w:szCs w:val="24"/>
        </w:rPr>
        <w:t>variability</w:t>
      </w:r>
      <w:r w:rsidR="00106D92" w:rsidRPr="004D6174">
        <w:rPr>
          <w:rFonts w:ascii="Times New Roman" w:hAnsi="Times New Roman" w:cs="Times New Roman"/>
          <w:sz w:val="24"/>
          <w:szCs w:val="24"/>
        </w:rPr>
        <w:t xml:space="preserve"> </w:t>
      </w:r>
      <w:r w:rsidR="00AE44DD" w:rsidRPr="004D6174">
        <w:rPr>
          <w:rFonts w:ascii="Times New Roman" w:hAnsi="Times New Roman" w:cs="Times New Roman"/>
          <w:sz w:val="24"/>
          <w:szCs w:val="24"/>
        </w:rPr>
        <w:t>among sites (</w:t>
      </w:r>
      <w:r w:rsidR="004A19CD" w:rsidRPr="004D6174">
        <w:rPr>
          <w:rFonts w:ascii="Times New Roman" w:hAnsi="Times New Roman" w:cs="Times New Roman"/>
          <w:sz w:val="24"/>
          <w:szCs w:val="24"/>
        </w:rPr>
        <w:t>declines</w:t>
      </w:r>
      <w:r w:rsidR="00AE44DD" w:rsidRPr="004D6174">
        <w:rPr>
          <w:rFonts w:ascii="Times New Roman" w:hAnsi="Times New Roman" w:cs="Times New Roman"/>
          <w:sz w:val="24"/>
          <w:szCs w:val="24"/>
        </w:rPr>
        <w:t xml:space="preserve"> of 0.03</w:t>
      </w:r>
      <w:r w:rsidR="00AA3FD2" w:rsidRPr="004D6174">
        <w:rPr>
          <w:rFonts w:ascii="Times New Roman" w:hAnsi="Times New Roman" w:cs="Times New Roman"/>
          <w:sz w:val="24"/>
          <w:szCs w:val="24"/>
        </w:rPr>
        <w:t>3</w:t>
      </w:r>
      <w:r w:rsidR="00AE44DD" w:rsidRPr="004D6174">
        <w:rPr>
          <w:rFonts w:ascii="Times New Roman" w:hAnsi="Times New Roman" w:cs="Times New Roman"/>
          <w:sz w:val="24"/>
          <w:szCs w:val="24"/>
        </w:rPr>
        <w:t>, 0.3</w:t>
      </w:r>
      <w:r w:rsidR="00AA3FD2" w:rsidRPr="004D6174">
        <w:rPr>
          <w:rFonts w:ascii="Times New Roman" w:hAnsi="Times New Roman" w:cs="Times New Roman"/>
          <w:sz w:val="24"/>
          <w:szCs w:val="24"/>
        </w:rPr>
        <w:t>43</w:t>
      </w:r>
      <w:r w:rsidR="00AE44DD" w:rsidRPr="004D6174">
        <w:rPr>
          <w:rFonts w:ascii="Times New Roman" w:hAnsi="Times New Roman" w:cs="Times New Roman"/>
          <w:sz w:val="24"/>
          <w:szCs w:val="24"/>
        </w:rPr>
        <w:t xml:space="preserve">, and </w:t>
      </w:r>
      <w:r w:rsidR="00D24F14" w:rsidRPr="004D6174">
        <w:rPr>
          <w:rFonts w:ascii="Times New Roman" w:hAnsi="Times New Roman" w:cs="Times New Roman"/>
          <w:sz w:val="24"/>
          <w:szCs w:val="24"/>
        </w:rPr>
        <w:t>0.351, for Cape Alava, Anderson Point, and Point of the Arches, respectively</w:t>
      </w:r>
      <w:r w:rsidR="00106D92" w:rsidRPr="004D6174">
        <w:rPr>
          <w:rFonts w:ascii="Times New Roman" w:hAnsi="Times New Roman" w:cs="Times New Roman"/>
          <w:sz w:val="24"/>
          <w:szCs w:val="24"/>
        </w:rPr>
        <w:t xml:space="preserve">).  </w:t>
      </w:r>
      <w:r w:rsidR="005A112B">
        <w:rPr>
          <w:rFonts w:ascii="Times New Roman" w:hAnsi="Times New Roman" w:cs="Times New Roman"/>
          <w:sz w:val="24"/>
          <w:szCs w:val="24"/>
        </w:rPr>
        <w:t>For most sites, these are large and</w:t>
      </w:r>
      <w:r w:rsidR="00106D92" w:rsidRPr="004D6174">
        <w:rPr>
          <w:rFonts w:ascii="Times New Roman" w:hAnsi="Times New Roman" w:cs="Times New Roman"/>
          <w:sz w:val="24"/>
          <w:szCs w:val="24"/>
        </w:rPr>
        <w:t xml:space="preserve"> biologically significant</w:t>
      </w:r>
      <w:del w:id="48" w:author="Frick, Kinsey" w:date="2017-12-21T15:06:00Z">
        <w:r w:rsidR="00667ACD" w:rsidRPr="004D6174" w:rsidDel="004268F6">
          <w:rPr>
            <w:rFonts w:ascii="Times New Roman" w:hAnsi="Times New Roman" w:cs="Times New Roman"/>
            <w:sz w:val="24"/>
            <w:szCs w:val="24"/>
          </w:rPr>
          <w:delText>,</w:delText>
        </w:r>
      </w:del>
      <w:r w:rsidR="00106D92" w:rsidRPr="004D6174">
        <w:rPr>
          <w:rFonts w:ascii="Times New Roman" w:hAnsi="Times New Roman" w:cs="Times New Roman"/>
          <w:sz w:val="24"/>
          <w:szCs w:val="24"/>
        </w:rPr>
        <w:t xml:space="preserve"> changes in kelp variability</w:t>
      </w:r>
      <w:r w:rsidR="009762D4" w:rsidRPr="004D6174">
        <w:rPr>
          <w:rFonts w:ascii="Times New Roman" w:hAnsi="Times New Roman" w:cs="Times New Roman"/>
          <w:sz w:val="24"/>
          <w:szCs w:val="24"/>
        </w:rPr>
        <w:t xml:space="preserve">. </w:t>
      </w:r>
      <w:commentRangeStart w:id="49"/>
      <w:r w:rsidR="001A6CCE" w:rsidRPr="004D6174">
        <w:rPr>
          <w:rFonts w:ascii="Times New Roman" w:hAnsi="Times New Roman" w:cs="Times New Roman"/>
          <w:sz w:val="24"/>
          <w:szCs w:val="24"/>
        </w:rPr>
        <w:t>L</w:t>
      </w:r>
      <w:r w:rsidR="00AB651E" w:rsidRPr="004D6174">
        <w:rPr>
          <w:rFonts w:ascii="Times New Roman" w:hAnsi="Times New Roman" w:cs="Times New Roman"/>
          <w:sz w:val="24"/>
          <w:szCs w:val="24"/>
        </w:rPr>
        <w:t xml:space="preserve">inear </w:t>
      </w:r>
      <w:commentRangeEnd w:id="49"/>
      <w:r w:rsidR="007D1754" w:rsidRPr="004D6174">
        <w:rPr>
          <w:rStyle w:val="CommentReference"/>
          <w:rFonts w:ascii="Times New Roman" w:hAnsi="Times New Roman" w:cs="Times New Roman"/>
        </w:rPr>
        <w:commentReference w:id="49"/>
      </w:r>
      <w:r w:rsidR="00AB651E" w:rsidRPr="004D6174">
        <w:rPr>
          <w:rFonts w:ascii="Times New Roman" w:hAnsi="Times New Roman" w:cs="Times New Roman"/>
          <w:sz w:val="24"/>
          <w:szCs w:val="24"/>
        </w:rPr>
        <w:t xml:space="preserve">models </w:t>
      </w:r>
      <w:r w:rsidR="001A6CCE" w:rsidRPr="004D6174">
        <w:rPr>
          <w:rFonts w:ascii="Times New Roman" w:hAnsi="Times New Roman" w:cs="Times New Roman"/>
          <w:sz w:val="24"/>
          <w:szCs w:val="24"/>
        </w:rPr>
        <w:t xml:space="preserve">showed that </w:t>
      </w:r>
      <w:r w:rsidR="007D1754" w:rsidRPr="004D6174">
        <w:rPr>
          <w:rFonts w:ascii="Times New Roman" w:hAnsi="Times New Roman" w:cs="Times New Roman"/>
          <w:sz w:val="24"/>
          <w:szCs w:val="24"/>
        </w:rPr>
        <w:t xml:space="preserve">including </w:t>
      </w:r>
      <w:r w:rsidR="001A6CCE" w:rsidRPr="004D6174">
        <w:rPr>
          <w:rFonts w:ascii="Times New Roman" w:hAnsi="Times New Roman" w:cs="Times New Roman"/>
          <w:sz w:val="24"/>
          <w:szCs w:val="24"/>
        </w:rPr>
        <w:t>kelp CV in 1989-2001</w:t>
      </w:r>
      <w:r w:rsidR="00D65AF5" w:rsidRPr="004D6174">
        <w:rPr>
          <w:rFonts w:ascii="Times New Roman" w:hAnsi="Times New Roman" w:cs="Times New Roman"/>
          <w:sz w:val="24"/>
          <w:szCs w:val="24"/>
        </w:rPr>
        <w:t xml:space="preserve"> </w:t>
      </w:r>
      <w:r w:rsidR="007D1754" w:rsidRPr="004D6174">
        <w:rPr>
          <w:rFonts w:ascii="Times New Roman" w:hAnsi="Times New Roman" w:cs="Times New Roman"/>
          <w:sz w:val="24"/>
          <w:szCs w:val="24"/>
        </w:rPr>
        <w:t xml:space="preserve">alone </w:t>
      </w:r>
      <w:r w:rsidR="00D65AF5" w:rsidRPr="004D6174">
        <w:rPr>
          <w:rFonts w:ascii="Times New Roman" w:hAnsi="Times New Roman" w:cs="Times New Roman"/>
          <w:sz w:val="24"/>
          <w:szCs w:val="24"/>
        </w:rPr>
        <w:t>best predicted t</w:t>
      </w:r>
      <w:r w:rsidR="007D1754" w:rsidRPr="004D617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0.54).  Sites with high CV in the first </w:t>
      </w:r>
      <w:r w:rsidR="00FB14FC" w:rsidRPr="004D6174">
        <w:rPr>
          <w:rFonts w:ascii="Times New Roman" w:eastAsiaTheme="minorEastAsia" w:hAnsi="Times New Roman" w:cs="Times New Roman"/>
          <w:sz w:val="24"/>
          <w:szCs w:val="24"/>
        </w:rPr>
        <w:t xml:space="preserve">half of the </w:t>
      </w:r>
      <w:r w:rsidR="008874C1" w:rsidRPr="004D6174">
        <w:rPr>
          <w:rFonts w:ascii="Times New Roman" w:eastAsiaTheme="minorEastAsia" w:hAnsi="Times New Roman" w:cs="Times New Roman"/>
          <w:sz w:val="24"/>
          <w:szCs w:val="24"/>
        </w:rPr>
        <w:t xml:space="preserve">period </w:t>
      </w:r>
      <w:r w:rsidR="00FB14FC" w:rsidRPr="004D6174">
        <w:rPr>
          <w:rFonts w:ascii="Times New Roman" w:eastAsiaTheme="minorEastAsia" w:hAnsi="Times New Roman" w:cs="Times New Roman"/>
          <w:sz w:val="24"/>
          <w:szCs w:val="24"/>
        </w:rPr>
        <w:t xml:space="preserve">showed reduced CV in the second. </w:t>
      </w:r>
      <w:r w:rsidR="008874C1" w:rsidRPr="004D6174">
        <w:rPr>
          <w:rFonts w:ascii="Times New Roman" w:eastAsiaTheme="minorEastAsia" w:hAnsi="Times New Roman" w:cs="Times New Roman"/>
          <w:sz w:val="24"/>
          <w:szCs w:val="24"/>
        </w:rPr>
        <w:t xml:space="preserve">The only other model with a small amount of statistical </w:t>
      </w:r>
      <w:r w:rsidR="004B1ABF" w:rsidRPr="004D6174">
        <w:rPr>
          <w:rFonts w:ascii="Times New Roman" w:eastAsiaTheme="minorEastAsia" w:hAnsi="Times New Roman" w:cs="Times New Roman"/>
          <w:sz w:val="24"/>
          <w:szCs w:val="24"/>
        </w:rPr>
        <w:t>support</w:t>
      </w:r>
      <w:r w:rsidR="008874C1" w:rsidRPr="004D6174">
        <w:rPr>
          <w:rFonts w:ascii="Times New Roman" w:eastAsiaTheme="minorEastAsia" w:hAnsi="Times New Roman" w:cs="Times New Roman"/>
          <w:sz w:val="24"/>
          <w:szCs w:val="24"/>
        </w:rPr>
        <w:t xml:space="preserve"> </w:t>
      </w:r>
      <w:r w:rsidR="007D1754" w:rsidRPr="004D6174">
        <w:rPr>
          <w:rFonts w:ascii="Times New Roman" w:eastAsiaTheme="minorEastAsia" w:hAnsi="Times New Roman" w:cs="Times New Roman"/>
          <w:sz w:val="24"/>
          <w:szCs w:val="24"/>
        </w:rPr>
        <w:t>included both</w:t>
      </w:r>
      <w:r w:rsidR="008874C1" w:rsidRPr="004D6174">
        <w:rPr>
          <w:rFonts w:ascii="Times New Roman" w:eastAsiaTheme="minorEastAsia" w:hAnsi="Times New Roman" w:cs="Times New Roman"/>
          <w:sz w:val="24"/>
          <w:szCs w:val="24"/>
        </w:rPr>
        <w:t xml:space="preserve"> kelp CV in 1989-2001 and the change in the number of otters</w:t>
      </w:r>
      <w:r w:rsidR="007D1754" w:rsidRPr="004D6174">
        <w:rPr>
          <w:rFonts w:ascii="Times New Roman" w:eastAsiaTheme="minorEastAsia" w:hAnsi="Times New Roman" w:cs="Times New Roman"/>
          <w:sz w:val="24"/>
          <w:szCs w:val="24"/>
        </w:rPr>
        <w:t xml:space="preserve"> </w:t>
      </w:r>
      <w:r w:rsidR="008874C1"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0.64).  </w:t>
      </w:r>
      <w:r w:rsidR="000336C9" w:rsidRPr="004D6174">
        <w:rPr>
          <w:rFonts w:ascii="Times New Roman" w:eastAsiaTheme="minorEastAsia" w:hAnsi="Times New Roman" w:cs="Times New Roman"/>
          <w:sz w:val="24"/>
          <w:szCs w:val="24"/>
        </w:rPr>
        <w:t xml:space="preserve">In this model coefficient for the change in otters was negative, indicating increased </w:t>
      </w:r>
      <w:r w:rsidR="003C3FFA" w:rsidRPr="004D6174">
        <w:rPr>
          <w:rFonts w:ascii="Times New Roman" w:eastAsiaTheme="minorEastAsia" w:hAnsi="Times New Roman" w:cs="Times New Roman"/>
          <w:sz w:val="24"/>
          <w:szCs w:val="24"/>
        </w:rPr>
        <w:t xml:space="preserve">sea </w:t>
      </w:r>
      <w:r w:rsidR="000336C9" w:rsidRPr="004D6174">
        <w:rPr>
          <w:rFonts w:ascii="Times New Roman" w:eastAsiaTheme="minorEastAsia" w:hAnsi="Times New Roman" w:cs="Times New Roman"/>
          <w:sz w:val="24"/>
          <w:szCs w:val="24"/>
        </w:rPr>
        <w:t xml:space="preserve">otter </w:t>
      </w:r>
      <w:r w:rsidR="003C3FFA" w:rsidRPr="004D6174">
        <w:rPr>
          <w:rFonts w:ascii="Times New Roman" w:eastAsiaTheme="minorEastAsia" w:hAnsi="Times New Roman" w:cs="Times New Roman"/>
          <w:sz w:val="24"/>
          <w:szCs w:val="24"/>
        </w:rPr>
        <w:t xml:space="preserve">abundance was associated with reduced </w:t>
      </w:r>
      <w:r w:rsidR="00443DCB" w:rsidRPr="004D6174">
        <w:rPr>
          <w:rFonts w:ascii="Times New Roman" w:eastAsiaTheme="minorEastAsia" w:hAnsi="Times New Roman" w:cs="Times New Roman"/>
          <w:sz w:val="24"/>
          <w:szCs w:val="24"/>
        </w:rPr>
        <w:t xml:space="preserve">kelp </w:t>
      </w:r>
      <w:r w:rsidR="003C3FFA" w:rsidRPr="004D6174">
        <w:rPr>
          <w:rFonts w:ascii="Times New Roman" w:eastAsiaTheme="minorEastAsia" w:hAnsi="Times New Roman" w:cs="Times New Roman"/>
          <w:sz w:val="24"/>
          <w:szCs w:val="24"/>
        </w:rPr>
        <w:t>CV</w:t>
      </w:r>
      <w:r w:rsidR="00443DCB" w:rsidRPr="004D6174">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sidRPr="004D6174">
        <w:rPr>
          <w:rFonts w:ascii="Times New Roman" w:eastAsiaTheme="minorEastAsia" w:hAnsi="Times New Roman" w:cs="Times New Roman"/>
          <w:sz w:val="24"/>
          <w:szCs w:val="24"/>
        </w:rPr>
        <w:t xml:space="preserve"> </w:t>
      </w:r>
      <w:r w:rsidR="00443DCB" w:rsidRPr="004D6174">
        <w:rPr>
          <w:rFonts w:ascii="Times New Roman" w:eastAsiaTheme="minorEastAsia" w:hAnsi="Times New Roman" w:cs="Times New Roman"/>
          <w:sz w:val="24"/>
          <w:szCs w:val="24"/>
        </w:rPr>
        <w:t xml:space="preserve">As we only </w:t>
      </w:r>
      <w:r w:rsidR="00732281" w:rsidRPr="004D6174">
        <w:rPr>
          <w:rFonts w:ascii="Times New Roman" w:eastAsiaTheme="minorEastAsia" w:hAnsi="Times New Roman" w:cs="Times New Roman"/>
          <w:sz w:val="24"/>
          <w:szCs w:val="24"/>
        </w:rPr>
        <w:t>have</w:t>
      </w:r>
      <w:r w:rsidR="00443DCB" w:rsidRPr="004D6174">
        <w:rPr>
          <w:rFonts w:ascii="Times New Roman" w:eastAsiaTheme="minorEastAsia" w:hAnsi="Times New Roman" w:cs="Times New Roman"/>
          <w:sz w:val="24"/>
          <w:szCs w:val="24"/>
        </w:rPr>
        <w:t xml:space="preserve"> 10 sites for comparison, our</w:t>
      </w:r>
      <w:r w:rsidR="00EF0972" w:rsidRPr="004D6174">
        <w:rPr>
          <w:rFonts w:ascii="Times New Roman" w:eastAsiaTheme="minorEastAsia" w:hAnsi="Times New Roman" w:cs="Times New Roman"/>
          <w:sz w:val="24"/>
          <w:szCs w:val="24"/>
        </w:rPr>
        <w:t xml:space="preserve"> statistical power and</w:t>
      </w:r>
      <w:r w:rsidR="00443DCB" w:rsidRPr="004D6174">
        <w:rPr>
          <w:rFonts w:ascii="Times New Roman" w:eastAsiaTheme="minorEastAsia" w:hAnsi="Times New Roman" w:cs="Times New Roman"/>
          <w:sz w:val="24"/>
          <w:szCs w:val="24"/>
        </w:rPr>
        <w:t xml:space="preserve"> precision of these estimates is low.</w:t>
      </w:r>
      <w:r w:rsidR="00EF0972" w:rsidRPr="004D6174">
        <w:rPr>
          <w:rFonts w:ascii="Times New Roman" w:eastAsiaTheme="minorEastAsia" w:hAnsi="Times New Roman" w:cs="Times New Roman"/>
          <w:sz w:val="24"/>
          <w:szCs w:val="24"/>
        </w:rPr>
        <w:t xml:space="preserve"> </w:t>
      </w:r>
      <w:r w:rsidR="00306611" w:rsidRPr="004D6174">
        <w:rPr>
          <w:rFonts w:ascii="Times New Roman" w:eastAsiaTheme="minorEastAsia" w:hAnsi="Times New Roman" w:cs="Times New Roman"/>
          <w:sz w:val="24"/>
          <w:szCs w:val="24"/>
        </w:rPr>
        <w:t xml:space="preserve">Estimates of wave exposure were not </w:t>
      </w:r>
      <w:ins w:id="50" w:author="Frick, Kinsey" w:date="2017-12-21T15:07:00Z">
        <w:r w:rsidR="004268F6">
          <w:rPr>
            <w:rFonts w:ascii="Times New Roman" w:eastAsiaTheme="minorEastAsia" w:hAnsi="Times New Roman" w:cs="Times New Roman"/>
            <w:sz w:val="24"/>
            <w:szCs w:val="24"/>
          </w:rPr>
          <w:t xml:space="preserve">a </w:t>
        </w:r>
      </w:ins>
      <w:r w:rsidR="00306611" w:rsidRPr="004D6174">
        <w:rPr>
          <w:rFonts w:ascii="Times New Roman" w:eastAsiaTheme="minorEastAsia" w:hAnsi="Times New Roman" w:cs="Times New Roman"/>
          <w:sz w:val="24"/>
          <w:szCs w:val="24"/>
        </w:rPr>
        <w:t>significant explanatory variable for any aspect of kelp CV.</w:t>
      </w:r>
    </w:p>
    <w:p w14:paraId="0F47EA56" w14:textId="28C20C54" w:rsidR="00AF6161" w:rsidRPr="004D6174" w:rsidRDefault="00AF6161" w:rsidP="005A112B">
      <w:pPr>
        <w:spacing w:before="120"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The mechanistic link between sea otters and kelp is through the benthic invertebrates that comprise sea otter prey and </w:t>
      </w:r>
      <w:ins w:id="51" w:author="Frick, Kinsey" w:date="2017-12-21T15:07:00Z">
        <w:r w:rsidR="004268F6">
          <w:rPr>
            <w:rFonts w:ascii="Times New Roman" w:hAnsi="Times New Roman" w:cs="Times New Roman"/>
            <w:sz w:val="24"/>
            <w:szCs w:val="24"/>
          </w:rPr>
          <w:t xml:space="preserve">represent </w:t>
        </w:r>
      </w:ins>
      <w:r w:rsidRPr="004D6174">
        <w:rPr>
          <w:rFonts w:ascii="Times New Roman" w:hAnsi="Times New Roman" w:cs="Times New Roman"/>
          <w:sz w:val="24"/>
          <w:szCs w:val="24"/>
        </w:rPr>
        <w:t xml:space="preserve">the major grazers of kelp. While we lack continuous time-series for invertebrates at OCNMS, available information shows significant variation in the benthic invertebrate community over time but not across regions (Fig. </w:t>
      </w:r>
      <w:r w:rsidR="00BC5FE5" w:rsidRPr="004D6174">
        <w:rPr>
          <w:rFonts w:ascii="Times New Roman" w:hAnsi="Times New Roman" w:cs="Times New Roman"/>
          <w:sz w:val="24"/>
          <w:szCs w:val="24"/>
        </w:rPr>
        <w:t>6</w:t>
      </w:r>
      <w:r w:rsidR="005A112B">
        <w:rPr>
          <w:rFonts w:ascii="Times New Roman" w:hAnsi="Times New Roman" w:cs="Times New Roman"/>
          <w:sz w:val="24"/>
          <w:szCs w:val="24"/>
        </w:rPr>
        <w:t>; Table 2</w:t>
      </w:r>
      <w:r w:rsidRPr="004D6174">
        <w:rPr>
          <w:rFonts w:ascii="Times New Roman" w:hAnsi="Times New Roman" w:cs="Times New Roman"/>
          <w:sz w:val="24"/>
          <w:szCs w:val="24"/>
        </w:rPr>
        <w:t xml:space="preserve">). Not only was there a shift in mean community composition between 1987 and the two later survey years, but community composition </w:t>
      </w:r>
      <w:r w:rsidR="00793E79" w:rsidRPr="004D6174">
        <w:rPr>
          <w:rFonts w:ascii="Times New Roman" w:hAnsi="Times New Roman" w:cs="Times New Roman"/>
          <w:sz w:val="24"/>
          <w:szCs w:val="24"/>
        </w:rPr>
        <w:t xml:space="preserve">among sites </w:t>
      </w:r>
      <w:r w:rsidRPr="004D6174">
        <w:rPr>
          <w:rFonts w:ascii="Times New Roman" w:hAnsi="Times New Roman" w:cs="Times New Roman"/>
          <w:sz w:val="24"/>
          <w:szCs w:val="24"/>
        </w:rPr>
        <w:t>became le</w:t>
      </w:r>
      <w:r w:rsidR="005A112B">
        <w:rPr>
          <w:rFonts w:ascii="Times New Roman" w:hAnsi="Times New Roman" w:cs="Times New Roman"/>
          <w:sz w:val="24"/>
          <w:szCs w:val="24"/>
        </w:rPr>
        <w:t>ss variable after 1987 (Table 3</w:t>
      </w:r>
      <w:r w:rsidRPr="004D6174">
        <w:rPr>
          <w:rFonts w:ascii="Times New Roman" w:hAnsi="Times New Roman" w:cs="Times New Roman"/>
          <w:sz w:val="24"/>
          <w:szCs w:val="24"/>
        </w:rPr>
        <w:t xml:space="preserve">). The differences in community composition among years reflected substantial declines </w:t>
      </w:r>
      <w:del w:id="52" w:author="Frick, Kinsey" w:date="2017-12-21T15:07:00Z">
        <w:r w:rsidRPr="004D6174" w:rsidDel="004268F6">
          <w:rPr>
            <w:rFonts w:ascii="Times New Roman" w:hAnsi="Times New Roman" w:cs="Times New Roman"/>
            <w:sz w:val="24"/>
            <w:szCs w:val="24"/>
          </w:rPr>
          <w:delText xml:space="preserve">reduction </w:delText>
        </w:r>
      </w:del>
      <w:r w:rsidRPr="004D6174">
        <w:rPr>
          <w:rFonts w:ascii="Times New Roman" w:hAnsi="Times New Roman" w:cs="Times New Roman"/>
          <w:sz w:val="24"/>
          <w:szCs w:val="24"/>
        </w:rPr>
        <w:t>in all 5 taxo</w:t>
      </w:r>
      <w:r w:rsidR="00F306C8" w:rsidRPr="004D6174">
        <w:rPr>
          <w:rFonts w:ascii="Times New Roman" w:hAnsi="Times New Roman" w:cs="Times New Roman"/>
          <w:sz w:val="24"/>
          <w:szCs w:val="24"/>
        </w:rPr>
        <w:t>nomic groups from 1987-2015 (Fig</w:t>
      </w:r>
      <w:r w:rsidRPr="004D6174">
        <w:rPr>
          <w:rFonts w:ascii="Times New Roman" w:hAnsi="Times New Roman" w:cs="Times New Roman"/>
          <w:sz w:val="24"/>
          <w:szCs w:val="24"/>
        </w:rPr>
        <w:t xml:space="preserve">. 7). </w:t>
      </w:r>
      <w:ins w:id="53" w:author="Frick, Kinsey" w:date="2017-12-21T15:08:00Z">
        <w:r w:rsidR="004268F6">
          <w:rPr>
            <w:rFonts w:ascii="Times New Roman" w:hAnsi="Times New Roman" w:cs="Times New Roman"/>
            <w:sz w:val="24"/>
            <w:szCs w:val="24"/>
          </w:rPr>
          <w:t>S</w:t>
        </w:r>
        <w:r w:rsidR="004268F6" w:rsidRPr="004D6174">
          <w:rPr>
            <w:rFonts w:ascii="Times New Roman" w:hAnsi="Times New Roman" w:cs="Times New Roman"/>
            <w:sz w:val="24"/>
            <w:szCs w:val="24"/>
          </w:rPr>
          <w:t xml:space="preserve">ea urchins, </w:t>
        </w:r>
      </w:ins>
      <w:del w:id="54" w:author="Frick, Kinsey" w:date="2017-12-21T15:08:00Z">
        <w:r w:rsidRPr="004D6174" w:rsidDel="004268F6">
          <w:rPr>
            <w:rFonts w:ascii="Times New Roman" w:hAnsi="Times New Roman" w:cs="Times New Roman"/>
            <w:sz w:val="24"/>
            <w:szCs w:val="24"/>
          </w:rPr>
          <w:delText>T</w:delText>
        </w:r>
      </w:del>
      <w:ins w:id="55" w:author="Frick, Kinsey" w:date="2017-12-21T15:08:00Z">
        <w:r w:rsidR="004268F6">
          <w:rPr>
            <w:rFonts w:ascii="Times New Roman" w:hAnsi="Times New Roman" w:cs="Times New Roman"/>
            <w:sz w:val="24"/>
            <w:szCs w:val="24"/>
          </w:rPr>
          <w:t>t</w:t>
        </w:r>
      </w:ins>
      <w:r w:rsidRPr="004D6174">
        <w:rPr>
          <w:rFonts w:ascii="Times New Roman" w:hAnsi="Times New Roman" w:cs="Times New Roman"/>
          <w:sz w:val="24"/>
          <w:szCs w:val="24"/>
        </w:rPr>
        <w:t xml:space="preserve">he iconic prey of sea otters, </w:t>
      </w:r>
      <w:del w:id="56" w:author="Frick, Kinsey" w:date="2017-12-21T15:08:00Z">
        <w:r w:rsidRPr="004D6174" w:rsidDel="004268F6">
          <w:rPr>
            <w:rFonts w:ascii="Times New Roman" w:hAnsi="Times New Roman" w:cs="Times New Roman"/>
            <w:sz w:val="24"/>
            <w:szCs w:val="24"/>
          </w:rPr>
          <w:delText xml:space="preserve">sea urchins, </w:delText>
        </w:r>
      </w:del>
      <w:r w:rsidRPr="004D6174">
        <w:rPr>
          <w:rFonts w:ascii="Times New Roman" w:hAnsi="Times New Roman" w:cs="Times New Roman"/>
          <w:sz w:val="24"/>
          <w:szCs w:val="24"/>
        </w:rPr>
        <w:t>declined precipitously with the across site mean</w:t>
      </w:r>
      <w:r w:rsidR="005A112B">
        <w:rPr>
          <w:rFonts w:ascii="Times New Roman" w:hAnsi="Times New Roman" w:cs="Times New Roman"/>
          <w:sz w:val="24"/>
          <w:szCs w:val="24"/>
        </w:rPr>
        <w:t xml:space="preserve"> density</w:t>
      </w:r>
      <w:r w:rsidRPr="004D6174">
        <w:rPr>
          <w:rFonts w:ascii="Times New Roman" w:hAnsi="Times New Roman" w:cs="Times New Roman"/>
          <w:sz w:val="24"/>
          <w:szCs w:val="24"/>
        </w:rPr>
        <w:t xml:space="preserve"> falling by more than 99% </w:t>
      </w:r>
      <w:r w:rsidRPr="004D6174">
        <w:rPr>
          <w:rFonts w:ascii="Times New Roman" w:hAnsi="Times New Roman" w:cs="Times New Roman"/>
          <w:sz w:val="24"/>
          <w:szCs w:val="24"/>
        </w:rPr>
        <w:lastRenderedPageBreak/>
        <w:t>between 1987 to 2015 (from 3.7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to 0.01 m</w:t>
      </w:r>
      <w:r w:rsidRPr="004D6174">
        <w:rPr>
          <w:rFonts w:ascii="Times New Roman" w:hAnsi="Times New Roman" w:cs="Times New Roman"/>
          <w:sz w:val="24"/>
          <w:szCs w:val="24"/>
          <w:vertAlign w:val="superscript"/>
        </w:rPr>
        <w:t>-2</w:t>
      </w:r>
      <w:r w:rsidR="005A112B">
        <w:rPr>
          <w:rFonts w:ascii="Times New Roman" w:hAnsi="Times New Roman" w:cs="Times New Roman"/>
          <w:sz w:val="24"/>
          <w:szCs w:val="24"/>
        </w:rPr>
        <w:t xml:space="preserve">). </w:t>
      </w:r>
      <w:r w:rsidRPr="004D6174">
        <w:rPr>
          <w:rFonts w:ascii="Times New Roman" w:hAnsi="Times New Roman"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are strongly significant (paired t-tests, </w:t>
      </w:r>
      <w:r w:rsidRPr="004D6174">
        <w:rPr>
          <w:rFonts w:ascii="Times New Roman" w:hAnsi="Times New Roman" w:cs="Times New Roman"/>
          <w:i/>
          <w:sz w:val="24"/>
          <w:szCs w:val="24"/>
        </w:rPr>
        <w:t>p</w:t>
      </w:r>
      <w:r w:rsidR="005A112B">
        <w:rPr>
          <w:rFonts w:ascii="Times New Roman" w:hAnsi="Times New Roman" w:cs="Times New Roman"/>
          <w:sz w:val="24"/>
          <w:szCs w:val="24"/>
        </w:rPr>
        <w:t xml:space="preserve">&lt;0.01 for all species groups). </w:t>
      </w:r>
      <w:r w:rsidRPr="004D6174">
        <w:rPr>
          <w:rFonts w:ascii="Times New Roman" w:hAnsi="Times New Roman" w:cs="Times New Roman"/>
          <w:sz w:val="24"/>
          <w:szCs w:val="24"/>
        </w:rPr>
        <w:t xml:space="preserve">Only sea urchins showed a pattern in which the highest density occurred in the three sites defined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as outside of the range of sea otters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Anderson Po</w:t>
      </w:r>
      <w:r w:rsidR="00F306C8" w:rsidRPr="004D6174">
        <w:rPr>
          <w:rFonts w:ascii="Times New Roman" w:hAnsi="Times New Roman" w:cs="Times New Roman"/>
          <w:sz w:val="24"/>
          <w:szCs w:val="24"/>
        </w:rPr>
        <w:t>int, Point of the Arches; Fig. 7</w:t>
      </w:r>
      <w:r w:rsidRPr="004D6174">
        <w:rPr>
          <w:rFonts w:ascii="Times New Roman" w:hAnsi="Times New Roman" w:cs="Times New Roman"/>
          <w:sz w:val="24"/>
          <w:szCs w:val="24"/>
        </w:rPr>
        <w:t>a). For</w:t>
      </w:r>
      <w:r w:rsidR="00793E79" w:rsidRPr="004D6174">
        <w:rPr>
          <w:rFonts w:ascii="Times New Roman" w:hAnsi="Times New Roman" w:cs="Times New Roman"/>
          <w:sz w:val="24"/>
          <w:szCs w:val="24"/>
        </w:rPr>
        <w:t xml:space="preserve"> the</w:t>
      </w:r>
      <w:r w:rsidRPr="004D6174">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w:t>
      </w:r>
      <w:ins w:id="57" w:author="Frick, Kinsey" w:date="2017-12-21T15:09:00Z">
        <w:r w:rsidR="004268F6">
          <w:rPr>
            <w:rFonts w:ascii="Times New Roman" w:hAnsi="Times New Roman" w:cs="Times New Roman"/>
            <w:sz w:val="24"/>
            <w:szCs w:val="24"/>
          </w:rPr>
          <w:t xml:space="preserve">on invertebrates </w:t>
        </w:r>
      </w:ins>
      <w:r w:rsidRPr="004D6174">
        <w:rPr>
          <w:rFonts w:ascii="Times New Roman" w:hAnsi="Times New Roman" w:cs="Times New Roman"/>
          <w:sz w:val="24"/>
          <w:szCs w:val="24"/>
        </w:rPr>
        <w:t>are limited to a few species or species groups, even if over time there are substantial but gradual c</w:t>
      </w:r>
      <w:r w:rsidR="005A112B">
        <w:rPr>
          <w:rFonts w:ascii="Times New Roman" w:hAnsi="Times New Roman" w:cs="Times New Roman"/>
          <w:sz w:val="24"/>
          <w:szCs w:val="24"/>
        </w:rPr>
        <w:t>hanges in invertebrate communities</w:t>
      </w:r>
      <w:r w:rsidRPr="004D6174">
        <w:rPr>
          <w:rFonts w:ascii="Times New Roman" w:hAnsi="Times New Roman" w:cs="Times New Roman"/>
          <w:sz w:val="24"/>
          <w:szCs w:val="24"/>
        </w:rPr>
        <w:t>. Beyond declines in mean densities, all five species also show notable declines in the among site variation in density; the among site standard deviation among site means fell by 75 to 99% for our six species groups</w:t>
      </w:r>
      <w:r w:rsidR="00F306C8" w:rsidRPr="004D6174">
        <w:rPr>
          <w:rFonts w:ascii="Times New Roman" w:hAnsi="Times New Roman" w:cs="Times New Roman"/>
          <w:sz w:val="24"/>
          <w:szCs w:val="24"/>
        </w:rPr>
        <w:t xml:space="preserve">. </w:t>
      </w:r>
      <w:r w:rsidR="00793E79" w:rsidRPr="004D6174">
        <w:rPr>
          <w:rFonts w:ascii="Times New Roman" w:hAnsi="Times New Roman" w:cs="Times New Roman"/>
          <w:sz w:val="24"/>
          <w:szCs w:val="24"/>
        </w:rPr>
        <w:t xml:space="preserve">By all measures, the </w:t>
      </w:r>
      <w:r w:rsidRPr="004D6174">
        <w:rPr>
          <w:rFonts w:ascii="Times New Roman" w:hAnsi="Times New Roman" w:cs="Times New Roman"/>
          <w:sz w:val="24"/>
          <w:szCs w:val="24"/>
        </w:rPr>
        <w:t xml:space="preserve">spatial variability in invertebrate densities has </w:t>
      </w:r>
      <w:r w:rsidR="00793E79" w:rsidRPr="004D6174">
        <w:rPr>
          <w:rFonts w:ascii="Times New Roman" w:hAnsi="Times New Roman" w:cs="Times New Roman"/>
          <w:sz w:val="24"/>
          <w:szCs w:val="24"/>
        </w:rPr>
        <w:t xml:space="preserve">declined </w:t>
      </w:r>
      <w:r w:rsidRPr="004D6174">
        <w:rPr>
          <w:rFonts w:ascii="Times New Roman" w:hAnsi="Times New Roman" w:cs="Times New Roman"/>
          <w:sz w:val="24"/>
          <w:szCs w:val="24"/>
        </w:rPr>
        <w:t>over the past 30 years.</w:t>
      </w:r>
    </w:p>
    <w:p w14:paraId="01EC50B4" w14:textId="77777777" w:rsidR="00680FF7" w:rsidRPr="004D6174"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Discussion</w:t>
      </w:r>
    </w:p>
    <w:p w14:paraId="280E9E73" w14:textId="6F18FFE0" w:rsidR="009A451E" w:rsidRPr="004D6174" w:rsidRDefault="00DF0A11" w:rsidP="0099573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Sea otters are iconic </w:t>
      </w:r>
      <w:r w:rsidR="001477B3" w:rsidRPr="004D6174">
        <w:rPr>
          <w:rFonts w:ascii="Times New Roman" w:hAnsi="Times New Roman" w:cs="Times New Roman"/>
          <w:sz w:val="24"/>
          <w:szCs w:val="24"/>
        </w:rPr>
        <w:t xml:space="preserve">keystone </w:t>
      </w:r>
      <w:r w:rsidRPr="004D6174">
        <w:rPr>
          <w:rFonts w:ascii="Times New Roman" w:hAnsi="Times New Roman" w:cs="Times New Roman"/>
          <w:sz w:val="24"/>
          <w:szCs w:val="24"/>
        </w:rPr>
        <w:t>predators in coastal ecosyst</w:t>
      </w:r>
      <w:r w:rsidR="001477B3" w:rsidRPr="004D6174">
        <w:rPr>
          <w:rFonts w:ascii="Times New Roman" w:hAnsi="Times New Roman" w:cs="Times New Roman"/>
          <w:sz w:val="24"/>
          <w:szCs w:val="24"/>
        </w:rPr>
        <w:t xml:space="preserve">ems of the northeastern Pacific whose presence radically affects invertebrate and algal communities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407D27B5-4BF3-4AE6-9EBD-1B5E0E23A231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0D6CA9" w:rsidRPr="004D6174">
        <w:rPr>
          <w:rFonts w:ascii="Times New Roman" w:hAnsi="Times New Roman" w:cs="Times New Roman"/>
          <w:sz w:val="24"/>
          <w:szCs w:val="24"/>
        </w:rPr>
        <w:fldChar w:fldCharType="end"/>
      </w:r>
      <w:r w:rsidR="000D6CA9" w:rsidRPr="004D6174">
        <w:rPr>
          <w:rFonts w:ascii="Times New Roman" w:hAnsi="Times New Roman" w:cs="Times New Roman"/>
          <w:sz w:val="24"/>
          <w:szCs w:val="24"/>
        </w:rPr>
        <w:t xml:space="preserve"> </w:t>
      </w:r>
      <w:r w:rsidR="00D006C1" w:rsidRPr="004D6174">
        <w:rPr>
          <w:rFonts w:ascii="Times New Roman" w:hAnsi="Times New Roman" w:cs="Times New Roman"/>
          <w:sz w:val="24"/>
          <w:szCs w:val="24"/>
        </w:rPr>
        <w:t xml:space="preserve">Estes and </w:t>
      </w:r>
      <w:proofErr w:type="spellStart"/>
      <w:r w:rsidR="00D006C1" w:rsidRPr="004D6174">
        <w:rPr>
          <w:rFonts w:ascii="Times New Roman" w:hAnsi="Times New Roman" w:cs="Times New Roman"/>
          <w:sz w:val="24"/>
          <w:szCs w:val="24"/>
        </w:rPr>
        <w:t>Duggins</w:t>
      </w:r>
      <w:proofErr w:type="spellEnd"/>
      <w:r w:rsidR="00D006C1" w:rsidRPr="004D6174">
        <w:rPr>
          <w:rFonts w:ascii="Times New Roman" w:hAnsi="Times New Roman" w:cs="Times New Roman"/>
          <w:sz w:val="24"/>
          <w:szCs w:val="24"/>
        </w:rPr>
        <w:t xml:space="preserve"> 1995, </w:t>
      </w:r>
      <w:proofErr w:type="spellStart"/>
      <w:r w:rsidR="00D006C1" w:rsidRPr="004D6174">
        <w:rPr>
          <w:rFonts w:ascii="Times New Roman" w:hAnsi="Times New Roman" w:cs="Times New Roman"/>
          <w:sz w:val="24"/>
          <w:szCs w:val="24"/>
        </w:rPr>
        <w:t>Steneck</w:t>
      </w:r>
      <w:proofErr w:type="spellEnd"/>
      <w:r w:rsidR="00D006C1" w:rsidRPr="004D6174">
        <w:rPr>
          <w:rFonts w:ascii="Times New Roman" w:hAnsi="Times New Roman" w:cs="Times New Roman"/>
          <w:sz w:val="24"/>
          <w:szCs w:val="24"/>
        </w:rPr>
        <w:t xml:space="preserve"> et al. 2002</w:t>
      </w:r>
      <w:r w:rsidR="001477B3" w:rsidRPr="004D6174">
        <w:rPr>
          <w:rFonts w:ascii="Times New Roman" w:hAnsi="Times New Roman" w:cs="Times New Roman"/>
          <w:sz w:val="24"/>
          <w:szCs w:val="24"/>
        </w:rPr>
        <w:t>)</w:t>
      </w:r>
      <w:r w:rsidR="005A112B">
        <w:rPr>
          <w:rFonts w:ascii="Times New Roman" w:hAnsi="Times New Roman" w:cs="Times New Roman"/>
          <w:sz w:val="24"/>
          <w:szCs w:val="24"/>
        </w:rPr>
        <w:t xml:space="preserve"> (Breen et al. 1982)</w:t>
      </w:r>
      <w:bookmarkStart w:id="58" w:name="_GoBack"/>
      <w:bookmarkEnd w:id="58"/>
      <w:r w:rsidR="001477B3" w:rsidRPr="004D6174">
        <w:rPr>
          <w:rFonts w:ascii="Times New Roman" w:hAnsi="Times New Roman" w:cs="Times New Roman"/>
          <w:sz w:val="24"/>
          <w:szCs w:val="24"/>
        </w:rPr>
        <w:t>.</w:t>
      </w:r>
      <w:r w:rsidR="00051059" w:rsidRPr="004D6174">
        <w:rPr>
          <w:rFonts w:ascii="Times New Roman" w:hAnsi="Times New Roman" w:cs="Times New Roman"/>
          <w:sz w:val="24"/>
          <w:szCs w:val="24"/>
        </w:rPr>
        <w:t xml:space="preserve"> Here we revisit a series of historical invertebrate surveys and complement these surveys with </w:t>
      </w:r>
      <w:r w:rsidR="006B3A54" w:rsidRPr="004D6174">
        <w:rPr>
          <w:rFonts w:ascii="Times New Roman" w:hAnsi="Times New Roman" w:cs="Times New Roman"/>
          <w:sz w:val="24"/>
          <w:szCs w:val="24"/>
        </w:rPr>
        <w:t xml:space="preserve">independent </w:t>
      </w:r>
      <w:commentRangeStart w:id="59"/>
      <w:proofErr w:type="spellStart"/>
      <w:r w:rsidR="006B3A54" w:rsidRPr="004D6174">
        <w:rPr>
          <w:rFonts w:ascii="Times New Roman" w:hAnsi="Times New Roman" w:cs="Times New Roman"/>
          <w:sz w:val="24"/>
          <w:szCs w:val="24"/>
        </w:rPr>
        <w:t>spatio</w:t>
      </w:r>
      <w:proofErr w:type="spellEnd"/>
      <w:r w:rsidR="006B3A54" w:rsidRPr="004D6174">
        <w:rPr>
          <w:rFonts w:ascii="Times New Roman" w:hAnsi="Times New Roman" w:cs="Times New Roman"/>
          <w:sz w:val="24"/>
          <w:szCs w:val="24"/>
        </w:rPr>
        <w:t xml:space="preserve">-temporal </w:t>
      </w:r>
      <w:commentRangeEnd w:id="59"/>
      <w:r w:rsidR="004268F6">
        <w:rPr>
          <w:rStyle w:val="CommentReference"/>
        </w:rPr>
        <w:commentReference w:id="59"/>
      </w:r>
      <w:r w:rsidR="006B3A54" w:rsidRPr="004D6174">
        <w:rPr>
          <w:rFonts w:ascii="Times New Roman" w:hAnsi="Times New Roman" w:cs="Times New Roman"/>
          <w:sz w:val="24"/>
          <w:szCs w:val="24"/>
        </w:rPr>
        <w:t>data on kelp and sea otters</w:t>
      </w:r>
      <w:r w:rsidR="006D2E86" w:rsidRPr="004D6174">
        <w:rPr>
          <w:rFonts w:ascii="Times New Roman" w:hAnsi="Times New Roman" w:cs="Times New Roman"/>
          <w:sz w:val="24"/>
          <w:szCs w:val="24"/>
        </w:rPr>
        <w:t xml:space="preserve"> in Wa</w:t>
      </w:r>
      <w:r w:rsidR="000D0C5B" w:rsidRPr="004D6174">
        <w:rPr>
          <w:rFonts w:ascii="Times New Roman" w:hAnsi="Times New Roman" w:cs="Times New Roman"/>
          <w:sz w:val="24"/>
          <w:szCs w:val="24"/>
        </w:rPr>
        <w:t>s</w:t>
      </w:r>
      <w:r w:rsidR="006D2E86" w:rsidRPr="004D6174">
        <w:rPr>
          <w:rFonts w:ascii="Times New Roman" w:hAnsi="Times New Roman" w:cs="Times New Roman"/>
          <w:sz w:val="24"/>
          <w:szCs w:val="24"/>
        </w:rPr>
        <w:t>hington’s OCNMS</w:t>
      </w:r>
      <w:r w:rsidR="00697B44" w:rsidRPr="004D6174">
        <w:rPr>
          <w:rFonts w:ascii="Times New Roman" w:hAnsi="Times New Roman" w:cs="Times New Roman"/>
          <w:sz w:val="24"/>
          <w:szCs w:val="24"/>
        </w:rPr>
        <w:t xml:space="preserve"> since 1987</w:t>
      </w:r>
      <w:r w:rsidR="009A451E" w:rsidRPr="004D6174">
        <w:rPr>
          <w:rFonts w:ascii="Times New Roman" w:hAnsi="Times New Roman" w:cs="Times New Roman"/>
          <w:sz w:val="24"/>
          <w:szCs w:val="24"/>
        </w:rPr>
        <w:t xml:space="preserve"> along with new </w:t>
      </w:r>
      <w:r w:rsidR="009A451E" w:rsidRPr="004D6174">
        <w:rPr>
          <w:rFonts w:ascii="Times New Roman" w:hAnsi="Times New Roman" w:cs="Times New Roman"/>
          <w:i/>
          <w:sz w:val="24"/>
          <w:szCs w:val="24"/>
        </w:rPr>
        <w:t xml:space="preserve">in situ </w:t>
      </w:r>
      <w:r w:rsidR="009A451E" w:rsidRPr="004D6174">
        <w:rPr>
          <w:rFonts w:ascii="Times New Roman" w:hAnsi="Times New Roman" w:cs="Times New Roman"/>
          <w:sz w:val="24"/>
          <w:szCs w:val="24"/>
        </w:rPr>
        <w:t>invertebrate surveys</w:t>
      </w:r>
      <w:r w:rsidR="005C1320"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Our analyses reveal a strong correlation</w:t>
      </w:r>
      <w:r w:rsidR="00F81784"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between sea otter abundance and kelp population growth at the local scale, despite local variability in the trajectories of sea otters and kelp. However, there is a temporal component to these associations</w:t>
      </w:r>
      <w:r w:rsidR="006419AD"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 xml:space="preserve">the relationship between </w:t>
      </w:r>
      <w:r w:rsidR="009A451E" w:rsidRPr="004D6174">
        <w:rPr>
          <w:rFonts w:ascii="Times New Roman" w:hAnsi="Times New Roman" w:cs="Times New Roman"/>
          <w:sz w:val="24"/>
          <w:szCs w:val="24"/>
        </w:rPr>
        <w:lastRenderedPageBreak/>
        <w:t>kelp and sea otter growth rates shifted from positive during the 1990s to neutral or possibly slightly negative post-2000 (Fig. 4). In addition</w:t>
      </w:r>
      <w:r w:rsidR="00AB7CC6" w:rsidRPr="004D6174">
        <w:rPr>
          <w:rFonts w:ascii="Times New Roman" w:hAnsi="Times New Roman" w:cs="Times New Roman"/>
          <w:sz w:val="24"/>
          <w:szCs w:val="24"/>
        </w:rPr>
        <w:t xml:space="preserve">, contrary to </w:t>
      </w:r>
      <w:r w:rsidR="009A451E" w:rsidRPr="004D6174">
        <w:rPr>
          <w:rFonts w:ascii="Times New Roman" w:hAnsi="Times New Roman" w:cs="Times New Roman"/>
          <w:sz w:val="24"/>
          <w:szCs w:val="24"/>
        </w:rPr>
        <w:t xml:space="preserve">predictions from </w:t>
      </w:r>
      <w:r w:rsidR="00AB7CC6" w:rsidRPr="004D6174">
        <w:rPr>
          <w:rFonts w:ascii="Times New Roman" w:hAnsi="Times New Roman" w:cs="Times New Roman"/>
          <w:sz w:val="24"/>
          <w:szCs w:val="24"/>
        </w:rPr>
        <w:t>trophic cascade theory (Estes et al. 2011),</w:t>
      </w:r>
      <w:r w:rsidR="00F81784" w:rsidRPr="004D6174">
        <w:rPr>
          <w:rFonts w:ascii="Times New Roman" w:hAnsi="Times New Roman" w:cs="Times New Roman"/>
          <w:sz w:val="24"/>
          <w:szCs w:val="24"/>
        </w:rPr>
        <w:t xml:space="preserve"> kelp and sea otter abundance are statistically decoupled when viewed</w:t>
      </w:r>
      <w:r w:rsidR="00F12E0E" w:rsidRPr="004D6174">
        <w:rPr>
          <w:rFonts w:ascii="Times New Roman" w:hAnsi="Times New Roman" w:cs="Times New Roman"/>
          <w:sz w:val="24"/>
          <w:szCs w:val="24"/>
        </w:rPr>
        <w:t xml:space="preserve"> </w:t>
      </w:r>
      <w:proofErr w:type="spellStart"/>
      <w:r w:rsidR="00F12E0E" w:rsidRPr="004D6174">
        <w:rPr>
          <w:rFonts w:ascii="Times New Roman" w:hAnsi="Times New Roman" w:cs="Times New Roman"/>
          <w:sz w:val="24"/>
          <w:szCs w:val="24"/>
        </w:rPr>
        <w:t>coastwide</w:t>
      </w:r>
      <w:proofErr w:type="spellEnd"/>
      <w:r w:rsidR="00F81784"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 xml:space="preserve">and </w:t>
      </w:r>
      <w:r w:rsidR="00F81784" w:rsidRPr="004D6174">
        <w:rPr>
          <w:rFonts w:ascii="Times New Roman" w:hAnsi="Times New Roman" w:cs="Times New Roman"/>
          <w:sz w:val="24"/>
          <w:szCs w:val="24"/>
        </w:rPr>
        <w:t xml:space="preserve">over the </w:t>
      </w:r>
      <w:r w:rsidR="000A50D1" w:rsidRPr="004D6174">
        <w:rPr>
          <w:rFonts w:ascii="Times New Roman" w:hAnsi="Times New Roman" w:cs="Times New Roman"/>
          <w:sz w:val="24"/>
          <w:szCs w:val="24"/>
        </w:rPr>
        <w:t xml:space="preserve">entirety of the </w:t>
      </w:r>
      <w:r w:rsidR="001D4637" w:rsidRPr="004D6174">
        <w:rPr>
          <w:rFonts w:ascii="Times New Roman" w:hAnsi="Times New Roman" w:cs="Times New Roman"/>
          <w:sz w:val="24"/>
          <w:szCs w:val="24"/>
        </w:rPr>
        <w:t>30-year</w:t>
      </w:r>
      <w:r w:rsidR="00F81784" w:rsidRPr="004D6174">
        <w:rPr>
          <w:rFonts w:ascii="Times New Roman" w:hAnsi="Times New Roman" w:cs="Times New Roman"/>
          <w:sz w:val="24"/>
          <w:szCs w:val="24"/>
        </w:rPr>
        <w:t xml:space="preserve"> </w:t>
      </w:r>
      <w:r w:rsidR="00F12E0E" w:rsidRPr="004D6174">
        <w:rPr>
          <w:rFonts w:ascii="Times New Roman" w:hAnsi="Times New Roman" w:cs="Times New Roman"/>
          <w:sz w:val="24"/>
          <w:szCs w:val="24"/>
        </w:rPr>
        <w:t>period</w:t>
      </w:r>
      <w:r w:rsidR="001D4637"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Th</w:t>
      </w:r>
      <w:r w:rsidR="009A451E" w:rsidRPr="004D6174">
        <w:rPr>
          <w:rFonts w:ascii="Times New Roman" w:hAnsi="Times New Roman" w:cs="Times New Roman"/>
          <w:sz w:val="24"/>
          <w:szCs w:val="24"/>
        </w:rPr>
        <w:t xml:space="preserve">e decoupling of otter and kelp abundance in more recent years, and the disconnect between </w:t>
      </w:r>
      <w:proofErr w:type="spellStart"/>
      <w:r w:rsidR="009A451E" w:rsidRPr="004D6174">
        <w:rPr>
          <w:rFonts w:ascii="Times New Roman" w:hAnsi="Times New Roman" w:cs="Times New Roman"/>
          <w:sz w:val="24"/>
          <w:szCs w:val="24"/>
        </w:rPr>
        <w:t>coastwide</w:t>
      </w:r>
      <w:proofErr w:type="spellEnd"/>
      <w:r w:rsidR="009A451E" w:rsidRPr="004D6174">
        <w:rPr>
          <w:rFonts w:ascii="Times New Roman" w:hAnsi="Times New Roman" w:cs="Times New Roman"/>
          <w:sz w:val="24"/>
          <w:szCs w:val="24"/>
        </w:rPr>
        <w:t xml:space="preserve"> versus local scale </w:t>
      </w:r>
      <w:r w:rsidR="0043167E" w:rsidRPr="004D6174">
        <w:rPr>
          <w:rFonts w:ascii="Times New Roman" w:hAnsi="Times New Roman" w:cs="Times New Roman"/>
          <w:sz w:val="24"/>
          <w:szCs w:val="24"/>
        </w:rPr>
        <w:t xml:space="preserve">spatial </w:t>
      </w:r>
      <w:r w:rsidR="009A451E" w:rsidRPr="004D6174">
        <w:rPr>
          <w:rFonts w:ascii="Times New Roman" w:hAnsi="Times New Roman" w:cs="Times New Roman"/>
          <w:sz w:val="24"/>
          <w:szCs w:val="24"/>
        </w:rPr>
        <w:t>patterns</w:t>
      </w:r>
      <w:r w:rsidR="006419AD" w:rsidRPr="004D6174">
        <w:rPr>
          <w:rFonts w:ascii="Times New Roman" w:hAnsi="Times New Roman" w:cs="Times New Roman"/>
          <w:sz w:val="24"/>
          <w:szCs w:val="24"/>
        </w:rPr>
        <w:t>,</w:t>
      </w:r>
      <w:r w:rsidR="009A451E"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sidRPr="004D6174">
        <w:rPr>
          <w:rFonts w:ascii="Times New Roman" w:hAnsi="Times New Roman" w:cs="Times New Roman"/>
          <w:sz w:val="24"/>
          <w:szCs w:val="24"/>
        </w:rPr>
        <w:t xml:space="preserve">more generally </w:t>
      </w:r>
      <w:r w:rsidR="00AB7CC6" w:rsidRPr="004D6174">
        <w:rPr>
          <w:rFonts w:ascii="Times New Roman" w:hAnsi="Times New Roman" w:cs="Times New Roman"/>
          <w:sz w:val="24"/>
          <w:szCs w:val="24"/>
        </w:rPr>
        <w:t>(</w:t>
      </w:r>
      <w:r w:rsidR="00AB7CC6" w:rsidRPr="004D6174">
        <w:rPr>
          <w:rFonts w:ascii="Times New Roman" w:hAnsi="Times New Roman" w:cs="Times New Roman"/>
          <w:sz w:val="24"/>
          <w:szCs w:val="24"/>
          <w:highlight w:val="yellow"/>
        </w:rPr>
        <w:t xml:space="preserve">Ritchie papers, </w:t>
      </w:r>
      <w:commentRangeStart w:id="60"/>
      <w:proofErr w:type="spellStart"/>
      <w:r w:rsidR="00AB7CC6" w:rsidRPr="004D6174">
        <w:rPr>
          <w:rFonts w:ascii="Times New Roman" w:hAnsi="Times New Roman" w:cs="Times New Roman"/>
          <w:sz w:val="24"/>
          <w:szCs w:val="24"/>
          <w:highlight w:val="yellow"/>
        </w:rPr>
        <w:t>Stier</w:t>
      </w:r>
      <w:proofErr w:type="spellEnd"/>
      <w:r w:rsidR="00AB7CC6" w:rsidRPr="004D6174">
        <w:rPr>
          <w:rFonts w:ascii="Times New Roman" w:hAnsi="Times New Roman" w:cs="Times New Roman"/>
          <w:sz w:val="24"/>
          <w:szCs w:val="24"/>
          <w:highlight w:val="yellow"/>
        </w:rPr>
        <w:t xml:space="preserve"> et al. 2016 Science Advances</w:t>
      </w:r>
      <w:commentRangeEnd w:id="60"/>
      <w:r w:rsidR="00DF3712">
        <w:rPr>
          <w:rStyle w:val="CommentReference"/>
        </w:rPr>
        <w:commentReference w:id="60"/>
      </w:r>
      <w:r w:rsidR="00AB7CC6" w:rsidRPr="004D6174">
        <w:rPr>
          <w:rFonts w:ascii="Times New Roman" w:hAnsi="Times New Roman" w:cs="Times New Roman"/>
          <w:sz w:val="24"/>
          <w:szCs w:val="24"/>
        </w:rPr>
        <w:t>)</w:t>
      </w:r>
      <w:r w:rsidR="009A451E" w:rsidRPr="004D6174">
        <w:rPr>
          <w:rFonts w:ascii="Times New Roman" w:hAnsi="Times New Roman" w:cs="Times New Roman"/>
          <w:sz w:val="24"/>
          <w:szCs w:val="24"/>
        </w:rPr>
        <w:t>,</w:t>
      </w:r>
      <w:r w:rsidR="00AB7CC6" w:rsidRPr="004D6174">
        <w:rPr>
          <w:rFonts w:ascii="Times New Roman" w:hAnsi="Times New Roman" w:cs="Times New Roman"/>
          <w:sz w:val="24"/>
          <w:szCs w:val="24"/>
        </w:rPr>
        <w:t xml:space="preserve"> and sparks</w:t>
      </w:r>
      <w:r w:rsidR="006419AD" w:rsidRPr="004D6174">
        <w:rPr>
          <w:rFonts w:ascii="Times New Roman" w:hAnsi="Times New Roman" w:cs="Times New Roman"/>
          <w:sz w:val="24"/>
          <w:szCs w:val="24"/>
        </w:rPr>
        <w:t xml:space="preserve"> intriguing</w:t>
      </w:r>
      <w:r w:rsidR="00AB7CC6" w:rsidRPr="004D6174">
        <w:rPr>
          <w:rFonts w:ascii="Times New Roman" w:hAnsi="Times New Roman" w:cs="Times New Roman"/>
          <w:sz w:val="24"/>
          <w:szCs w:val="24"/>
        </w:rPr>
        <w:t xml:space="preserve"> hypotheses about the relative influence of top-down and bottom-up forcing factors in temperate coastal habitats. </w:t>
      </w:r>
    </w:p>
    <w:p w14:paraId="1B704553" w14:textId="37C411E7" w:rsidR="006419AD" w:rsidRPr="004D6174" w:rsidRDefault="009A451E" w:rsidP="0044624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4D6174">
        <w:rPr>
          <w:rFonts w:ascii="Times New Roman" w:hAnsi="Times New Roman" w:cs="Times New Roman"/>
          <w:sz w:val="24"/>
          <w:szCs w:val="24"/>
        </w:rPr>
        <w:t xml:space="preserve">s in their abundance. Our results echo those of </w:t>
      </w:r>
      <w:proofErr w:type="spellStart"/>
      <w:r w:rsidR="006419AD" w:rsidRPr="004D6174">
        <w:rPr>
          <w:rFonts w:ascii="Times New Roman" w:hAnsi="Times New Roman" w:cs="Times New Roman"/>
          <w:sz w:val="24"/>
          <w:szCs w:val="24"/>
        </w:rPr>
        <w:t>K</w:t>
      </w:r>
      <w:r w:rsidR="003C723C" w:rsidRPr="004D6174">
        <w:rPr>
          <w:rFonts w:ascii="Times New Roman" w:hAnsi="Times New Roman" w:cs="Times New Roman"/>
          <w:sz w:val="24"/>
          <w:szCs w:val="24"/>
        </w:rPr>
        <w:t>vitek</w:t>
      </w:r>
      <w:proofErr w:type="spellEnd"/>
      <w:r w:rsidR="003C723C" w:rsidRPr="004D6174">
        <w:rPr>
          <w:rFonts w:ascii="Times New Roman" w:hAnsi="Times New Roman" w:cs="Times New Roman"/>
          <w:sz w:val="24"/>
          <w:szCs w:val="24"/>
        </w:rPr>
        <w:t xml:space="preserve"> et al. (1989, 1998</w:t>
      </w:r>
      <w:r w:rsidR="006419AD" w:rsidRPr="004D6174">
        <w:rPr>
          <w:rFonts w:ascii="Times New Roman" w:hAnsi="Times New Roman" w:cs="Times New Roman"/>
          <w:sz w:val="24"/>
          <w:szCs w:val="24"/>
        </w:rPr>
        <w:t xml:space="preserve">, </w:t>
      </w:r>
      <w:r w:rsidR="003C723C" w:rsidRPr="004D6174">
        <w:rPr>
          <w:rFonts w:ascii="Times New Roman" w:hAnsi="Times New Roman" w:cs="Times New Roman"/>
          <w:sz w:val="24"/>
          <w:szCs w:val="24"/>
        </w:rPr>
        <w:t>2000</w:t>
      </w:r>
      <w:r w:rsidR="006419AD" w:rsidRPr="004D6174">
        <w:rPr>
          <w:rFonts w:ascii="Times New Roman" w:hAnsi="Times New Roman" w:cs="Times New Roman"/>
          <w:sz w:val="24"/>
          <w:szCs w:val="24"/>
        </w:rPr>
        <w:t xml:space="preserve">) and demonstrate large, </w:t>
      </w:r>
      <w:r w:rsidR="001110EE" w:rsidRPr="004D6174">
        <w:rPr>
          <w:rFonts w:ascii="Times New Roman" w:hAnsi="Times New Roman" w:cs="Times New Roman"/>
          <w:sz w:val="24"/>
          <w:szCs w:val="24"/>
        </w:rPr>
        <w:t>immediate</w:t>
      </w:r>
      <w:r w:rsidR="006419AD"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and </w:t>
      </w:r>
      <w:r w:rsidR="006419AD" w:rsidRPr="004D6174">
        <w:rPr>
          <w:rFonts w:ascii="Times New Roman" w:hAnsi="Times New Roman" w:cs="Times New Roman"/>
          <w:sz w:val="24"/>
          <w:szCs w:val="24"/>
        </w:rPr>
        <w:t xml:space="preserve">persistent </w:t>
      </w:r>
      <w:r w:rsidR="001110EE" w:rsidRPr="004D6174">
        <w:rPr>
          <w:rFonts w:ascii="Times New Roman" w:hAnsi="Times New Roman" w:cs="Times New Roman"/>
          <w:sz w:val="24"/>
          <w:szCs w:val="24"/>
        </w:rPr>
        <w:t xml:space="preserve">effects of sea otter </w:t>
      </w:r>
      <w:r w:rsidR="001B3916" w:rsidRPr="004D6174">
        <w:rPr>
          <w:rFonts w:ascii="Times New Roman" w:hAnsi="Times New Roman" w:cs="Times New Roman"/>
          <w:sz w:val="24"/>
          <w:szCs w:val="24"/>
        </w:rPr>
        <w:t>expansion</w:t>
      </w:r>
      <w:r w:rsidR="001110EE" w:rsidRPr="004D6174">
        <w:rPr>
          <w:rFonts w:ascii="Times New Roman" w:hAnsi="Times New Roman" w:cs="Times New Roman"/>
          <w:sz w:val="24"/>
          <w:szCs w:val="24"/>
        </w:rPr>
        <w:t xml:space="preserve"> on</w:t>
      </w:r>
      <w:r w:rsidR="001B3916" w:rsidRPr="004D6174">
        <w:rPr>
          <w:rFonts w:ascii="Times New Roman" w:hAnsi="Times New Roman" w:cs="Times New Roman"/>
          <w:sz w:val="24"/>
          <w:szCs w:val="24"/>
        </w:rPr>
        <w:t xml:space="preserve"> the</w:t>
      </w:r>
      <w:r w:rsidR="001110EE" w:rsidRPr="004D6174">
        <w:rPr>
          <w:rFonts w:ascii="Times New Roman" w:hAnsi="Times New Roman" w:cs="Times New Roman"/>
          <w:sz w:val="24"/>
          <w:szCs w:val="24"/>
        </w:rPr>
        <w:t xml:space="preserve"> </w:t>
      </w:r>
      <w:r w:rsidR="001B3916" w:rsidRPr="004D6174">
        <w:rPr>
          <w:rFonts w:ascii="Times New Roman" w:hAnsi="Times New Roman" w:cs="Times New Roman"/>
          <w:sz w:val="24"/>
          <w:szCs w:val="24"/>
        </w:rPr>
        <w:t xml:space="preserve">main </w:t>
      </w:r>
      <w:r w:rsidR="006419AD" w:rsidRPr="004D6174">
        <w:rPr>
          <w:rFonts w:ascii="Times New Roman" w:hAnsi="Times New Roman" w:cs="Times New Roman"/>
          <w:sz w:val="24"/>
          <w:szCs w:val="24"/>
        </w:rPr>
        <w:t>invertebrate kelp-</w:t>
      </w:r>
      <w:r w:rsidR="001B3916" w:rsidRPr="004D6174">
        <w:rPr>
          <w:rFonts w:ascii="Times New Roman" w:hAnsi="Times New Roman" w:cs="Times New Roman"/>
          <w:sz w:val="24"/>
          <w:szCs w:val="24"/>
        </w:rPr>
        <w:t>grazer and</w:t>
      </w:r>
      <w:r w:rsidR="001815AF" w:rsidRPr="004D6174">
        <w:rPr>
          <w:rFonts w:ascii="Times New Roman" w:hAnsi="Times New Roman" w:cs="Times New Roman"/>
          <w:sz w:val="24"/>
          <w:szCs w:val="24"/>
        </w:rPr>
        <w:t xml:space="preserve"> a</w:t>
      </w:r>
      <w:r w:rsidR="001B3916" w:rsidRPr="004D6174">
        <w:rPr>
          <w:rFonts w:ascii="Times New Roman" w:hAnsi="Times New Roman" w:cs="Times New Roman"/>
          <w:sz w:val="24"/>
          <w:szCs w:val="24"/>
        </w:rPr>
        <w:t xml:space="preserve"> preferred prey</w:t>
      </w:r>
      <w:r w:rsidR="006419AD"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rPr>
        <w:t>sea urchins</w:t>
      </w:r>
      <w:r w:rsidR="006419AD" w:rsidRPr="004D6174">
        <w:rPr>
          <w:rFonts w:ascii="Times New Roman" w:hAnsi="Times New Roman" w:cs="Times New Roman"/>
          <w:sz w:val="24"/>
          <w:szCs w:val="24"/>
        </w:rPr>
        <w:t xml:space="preserve">. We also </w:t>
      </w:r>
      <w:r w:rsidR="00697B44" w:rsidRPr="004D6174">
        <w:rPr>
          <w:rFonts w:ascii="Times New Roman" w:hAnsi="Times New Roman" w:cs="Times New Roman"/>
          <w:sz w:val="24"/>
          <w:szCs w:val="24"/>
        </w:rPr>
        <w:t xml:space="preserve">show </w:t>
      </w:r>
      <w:r w:rsidR="006419AD" w:rsidRPr="004D6174">
        <w:rPr>
          <w:rFonts w:ascii="Times New Roman" w:hAnsi="Times New Roman" w:cs="Times New Roman"/>
          <w:sz w:val="24"/>
          <w:szCs w:val="24"/>
        </w:rPr>
        <w:t xml:space="preserve">that </w:t>
      </w:r>
      <w:r w:rsidR="00D52199" w:rsidRPr="004D6174">
        <w:rPr>
          <w:rFonts w:ascii="Times New Roman" w:hAnsi="Times New Roman" w:cs="Times New Roman"/>
          <w:sz w:val="24"/>
          <w:szCs w:val="24"/>
        </w:rPr>
        <w:t xml:space="preserve">increases </w:t>
      </w:r>
      <w:r w:rsidR="00704510" w:rsidRPr="004D6174">
        <w:rPr>
          <w:rFonts w:ascii="Times New Roman" w:hAnsi="Times New Roman" w:cs="Times New Roman"/>
          <w:sz w:val="24"/>
          <w:szCs w:val="24"/>
        </w:rPr>
        <w:t xml:space="preserve">in otter abundance lead to declines </w:t>
      </w:r>
      <w:r w:rsidR="001110EE" w:rsidRPr="004D6174">
        <w:rPr>
          <w:rFonts w:ascii="Times New Roman" w:hAnsi="Times New Roman" w:cs="Times New Roman"/>
          <w:sz w:val="24"/>
          <w:szCs w:val="24"/>
        </w:rPr>
        <w:t xml:space="preserve">for </w:t>
      </w:r>
      <w:r w:rsidR="001B3916" w:rsidRPr="004D6174">
        <w:rPr>
          <w:rFonts w:ascii="Times New Roman" w:hAnsi="Times New Roman" w:cs="Times New Roman"/>
          <w:sz w:val="24"/>
          <w:szCs w:val="24"/>
        </w:rPr>
        <w:t>a</w:t>
      </w:r>
      <w:r w:rsidR="006419AD" w:rsidRPr="004D6174">
        <w:rPr>
          <w:rFonts w:ascii="Times New Roman" w:hAnsi="Times New Roman" w:cs="Times New Roman"/>
          <w:sz w:val="24"/>
          <w:szCs w:val="24"/>
        </w:rPr>
        <w:t xml:space="preserve"> broad</w:t>
      </w:r>
      <w:r w:rsidR="001B3916" w:rsidRPr="004D6174">
        <w:rPr>
          <w:rFonts w:ascii="Times New Roman" w:hAnsi="Times New Roman" w:cs="Times New Roman"/>
          <w:sz w:val="24"/>
          <w:szCs w:val="24"/>
        </w:rPr>
        <w:t xml:space="preserve"> suite of</w:t>
      </w:r>
      <w:r w:rsidR="001110EE" w:rsidRPr="004D6174">
        <w:rPr>
          <w:rFonts w:ascii="Times New Roman" w:hAnsi="Times New Roman" w:cs="Times New Roman"/>
          <w:sz w:val="24"/>
          <w:szCs w:val="24"/>
        </w:rPr>
        <w:t xml:space="preserve"> invertebrate </w:t>
      </w:r>
      <w:r w:rsidR="001B3916" w:rsidRPr="004D6174">
        <w:rPr>
          <w:rFonts w:ascii="Times New Roman" w:hAnsi="Times New Roman" w:cs="Times New Roman"/>
          <w:sz w:val="24"/>
          <w:szCs w:val="24"/>
        </w:rPr>
        <w:t>species</w:t>
      </w:r>
      <w:r w:rsidR="001110EE" w:rsidRPr="004D6174">
        <w:rPr>
          <w:rFonts w:ascii="Times New Roman" w:hAnsi="Times New Roman" w:cs="Times New Roman"/>
          <w:sz w:val="24"/>
          <w:szCs w:val="24"/>
        </w:rPr>
        <w:t>.</w:t>
      </w:r>
      <w:r w:rsidR="001B3916"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Th</w:t>
      </w:r>
      <w:r w:rsidR="006419AD" w:rsidRPr="004D6174">
        <w:rPr>
          <w:rFonts w:ascii="Times New Roman" w:hAnsi="Times New Roman" w:cs="Times New Roman"/>
          <w:sz w:val="24"/>
          <w:szCs w:val="24"/>
        </w:rPr>
        <w:t>e</w:t>
      </w:r>
      <w:r w:rsidR="000A50D1" w:rsidRPr="004D6174">
        <w:rPr>
          <w:rFonts w:ascii="Times New Roman" w:hAnsi="Times New Roman" w:cs="Times New Roman"/>
          <w:sz w:val="24"/>
          <w:szCs w:val="24"/>
        </w:rPr>
        <w:t>s</w:t>
      </w:r>
      <w:r w:rsidR="006419AD" w:rsidRPr="004D6174">
        <w:rPr>
          <w:rFonts w:ascii="Times New Roman" w:hAnsi="Times New Roman" w:cs="Times New Roman"/>
          <w:sz w:val="24"/>
          <w:szCs w:val="24"/>
        </w:rPr>
        <w:t>e reductions</w:t>
      </w:r>
      <w:r w:rsidR="000A50D1" w:rsidRPr="004D6174">
        <w:rPr>
          <w:rFonts w:ascii="Times New Roman" w:hAnsi="Times New Roman" w:cs="Times New Roman"/>
          <w:sz w:val="24"/>
          <w:szCs w:val="24"/>
        </w:rPr>
        <w:t xml:space="preserve"> suggest the consequences of sea otter populations for kelp </w:t>
      </w:r>
      <w:r w:rsidR="00D52199" w:rsidRPr="004D6174">
        <w:rPr>
          <w:rFonts w:ascii="Times New Roman" w:hAnsi="Times New Roman" w:cs="Times New Roman"/>
          <w:sz w:val="24"/>
          <w:szCs w:val="24"/>
        </w:rPr>
        <w:t xml:space="preserve">forest community composition </w:t>
      </w:r>
      <w:r w:rsidR="000A50D1" w:rsidRPr="004D6174">
        <w:rPr>
          <w:rFonts w:ascii="Times New Roman" w:hAnsi="Times New Roman" w:cs="Times New Roman"/>
          <w:sz w:val="24"/>
          <w:szCs w:val="24"/>
        </w:rPr>
        <w:t>are</w:t>
      </w:r>
      <w:r w:rsidR="002305D4" w:rsidRPr="004D6174">
        <w:rPr>
          <w:rFonts w:ascii="Times New Roman" w:hAnsi="Times New Roman" w:cs="Times New Roman"/>
          <w:sz w:val="24"/>
          <w:szCs w:val="24"/>
        </w:rPr>
        <w:t xml:space="preserve"> not exclusively an immediate </w:t>
      </w:r>
      <w:r w:rsidR="001110EE" w:rsidRPr="004D6174">
        <w:rPr>
          <w:rFonts w:ascii="Times New Roman" w:hAnsi="Times New Roman" w:cs="Times New Roman"/>
          <w:sz w:val="24"/>
          <w:szCs w:val="24"/>
        </w:rPr>
        <w:t>shift in state</w:t>
      </w:r>
      <w:r w:rsidR="002305D4" w:rsidRPr="004D6174">
        <w:rPr>
          <w:rFonts w:ascii="Times New Roman" w:hAnsi="Times New Roman" w:cs="Times New Roman"/>
          <w:sz w:val="24"/>
          <w:szCs w:val="24"/>
        </w:rPr>
        <w:t>, but can manifest gradually over the span of decade</w:t>
      </w:r>
      <w:r w:rsidR="00680FF7" w:rsidRPr="004D6174">
        <w:rPr>
          <w:rFonts w:ascii="Times New Roman" w:hAnsi="Times New Roman" w:cs="Times New Roman"/>
          <w:sz w:val="24"/>
          <w:szCs w:val="24"/>
        </w:rPr>
        <w:t>s</w:t>
      </w:r>
      <w:r w:rsidR="00704510" w:rsidRPr="004D6174">
        <w:rPr>
          <w:rFonts w:ascii="Times New Roman" w:hAnsi="Times New Roman" w:cs="Times New Roman"/>
          <w:sz w:val="24"/>
          <w:szCs w:val="24"/>
        </w:rPr>
        <w:t xml:space="preserve"> (</w:t>
      </w:r>
      <w:commentRangeStart w:id="61"/>
      <w:r w:rsidR="00704510" w:rsidRPr="004D6174">
        <w:rPr>
          <w:rFonts w:ascii="Times New Roman" w:hAnsi="Times New Roman" w:cs="Times New Roman"/>
          <w:sz w:val="24"/>
          <w:szCs w:val="24"/>
          <w:highlight w:val="yellow"/>
        </w:rPr>
        <w:t>other REFS THAT SHOW THIS</w:t>
      </w:r>
      <w:commentRangeEnd w:id="61"/>
      <w:r w:rsidR="00F474BB" w:rsidRPr="004D6174">
        <w:rPr>
          <w:rStyle w:val="CommentReference"/>
          <w:rFonts w:ascii="Times New Roman" w:hAnsi="Times New Roman" w:cs="Times New Roman"/>
        </w:rPr>
        <w:commentReference w:id="61"/>
      </w:r>
      <w:r w:rsidR="009303A6" w:rsidRPr="004D6174">
        <w:rPr>
          <w:rFonts w:ascii="Times New Roman" w:hAnsi="Times New Roman" w:cs="Times New Roman"/>
          <w:sz w:val="24"/>
          <w:szCs w:val="24"/>
        </w:rPr>
        <w:t>?</w:t>
      </w:r>
      <w:r w:rsidR="00704510" w:rsidRPr="004D6174">
        <w:rPr>
          <w:rFonts w:ascii="Times New Roman" w:hAnsi="Times New Roman" w:cs="Times New Roman"/>
          <w:sz w:val="24"/>
          <w:szCs w:val="24"/>
        </w:rPr>
        <w:t>)</w:t>
      </w:r>
      <w:r w:rsidR="002305D4" w:rsidRPr="004D6174">
        <w:rPr>
          <w:rFonts w:ascii="Times New Roman" w:hAnsi="Times New Roman" w:cs="Times New Roman"/>
          <w:sz w:val="24"/>
          <w:szCs w:val="24"/>
        </w:rPr>
        <w:t>.</w:t>
      </w:r>
      <w:r w:rsidR="000A50D1" w:rsidRPr="004D6174">
        <w:rPr>
          <w:rFonts w:ascii="Times New Roman" w:hAnsi="Times New Roman" w:cs="Times New Roman"/>
          <w:sz w:val="24"/>
          <w:szCs w:val="24"/>
        </w:rPr>
        <w:t xml:space="preserve"> </w:t>
      </w:r>
      <w:r w:rsidR="00AD34E2" w:rsidRPr="004D6174">
        <w:rPr>
          <w:rFonts w:ascii="Times New Roman" w:hAnsi="Times New Roman" w:cs="Times New Roman"/>
          <w:sz w:val="24"/>
          <w:szCs w:val="24"/>
        </w:rPr>
        <w:t>Furthermore, because invertebrate densities remain far below historical levels and those associated with shifts to non-kelp dominated states (</w:t>
      </w:r>
      <w:commentRangeStart w:id="62"/>
      <w:r w:rsidR="00AD34E2" w:rsidRPr="004D6174">
        <w:rPr>
          <w:rFonts w:ascii="Times New Roman" w:hAnsi="Times New Roman" w:cs="Times New Roman"/>
          <w:sz w:val="24"/>
          <w:szCs w:val="24"/>
        </w:rPr>
        <w:t>CITE</w:t>
      </w:r>
      <w:commentRangeEnd w:id="62"/>
      <w:r w:rsidR="00AD34E2" w:rsidRPr="004D6174">
        <w:rPr>
          <w:rStyle w:val="CommentReference"/>
          <w:rFonts w:ascii="Times New Roman" w:hAnsi="Times New Roman" w:cs="Times New Roman"/>
        </w:rPr>
        <w:commentReference w:id="62"/>
      </w:r>
      <w:r w:rsidR="00AD34E2" w:rsidRPr="004D6174">
        <w:rPr>
          <w:rFonts w:ascii="Times New Roman" w:hAnsi="Times New Roman" w:cs="Times New Roman"/>
          <w:sz w:val="24"/>
          <w:szCs w:val="24"/>
        </w:rPr>
        <w:t xml:space="preserve">), the observed decline in kelp </w:t>
      </w:r>
      <w:ins w:id="63" w:author="Frick, Kinsey" w:date="2017-12-21T15:10:00Z">
        <w:r w:rsidR="00190ED0">
          <w:rPr>
            <w:rFonts w:ascii="Times New Roman" w:hAnsi="Times New Roman" w:cs="Times New Roman"/>
            <w:sz w:val="24"/>
            <w:szCs w:val="24"/>
          </w:rPr>
          <w:t xml:space="preserve">population </w:t>
        </w:r>
      </w:ins>
      <w:r w:rsidR="00AD34E2" w:rsidRPr="004D6174">
        <w:rPr>
          <w:rFonts w:ascii="Times New Roman" w:hAnsi="Times New Roman" w:cs="Times New Roman"/>
          <w:sz w:val="24"/>
          <w:szCs w:val="24"/>
        </w:rPr>
        <w:t xml:space="preserve">growth rates (Fig. 3) and total area (Fig.1) in OCNMS since 2000 is unlikely to be mediated by increased invertebrate grazing pressure. Rather, these results </w:t>
      </w:r>
      <w:r w:rsidR="00AD34E2" w:rsidRPr="004D6174">
        <w:rPr>
          <w:rFonts w:ascii="Times New Roman" w:hAnsi="Times New Roman" w:cs="Times New Roman"/>
          <w:sz w:val="24"/>
          <w:szCs w:val="24"/>
        </w:rPr>
        <w:lastRenderedPageBreak/>
        <w:t xml:space="preserve">suggest that forces unrelated to otter abundance may </w:t>
      </w:r>
      <w:r w:rsidR="006E6864" w:rsidRPr="004D6174">
        <w:rPr>
          <w:rFonts w:ascii="Times New Roman" w:hAnsi="Times New Roman" w:cs="Times New Roman"/>
          <w:sz w:val="24"/>
          <w:szCs w:val="24"/>
        </w:rPr>
        <w:t>also</w:t>
      </w:r>
      <w:r w:rsidR="00AD34E2" w:rsidRPr="004D6174">
        <w:rPr>
          <w:rFonts w:ascii="Times New Roman" w:hAnsi="Times New Roman" w:cs="Times New Roman"/>
          <w:sz w:val="24"/>
          <w:szCs w:val="24"/>
        </w:rPr>
        <w:t xml:space="preserve"> </w:t>
      </w:r>
      <w:r w:rsidR="006E6864" w:rsidRPr="004D6174">
        <w:rPr>
          <w:rFonts w:ascii="Times New Roman" w:hAnsi="Times New Roman" w:cs="Times New Roman"/>
          <w:sz w:val="24"/>
          <w:szCs w:val="24"/>
        </w:rPr>
        <w:t xml:space="preserve">contribute to kelp forest </w:t>
      </w:r>
      <w:r w:rsidR="00AD34E2" w:rsidRPr="004D6174">
        <w:rPr>
          <w:rFonts w:ascii="Times New Roman" w:hAnsi="Times New Roman" w:cs="Times New Roman"/>
          <w:sz w:val="24"/>
          <w:szCs w:val="24"/>
        </w:rPr>
        <w:t xml:space="preserve">community </w:t>
      </w:r>
      <w:r w:rsidR="006E6864" w:rsidRPr="004D6174">
        <w:rPr>
          <w:rFonts w:ascii="Times New Roman" w:hAnsi="Times New Roman" w:cs="Times New Roman"/>
          <w:sz w:val="24"/>
          <w:szCs w:val="24"/>
        </w:rPr>
        <w:t xml:space="preserve">dynamics and </w:t>
      </w:r>
      <w:r w:rsidR="00AD34E2" w:rsidRPr="004D6174">
        <w:rPr>
          <w:rFonts w:ascii="Times New Roman" w:hAnsi="Times New Roman" w:cs="Times New Roman"/>
          <w:sz w:val="24"/>
          <w:szCs w:val="24"/>
        </w:rPr>
        <w:t>composition</w:t>
      </w:r>
      <w:commentRangeStart w:id="64"/>
      <w:r w:rsidR="00AD34E2" w:rsidRPr="004D6174">
        <w:rPr>
          <w:rFonts w:ascii="Times New Roman" w:hAnsi="Times New Roman" w:cs="Times New Roman"/>
          <w:sz w:val="24"/>
          <w:szCs w:val="24"/>
        </w:rPr>
        <w:t>.</w:t>
      </w:r>
      <w:commentRangeEnd w:id="64"/>
      <w:r w:rsidR="006E6864" w:rsidRPr="004D6174">
        <w:rPr>
          <w:rStyle w:val="CommentReference"/>
          <w:rFonts w:ascii="Times New Roman" w:hAnsi="Times New Roman" w:cs="Times New Roman"/>
        </w:rPr>
        <w:commentReference w:id="64"/>
      </w:r>
    </w:p>
    <w:p w14:paraId="4BD351D5" w14:textId="49CC76A7" w:rsidR="00275032" w:rsidRPr="004D6174" w:rsidRDefault="006E6864"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One hypothesis for the decoupling of kelp and otter growth rates since 2000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9E4B233A-F6A7-4D85-9374-D14FDC888942&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4D6174">
        <w:rPr>
          <w:rFonts w:ascii="Times New Roman" w:hAnsi="Times New Roman" w:cs="Times New Roman"/>
          <w:sz w:val="24"/>
          <w:szCs w:val="24"/>
        </w:rPr>
        <w:fldChar w:fldCharType="separate"/>
      </w:r>
      <w:r w:rsidR="003C723C" w:rsidRPr="004D6174">
        <w:rPr>
          <w:rFonts w:ascii="Times New Roman" w:hAnsi="Times New Roman" w:cs="Times New Roman"/>
          <w:sz w:val="24"/>
          <w:szCs w:val="24"/>
        </w:rPr>
        <w:t>{Mantua:1997tv, Mantua:2002jp}</w:t>
      </w:r>
      <w:r w:rsidR="003C723C"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It is possible that </w:t>
      </w:r>
      <w:r w:rsidR="00D14B4B" w:rsidRPr="004D6174">
        <w:rPr>
          <w:rFonts w:ascii="Times New Roman" w:hAnsi="Times New Roman" w:cs="Times New Roman"/>
          <w:sz w:val="24"/>
          <w:szCs w:val="24"/>
        </w:rPr>
        <w:t xml:space="preserve">at that time the vast majority of changes in invertebrate grazer abundance due to otter predation had already occurred, and </w:t>
      </w:r>
      <w:del w:id="65" w:author="Frick, Kinsey" w:date="2017-12-21T15:10:00Z">
        <w:r w:rsidR="00D14B4B" w:rsidRPr="004D6174" w:rsidDel="00190ED0">
          <w:rPr>
            <w:rFonts w:ascii="Times New Roman" w:hAnsi="Times New Roman" w:cs="Times New Roman"/>
            <w:sz w:val="24"/>
            <w:szCs w:val="24"/>
          </w:rPr>
          <w:delText xml:space="preserve">at that point </w:delText>
        </w:r>
      </w:del>
      <w:r w:rsidR="00D14B4B" w:rsidRPr="004D6174">
        <w:rPr>
          <w:rFonts w:ascii="Times New Roman" w:hAnsi="Times New Roman" w:cs="Times New Roman"/>
          <w:sz w:val="24"/>
          <w:szCs w:val="24"/>
        </w:rPr>
        <w:t xml:space="preserve">kelp dynamics became more strongly influenced by </w:t>
      </w:r>
      <w:r w:rsidR="00275032" w:rsidRPr="004D6174">
        <w:rPr>
          <w:rFonts w:ascii="Times New Roman" w:hAnsi="Times New Roman" w:cs="Times New Roman"/>
          <w:sz w:val="24"/>
          <w:szCs w:val="24"/>
        </w:rPr>
        <w:t>sea surface temperature, upwelling, nutrient availability and other bottom-up forces</w:t>
      </w:r>
      <w:r w:rsidR="00446249">
        <w:rPr>
          <w:rFonts w:ascii="Times New Roman" w:hAnsi="Times New Roman" w:cs="Times New Roman"/>
          <w:sz w:val="24"/>
          <w:szCs w:val="24"/>
        </w:rPr>
        <w:t xml:space="preserve"> (</w:t>
      </w:r>
      <w:proofErr w:type="spellStart"/>
      <w:r w:rsidR="00446249">
        <w:rPr>
          <w:rFonts w:ascii="Times New Roman" w:hAnsi="Times New Roman" w:cs="Times New Roman"/>
          <w:sz w:val="24"/>
          <w:szCs w:val="24"/>
        </w:rPr>
        <w:t>Pfister</w:t>
      </w:r>
      <w:proofErr w:type="spellEnd"/>
      <w:r w:rsidR="00446249">
        <w:rPr>
          <w:rFonts w:ascii="Times New Roman" w:hAnsi="Times New Roman" w:cs="Times New Roman"/>
          <w:sz w:val="24"/>
          <w:szCs w:val="24"/>
        </w:rPr>
        <w:t xml:space="preserve"> et al. 2017)</w:t>
      </w:r>
      <w:r w:rsidR="00275032" w:rsidRPr="004D6174">
        <w:rPr>
          <w:rFonts w:ascii="Times New Roman" w:hAnsi="Times New Roman" w:cs="Times New Roman"/>
          <w:sz w:val="24"/>
          <w:szCs w:val="24"/>
        </w:rPr>
        <w:t>.</w:t>
      </w:r>
      <w:r w:rsidR="00446249">
        <w:rPr>
          <w:rFonts w:ascii="Times New Roman" w:hAnsi="Times New Roman" w:cs="Times New Roman"/>
          <w:sz w:val="24"/>
          <w:szCs w:val="24"/>
        </w:rPr>
        <w:t xml:space="preserve"> </w:t>
      </w:r>
      <w:r w:rsidR="000D6CA9" w:rsidRPr="004D6174">
        <w:rPr>
          <w:rFonts w:ascii="Times New Roman" w:hAnsi="Times New Roman" w:cs="Times New Roman"/>
          <w:sz w:val="24"/>
          <w:szCs w:val="24"/>
        </w:rPr>
        <w:t>For kelp</w:t>
      </w:r>
      <w:r w:rsidR="001D5A08" w:rsidRPr="004D6174">
        <w:rPr>
          <w:rFonts w:ascii="Times New Roman" w:hAnsi="Times New Roman" w:cs="Times New Roman"/>
          <w:sz w:val="24"/>
          <w:szCs w:val="24"/>
        </w:rPr>
        <w:t xml:space="preserve"> in particular</w:t>
      </w:r>
      <w:r w:rsidR="000D6CA9"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 xml:space="preserve">we expected that the variability in kelp area would be strongly related to </w:t>
      </w:r>
      <w:ins w:id="66" w:author="Frick, Kinsey" w:date="2017-12-21T15:11:00Z">
        <w:r w:rsidR="00190ED0">
          <w:rPr>
            <w:rFonts w:ascii="Times New Roman" w:hAnsi="Times New Roman" w:cs="Times New Roman"/>
            <w:sz w:val="24"/>
            <w:szCs w:val="24"/>
          </w:rPr>
          <w:t xml:space="preserve">wave </w:t>
        </w:r>
      </w:ins>
      <w:r w:rsidR="005F6C85" w:rsidRPr="004D6174">
        <w:rPr>
          <w:rFonts w:ascii="Times New Roman" w:hAnsi="Times New Roman" w:cs="Times New Roman"/>
          <w:sz w:val="24"/>
          <w:szCs w:val="24"/>
        </w:rPr>
        <w:t>exposure at a given site</w:t>
      </w:r>
      <w:r w:rsidR="000D6CA9"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ED3A754E-5F91-4A1F-A662-ADBA0761781F&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down and bottom</w:instrText>
      </w:r>
      <w:r w:rsidR="00D14D60" w:rsidRPr="004D6174">
        <w:rPr>
          <w:rFonts w:ascii="Calibri" w:eastAsia="Calibri" w:hAnsi="Calibri" w:cs="Calibri"/>
          <w:sz w:val="24"/>
          <w:szCs w:val="24"/>
        </w:rPr>
        <w:instrText>‐</w:instrText>
      </w:r>
      <w:r w:rsidR="00D14D60" w:rsidRPr="004D6174">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0D6CA9" w:rsidRPr="004D6174">
        <w:rPr>
          <w:rFonts w:ascii="Times New Roman" w:hAnsi="Times New Roman" w:cs="Times New Roman"/>
          <w:sz w:val="24"/>
          <w:szCs w:val="24"/>
        </w:rPr>
        <w:t>(Reed et al. 2011, Bell et al. 2015)</w:t>
      </w:r>
      <w:r w:rsidR="000D6CA9" w:rsidRPr="004D6174">
        <w:rPr>
          <w:rFonts w:ascii="Times New Roman" w:hAnsi="Times New Roman" w:cs="Times New Roman"/>
          <w:sz w:val="24"/>
          <w:szCs w:val="24"/>
        </w:rPr>
        <w:fldChar w:fldCharType="end"/>
      </w:r>
      <w:r w:rsidR="005F6C85" w:rsidRPr="004D6174">
        <w:rPr>
          <w:rFonts w:ascii="Times New Roman" w:hAnsi="Times New Roman" w:cs="Times New Roman"/>
          <w:sz w:val="24"/>
          <w:szCs w:val="24"/>
        </w:rPr>
        <w:t>.</w:t>
      </w:r>
      <w:r w:rsidR="000D6CA9" w:rsidRPr="004D6174">
        <w:rPr>
          <w:rFonts w:ascii="Times New Roman" w:hAnsi="Times New Roman" w:cs="Times New Roman"/>
          <w:sz w:val="24"/>
          <w:szCs w:val="24"/>
        </w:rPr>
        <w:t xml:space="preserve"> While k</w:t>
      </w:r>
      <w:r w:rsidR="005F6C85" w:rsidRPr="004D6174">
        <w:rPr>
          <w:rFonts w:ascii="Times New Roman" w:hAnsi="Times New Roman" w:cs="Times New Roman"/>
          <w:sz w:val="24"/>
          <w:szCs w:val="24"/>
        </w:rPr>
        <w:t>elp CV</w:t>
      </w:r>
      <w:r w:rsidR="005C1320"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varied substantially among sites</w:t>
      </w:r>
      <w:r w:rsidR="00697B44" w:rsidRPr="004D6174">
        <w:rPr>
          <w:rFonts w:ascii="Times New Roman" w:hAnsi="Times New Roman" w:cs="Times New Roman"/>
          <w:sz w:val="24"/>
          <w:szCs w:val="24"/>
        </w:rPr>
        <w:t xml:space="preserve"> (Fig. S1)</w:t>
      </w:r>
      <w:r w:rsidR="005F6C85"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it</w:t>
      </w:r>
      <w:r w:rsidR="005F6C85" w:rsidRPr="004D6174">
        <w:rPr>
          <w:rFonts w:ascii="Times New Roman" w:hAnsi="Times New Roman" w:cs="Times New Roman"/>
          <w:sz w:val="24"/>
          <w:szCs w:val="24"/>
        </w:rPr>
        <w:t xml:space="preserve"> was unrelated to c</w:t>
      </w:r>
      <w:r w:rsidR="000D6CA9" w:rsidRPr="004D6174">
        <w:rPr>
          <w:rFonts w:ascii="Times New Roman" w:hAnsi="Times New Roman" w:cs="Times New Roman"/>
          <w:sz w:val="24"/>
          <w:szCs w:val="24"/>
        </w:rPr>
        <w:t>alculated wave exposure values</w:t>
      </w:r>
      <w:r w:rsidR="00446249">
        <w:rPr>
          <w:rFonts w:ascii="Times New Roman" w:hAnsi="Times New Roman" w:cs="Times New Roman"/>
          <w:sz w:val="24"/>
          <w:szCs w:val="24"/>
        </w:rPr>
        <w:t xml:space="preserve">. </w:t>
      </w:r>
      <w:commentRangeStart w:id="67"/>
      <w:r w:rsidR="005F6C85" w:rsidRPr="004D6174">
        <w:rPr>
          <w:rFonts w:ascii="Times New Roman" w:hAnsi="Times New Roman" w:cs="Times New Roman"/>
          <w:sz w:val="24"/>
          <w:szCs w:val="24"/>
        </w:rPr>
        <w:t xml:space="preserve">Surprisingly, </w:t>
      </w:r>
      <w:commentRangeEnd w:id="67"/>
      <w:r w:rsidR="00190ED0">
        <w:rPr>
          <w:rStyle w:val="CommentReference"/>
        </w:rPr>
        <w:commentReference w:id="67"/>
      </w:r>
      <w:r w:rsidR="005F6C85" w:rsidRPr="004D6174">
        <w:rPr>
          <w:rFonts w:ascii="Times New Roman" w:hAnsi="Times New Roman" w:cs="Times New Roman"/>
          <w:sz w:val="24"/>
          <w:szCs w:val="24"/>
        </w:rPr>
        <w:t xml:space="preserve">post-2002 </w:t>
      </w:r>
      <w:proofErr w:type="spellStart"/>
      <w:r w:rsidR="005F6C85" w:rsidRPr="004D6174">
        <w:rPr>
          <w:rFonts w:ascii="Times New Roman" w:hAnsi="Times New Roman" w:cs="Times New Roman"/>
          <w:sz w:val="24"/>
          <w:szCs w:val="24"/>
        </w:rPr>
        <w:t>Neah</w:t>
      </w:r>
      <w:proofErr w:type="spellEnd"/>
      <w:r w:rsidR="005F6C85" w:rsidRPr="004D6174">
        <w:rPr>
          <w:rFonts w:ascii="Times New Roman" w:hAnsi="Times New Roman" w:cs="Times New Roman"/>
          <w:sz w:val="24"/>
          <w:szCs w:val="24"/>
        </w:rPr>
        <w:t xml:space="preserve"> Bay had nearly equivalent kelp CVs as five of the other locations on the outer coast including Cape Alava and Destruction Island (</w:t>
      </w:r>
      <w:r w:rsidR="001815AF" w:rsidRPr="004D6174">
        <w:rPr>
          <w:rFonts w:ascii="Times New Roman" w:hAnsi="Times New Roman" w:cs="Times New Roman"/>
          <w:sz w:val="24"/>
          <w:szCs w:val="24"/>
        </w:rPr>
        <w:t xml:space="preserve">Fig. 5; </w:t>
      </w:r>
      <w:proofErr w:type="spellStart"/>
      <w:r w:rsidR="001815AF" w:rsidRPr="004D6174">
        <w:rPr>
          <w:rFonts w:ascii="Times New Roman" w:hAnsi="Times New Roman" w:cs="Times New Roman"/>
          <w:sz w:val="24"/>
          <w:szCs w:val="24"/>
        </w:rPr>
        <w:t>detrended</w:t>
      </w:r>
      <w:proofErr w:type="spellEnd"/>
      <w:r w:rsidR="001815AF" w:rsidRPr="004D6174">
        <w:rPr>
          <w:rFonts w:ascii="Times New Roman" w:hAnsi="Times New Roman" w:cs="Times New Roman"/>
          <w:sz w:val="24"/>
          <w:szCs w:val="24"/>
        </w:rPr>
        <w:t xml:space="preserve"> CV </w:t>
      </w:r>
      <w:r w:rsidR="005C1320" w:rsidRPr="004D6174">
        <w:rPr>
          <w:rFonts w:ascii="Times New Roman" w:hAnsi="Times New Roman" w:cs="Times New Roman"/>
          <w:sz w:val="24"/>
          <w:szCs w:val="24"/>
        </w:rPr>
        <w:t xml:space="preserve">of approximately </w:t>
      </w:r>
      <w:r w:rsidR="001815AF" w:rsidRPr="004D6174">
        <w:rPr>
          <w:rFonts w:ascii="Times New Roman" w:hAnsi="Times New Roman" w:cs="Times New Roman"/>
          <w:sz w:val="24"/>
          <w:szCs w:val="24"/>
        </w:rPr>
        <w:t>0.2</w:t>
      </w:r>
      <w:r w:rsidR="005F6C85" w:rsidRPr="004D6174">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sidRPr="004D6174">
        <w:rPr>
          <w:rFonts w:ascii="Times New Roman" w:hAnsi="Times New Roman" w:cs="Times New Roman"/>
          <w:sz w:val="24"/>
          <w:szCs w:val="24"/>
        </w:rPr>
        <w:t>energy on the coast</w:t>
      </w:r>
      <w:r w:rsidR="005F6C85" w:rsidRPr="004D6174">
        <w:rPr>
          <w:rFonts w:ascii="Times New Roman" w:hAnsi="Times New Roman" w:cs="Times New Roman"/>
          <w:sz w:val="24"/>
          <w:szCs w:val="24"/>
        </w:rPr>
        <w:t xml:space="preserve"> is a relatively low. An alternative prediction is that kelp CV</w:t>
      </w:r>
      <w:r w:rsidR="005C1320" w:rsidRPr="004D6174">
        <w:rPr>
          <w:rFonts w:ascii="Times New Roman" w:hAnsi="Times New Roman" w:cs="Times New Roman"/>
          <w:sz w:val="24"/>
          <w:szCs w:val="24"/>
        </w:rPr>
        <w:t xml:space="preserve"> in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 would decline if sea otters invaded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w:t>
      </w:r>
      <w:r w:rsidR="005F6C85" w:rsidRPr="004D6174">
        <w:rPr>
          <w:rFonts w:ascii="Times New Roman" w:hAnsi="Times New Roman" w:cs="Times New Roman"/>
          <w:sz w:val="24"/>
          <w:szCs w:val="24"/>
        </w:rPr>
        <w:t xml:space="preserve">, as kelp CV appears to be </w:t>
      </w:r>
      <w:r w:rsidR="00A42051" w:rsidRPr="004D6174">
        <w:rPr>
          <w:rFonts w:ascii="Times New Roman" w:hAnsi="Times New Roman" w:cs="Times New Roman"/>
          <w:sz w:val="24"/>
          <w:szCs w:val="24"/>
        </w:rPr>
        <w:t>potential</w:t>
      </w:r>
      <w:r w:rsidR="00FD60E7" w:rsidRPr="004D6174">
        <w:rPr>
          <w:rFonts w:ascii="Times New Roman" w:hAnsi="Times New Roman" w:cs="Times New Roman"/>
          <w:sz w:val="24"/>
          <w:szCs w:val="24"/>
        </w:rPr>
        <w:t>ly</w:t>
      </w:r>
      <w:r w:rsidR="005F6C85" w:rsidRPr="004D6174">
        <w:rPr>
          <w:rFonts w:ascii="Times New Roman" w:hAnsi="Times New Roman" w:cs="Times New Roman"/>
          <w:sz w:val="24"/>
          <w:szCs w:val="24"/>
        </w:rPr>
        <w:t xml:space="preserve"> related to the number of otters present at each site (F</w:t>
      </w:r>
      <w:r w:rsidR="00EA025B" w:rsidRPr="004D6174">
        <w:rPr>
          <w:rFonts w:ascii="Times New Roman" w:hAnsi="Times New Roman" w:cs="Times New Roman"/>
          <w:sz w:val="24"/>
          <w:szCs w:val="24"/>
        </w:rPr>
        <w:t>ig</w:t>
      </w:r>
      <w:r w:rsidR="005F6C85"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5</w:t>
      </w:r>
      <w:r w:rsidR="005F6C85"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1D5A08" w:rsidRPr="004D6174">
        <w:rPr>
          <w:rFonts w:ascii="Times New Roman" w:hAnsi="Times New Roman" w:cs="Times New Roman"/>
          <w:sz w:val="24"/>
          <w:szCs w:val="24"/>
        </w:rPr>
        <w:t xml:space="preserve">While we cannot </w:t>
      </w:r>
      <w:ins w:id="68" w:author="Frick, Kinsey" w:date="2017-12-21T15:12:00Z">
        <w:r w:rsidR="00190ED0" w:rsidRPr="004D6174">
          <w:rPr>
            <w:rFonts w:ascii="Times New Roman" w:hAnsi="Times New Roman" w:cs="Times New Roman"/>
            <w:sz w:val="24"/>
            <w:szCs w:val="24"/>
          </w:rPr>
          <w:t xml:space="preserve">definitively </w:t>
        </w:r>
      </w:ins>
      <w:r w:rsidR="001D5A08" w:rsidRPr="004D6174">
        <w:rPr>
          <w:rFonts w:ascii="Times New Roman" w:hAnsi="Times New Roman" w:cs="Times New Roman"/>
          <w:sz w:val="24"/>
          <w:szCs w:val="24"/>
        </w:rPr>
        <w:t xml:space="preserve">identify </w:t>
      </w:r>
      <w:del w:id="69" w:author="Frick, Kinsey" w:date="2017-12-21T15:12:00Z">
        <w:r w:rsidR="001D5A08" w:rsidRPr="004D6174" w:rsidDel="00190ED0">
          <w:rPr>
            <w:rFonts w:ascii="Times New Roman" w:hAnsi="Times New Roman" w:cs="Times New Roman"/>
            <w:sz w:val="24"/>
            <w:szCs w:val="24"/>
          </w:rPr>
          <w:delText xml:space="preserve">definitively </w:delText>
        </w:r>
      </w:del>
      <w:r w:rsidR="001D5A08" w:rsidRPr="004D6174">
        <w:rPr>
          <w:rFonts w:ascii="Times New Roman" w:hAnsi="Times New Roman" w:cs="Times New Roman"/>
          <w:sz w:val="24"/>
          <w:szCs w:val="24"/>
        </w:rPr>
        <w:t>what caused the decoupling of otter and kelp dynamics in OCNMS, shifts in factors controlling alternate states within ecological communities are not without precedent in other systems (</w:t>
      </w:r>
      <w:commentRangeStart w:id="70"/>
      <w:proofErr w:type="spellStart"/>
      <w:r w:rsidR="001D5A08" w:rsidRPr="004D6174">
        <w:rPr>
          <w:rFonts w:ascii="Times New Roman" w:hAnsi="Times New Roman" w:cs="Times New Roman"/>
          <w:sz w:val="24"/>
          <w:szCs w:val="24"/>
        </w:rPr>
        <w:t>Petraitis</w:t>
      </w:r>
      <w:proofErr w:type="spellEnd"/>
      <w:r w:rsidR="001D5A08" w:rsidRPr="004D6174">
        <w:rPr>
          <w:rFonts w:ascii="Times New Roman" w:hAnsi="Times New Roman" w:cs="Times New Roman"/>
          <w:sz w:val="24"/>
          <w:szCs w:val="24"/>
        </w:rPr>
        <w:t xml:space="preserve"> intertidal stuff</w:t>
      </w:r>
      <w:commentRangeEnd w:id="70"/>
      <w:r w:rsidR="00E84C0E">
        <w:rPr>
          <w:rStyle w:val="CommentReference"/>
        </w:rPr>
        <w:commentReference w:id="70"/>
      </w:r>
      <w:r w:rsidR="001D5A08" w:rsidRPr="004D6174">
        <w:rPr>
          <w:rFonts w:ascii="Times New Roman" w:hAnsi="Times New Roman" w:cs="Times New Roman"/>
          <w:sz w:val="24"/>
          <w:szCs w:val="24"/>
        </w:rPr>
        <w:t xml:space="preserve">, Bellwood et al. sleeping functional </w:t>
      </w:r>
      <w:r w:rsidR="001D5A08" w:rsidRPr="004D6174">
        <w:rPr>
          <w:rFonts w:ascii="Times New Roman" w:hAnsi="Times New Roman" w:cs="Times New Roman"/>
          <w:sz w:val="24"/>
          <w:szCs w:val="24"/>
        </w:rPr>
        <w:lastRenderedPageBreak/>
        <w:t>group on coral reefs). Our study adds richness and complexity to the classic trophic cascade explanation for the dynamics of kelp forest communities in the presence of sea otters.</w:t>
      </w:r>
    </w:p>
    <w:p w14:paraId="4509C69E" w14:textId="1DE01CF8" w:rsidR="005F6C85" w:rsidRPr="004D6174" w:rsidRDefault="00275032"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Beyond the</w:t>
      </w:r>
      <w:del w:id="71" w:author="Frick, Kinsey" w:date="2017-12-21T15:12:00Z">
        <w:r w:rsidRPr="004D6174" w:rsidDel="00190ED0">
          <w:rPr>
            <w:rFonts w:ascii="Times New Roman" w:hAnsi="Times New Roman" w:cs="Times New Roman"/>
            <w:sz w:val="24"/>
            <w:szCs w:val="24"/>
          </w:rPr>
          <w:delText>e</w:delText>
        </w:r>
      </w:del>
      <w:r w:rsidRPr="004D6174">
        <w:rPr>
          <w:rFonts w:ascii="Times New Roman" w:hAnsi="Times New Roman" w:cs="Times New Roman"/>
          <w:sz w:val="24"/>
          <w:szCs w:val="24"/>
        </w:rPr>
        <w:t xml:space="preserve"> mean effects of sea otters on kelp and invertebrates, both kelp area and the benthic invertebrate community showed reduced variability as sea otter abundance increased. </w:t>
      </w:r>
      <w:r w:rsidR="00EA025B" w:rsidRPr="004D6174">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4D6174">
        <w:rPr>
          <w:rFonts w:ascii="Times New Roman" w:hAnsi="Times New Roman" w:cs="Times New Roman"/>
          <w:sz w:val="24"/>
          <w:szCs w:val="24"/>
        </w:rPr>
        <w:t xml:space="preserve">due to </w:t>
      </w:r>
      <w:r w:rsidR="0099573E" w:rsidRPr="004D6174">
        <w:rPr>
          <w:rFonts w:ascii="Times New Roman" w:hAnsi="Times New Roman" w:cs="Times New Roman"/>
          <w:sz w:val="24"/>
          <w:szCs w:val="24"/>
        </w:rPr>
        <w:t xml:space="preserve">the connection between </w:t>
      </w:r>
      <w:r w:rsidR="00AC7B52" w:rsidRPr="004D6174">
        <w:rPr>
          <w:rFonts w:ascii="Times New Roman" w:hAnsi="Times New Roman" w:cs="Times New Roman"/>
          <w:sz w:val="24"/>
          <w:szCs w:val="24"/>
        </w:rPr>
        <w:t xml:space="preserve">canopy </w:t>
      </w:r>
      <w:r w:rsidR="00EA025B" w:rsidRPr="004D6174">
        <w:rPr>
          <w:rFonts w:ascii="Times New Roman" w:hAnsi="Times New Roman" w:cs="Times New Roman"/>
          <w:sz w:val="24"/>
          <w:szCs w:val="24"/>
        </w:rPr>
        <w:t>kelp</w:t>
      </w:r>
      <w:r w:rsidR="00AC7B52" w:rsidRPr="004D6174">
        <w:rPr>
          <w:rFonts w:ascii="Times New Roman" w:hAnsi="Times New Roman" w:cs="Times New Roman"/>
          <w:sz w:val="24"/>
          <w:szCs w:val="24"/>
        </w:rPr>
        <w:t>s</w:t>
      </w:r>
      <w:r w:rsidR="00FD60E7" w:rsidRPr="004D6174">
        <w:rPr>
          <w:rFonts w:ascii="Times New Roman" w:hAnsi="Times New Roman" w:cs="Times New Roman"/>
          <w:sz w:val="24"/>
          <w:szCs w:val="24"/>
        </w:rPr>
        <w:t>,</w:t>
      </w:r>
      <w:commentRangeStart w:id="72"/>
      <w:r w:rsidR="00FD60E7" w:rsidRPr="004D6174">
        <w:rPr>
          <w:rFonts w:ascii="Times New Roman" w:hAnsi="Times New Roman" w:cs="Times New Roman"/>
          <w:sz w:val="24"/>
          <w:szCs w:val="24"/>
        </w:rPr>
        <w:t xml:space="preserve"> benthic community structure</w:t>
      </w:r>
      <w:commentRangeEnd w:id="72"/>
      <w:r w:rsidR="00FD60E7" w:rsidRPr="004D6174">
        <w:rPr>
          <w:rStyle w:val="CommentReference"/>
          <w:rFonts w:ascii="Times New Roman" w:hAnsi="Times New Roman" w:cs="Times New Roman"/>
        </w:rPr>
        <w:commentReference w:id="72"/>
      </w:r>
      <w:r w:rsidR="00D14D60" w:rsidRPr="004D6174">
        <w:rPr>
          <w:rFonts w:ascii="Times New Roman" w:hAnsi="Times New Roman" w:cs="Times New Roman"/>
          <w:sz w:val="24"/>
          <w:szCs w:val="24"/>
        </w:rPr>
        <w:t xml:space="preserve"> </w:t>
      </w:r>
      <w:r w:rsidR="00D14D60"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DD01DA2-BF97-44AA-A956-C35C134B876E&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4D6174">
        <w:rPr>
          <w:rFonts w:ascii="Times New Roman" w:hAnsi="Times New Roman" w:cs="Times New Roman"/>
          <w:sz w:val="24"/>
          <w:szCs w:val="24"/>
        </w:rPr>
        <w:fldChar w:fldCharType="separate"/>
      </w:r>
      <w:r w:rsidR="00D14D60" w:rsidRPr="004D6174">
        <w:rPr>
          <w:rFonts w:ascii="Times New Roman" w:hAnsi="Times New Roman" w:cs="Times New Roman"/>
          <w:sz w:val="24"/>
          <w:szCs w:val="24"/>
        </w:rPr>
        <w:t>{Arkema:2009to}</w:t>
      </w:r>
      <w:r w:rsidR="00D14D60"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99573E" w:rsidRPr="004D6174">
        <w:rPr>
          <w:rFonts w:ascii="Times New Roman" w:hAnsi="Times New Roman" w:cs="Times New Roman"/>
          <w:sz w:val="24"/>
          <w:szCs w:val="24"/>
        </w:rPr>
        <w:t xml:space="preserve">and </w:t>
      </w:r>
      <w:r w:rsidR="00697B44" w:rsidRPr="004D6174">
        <w:rPr>
          <w:rFonts w:ascii="Times New Roman" w:hAnsi="Times New Roman" w:cs="Times New Roman"/>
          <w:sz w:val="24"/>
          <w:szCs w:val="24"/>
        </w:rPr>
        <w:t>various</w:t>
      </w:r>
      <w:r w:rsidR="00AC7B52"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ecosystem ser</w:t>
      </w:r>
      <w:r w:rsidR="00AC7B52" w:rsidRPr="004D6174">
        <w:rPr>
          <w:rFonts w:ascii="Times New Roman" w:hAnsi="Times New Roman" w:cs="Times New Roman"/>
          <w:sz w:val="24"/>
          <w:szCs w:val="24"/>
        </w:rPr>
        <w:t>v</w:t>
      </w:r>
      <w:r w:rsidR="00EA025B" w:rsidRPr="004D6174">
        <w:rPr>
          <w:rFonts w:ascii="Times New Roman" w:hAnsi="Times New Roman" w:cs="Times New Roman"/>
          <w:sz w:val="24"/>
          <w:szCs w:val="24"/>
        </w:rPr>
        <w:t>i</w:t>
      </w:r>
      <w:r w:rsidR="00AC7B52" w:rsidRPr="004D6174">
        <w:rPr>
          <w:rFonts w:ascii="Times New Roman" w:hAnsi="Times New Roman" w:cs="Times New Roman"/>
          <w:sz w:val="24"/>
          <w:szCs w:val="24"/>
        </w:rPr>
        <w:t>c</w:t>
      </w:r>
      <w:r w:rsidR="00EA025B" w:rsidRPr="004D6174">
        <w:rPr>
          <w:rFonts w:ascii="Times New Roman" w:hAnsi="Times New Roman" w:cs="Times New Roman"/>
          <w:sz w:val="24"/>
          <w:szCs w:val="24"/>
        </w:rPr>
        <w:t xml:space="preserve">es </w:t>
      </w:r>
      <w:r w:rsidR="00EA025B" w:rsidRPr="004D6174">
        <w:rPr>
          <w:rFonts w:ascii="Times New Roman" w:hAnsi="Times New Roman" w:cs="Times New Roman"/>
          <w:sz w:val="24"/>
          <w:szCs w:val="24"/>
        </w:rPr>
        <w:fldChar w:fldCharType="begin"/>
      </w:r>
      <w:r w:rsidR="00D14D60" w:rsidRPr="004D6174">
        <w:rPr>
          <w:rFonts w:ascii="Times New Roman" w:hAnsi="Times New Roman" w:cs="Times New Roman"/>
          <w:sz w:val="24"/>
          <w:szCs w:val="24"/>
        </w:rPr>
        <w:instrText xml:space="preserve"> ADDIN PAPERS2_CITATIONS &lt;citation&gt;&lt;uuid&gt;77930EEE-ECD5-43D5-AA22-D488836FD116&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4D6174">
        <w:rPr>
          <w:rFonts w:ascii="Times New Roman" w:hAnsi="Times New Roman" w:cs="Times New Roman"/>
          <w:sz w:val="24"/>
          <w:szCs w:val="24"/>
        </w:rPr>
        <w:fldChar w:fldCharType="separate"/>
      </w:r>
      <w:r w:rsidR="003E45D4" w:rsidRPr="004D6174">
        <w:rPr>
          <w:rFonts w:ascii="Times New Roman" w:hAnsi="Times New Roman" w:cs="Times New Roman"/>
          <w:sz w:val="24"/>
          <w:szCs w:val="24"/>
        </w:rPr>
        <w:t>(Wilmers et al. 2012, Pinsky &amp; Fogarty 2012)</w:t>
      </w:r>
      <w:r w:rsidR="00EA025B" w:rsidRPr="004D6174">
        <w:rPr>
          <w:rFonts w:ascii="Times New Roman" w:hAnsi="Times New Roman" w:cs="Times New Roman"/>
          <w:sz w:val="24"/>
          <w:szCs w:val="24"/>
        </w:rPr>
        <w:fldChar w:fldCharType="end"/>
      </w:r>
      <w:r w:rsidR="00AC7B52" w:rsidRPr="004D6174">
        <w:rPr>
          <w:rFonts w:ascii="Times New Roman" w:hAnsi="Times New Roman" w:cs="Times New Roman"/>
          <w:sz w:val="24"/>
          <w:szCs w:val="24"/>
        </w:rPr>
        <w:t>.</w:t>
      </w:r>
      <w:r w:rsidR="005C1320"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For benthic invertebrates,</w:t>
      </w:r>
      <w:r w:rsidR="00A42051"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b</w:t>
      </w:r>
      <w:r w:rsidR="00A42051" w:rsidRPr="004D6174">
        <w:rPr>
          <w:rFonts w:ascii="Times New Roman" w:hAnsi="Times New Roman" w:cs="Times New Roman"/>
          <w:sz w:val="24"/>
          <w:szCs w:val="24"/>
        </w:rPr>
        <w:t xml:space="preserve">oth multivariate and univariate analyses show that </w:t>
      </w:r>
      <w:r w:rsidR="00A953BB" w:rsidRPr="004D6174">
        <w:rPr>
          <w:rFonts w:ascii="Times New Roman" w:hAnsi="Times New Roman" w:cs="Times New Roman"/>
          <w:sz w:val="24"/>
          <w:szCs w:val="24"/>
        </w:rPr>
        <w:t xml:space="preserve">invertebrate communities </w:t>
      </w:r>
      <w:r w:rsidR="004A1542" w:rsidRPr="004D6174">
        <w:rPr>
          <w:rFonts w:ascii="Times New Roman" w:hAnsi="Times New Roman" w:cs="Times New Roman"/>
          <w:sz w:val="24"/>
          <w:szCs w:val="24"/>
        </w:rPr>
        <w:t>cluster by year rather than spatial region, suggesting the primary driver of communities is a temporal rather tha</w:t>
      </w:r>
      <w:r w:rsidR="00564E72" w:rsidRPr="004D6174">
        <w:rPr>
          <w:rFonts w:ascii="Times New Roman" w:hAnsi="Times New Roman" w:cs="Times New Roman"/>
          <w:sz w:val="24"/>
          <w:szCs w:val="24"/>
        </w:rPr>
        <w:t>n</w:t>
      </w:r>
      <w:r w:rsidR="004A1542" w:rsidRPr="004D6174">
        <w:rPr>
          <w:rFonts w:ascii="Times New Roman" w:hAnsi="Times New Roman" w:cs="Times New Roman"/>
          <w:sz w:val="24"/>
          <w:szCs w:val="24"/>
        </w:rPr>
        <w:t xml:space="preserve"> a spatial process</w:t>
      </w:r>
      <w:r w:rsidR="000D6CA9" w:rsidRPr="004D6174">
        <w:rPr>
          <w:rFonts w:ascii="Times New Roman" w:hAnsi="Times New Roman" w:cs="Times New Roman"/>
          <w:sz w:val="24"/>
          <w:szCs w:val="24"/>
        </w:rPr>
        <w:t xml:space="preserve"> (Fig. 6,</w:t>
      </w:r>
      <w:r w:rsidR="00E84C0E">
        <w:rPr>
          <w:rFonts w:ascii="Times New Roman" w:hAnsi="Times New Roman" w:cs="Times New Roman"/>
          <w:sz w:val="24"/>
          <w:szCs w:val="24"/>
        </w:rPr>
        <w:t xml:space="preserve"> </w:t>
      </w:r>
      <w:r w:rsidR="000D6CA9" w:rsidRPr="004D6174">
        <w:rPr>
          <w:rFonts w:ascii="Times New Roman" w:hAnsi="Times New Roman" w:cs="Times New Roman"/>
          <w:sz w:val="24"/>
          <w:szCs w:val="24"/>
        </w:rPr>
        <w:t xml:space="preserve">7). </w:t>
      </w:r>
      <w:r w:rsidR="001C6750" w:rsidRPr="004D6174">
        <w:rPr>
          <w:rFonts w:ascii="Times New Roman" w:hAnsi="Times New Roman" w:cs="Times New Roman"/>
          <w:sz w:val="24"/>
          <w:szCs w:val="24"/>
        </w:rPr>
        <w:t>Thus</w:t>
      </w:r>
      <w:r w:rsidR="00564E72" w:rsidRPr="004D6174">
        <w:rPr>
          <w:rFonts w:ascii="Times New Roman" w:hAnsi="Times New Roman" w:cs="Times New Roman"/>
          <w:sz w:val="24"/>
          <w:szCs w:val="24"/>
        </w:rPr>
        <w:t xml:space="preserve"> both kelp and invertebrates show evidence of homogenization </w:t>
      </w:r>
      <w:r w:rsidR="001C6750" w:rsidRPr="004D6174">
        <w:rPr>
          <w:rFonts w:ascii="Times New Roman" w:hAnsi="Times New Roman" w:cs="Times New Roman"/>
          <w:sz w:val="24"/>
          <w:szCs w:val="24"/>
        </w:rPr>
        <w:t xml:space="preserve">in concert </w:t>
      </w:r>
      <w:r w:rsidR="00564E72" w:rsidRPr="004D6174">
        <w:rPr>
          <w:rFonts w:ascii="Times New Roman" w:hAnsi="Times New Roman" w:cs="Times New Roman"/>
          <w:sz w:val="24"/>
          <w:szCs w:val="24"/>
        </w:rPr>
        <w:t>with the expan</w:t>
      </w:r>
      <w:r w:rsidR="0015572B" w:rsidRPr="004D6174">
        <w:rPr>
          <w:rFonts w:ascii="Times New Roman" w:hAnsi="Times New Roman" w:cs="Times New Roman"/>
          <w:sz w:val="24"/>
          <w:szCs w:val="24"/>
        </w:rPr>
        <w:t xml:space="preserve">sion of sea otters, which aligns with previous suggestions that </w:t>
      </w:r>
      <w:r w:rsidR="009974B7" w:rsidRPr="004D6174">
        <w:rPr>
          <w:rFonts w:ascii="Times New Roman" w:hAnsi="Times New Roman" w:cs="Times New Roman"/>
          <w:sz w:val="24"/>
          <w:szCs w:val="24"/>
        </w:rPr>
        <w:t xml:space="preserve">sea </w:t>
      </w:r>
      <w:r w:rsidR="0015572B" w:rsidRPr="004D6174">
        <w:rPr>
          <w:rFonts w:ascii="Times New Roman" w:hAnsi="Times New Roman" w:cs="Times New Roman"/>
          <w:sz w:val="24"/>
          <w:szCs w:val="24"/>
        </w:rPr>
        <w:t>urchin dominated</w:t>
      </w:r>
      <w:r w:rsidR="009974B7" w:rsidRPr="004D6174">
        <w:rPr>
          <w:rFonts w:ascii="Times New Roman" w:hAnsi="Times New Roman" w:cs="Times New Roman"/>
          <w:sz w:val="24"/>
          <w:szCs w:val="24"/>
        </w:rPr>
        <w:t xml:space="preserve"> habitats may show more variability than sea otter controlled habitats </w:t>
      </w:r>
      <w:r w:rsidR="0015572B"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D483E076-35EB-42CE-86A6-02C634DBDF2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5572B"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w:t>
      </w:r>
      <w:r w:rsidR="001C6750" w:rsidRPr="004D6174">
        <w:rPr>
          <w:rFonts w:ascii="Times New Roman" w:hAnsi="Times New Roman" w:cs="Times New Roman"/>
          <w:sz w:val="24"/>
          <w:szCs w:val="24"/>
        </w:rPr>
        <w:t>W</w:t>
      </w:r>
      <w:r w:rsidR="009974B7" w:rsidRPr="004D6174">
        <w:rPr>
          <w:rFonts w:ascii="Times New Roman" w:hAnsi="Times New Roman" w:cs="Times New Roman"/>
          <w:sz w:val="24"/>
          <w:szCs w:val="24"/>
        </w:rPr>
        <w:t xml:space="preserve">e acknowledge that there are potentially many consequences for other groups including understory algae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EDF03DD2-2645-4D24-A55F-F69572C93127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9974B7"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and fish </w:t>
      </w:r>
      <w:r w:rsidR="009974B7"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9EC4075F-C86E-4895-ABBC-C17AE865E41B&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(Markel &amp; Shurin 2015)</w:t>
      </w:r>
      <w:r w:rsidR="009974B7" w:rsidRPr="004D6174">
        <w:rPr>
          <w:rFonts w:ascii="Times New Roman" w:hAnsi="Times New Roman" w:cs="Times New Roman"/>
          <w:sz w:val="24"/>
          <w:szCs w:val="24"/>
        </w:rPr>
        <w:fldChar w:fldCharType="end"/>
      </w:r>
      <w:r w:rsidR="00D04458" w:rsidRPr="004D6174">
        <w:rPr>
          <w:rFonts w:ascii="Times New Roman" w:hAnsi="Times New Roman" w:cs="Times New Roman"/>
          <w:sz w:val="24"/>
          <w:szCs w:val="24"/>
        </w:rPr>
        <w:t xml:space="preserve"> that we cannot explore </w:t>
      </w:r>
      <w:del w:id="73" w:author="Frick, Kinsey" w:date="2017-12-21T15:12:00Z">
        <w:r w:rsidR="00D04458" w:rsidRPr="004D6174" w:rsidDel="00190ED0">
          <w:rPr>
            <w:rFonts w:ascii="Times New Roman" w:hAnsi="Times New Roman" w:cs="Times New Roman"/>
            <w:sz w:val="24"/>
            <w:szCs w:val="24"/>
          </w:rPr>
          <w:delText>in this manuscript</w:delText>
        </w:r>
      </w:del>
      <w:ins w:id="74" w:author="Frick, Kinsey" w:date="2017-12-21T15:12:00Z">
        <w:r w:rsidR="00190ED0">
          <w:rPr>
            <w:rFonts w:ascii="Times New Roman" w:hAnsi="Times New Roman" w:cs="Times New Roman"/>
            <w:sz w:val="24"/>
            <w:szCs w:val="24"/>
          </w:rPr>
          <w:t>here</w:t>
        </w:r>
      </w:ins>
      <w:r w:rsidR="00D04458" w:rsidRPr="004D6174">
        <w:rPr>
          <w:rFonts w:ascii="Times New Roman" w:hAnsi="Times New Roman" w:cs="Times New Roman"/>
          <w:sz w:val="24"/>
          <w:szCs w:val="24"/>
        </w:rPr>
        <w:t>.</w:t>
      </w:r>
    </w:p>
    <w:p w14:paraId="2F8EDC48" w14:textId="547758E7" w:rsidR="007354B3" w:rsidRPr="004D6174" w:rsidRDefault="0099573E" w:rsidP="008E556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w:t>
      </w:r>
      <w:del w:id="75" w:author="Frick, Kinsey" w:date="2017-12-21T15:12:00Z">
        <w:r w:rsidRPr="004D6174" w:rsidDel="00190ED0">
          <w:rPr>
            <w:rFonts w:ascii="Times New Roman" w:hAnsi="Times New Roman" w:cs="Times New Roman"/>
            <w:sz w:val="24"/>
            <w:szCs w:val="24"/>
          </w:rPr>
          <w:delText xml:space="preserve">abundant </w:delText>
        </w:r>
      </w:del>
      <w:ins w:id="76" w:author="Frick, Kinsey" w:date="2017-12-21T15:12:00Z">
        <w:r w:rsidR="00190ED0">
          <w:rPr>
            <w:rFonts w:ascii="Times New Roman" w:hAnsi="Times New Roman" w:cs="Times New Roman"/>
            <w:sz w:val="24"/>
            <w:szCs w:val="24"/>
          </w:rPr>
          <w:t>ample</w:t>
        </w:r>
        <w:r w:rsidR="00190ED0" w:rsidRPr="004D6174">
          <w:rPr>
            <w:rFonts w:ascii="Times New Roman" w:hAnsi="Times New Roman" w:cs="Times New Roman"/>
            <w:sz w:val="24"/>
            <w:szCs w:val="24"/>
          </w:rPr>
          <w:t xml:space="preserve"> </w:t>
        </w:r>
      </w:ins>
      <w:r w:rsidRPr="004D6174">
        <w:rPr>
          <w:rFonts w:ascii="Times New Roman" w:hAnsi="Times New Roman" w:cs="Times New Roman"/>
          <w:sz w:val="24"/>
          <w:szCs w:val="24"/>
        </w:rPr>
        <w:t xml:space="preserve">evidence </w:t>
      </w:r>
      <w:r w:rsidR="00FD60E7" w:rsidRPr="004D6174">
        <w:rPr>
          <w:rFonts w:ascii="Times New Roman" w:hAnsi="Times New Roman" w:cs="Times New Roman"/>
          <w:sz w:val="24"/>
          <w:szCs w:val="24"/>
        </w:rPr>
        <w:t xml:space="preserve">that </w:t>
      </w:r>
      <w:r w:rsidRPr="004D6174">
        <w:rPr>
          <w:rFonts w:ascii="Times New Roman" w:hAnsi="Times New Roman" w:cs="Times New Roman"/>
          <w:sz w:val="24"/>
          <w:szCs w:val="24"/>
        </w:rPr>
        <w:t xml:space="preserve">other factors have affected the abundance of some invertebrate groups </w:t>
      </w:r>
      <w:r w:rsidR="00E22C95"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46964D35-C162-4574-8470-C5A7D1A9CB43&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(e.g. sea star wasting disease outbreak in 2013-4; Eisenlord et al. 2016)</w:t>
      </w:r>
      <w:r w:rsidR="00E22C95"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 p</w:t>
      </w:r>
      <w:r w:rsidRPr="004D6174">
        <w:rPr>
          <w:rFonts w:ascii="Times New Roman" w:hAnsi="Times New Roman" w:cs="Times New Roman"/>
          <w:sz w:val="24"/>
          <w:szCs w:val="24"/>
        </w:rPr>
        <w:t xml:space="preserve">ersonal observations of one of the authors (AOS) between 2003 and 2009 at two sites - </w:t>
      </w: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 and Pt. of the Arches - do not support radical changes in invertebrate abundances during </w:t>
      </w:r>
      <w:r w:rsidRPr="004D6174">
        <w:rPr>
          <w:rFonts w:ascii="Times New Roman" w:hAnsi="Times New Roman" w:cs="Times New Roman"/>
          <w:sz w:val="24"/>
          <w:szCs w:val="24"/>
        </w:rPr>
        <w:lastRenderedPageBreak/>
        <w:t>the 1999 to 2015 gap in our invertebrate time-series. We cannot exclude the possibility of strong variability in invertebrate communities driving these patterns but we suggest that is an unlikely driver of observed kelp patterns.</w:t>
      </w:r>
    </w:p>
    <w:p w14:paraId="3E36CC6F" w14:textId="6D4BAAF6" w:rsidR="005F6C85" w:rsidRPr="004D6174" w:rsidRDefault="001C6750" w:rsidP="00DF3BB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Looking to the future, </w:t>
      </w:r>
      <w:r w:rsidR="005F578C"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w:t>
      </w:r>
      <w:r w:rsidR="007354B3" w:rsidRPr="004D6174">
        <w:rPr>
          <w:rFonts w:ascii="Times New Roman" w:hAnsi="Times New Roman" w:cs="Times New Roman"/>
          <w:sz w:val="24"/>
          <w:szCs w:val="24"/>
        </w:rPr>
        <w:t>tter numbers appear to have stabilized in much of the northern part of the OCNMS</w:t>
      </w:r>
      <w:r w:rsidRPr="004D6174">
        <w:rPr>
          <w:rFonts w:ascii="Times New Roman" w:hAnsi="Times New Roman" w:cs="Times New Roman"/>
          <w:sz w:val="24"/>
          <w:szCs w:val="24"/>
        </w:rPr>
        <w:t xml:space="preserve"> (Fig. 2)</w:t>
      </w:r>
      <w:r w:rsidR="007354B3" w:rsidRPr="004D6174">
        <w:rPr>
          <w:rFonts w:ascii="Times New Roman" w:hAnsi="Times New Roman" w:cs="Times New Roman"/>
          <w:sz w:val="24"/>
          <w:szCs w:val="24"/>
        </w:rPr>
        <w:t xml:space="preserve"> and </w:t>
      </w:r>
      <w:r w:rsidRPr="004D6174">
        <w:rPr>
          <w:rFonts w:ascii="Times New Roman" w:hAnsi="Times New Roman" w:cs="Times New Roman"/>
          <w:sz w:val="24"/>
          <w:szCs w:val="24"/>
        </w:rPr>
        <w:t xml:space="preserve">may be </w:t>
      </w:r>
      <w:r w:rsidR="005F578C" w:rsidRPr="004D6174">
        <w:rPr>
          <w:rFonts w:ascii="Times New Roman" w:hAnsi="Times New Roman" w:cs="Times New Roman"/>
          <w:sz w:val="24"/>
          <w:szCs w:val="24"/>
        </w:rPr>
        <w:t xml:space="preserve">at or near </w:t>
      </w:r>
      <w:r w:rsidR="007354B3" w:rsidRPr="004D6174">
        <w:rPr>
          <w:rFonts w:ascii="Times New Roman" w:hAnsi="Times New Roman" w:cs="Times New Roman"/>
          <w:sz w:val="24"/>
          <w:szCs w:val="24"/>
        </w:rPr>
        <w:t>carrying capacity</w:t>
      </w:r>
      <w:r w:rsidRPr="004D6174">
        <w:rPr>
          <w:rFonts w:ascii="Times New Roman" w:hAnsi="Times New Roman" w:cs="Times New Roman"/>
          <w:sz w:val="24"/>
          <w:szCs w:val="24"/>
        </w:rPr>
        <w:t xml:space="preserve"> in this region</w:t>
      </w:r>
      <w:r w:rsidR="007354B3" w:rsidRPr="004D6174">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sidRPr="004D6174">
        <w:rPr>
          <w:rFonts w:ascii="Times New Roman" w:hAnsi="Times New Roman" w:cs="Times New Roman"/>
          <w:sz w:val="24"/>
          <w:szCs w:val="24"/>
        </w:rPr>
        <w:t>Rocky subtidal and kelp forest habitats support higher densities of sea otters</w:t>
      </w:r>
      <w:r w:rsidRPr="004D6174">
        <w:rPr>
          <w:rFonts w:ascii="Times New Roman" w:hAnsi="Times New Roman" w:cs="Times New Roman"/>
          <w:sz w:val="24"/>
          <w:szCs w:val="24"/>
        </w:rPr>
        <w:t xml:space="preserve"> in Washington</w:t>
      </w:r>
      <w:r w:rsidR="00084CDD" w:rsidRPr="004D6174">
        <w:rPr>
          <w:rFonts w:ascii="Times New Roman" w:hAnsi="Times New Roman" w:cs="Times New Roman"/>
          <w:sz w:val="24"/>
          <w:szCs w:val="24"/>
        </w:rPr>
        <w:t xml:space="preserve"> than either sandy</w:t>
      </w:r>
      <w:r w:rsidRPr="004D6174">
        <w:rPr>
          <w:rFonts w:ascii="Times New Roman" w:hAnsi="Times New Roman" w:cs="Times New Roman"/>
          <w:sz w:val="24"/>
          <w:szCs w:val="24"/>
        </w:rPr>
        <w:t xml:space="preserve"> bottom</w:t>
      </w:r>
      <w:r w:rsidR="00084CDD" w:rsidRPr="004D6174">
        <w:rPr>
          <w:rFonts w:ascii="Times New Roman" w:hAnsi="Times New Roman" w:cs="Times New Roman"/>
          <w:sz w:val="24"/>
          <w:szCs w:val="24"/>
        </w:rPr>
        <w:t xml:space="preserve"> or estuarine habitats </w:t>
      </w:r>
      <w:r w:rsidR="00084CDD"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44775554-AB6E-47BF-A08C-F95211B16080&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(Laidre et al. 2001, 2002)</w:t>
      </w:r>
      <w:r w:rsidR="00084CD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sidRPr="004D6174">
        <w:rPr>
          <w:rFonts w:ascii="Times New Roman" w:hAnsi="Times New Roman" w:cs="Times New Roman"/>
          <w:sz w:val="24"/>
          <w:szCs w:val="24"/>
        </w:rPr>
        <w:t xml:space="preserve"> or historical surveys</w:t>
      </w:r>
      <w:r w:rsidRPr="004D6174">
        <w:rPr>
          <w:rFonts w:ascii="Times New Roman" w:hAnsi="Times New Roman" w:cs="Times New Roman"/>
          <w:sz w:val="24"/>
          <w:szCs w:val="24"/>
        </w:rPr>
        <w:t>. Furthermore,</w:t>
      </w:r>
      <w:r w:rsidR="00084CDD" w:rsidRPr="004D6174">
        <w:rPr>
          <w:rFonts w:ascii="Times New Roman" w:hAnsi="Times New Roman" w:cs="Times New Roman"/>
          <w:sz w:val="24"/>
          <w:szCs w:val="24"/>
        </w:rPr>
        <w:t xml:space="preserve"> </w:t>
      </w:r>
      <w:r w:rsidRPr="004D6174">
        <w:rPr>
          <w:rFonts w:ascii="Times New Roman" w:hAnsi="Times New Roman" w:cs="Times New Roman"/>
          <w:sz w:val="24"/>
          <w:szCs w:val="24"/>
        </w:rPr>
        <w:t>w</w:t>
      </w:r>
      <w:r w:rsidR="007354B3" w:rsidRPr="004D6174">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sidRPr="004D6174">
        <w:rPr>
          <w:rFonts w:ascii="Times New Roman" w:hAnsi="Times New Roman" w:cs="Times New Roman"/>
          <w:sz w:val="24"/>
          <w:szCs w:val="24"/>
        </w:rPr>
        <w:t xml:space="preserve"> (current population is greater than 1</w:t>
      </w:r>
      <w:r w:rsidR="000908F0" w:rsidRPr="004D6174">
        <w:rPr>
          <w:rFonts w:ascii="Times New Roman" w:hAnsi="Times New Roman" w:cs="Times New Roman"/>
          <w:sz w:val="24"/>
          <w:szCs w:val="24"/>
        </w:rPr>
        <w:t>,</w:t>
      </w:r>
      <w:r w:rsidR="00763B05" w:rsidRPr="004D6174">
        <w:rPr>
          <w:rFonts w:ascii="Times New Roman" w:hAnsi="Times New Roman" w:cs="Times New Roman"/>
          <w:sz w:val="24"/>
          <w:szCs w:val="24"/>
        </w:rPr>
        <w:t xml:space="preserve">400, but carrying capacity estimates range from 922 to 1189; </w:t>
      </w:r>
      <w:proofErr w:type="spellStart"/>
      <w:r w:rsidR="00763B05" w:rsidRPr="004D6174">
        <w:rPr>
          <w:rFonts w:ascii="Times New Roman" w:hAnsi="Times New Roman" w:cs="Times New Roman"/>
          <w:sz w:val="24"/>
          <w:szCs w:val="24"/>
        </w:rPr>
        <w:t>Laidre</w:t>
      </w:r>
      <w:proofErr w:type="spellEnd"/>
      <w:r w:rsidR="00763B05" w:rsidRPr="004D6174">
        <w:rPr>
          <w:rFonts w:ascii="Times New Roman" w:hAnsi="Times New Roman" w:cs="Times New Roman"/>
          <w:sz w:val="24"/>
          <w:szCs w:val="24"/>
        </w:rPr>
        <w:t xml:space="preserve"> et al. 2002)</w:t>
      </w:r>
      <w:r w:rsidR="007354B3" w:rsidRPr="004D6174">
        <w:rPr>
          <w:rFonts w:ascii="Times New Roman" w:hAnsi="Times New Roman" w:cs="Times New Roman"/>
          <w:sz w:val="24"/>
          <w:szCs w:val="24"/>
        </w:rPr>
        <w:t>, suggesting that either the carrying capacity of otters needs to be revis</w:t>
      </w:r>
      <w:r w:rsidRPr="004D6174">
        <w:rPr>
          <w:rFonts w:ascii="Times New Roman" w:hAnsi="Times New Roman" w:cs="Times New Roman"/>
          <w:sz w:val="24"/>
          <w:szCs w:val="24"/>
        </w:rPr>
        <w:t>i</w:t>
      </w:r>
      <w:r w:rsidR="007354B3" w:rsidRPr="004D6174">
        <w:rPr>
          <w:rFonts w:ascii="Times New Roman" w:hAnsi="Times New Roman" w:cs="Times New Roman"/>
          <w:sz w:val="24"/>
          <w:szCs w:val="24"/>
        </w:rPr>
        <w:t>ted or</w:t>
      </w:r>
      <w:r w:rsidRPr="004D6174">
        <w:rPr>
          <w:rFonts w:ascii="Times New Roman" w:hAnsi="Times New Roman" w:cs="Times New Roman"/>
          <w:sz w:val="24"/>
          <w:szCs w:val="24"/>
        </w:rPr>
        <w:t>,</w:t>
      </w:r>
      <w:r w:rsidR="007354B3"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if those estimates are correct, </w:t>
      </w:r>
      <w:r w:rsidR="007354B3" w:rsidRPr="004D6174">
        <w:rPr>
          <w:rFonts w:ascii="Times New Roman" w:hAnsi="Times New Roman" w:cs="Times New Roman"/>
          <w:sz w:val="24"/>
          <w:szCs w:val="24"/>
        </w:rPr>
        <w:t xml:space="preserve">the population </w:t>
      </w:r>
      <w:r w:rsidR="00763B05" w:rsidRPr="004D6174">
        <w:rPr>
          <w:rFonts w:ascii="Times New Roman" w:hAnsi="Times New Roman" w:cs="Times New Roman"/>
          <w:sz w:val="24"/>
          <w:szCs w:val="24"/>
        </w:rPr>
        <w:t xml:space="preserve">is </w:t>
      </w:r>
      <w:r w:rsidRPr="004D6174">
        <w:rPr>
          <w:rFonts w:ascii="Times New Roman" w:hAnsi="Times New Roman" w:cs="Times New Roman"/>
          <w:sz w:val="24"/>
          <w:szCs w:val="24"/>
        </w:rPr>
        <w:t xml:space="preserve">predicted to </w:t>
      </w:r>
      <w:r w:rsidR="007354B3" w:rsidRPr="004D6174">
        <w:rPr>
          <w:rFonts w:ascii="Times New Roman" w:hAnsi="Times New Roman" w:cs="Times New Roman"/>
          <w:sz w:val="24"/>
          <w:szCs w:val="24"/>
        </w:rPr>
        <w:t>decline in the coming years.</w:t>
      </w:r>
    </w:p>
    <w:p w14:paraId="0207ACFF" w14:textId="38366EA5" w:rsidR="007354B3" w:rsidRPr="004D6174" w:rsidRDefault="007A3C3A" w:rsidP="00A0121A">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FINAL PARAGRAPH </w:t>
      </w:r>
      <w:r w:rsidR="00275032" w:rsidRPr="004D6174">
        <w:rPr>
          <w:rFonts w:ascii="Times New Roman" w:hAnsi="Times New Roman" w:cs="Times New Roman"/>
          <w:sz w:val="24"/>
          <w:szCs w:val="24"/>
        </w:rPr>
        <w:t>ON</w:t>
      </w:r>
      <w:r w:rsidRPr="004D6174">
        <w:rPr>
          <w:rFonts w:ascii="Times New Roman" w:hAnsi="Times New Roman" w:cs="Times New Roman"/>
          <w:sz w:val="24"/>
          <w:szCs w:val="24"/>
        </w:rPr>
        <w:t xml:space="preserve">  FUTURE WORK, </w:t>
      </w:r>
    </w:p>
    <w:p w14:paraId="63E53CA8" w14:textId="46B9744C" w:rsidR="00F12E0E" w:rsidRPr="004D6174" w:rsidRDefault="00F12E0E"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Overall, recent years have seen</w:t>
      </w:r>
      <w:r w:rsidR="000D0C5B" w:rsidRPr="004D6174">
        <w:rPr>
          <w:rFonts w:ascii="Times New Roman" w:hAnsi="Times New Roman" w:cs="Times New Roman"/>
          <w:sz w:val="24"/>
          <w:szCs w:val="24"/>
        </w:rPr>
        <w:t xml:space="preserve"> total</w:t>
      </w:r>
      <w:r w:rsidRPr="004D6174">
        <w:rPr>
          <w:rFonts w:ascii="Times New Roman" w:hAnsi="Times New Roman" w:cs="Times New Roman"/>
          <w:sz w:val="24"/>
          <w:szCs w:val="24"/>
        </w:rPr>
        <w:t xml:space="preserve"> kelp </w:t>
      </w:r>
      <w:r w:rsidR="000D0C5B" w:rsidRPr="004D6174">
        <w:rPr>
          <w:rFonts w:ascii="Times New Roman" w:hAnsi="Times New Roman" w:cs="Times New Roman"/>
          <w:sz w:val="24"/>
          <w:szCs w:val="24"/>
        </w:rPr>
        <w:t>area</w:t>
      </w:r>
      <w:r w:rsidRPr="004D6174">
        <w:rPr>
          <w:rFonts w:ascii="Times New Roman" w:hAnsi="Times New Roman" w:cs="Times New Roman"/>
          <w:sz w:val="24"/>
          <w:szCs w:val="24"/>
        </w:rPr>
        <w:t xml:space="preserve"> plateau or slightly decline (Fig 1, 2)</w:t>
      </w:r>
      <w:r w:rsidR="00A0121A" w:rsidRPr="004D6174">
        <w:rPr>
          <w:rFonts w:ascii="Times New Roman" w:hAnsi="Times New Roman" w:cs="Times New Roman"/>
          <w:sz w:val="24"/>
          <w:szCs w:val="24"/>
        </w:rPr>
        <w:t>. Notably,</w:t>
      </w:r>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kelp area fell dramatically </w:t>
      </w:r>
      <w:r w:rsidRPr="004D6174">
        <w:rPr>
          <w:rFonts w:ascii="Times New Roman" w:hAnsi="Times New Roman" w:cs="Times New Roman"/>
          <w:sz w:val="24"/>
          <w:szCs w:val="24"/>
        </w:rPr>
        <w:t xml:space="preserve">in 2014 </w:t>
      </w:r>
      <w:r w:rsidR="00A0121A" w:rsidRPr="004D6174">
        <w:rPr>
          <w:rFonts w:ascii="Times New Roman" w:hAnsi="Times New Roman" w:cs="Times New Roman"/>
          <w:sz w:val="24"/>
          <w:szCs w:val="24"/>
        </w:rPr>
        <w:t xml:space="preserve">to levels </w:t>
      </w:r>
      <w:r w:rsidRPr="004D6174">
        <w:rPr>
          <w:rFonts w:ascii="Times New Roman" w:hAnsi="Times New Roman" w:cs="Times New Roman"/>
          <w:sz w:val="24"/>
          <w:szCs w:val="24"/>
        </w:rPr>
        <w:t xml:space="preserve">that had not been seen in at least 15 years </w:t>
      </w:r>
      <w:r w:rsidR="00A0121A" w:rsidRPr="004D6174">
        <w:rPr>
          <w:rFonts w:ascii="Times New Roman" w:hAnsi="Times New Roman" w:cs="Times New Roman"/>
          <w:sz w:val="24"/>
          <w:szCs w:val="24"/>
        </w:rPr>
        <w:t xml:space="preserve">when </w:t>
      </w:r>
      <w:r w:rsidRPr="004D6174">
        <w:rPr>
          <w:rFonts w:ascii="Times New Roman" w:hAnsi="Times New Roman" w:cs="Times New Roman"/>
          <w:sz w:val="24"/>
          <w:szCs w:val="24"/>
        </w:rPr>
        <w:t xml:space="preserve">sea otter population </w:t>
      </w:r>
      <w:r w:rsidR="00A0121A" w:rsidRPr="004D6174">
        <w:rPr>
          <w:rFonts w:ascii="Times New Roman" w:hAnsi="Times New Roman" w:cs="Times New Roman"/>
          <w:sz w:val="24"/>
          <w:szCs w:val="24"/>
        </w:rPr>
        <w:t xml:space="preserve">were </w:t>
      </w:r>
      <w:r w:rsidR="00654790" w:rsidRPr="004D6174">
        <w:rPr>
          <w:rFonts w:ascii="Times New Roman" w:hAnsi="Times New Roman" w:cs="Times New Roman"/>
          <w:sz w:val="24"/>
          <w:szCs w:val="24"/>
        </w:rPr>
        <w:t>less than half current abundance</w:t>
      </w:r>
      <w:r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highlight w:val="cyan"/>
        </w:rPr>
        <w:t>Possible speculative story:</w:t>
      </w:r>
      <w:r w:rsidRPr="004D6174">
        <w:rPr>
          <w:rFonts w:ascii="Times New Roman" w:hAnsi="Times New Roman" w:cs="Times New Roman"/>
          <w:sz w:val="24"/>
          <w:szCs w:val="24"/>
          <w:highlight w:val="cyan"/>
        </w:rPr>
        <w:t xml:space="preserve"> </w:t>
      </w:r>
      <w:r w:rsidR="001110EE" w:rsidRPr="004D6174">
        <w:rPr>
          <w:rFonts w:ascii="Times New Roman" w:hAnsi="Times New Roman" w:cs="Times New Roman"/>
          <w:sz w:val="24"/>
          <w:szCs w:val="24"/>
          <w:highlight w:val="cyan"/>
        </w:rPr>
        <w:t xml:space="preserve">decline in CV coastwise, more similarity among sites, stronger links to oceanographic conditions? </w:t>
      </w:r>
      <w:r w:rsidR="002305D4" w:rsidRPr="004D6174">
        <w:rPr>
          <w:rFonts w:ascii="Times New Roman" w:hAnsi="Times New Roman" w:cs="Times New Roman"/>
          <w:sz w:val="24"/>
          <w:szCs w:val="24"/>
          <w:highlight w:val="cyan"/>
        </w:rPr>
        <w:t>We speculate</w:t>
      </w:r>
      <w:r w:rsidR="001110EE" w:rsidRPr="004D6174">
        <w:rPr>
          <w:rFonts w:ascii="Times New Roman" w:hAnsi="Times New Roman" w:cs="Times New Roman"/>
          <w:sz w:val="24"/>
          <w:szCs w:val="24"/>
          <w:highlight w:val="cyan"/>
        </w:rPr>
        <w:t>….</w:t>
      </w:r>
      <w:r w:rsidR="001110EE" w:rsidRPr="004D6174">
        <w:rPr>
          <w:rFonts w:ascii="Times New Roman" w:hAnsi="Times New Roman" w:cs="Times New Roman"/>
          <w:sz w:val="24"/>
          <w:szCs w:val="24"/>
        </w:rPr>
        <w:t xml:space="preserve"> </w:t>
      </w:r>
    </w:p>
    <w:p w14:paraId="0A351F2A" w14:textId="184091A5" w:rsidR="003E6C90" w:rsidRPr="004D6174" w:rsidRDefault="00323BAA"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fldChar w:fldCharType="begin"/>
      </w:r>
      <w:r w:rsidR="003C723C" w:rsidRPr="004D6174">
        <w:rPr>
          <w:rFonts w:ascii="Times New Roman" w:hAnsi="Times New Roman" w:cs="Times New Roman"/>
          <w:sz w:val="24"/>
          <w:szCs w:val="24"/>
        </w:rPr>
        <w:instrText xml:space="preserve"> ADDIN PAPERS2_CITATIONS &lt;citation&gt;&lt;uuid&gt;703CBFE8-514E-47E6-A154-0BADB0F0CDE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Pr="004D6174">
        <w:rPr>
          <w:rFonts w:ascii="Times New Roman" w:hAnsi="Times New Roman" w:cs="Times New Roman"/>
          <w:sz w:val="24"/>
          <w:szCs w:val="24"/>
        </w:rPr>
        <w:fldChar w:fldCharType="end"/>
      </w:r>
    </w:p>
    <w:p w14:paraId="6A90CD43" w14:textId="77777777" w:rsidR="003E6C90" w:rsidRPr="004D6174" w:rsidRDefault="003E6C90" w:rsidP="00F12E0E">
      <w:pPr>
        <w:spacing w:after="0" w:line="480" w:lineRule="auto"/>
        <w:ind w:firstLine="720"/>
        <w:rPr>
          <w:rFonts w:ascii="Times New Roman" w:hAnsi="Times New Roman" w:cs="Times New Roman"/>
          <w:sz w:val="24"/>
          <w:szCs w:val="24"/>
        </w:rPr>
      </w:pPr>
    </w:p>
    <w:p w14:paraId="220732BB" w14:textId="77777777" w:rsidR="001110EE" w:rsidRPr="004D6174" w:rsidRDefault="001110EE" w:rsidP="00F12E0E">
      <w:pPr>
        <w:spacing w:after="0" w:line="480" w:lineRule="auto"/>
        <w:ind w:firstLine="720"/>
        <w:rPr>
          <w:rFonts w:ascii="Times New Roman" w:hAnsi="Times New Roman" w:cs="Times New Roman"/>
          <w:sz w:val="24"/>
          <w:szCs w:val="24"/>
        </w:rPr>
      </w:pPr>
    </w:p>
    <w:p w14:paraId="23A68BDF" w14:textId="4A5CBF0C" w:rsidR="00377317" w:rsidRPr="004D6174" w:rsidRDefault="0037731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Acknowledgments</w:t>
      </w:r>
    </w:p>
    <w:p w14:paraId="5210F60E" w14:textId="5E7FB8FB" w:rsidR="007D0372" w:rsidRPr="004D6174" w:rsidRDefault="008F4C32" w:rsidP="00AC3C2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are grateful to </w:t>
      </w:r>
      <w:r w:rsidR="00377317" w:rsidRPr="004D6174">
        <w:rPr>
          <w:rFonts w:ascii="Times New Roman" w:hAnsi="Times New Roman" w:cs="Times New Roman"/>
          <w:sz w:val="24"/>
          <w:szCs w:val="24"/>
        </w:rPr>
        <w:t>Heather</w:t>
      </w:r>
      <w:r w:rsidR="007C583B" w:rsidRPr="004D6174">
        <w:rPr>
          <w:rFonts w:ascii="Times New Roman" w:hAnsi="Times New Roman" w:cs="Times New Roman"/>
          <w:sz w:val="24"/>
          <w:szCs w:val="24"/>
        </w:rPr>
        <w:t xml:space="preserve"> Jackson</w:t>
      </w:r>
      <w:r w:rsidR="00503DA9" w:rsidRPr="004D6174">
        <w:rPr>
          <w:rFonts w:ascii="Times New Roman" w:hAnsi="Times New Roman" w:cs="Times New Roman"/>
          <w:sz w:val="24"/>
          <w:szCs w:val="24"/>
        </w:rPr>
        <w:t xml:space="preserve"> </w:t>
      </w:r>
      <w:r w:rsidRPr="004D6174">
        <w:rPr>
          <w:rFonts w:ascii="Times New Roman" w:hAnsi="Times New Roman" w:cs="Times New Roman"/>
          <w:sz w:val="24"/>
          <w:szCs w:val="24"/>
        </w:rPr>
        <w:t>and</w:t>
      </w:r>
      <w:r w:rsidR="00377317" w:rsidRPr="004D6174">
        <w:rPr>
          <w:rFonts w:ascii="Times New Roman" w:hAnsi="Times New Roman" w:cs="Times New Roman"/>
          <w:sz w:val="24"/>
          <w:szCs w:val="24"/>
        </w:rPr>
        <w:t xml:space="preserve"> </w:t>
      </w:r>
      <w:r w:rsidR="007C583B" w:rsidRPr="004D6174">
        <w:rPr>
          <w:rFonts w:ascii="Times New Roman" w:hAnsi="Times New Roman" w:cs="Times New Roman"/>
          <w:sz w:val="24"/>
          <w:szCs w:val="24"/>
        </w:rPr>
        <w:t>George G</w:t>
      </w:r>
      <w:r w:rsidR="008A4F00" w:rsidRPr="004D6174">
        <w:rPr>
          <w:rFonts w:ascii="Times New Roman" w:hAnsi="Times New Roman" w:cs="Times New Roman"/>
          <w:sz w:val="24"/>
          <w:szCs w:val="24"/>
        </w:rPr>
        <w:t>alasso</w:t>
      </w:r>
      <w:r w:rsidRPr="004D6174">
        <w:rPr>
          <w:rFonts w:ascii="Times New Roman" w:hAnsi="Times New Roman" w:cs="Times New Roman"/>
          <w:sz w:val="24"/>
          <w:szCs w:val="24"/>
        </w:rPr>
        <w:t xml:space="preserve"> for piloting the resear</w:t>
      </w:r>
      <w:r w:rsidR="00256094" w:rsidRPr="004D6174">
        <w:rPr>
          <w:rFonts w:ascii="Times New Roman" w:hAnsi="Times New Roman" w:cs="Times New Roman"/>
          <w:sz w:val="24"/>
          <w:szCs w:val="24"/>
        </w:rPr>
        <w:t>ch vessels for all field work, and to t</w:t>
      </w:r>
      <w:r w:rsidRPr="004D6174">
        <w:rPr>
          <w:rFonts w:ascii="Times New Roman" w:hAnsi="Times New Roman" w:cs="Times New Roman"/>
          <w:sz w:val="24"/>
          <w:szCs w:val="24"/>
        </w:rPr>
        <w:t xml:space="preserve">he United States Coast Guard station at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r w:rsidR="00256094" w:rsidRPr="004D6174">
        <w:rPr>
          <w:rFonts w:ascii="Times New Roman" w:hAnsi="Times New Roman" w:cs="Times New Roman"/>
          <w:sz w:val="24"/>
          <w:szCs w:val="24"/>
        </w:rPr>
        <w:t>for kindly providing docking space</w:t>
      </w:r>
      <w:r w:rsidRPr="004D6174">
        <w:rPr>
          <w:rFonts w:ascii="Times New Roman" w:hAnsi="Times New Roman" w:cs="Times New Roman"/>
          <w:sz w:val="24"/>
          <w:szCs w:val="24"/>
        </w:rPr>
        <w:t>.</w:t>
      </w:r>
      <w:r w:rsidR="005B71FA" w:rsidRPr="004D6174">
        <w:rPr>
          <w:rFonts w:ascii="Times New Roman" w:hAnsi="Times New Roman" w:cs="Times New Roman"/>
          <w:sz w:val="24"/>
          <w:szCs w:val="24"/>
        </w:rPr>
        <w:t xml:space="preserve"> </w:t>
      </w:r>
      <w:r w:rsidR="000908F0" w:rsidRPr="004D6174">
        <w:rPr>
          <w:rFonts w:ascii="Times New Roman" w:hAnsi="Times New Roman" w:cs="Times New Roman"/>
          <w:sz w:val="24"/>
          <w:szCs w:val="24"/>
        </w:rPr>
        <w:t>We thank the Washington Department of Fish and Wi</w:t>
      </w:r>
      <w:r w:rsidR="00AC3C22">
        <w:rPr>
          <w:rFonts w:ascii="Times New Roman" w:hAnsi="Times New Roman" w:cs="Times New Roman"/>
          <w:sz w:val="24"/>
          <w:szCs w:val="24"/>
        </w:rPr>
        <w:t>ldlife for their excellent time-</w:t>
      </w:r>
      <w:r w:rsidR="000908F0" w:rsidRPr="004D6174">
        <w:rPr>
          <w:rFonts w:ascii="Times New Roman" w:hAnsi="Times New Roman" w:cs="Times New Roman"/>
          <w:sz w:val="24"/>
          <w:szCs w:val="24"/>
        </w:rPr>
        <w:t>series of sea otter observations</w:t>
      </w:r>
      <w:r w:rsidR="00AC3C22">
        <w:rPr>
          <w:rFonts w:ascii="Times New Roman" w:hAnsi="Times New Roman" w:cs="Times New Roman"/>
          <w:sz w:val="24"/>
          <w:szCs w:val="24"/>
          <w:highlight w:val="yellow"/>
        </w:rPr>
        <w:t xml:space="preserve">. Helen Berry at </w:t>
      </w:r>
      <w:r w:rsidR="005B71FA" w:rsidRPr="004D6174">
        <w:rPr>
          <w:rFonts w:ascii="Times New Roman" w:hAnsi="Times New Roman" w:cs="Times New Roman"/>
          <w:sz w:val="24"/>
          <w:szCs w:val="24"/>
          <w:highlight w:val="yellow"/>
        </w:rPr>
        <w:t xml:space="preserve">Washington </w:t>
      </w:r>
      <w:r w:rsidR="00AC3C22">
        <w:rPr>
          <w:rFonts w:ascii="Times New Roman" w:hAnsi="Times New Roman" w:cs="Times New Roman"/>
          <w:sz w:val="24"/>
          <w:szCs w:val="24"/>
          <w:highlight w:val="yellow"/>
        </w:rPr>
        <w:t>Department of Natural Resources</w:t>
      </w:r>
      <w:r w:rsidR="005B71FA" w:rsidRPr="004D6174">
        <w:rPr>
          <w:rFonts w:ascii="Times New Roman" w:hAnsi="Times New Roman" w:cs="Times New Roman"/>
          <w:sz w:val="24"/>
          <w:szCs w:val="24"/>
          <w:highlight w:val="yellow"/>
        </w:rPr>
        <w:t xml:space="preserve"> provided data </w:t>
      </w:r>
      <w:r w:rsidR="00AC3C22">
        <w:rPr>
          <w:rFonts w:ascii="Times New Roman" w:hAnsi="Times New Roman" w:cs="Times New Roman"/>
          <w:sz w:val="24"/>
          <w:szCs w:val="24"/>
          <w:highlight w:val="yellow"/>
        </w:rPr>
        <w:t xml:space="preserve">and guidance on </w:t>
      </w:r>
      <w:r w:rsidR="005B71FA" w:rsidRPr="004D6174">
        <w:rPr>
          <w:rFonts w:ascii="Times New Roman" w:hAnsi="Times New Roman" w:cs="Times New Roman"/>
          <w:sz w:val="24"/>
          <w:szCs w:val="24"/>
          <w:highlight w:val="yellow"/>
        </w:rPr>
        <w:t xml:space="preserve">kelp canopy aerial surveys. Cathy </w:t>
      </w:r>
      <w:proofErr w:type="spellStart"/>
      <w:r w:rsidR="005B71FA" w:rsidRPr="004D6174">
        <w:rPr>
          <w:rFonts w:ascii="Times New Roman" w:hAnsi="Times New Roman" w:cs="Times New Roman"/>
          <w:sz w:val="24"/>
          <w:szCs w:val="24"/>
          <w:highlight w:val="yellow"/>
        </w:rPr>
        <w:t>Pfister</w:t>
      </w:r>
      <w:proofErr w:type="spellEnd"/>
      <w:r w:rsidR="005B71FA" w:rsidRPr="004D6174">
        <w:rPr>
          <w:rFonts w:ascii="Times New Roman" w:hAnsi="Times New Roman" w:cs="Times New Roman"/>
          <w:sz w:val="24"/>
          <w:szCs w:val="24"/>
          <w:highlight w:val="yellow"/>
        </w:rPr>
        <w:t xml:space="preserve"> provided </w:t>
      </w:r>
      <w:commentRangeStart w:id="77"/>
      <w:r w:rsidR="00AC3C22">
        <w:rPr>
          <w:rFonts w:ascii="Times New Roman" w:hAnsi="Times New Roman" w:cs="Times New Roman"/>
          <w:sz w:val="24"/>
          <w:szCs w:val="24"/>
          <w:highlight w:val="yellow"/>
        </w:rPr>
        <w:t>thoughtful</w:t>
      </w:r>
      <w:r w:rsidR="005B71FA" w:rsidRPr="004D6174">
        <w:rPr>
          <w:rFonts w:ascii="Times New Roman" w:hAnsi="Times New Roman" w:cs="Times New Roman"/>
          <w:sz w:val="24"/>
          <w:szCs w:val="24"/>
          <w:highlight w:val="yellow"/>
        </w:rPr>
        <w:t xml:space="preserve"> discussion</w:t>
      </w:r>
      <w:r w:rsidR="00AC3C22">
        <w:rPr>
          <w:rFonts w:ascii="Times New Roman" w:hAnsi="Times New Roman" w:cs="Times New Roman"/>
          <w:sz w:val="24"/>
          <w:szCs w:val="24"/>
          <w:highlight w:val="yellow"/>
        </w:rPr>
        <w:t xml:space="preserve">s </w:t>
      </w:r>
      <w:commentRangeEnd w:id="77"/>
      <w:r w:rsidR="00190ED0">
        <w:rPr>
          <w:rStyle w:val="CommentReference"/>
        </w:rPr>
        <w:commentReference w:id="77"/>
      </w:r>
      <w:r w:rsidR="00AC3C22">
        <w:rPr>
          <w:rFonts w:ascii="Times New Roman" w:hAnsi="Times New Roman" w:cs="Times New Roman"/>
          <w:sz w:val="24"/>
          <w:szCs w:val="24"/>
          <w:highlight w:val="yellow"/>
        </w:rPr>
        <w:t>and field assistance</w:t>
      </w:r>
      <w:r w:rsidR="00EA161D" w:rsidRPr="004D6174">
        <w:rPr>
          <w:rFonts w:ascii="Times New Roman" w:hAnsi="Times New Roman" w:cs="Times New Roman"/>
          <w:sz w:val="24"/>
          <w:szCs w:val="24"/>
          <w:highlight w:val="yellow"/>
        </w:rPr>
        <w:t xml:space="preserve">. </w:t>
      </w:r>
      <w:r w:rsidR="00AC3C22">
        <w:rPr>
          <w:rFonts w:ascii="Times New Roman" w:hAnsi="Times New Roman" w:cs="Times New Roman"/>
          <w:sz w:val="24"/>
          <w:szCs w:val="24"/>
          <w:highlight w:val="yellow"/>
        </w:rPr>
        <w:t xml:space="preserve">Jessie Hale and Kristin </w:t>
      </w:r>
      <w:proofErr w:type="spellStart"/>
      <w:r w:rsidR="00AC3C22">
        <w:rPr>
          <w:rFonts w:ascii="Times New Roman" w:hAnsi="Times New Roman" w:cs="Times New Roman"/>
          <w:sz w:val="24"/>
          <w:szCs w:val="24"/>
          <w:highlight w:val="yellow"/>
        </w:rPr>
        <w:t>Laidre</w:t>
      </w:r>
      <w:proofErr w:type="spellEnd"/>
      <w:r w:rsidR="00AC3C22">
        <w:rPr>
          <w:rFonts w:ascii="Times New Roman" w:hAnsi="Times New Roman" w:cs="Times New Roman"/>
          <w:sz w:val="24"/>
          <w:szCs w:val="24"/>
          <w:highlight w:val="yellow"/>
        </w:rPr>
        <w:t xml:space="preserve"> provided </w:t>
      </w:r>
      <w:commentRangeStart w:id="78"/>
      <w:r w:rsidR="00AC3C22">
        <w:rPr>
          <w:rFonts w:ascii="Times New Roman" w:hAnsi="Times New Roman" w:cs="Times New Roman"/>
          <w:sz w:val="24"/>
          <w:szCs w:val="24"/>
          <w:highlight w:val="yellow"/>
        </w:rPr>
        <w:t>helpful discussions</w:t>
      </w:r>
      <w:commentRangeEnd w:id="78"/>
      <w:r w:rsidR="00190ED0">
        <w:rPr>
          <w:rStyle w:val="CommentReference"/>
        </w:rPr>
        <w:commentReference w:id="78"/>
      </w:r>
      <w:r w:rsidR="005B71FA" w:rsidRPr="004D6174">
        <w:rPr>
          <w:rFonts w:ascii="Times New Roman" w:hAnsi="Times New Roman" w:cs="Times New Roman"/>
          <w:sz w:val="24"/>
          <w:szCs w:val="24"/>
          <w:highlight w:val="yellow"/>
        </w:rPr>
        <w:t>.</w:t>
      </w:r>
      <w:r w:rsidR="005B71FA" w:rsidRPr="004D6174">
        <w:rPr>
          <w:rFonts w:ascii="Times New Roman" w:hAnsi="Times New Roman" w:cs="Times New Roman"/>
          <w:sz w:val="24"/>
          <w:szCs w:val="24"/>
        </w:rPr>
        <w:t xml:space="preserve"> </w:t>
      </w:r>
      <w:r w:rsidRPr="004D6174">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4D6174" w:rsidRDefault="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25B1D16" w14:textId="715EABD7" w:rsidR="007D0372" w:rsidRPr="004D6174" w:rsidRDefault="00CD2193" w:rsidP="003E6C90">
      <w:pPr>
        <w:outlineLvl w:val="0"/>
        <w:rPr>
          <w:rFonts w:ascii="Times New Roman" w:hAnsi="Times New Roman" w:cs="Times New Roman"/>
        </w:rPr>
      </w:pPr>
      <w:r w:rsidRPr="004D6174">
        <w:rPr>
          <w:rFonts w:ascii="Times New Roman" w:hAnsi="Times New Roman" w:cs="Times New Roman"/>
        </w:rPr>
        <w:lastRenderedPageBreak/>
        <w:t>Table 1: A summary of benthic i</w:t>
      </w:r>
      <w:r w:rsidR="007D0372" w:rsidRPr="004D6174">
        <w:rPr>
          <w:rFonts w:ascii="Times New Roman" w:hAnsi="Times New Roman" w:cs="Times New Roman"/>
        </w:rPr>
        <w:t xml:space="preserve">nvertebrate </w:t>
      </w:r>
      <w:r w:rsidRPr="004D6174">
        <w:rPr>
          <w:rFonts w:ascii="Times New Roman" w:hAnsi="Times New Roman" w:cs="Times New Roman"/>
        </w:rPr>
        <w:t xml:space="preserve">survey </w:t>
      </w:r>
      <w:del w:id="79" w:author="Frick, Kinsey" w:date="2017-12-21T15:14:00Z">
        <w:r w:rsidR="007D0372" w:rsidRPr="004D6174" w:rsidDel="00190ED0">
          <w:rPr>
            <w:rFonts w:ascii="Times New Roman" w:hAnsi="Times New Roman" w:cs="Times New Roman"/>
          </w:rPr>
          <w:delText xml:space="preserve">Survey </w:delText>
        </w:r>
      </w:del>
      <w:r w:rsidR="007D0372" w:rsidRPr="004D6174">
        <w:rPr>
          <w:rFonts w:ascii="Times New Roman" w:hAnsi="Times New Roman" w:cs="Times New Roman"/>
        </w:rPr>
        <w:t>description</w:t>
      </w:r>
      <w:ins w:id="80" w:author="Frick, Kinsey" w:date="2017-12-21T15:15:00Z">
        <w:r w:rsidR="00190ED0">
          <w:rPr>
            <w:rFonts w:ascii="Times New Roman" w:hAnsi="Times New Roman" w:cs="Times New Roman"/>
          </w:rPr>
          <w:t>s</w:t>
        </w:r>
      </w:ins>
      <w:r w:rsidR="007D0372" w:rsidRPr="004D6174">
        <w:rPr>
          <w:rFonts w:ascii="Times New Roman" w:hAnsi="Times New Roman" w:cs="Times New Roman"/>
        </w:rPr>
        <w:t xml:space="preserve">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4D6174" w14:paraId="4C8F337F" w14:textId="77777777" w:rsidTr="00655068">
        <w:tc>
          <w:tcPr>
            <w:tcW w:w="1459" w:type="dxa"/>
          </w:tcPr>
          <w:p w14:paraId="3C77B008" w14:textId="77777777" w:rsidR="007D0372" w:rsidRPr="004D6174" w:rsidRDefault="007D0372" w:rsidP="00655068">
            <w:pPr>
              <w:rPr>
                <w:rFonts w:ascii="Times New Roman" w:hAnsi="Times New Roman" w:cs="Times New Roman"/>
              </w:rPr>
            </w:pPr>
          </w:p>
        </w:tc>
        <w:tc>
          <w:tcPr>
            <w:tcW w:w="4546" w:type="dxa"/>
          </w:tcPr>
          <w:p w14:paraId="56A8F0FB" w14:textId="0CB23F38" w:rsidR="007D0372" w:rsidRPr="004D6174" w:rsidRDefault="007D0372" w:rsidP="00655068">
            <w:pPr>
              <w:rPr>
                <w:rFonts w:ascii="Times New Roman" w:hAnsi="Times New Roman" w:cs="Times New Roman"/>
              </w:rPr>
            </w:pPr>
            <w:r w:rsidRPr="004D6174">
              <w:rPr>
                <w:rFonts w:ascii="Times New Roman" w:hAnsi="Times New Roman" w:cs="Times New Roman"/>
              </w:rPr>
              <w:t>Survey</w:t>
            </w:r>
            <w:r w:rsidR="00CD2193" w:rsidRPr="004D6174">
              <w:rPr>
                <w:rFonts w:ascii="Times New Roman" w:hAnsi="Times New Roman" w:cs="Times New Roman"/>
              </w:rPr>
              <w:t xml:space="preserve"> methods.</w:t>
            </w:r>
          </w:p>
        </w:tc>
        <w:tc>
          <w:tcPr>
            <w:tcW w:w="1213" w:type="dxa"/>
          </w:tcPr>
          <w:p w14:paraId="2A31B15D" w14:textId="5F45BAF7" w:rsidR="007D0372" w:rsidRPr="004D6174" w:rsidRDefault="00CD2193" w:rsidP="00655068">
            <w:pPr>
              <w:rPr>
                <w:rFonts w:ascii="Times New Roman" w:hAnsi="Times New Roman" w:cs="Times New Roman"/>
              </w:rPr>
            </w:pPr>
            <w:r w:rsidRPr="004D6174">
              <w:rPr>
                <w:rFonts w:ascii="Times New Roman" w:hAnsi="Times New Roman" w:cs="Times New Roman"/>
              </w:rPr>
              <w:t>Number of replicates</w:t>
            </w:r>
          </w:p>
        </w:tc>
        <w:tc>
          <w:tcPr>
            <w:tcW w:w="1213" w:type="dxa"/>
          </w:tcPr>
          <w:p w14:paraId="4F6E1101"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Area surveyed per site (m</w:t>
            </w:r>
            <w:r w:rsidRPr="004D6174">
              <w:rPr>
                <w:rFonts w:ascii="Times New Roman" w:hAnsi="Times New Roman" w:cs="Times New Roman"/>
                <w:vertAlign w:val="superscript"/>
              </w:rPr>
              <w:t>2</w:t>
            </w:r>
            <w:r w:rsidRPr="004D6174">
              <w:rPr>
                <w:rFonts w:ascii="Times New Roman" w:hAnsi="Times New Roman" w:cs="Times New Roman"/>
              </w:rPr>
              <w:t>)</w:t>
            </w:r>
          </w:p>
        </w:tc>
      </w:tr>
      <w:tr w:rsidR="007D0372" w:rsidRPr="004D6174" w14:paraId="1200F25D" w14:textId="77777777" w:rsidTr="00655068">
        <w:tc>
          <w:tcPr>
            <w:tcW w:w="1459" w:type="dxa"/>
          </w:tcPr>
          <w:p w14:paraId="2CB76AB3"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1987</w:t>
            </w:r>
          </w:p>
        </w:tc>
        <w:tc>
          <w:tcPr>
            <w:tcW w:w="4546" w:type="dxa"/>
          </w:tcPr>
          <w:p w14:paraId="13852D85" w14:textId="594EF860" w:rsidR="007D0372" w:rsidRPr="004D6174" w:rsidRDefault="007D0372" w:rsidP="00655068">
            <w:pPr>
              <w:rPr>
                <w:rFonts w:ascii="Times New Roman" w:hAnsi="Times New Roman" w:cs="Times New Roman"/>
              </w:rPr>
            </w:pPr>
            <w:r w:rsidRPr="004D6174">
              <w:rPr>
                <w:rFonts w:ascii="Times New Roman" w:hAnsi="Times New Roman" w:cs="Times New Roman"/>
              </w:rPr>
              <w:t>1.0m</w:t>
            </w:r>
            <w:r w:rsidRPr="004D6174">
              <w:rPr>
                <w:rFonts w:ascii="Times New Roman" w:hAnsi="Times New Roman" w:cs="Times New Roman"/>
                <w:vertAlign w:val="superscript"/>
              </w:rPr>
              <w:t>2</w:t>
            </w:r>
            <w:r w:rsidRPr="004D6174">
              <w:rPr>
                <w:rFonts w:ascii="Times New Roman" w:hAnsi="Times New Roman" w:cs="Times New Roman"/>
              </w:rPr>
              <w:t xml:space="preserve"> quadrat by SCUBA</w:t>
            </w:r>
            <w:r w:rsidR="00CD2193" w:rsidRPr="004D6174">
              <w:rPr>
                <w:rFonts w:ascii="Times New Roman" w:hAnsi="Times New Roman" w:cs="Times New Roman"/>
              </w:rPr>
              <w:t xml:space="preserve">, all counts conducted </w:t>
            </w:r>
            <w:r w:rsidR="00CD2193" w:rsidRPr="004D6174">
              <w:rPr>
                <w:rFonts w:ascii="Times New Roman" w:hAnsi="Times New Roman" w:cs="Times New Roman"/>
                <w:i/>
              </w:rPr>
              <w:t>in situ</w:t>
            </w:r>
          </w:p>
        </w:tc>
        <w:tc>
          <w:tcPr>
            <w:tcW w:w="1213" w:type="dxa"/>
          </w:tcPr>
          <w:p w14:paraId="77300E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 per site.  Not randomly placed locations</w:t>
            </w:r>
          </w:p>
        </w:tc>
        <w:tc>
          <w:tcPr>
            <w:tcW w:w="1213" w:type="dxa"/>
          </w:tcPr>
          <w:p w14:paraId="09AECD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w:t>
            </w:r>
          </w:p>
        </w:tc>
      </w:tr>
      <w:tr w:rsidR="007D0372" w:rsidRPr="004D6174" w14:paraId="0E7DFC2B" w14:textId="77777777" w:rsidTr="00655068">
        <w:tc>
          <w:tcPr>
            <w:tcW w:w="1459" w:type="dxa"/>
          </w:tcPr>
          <w:p w14:paraId="57A466A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1995</w:t>
            </w:r>
          </w:p>
        </w:tc>
        <w:tc>
          <w:tcPr>
            <w:tcW w:w="4546" w:type="dxa"/>
          </w:tcPr>
          <w:p w14:paraId="5903A8B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7C6BE18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14-35 per site</w:t>
            </w:r>
          </w:p>
        </w:tc>
        <w:tc>
          <w:tcPr>
            <w:tcW w:w="1213" w:type="dxa"/>
          </w:tcPr>
          <w:p w14:paraId="51B7AD3E"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3.5-8.75</w:t>
            </w:r>
          </w:p>
        </w:tc>
      </w:tr>
      <w:tr w:rsidR="007D0372" w:rsidRPr="004D6174" w14:paraId="19E1A19A" w14:textId="77777777" w:rsidTr="00655068">
        <w:tc>
          <w:tcPr>
            <w:tcW w:w="1459" w:type="dxa"/>
          </w:tcPr>
          <w:p w14:paraId="123FAC88" w14:textId="77777777" w:rsidR="007D0372" w:rsidRPr="004D6174" w:rsidRDefault="007D0372" w:rsidP="00655068">
            <w:pPr>
              <w:rPr>
                <w:rFonts w:ascii="Times New Roman" w:hAnsi="Times New Roman" w:cs="Times New Roman"/>
              </w:rPr>
            </w:pPr>
          </w:p>
        </w:tc>
        <w:tc>
          <w:tcPr>
            <w:tcW w:w="4546" w:type="dxa"/>
          </w:tcPr>
          <w:p w14:paraId="2FCA85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Counts done by post-processing video.  Most of the locations with video collected were not actually processed.</w:t>
            </w:r>
          </w:p>
        </w:tc>
        <w:tc>
          <w:tcPr>
            <w:tcW w:w="1213" w:type="dxa"/>
          </w:tcPr>
          <w:p w14:paraId="0775D32D" w14:textId="77777777" w:rsidR="007D0372" w:rsidRPr="004D6174" w:rsidRDefault="007D0372" w:rsidP="00655068">
            <w:pPr>
              <w:rPr>
                <w:rFonts w:ascii="Times New Roman" w:hAnsi="Times New Roman" w:cs="Times New Roman"/>
              </w:rPr>
            </w:pPr>
          </w:p>
        </w:tc>
        <w:tc>
          <w:tcPr>
            <w:tcW w:w="1213" w:type="dxa"/>
          </w:tcPr>
          <w:p w14:paraId="4E331CB8" w14:textId="77777777" w:rsidR="007D0372" w:rsidRPr="004D6174" w:rsidRDefault="007D0372" w:rsidP="00655068">
            <w:pPr>
              <w:rPr>
                <w:rFonts w:ascii="Times New Roman" w:hAnsi="Times New Roman" w:cs="Times New Roman"/>
              </w:rPr>
            </w:pPr>
          </w:p>
        </w:tc>
      </w:tr>
      <w:tr w:rsidR="007D0372" w:rsidRPr="004D6174" w14:paraId="5EE5B4F5" w14:textId="77777777" w:rsidTr="00655068">
        <w:tc>
          <w:tcPr>
            <w:tcW w:w="1459" w:type="dxa"/>
          </w:tcPr>
          <w:p w14:paraId="000153D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1999</w:t>
            </w:r>
          </w:p>
        </w:tc>
        <w:tc>
          <w:tcPr>
            <w:tcW w:w="4546" w:type="dxa"/>
          </w:tcPr>
          <w:p w14:paraId="4DFADA4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2B9437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per site</w:t>
            </w:r>
          </w:p>
        </w:tc>
        <w:tc>
          <w:tcPr>
            <w:tcW w:w="1213" w:type="dxa"/>
          </w:tcPr>
          <w:p w14:paraId="70148957"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w:t>
            </w:r>
          </w:p>
        </w:tc>
      </w:tr>
      <w:tr w:rsidR="007D0372" w:rsidRPr="004D6174" w14:paraId="171FF2A9" w14:textId="77777777" w:rsidTr="00655068">
        <w:tc>
          <w:tcPr>
            <w:tcW w:w="1459" w:type="dxa"/>
          </w:tcPr>
          <w:p w14:paraId="2D5BF9A4" w14:textId="77777777" w:rsidR="007D0372" w:rsidRPr="004D6174" w:rsidRDefault="007D0372" w:rsidP="00655068">
            <w:pPr>
              <w:rPr>
                <w:rFonts w:ascii="Times New Roman" w:hAnsi="Times New Roman" w:cs="Times New Roman"/>
              </w:rPr>
            </w:pPr>
          </w:p>
        </w:tc>
        <w:tc>
          <w:tcPr>
            <w:tcW w:w="4546" w:type="dxa"/>
          </w:tcPr>
          <w:p w14:paraId="3C84CBDD"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25 x 1m video transects</w:t>
            </w:r>
          </w:p>
        </w:tc>
        <w:tc>
          <w:tcPr>
            <w:tcW w:w="1213" w:type="dxa"/>
          </w:tcPr>
          <w:p w14:paraId="4D8DBB78"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3-4 per site</w:t>
            </w:r>
          </w:p>
        </w:tc>
        <w:tc>
          <w:tcPr>
            <w:tcW w:w="1213" w:type="dxa"/>
          </w:tcPr>
          <w:p w14:paraId="515DD0C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75-100</w:t>
            </w:r>
          </w:p>
        </w:tc>
      </w:tr>
      <w:tr w:rsidR="007D0372" w:rsidRPr="004D6174" w14:paraId="23A04093" w14:textId="77777777" w:rsidTr="00655068">
        <w:tc>
          <w:tcPr>
            <w:tcW w:w="1459" w:type="dxa"/>
          </w:tcPr>
          <w:p w14:paraId="3FACFAF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2015</w:t>
            </w:r>
          </w:p>
        </w:tc>
        <w:tc>
          <w:tcPr>
            <w:tcW w:w="4546" w:type="dxa"/>
          </w:tcPr>
          <w:p w14:paraId="6A257B39"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x 2m transects by SCUBA</w:t>
            </w:r>
          </w:p>
        </w:tc>
        <w:tc>
          <w:tcPr>
            <w:tcW w:w="1213" w:type="dxa"/>
          </w:tcPr>
          <w:p w14:paraId="3AF5263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4 per site</w:t>
            </w:r>
          </w:p>
        </w:tc>
        <w:tc>
          <w:tcPr>
            <w:tcW w:w="1213" w:type="dxa"/>
          </w:tcPr>
          <w:p w14:paraId="69C7735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240</w:t>
            </w:r>
          </w:p>
        </w:tc>
      </w:tr>
    </w:tbl>
    <w:p w14:paraId="3CB1B335" w14:textId="77777777" w:rsidR="007D0372" w:rsidRPr="004D6174" w:rsidRDefault="007D0372" w:rsidP="007D0372">
      <w:pPr>
        <w:rPr>
          <w:rFonts w:ascii="Times New Roman" w:hAnsi="Times New Roman" w:cs="Times New Roman"/>
        </w:rPr>
      </w:pPr>
    </w:p>
    <w:p w14:paraId="552B8B5B" w14:textId="37BF1861" w:rsidR="00BA7A19" w:rsidRPr="004D6174" w:rsidRDefault="00BA7A19" w:rsidP="008332EF">
      <w:pPr>
        <w:rPr>
          <w:rFonts w:ascii="Times New Roman" w:hAnsi="Times New Roman" w:cs="Times New Roman"/>
          <w:sz w:val="24"/>
          <w:szCs w:val="24"/>
        </w:rPr>
      </w:pPr>
      <w:r w:rsidRPr="004D6174">
        <w:rPr>
          <w:rFonts w:ascii="Times New Roman" w:hAnsi="Times New Roman" w:cs="Times New Roman"/>
          <w:sz w:val="24"/>
          <w:szCs w:val="24"/>
        </w:rPr>
        <w:br w:type="page"/>
      </w:r>
    </w:p>
    <w:p w14:paraId="666C2A49" w14:textId="6C54E4D0"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xml:space="preserve">. </w:t>
      </w:r>
      <w:commentRangeStart w:id="81"/>
      <w:r w:rsidR="00AF6161" w:rsidRPr="004D6174">
        <w:rPr>
          <w:rFonts w:ascii="Times New Roman" w:hAnsi="Times New Roman" w:cs="Times New Roman"/>
          <w:sz w:val="24"/>
          <w:szCs w:val="24"/>
        </w:rPr>
        <w:t xml:space="preserve">PERMANOVA </w:t>
      </w:r>
      <w:commentRangeEnd w:id="81"/>
      <w:r w:rsidR="00AF6161" w:rsidRPr="004D6174">
        <w:rPr>
          <w:rStyle w:val="CommentReference"/>
          <w:rFonts w:ascii="Times New Roman" w:hAnsi="Times New Roman" w:cs="Times New Roman"/>
        </w:rPr>
        <w:commentReference w:id="81"/>
      </w:r>
      <w:r w:rsidR="00AF6161" w:rsidRPr="004D6174">
        <w:rPr>
          <w:rFonts w:ascii="Times New Roman" w:hAnsi="Times New Roman" w:cs="Times New Roman"/>
          <w:sz w:val="24"/>
          <w:szCs w:val="24"/>
        </w:rPr>
        <w:t>partitioning of 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 using sequential sums of squares.</w:t>
      </w:r>
      <w:r w:rsidR="00AF6161" w:rsidRPr="004D6174" w:rsidDel="00903513">
        <w:rPr>
          <w:rFonts w:ascii="Times New Roman" w:hAnsi="Times New Roman" w:cs="Times New Roman"/>
          <w:sz w:val="24"/>
          <w:szCs w:val="24"/>
        </w:rPr>
        <w:t xml:space="preserve"> </w:t>
      </w:r>
    </w:p>
    <w:p w14:paraId="5E9F30FF"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14DD67CB" w14:textId="77777777" w:rsidR="00AF6161" w:rsidRPr="004D6174" w:rsidRDefault="00AF6161" w:rsidP="00AF6161">
      <w:pPr>
        <w:rPr>
          <w:rFonts w:ascii="Times New Roman" w:hAnsi="Times New Roman" w:cs="Times New Roman"/>
          <w:sz w:val="24"/>
          <w:szCs w:val="24"/>
        </w:rPr>
      </w:pPr>
    </w:p>
    <w:p w14:paraId="141D11A3" w14:textId="35D8F1EE" w:rsidR="00AF6161" w:rsidRPr="004D6174" w:rsidDel="00903513" w:rsidRDefault="00AF6161" w:rsidP="005A112B">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0.326</w:t>
            </w:r>
          </w:p>
        </w:tc>
      </w:tr>
      <w:tr w:rsidR="00AF6161" w:rsidRPr="004D617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052AF271"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 xml:space="preserve"> </w:t>
      </w:r>
    </w:p>
    <w:p w14:paraId="5BA38448" w14:textId="77777777" w:rsidR="00AF6161" w:rsidRPr="004D6174" w:rsidRDefault="00AF6161" w:rsidP="00AF6161">
      <w:pPr>
        <w:rPr>
          <w:rFonts w:ascii="Times New Roman" w:hAnsi="Times New Roman" w:cs="Times New Roman"/>
          <w:sz w:val="24"/>
          <w:szCs w:val="24"/>
        </w:rPr>
      </w:pPr>
    </w:p>
    <w:p w14:paraId="54B2D37A" w14:textId="77777777" w:rsidR="00AC3C22" w:rsidRDefault="00AC3C22">
      <w:pPr>
        <w:rPr>
          <w:rFonts w:ascii="Times New Roman" w:hAnsi="Times New Roman" w:cs="Times New Roman"/>
          <w:sz w:val="24"/>
          <w:szCs w:val="24"/>
        </w:rPr>
      </w:pPr>
      <w:r>
        <w:rPr>
          <w:rFonts w:ascii="Times New Roman" w:hAnsi="Times New Roman" w:cs="Times New Roman"/>
          <w:sz w:val="24"/>
          <w:szCs w:val="24"/>
        </w:rPr>
        <w:br w:type="page"/>
      </w:r>
    </w:p>
    <w:p w14:paraId="2B16B6F1" w14:textId="1C070761"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Multivariate test of dispersion</w:t>
      </w:r>
      <w:r w:rsidR="00AF6161" w:rsidRPr="004D6174">
        <w:rPr>
          <w:rStyle w:val="CommentReference"/>
          <w:rFonts w:ascii="Times New Roman" w:hAnsi="Times New Roman" w:cs="Times New Roman"/>
          <w:sz w:val="24"/>
          <w:szCs w:val="24"/>
        </w:rPr>
        <w:t xml:space="preserve"> for </w:t>
      </w:r>
      <w:r w:rsidR="00AF6161" w:rsidRPr="004D6174">
        <w:rPr>
          <w:rFonts w:ascii="Times New Roman" w:hAnsi="Times New Roman" w:cs="Times New Roman"/>
          <w:sz w:val="24"/>
          <w:szCs w:val="24"/>
        </w:rPr>
        <w:t>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w:t>
      </w:r>
      <w:r w:rsidR="00AF6161" w:rsidRPr="004D6174" w:rsidDel="00903513">
        <w:rPr>
          <w:rFonts w:ascii="Times New Roman" w:hAnsi="Times New Roman" w:cs="Times New Roman"/>
          <w:sz w:val="24"/>
          <w:szCs w:val="24"/>
        </w:rPr>
        <w:t xml:space="preserve"> </w:t>
      </w:r>
    </w:p>
    <w:p w14:paraId="21750DE6"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66B20516" w14:textId="77777777" w:rsidR="00AF6161" w:rsidRPr="004D6174" w:rsidRDefault="00AF6161" w:rsidP="00AF6161">
      <w:pPr>
        <w:rPr>
          <w:rFonts w:ascii="Times New Roman" w:hAnsi="Times New Roman" w:cs="Times New Roman"/>
          <w:sz w:val="24"/>
          <w:szCs w:val="24"/>
        </w:rPr>
      </w:pPr>
    </w:p>
    <w:p w14:paraId="567A134E"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0.860</w:t>
            </w:r>
          </w:p>
        </w:tc>
      </w:tr>
      <w:tr w:rsidR="00AF6161" w:rsidRPr="004D617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401768AA" w14:textId="77777777" w:rsidR="00AF6161" w:rsidRPr="004D6174" w:rsidRDefault="00AF6161" w:rsidP="00AF6161">
      <w:pPr>
        <w:rPr>
          <w:rFonts w:ascii="Times New Roman" w:hAnsi="Times New Roman" w:cs="Times New Roman"/>
          <w:sz w:val="24"/>
          <w:szCs w:val="24"/>
        </w:rPr>
      </w:pPr>
    </w:p>
    <w:p w14:paraId="5C28E350" w14:textId="6976B58E" w:rsidR="00F55396" w:rsidRPr="004D6174" w:rsidRDefault="00F55396" w:rsidP="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09D8A570" w14:textId="78DDB92E" w:rsidR="00F55396" w:rsidRPr="004D6174" w:rsidRDefault="00F458E5" w:rsidP="00F55396">
      <w:pPr>
        <w:spacing w:after="0" w:line="480" w:lineRule="auto"/>
        <w:ind w:firstLine="720"/>
        <w:rPr>
          <w:rFonts w:ascii="Times New Roman" w:hAnsi="Times New Roman" w:cs="Times New Roman"/>
          <w:sz w:val="24"/>
          <w:szCs w:val="24"/>
        </w:rPr>
      </w:pPr>
      <w:r w:rsidRPr="004D6174">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xmlns:mv="urn:schemas-microsoft-com:mac:vml" xmlns:mo="http://schemas.microsoft.com/office/mac/office/2008/main">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r w:rsidR="008332EF">
        <w:rPr>
          <w:rFonts w:ascii="Times New Roman" w:hAnsi="Times New Roman" w:cs="Times New Roman"/>
          <w:sz w:val="24"/>
          <w:szCs w:val="24"/>
        </w:rPr>
        <w:t>NEED TO MERGE THIS INTO ONE jpeg or pdf.</w:t>
      </w:r>
    </w:p>
    <w:p w14:paraId="489D62DD" w14:textId="78CD7DA5" w:rsidR="00167CFD" w:rsidRPr="004D6174" w:rsidRDefault="00167CFD" w:rsidP="00F55396">
      <w:pPr>
        <w:spacing w:after="0" w:line="480" w:lineRule="auto"/>
        <w:rPr>
          <w:rFonts w:ascii="Times New Roman" w:hAnsi="Times New Roman" w:cs="Times New Roman"/>
          <w:sz w:val="24"/>
          <w:szCs w:val="24"/>
        </w:rPr>
      </w:pPr>
    </w:p>
    <w:p w14:paraId="377AD1CD" w14:textId="4CAFD8FB" w:rsidR="00167CFD" w:rsidRPr="004D6174" w:rsidRDefault="00167CFD" w:rsidP="00F55396">
      <w:pPr>
        <w:spacing w:after="0" w:line="480" w:lineRule="auto"/>
        <w:rPr>
          <w:rFonts w:ascii="Times New Roman" w:hAnsi="Times New Roman" w:cs="Times New Roman"/>
          <w:sz w:val="24"/>
          <w:szCs w:val="24"/>
        </w:rPr>
      </w:pPr>
    </w:p>
    <w:p w14:paraId="76EFAFE0" w14:textId="77777777" w:rsidR="000C6B87" w:rsidRPr="004D6174" w:rsidRDefault="000C6B87" w:rsidP="00F55396">
      <w:pPr>
        <w:spacing w:after="0" w:line="480" w:lineRule="auto"/>
        <w:rPr>
          <w:rFonts w:ascii="Times New Roman" w:hAnsi="Times New Roman" w:cs="Times New Roman"/>
          <w:sz w:val="24"/>
          <w:szCs w:val="24"/>
        </w:rPr>
      </w:pPr>
    </w:p>
    <w:p w14:paraId="3F121969" w14:textId="5670495B" w:rsidR="00167CFD" w:rsidRPr="004D6174" w:rsidRDefault="00515753" w:rsidP="00AC3C22">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Figure 1</w:t>
      </w:r>
      <w:r w:rsidR="00474090" w:rsidRPr="004D6174">
        <w:rPr>
          <w:rFonts w:ascii="Times New Roman" w:hAnsi="Times New Roman" w:cs="Times New Roman"/>
          <w:sz w:val="24"/>
          <w:szCs w:val="24"/>
        </w:rPr>
        <w:t>: Study area with survey site locat</w:t>
      </w:r>
      <w:r w:rsidR="00560B60" w:rsidRPr="004D6174">
        <w:rPr>
          <w:rFonts w:ascii="Times New Roman" w:hAnsi="Times New Roman" w:cs="Times New Roman"/>
          <w:sz w:val="24"/>
          <w:szCs w:val="24"/>
        </w:rPr>
        <w:t xml:space="preserve">ions for invertebrate surveys (blue labeled dots).  Numbered </w:t>
      </w:r>
      <w:r w:rsidR="00AC3C22">
        <w:rPr>
          <w:rFonts w:ascii="Times New Roman" w:hAnsi="Times New Roman" w:cs="Times New Roman"/>
          <w:sz w:val="24"/>
          <w:szCs w:val="24"/>
        </w:rPr>
        <w:t>areas along the coast</w:t>
      </w:r>
      <w:r w:rsidR="00560B60" w:rsidRPr="004D6174">
        <w:rPr>
          <w:rFonts w:ascii="Times New Roman" w:hAnsi="Times New Roman" w:cs="Times New Roman"/>
          <w:sz w:val="24"/>
          <w:szCs w:val="24"/>
        </w:rPr>
        <w:t xml:space="preserve"> indicate strata within which WDNR calculates kelp area.  </w:t>
      </w:r>
      <w:r w:rsidR="00560B60" w:rsidRPr="004D6174">
        <w:rPr>
          <w:rFonts w:ascii="Times New Roman" w:hAnsi="Times New Roman" w:cs="Times New Roman"/>
          <w:i/>
          <w:sz w:val="24"/>
          <w:szCs w:val="24"/>
        </w:rPr>
        <w:t>Top right</w:t>
      </w:r>
      <w:r w:rsidR="00560B60" w:rsidRPr="004D6174">
        <w:rPr>
          <w:rFonts w:ascii="Times New Roman" w:hAnsi="Times New Roman" w:cs="Times New Roman"/>
          <w:sz w:val="24"/>
          <w:szCs w:val="24"/>
        </w:rPr>
        <w:t xml:space="preserve">: Time-series of sea otter abundance on the Washington coast. </w:t>
      </w:r>
      <w:r w:rsidR="00560B60" w:rsidRPr="004D6174">
        <w:rPr>
          <w:rFonts w:ascii="Times New Roman" w:hAnsi="Times New Roman" w:cs="Times New Roman"/>
          <w:i/>
          <w:sz w:val="24"/>
          <w:szCs w:val="24"/>
        </w:rPr>
        <w:t>Bottom right</w:t>
      </w:r>
      <w:r w:rsidR="00560B60" w:rsidRPr="004D6174">
        <w:rPr>
          <w:rFonts w:ascii="Times New Roman" w:hAnsi="Times New Roman" w:cs="Times New Roman"/>
          <w:sz w:val="24"/>
          <w:szCs w:val="24"/>
        </w:rPr>
        <w:t xml:space="preserve">: Time-series of total kelp canopy area for kelp strata </w:t>
      </w:r>
      <w:r w:rsidR="00BC0586" w:rsidRPr="004D6174">
        <w:rPr>
          <w:rFonts w:ascii="Times New Roman" w:hAnsi="Times New Roman" w:cs="Times New Roman"/>
          <w:sz w:val="24"/>
          <w:szCs w:val="24"/>
        </w:rPr>
        <w:t xml:space="preserve">between </w:t>
      </w:r>
      <w:commentRangeStart w:id="82"/>
      <w:r w:rsidR="00BC0586" w:rsidRPr="004D6174">
        <w:rPr>
          <w:rFonts w:ascii="Times New Roman" w:hAnsi="Times New Roman" w:cs="Times New Roman"/>
          <w:sz w:val="24"/>
          <w:szCs w:val="24"/>
        </w:rPr>
        <w:t>15</w:t>
      </w:r>
      <w:r w:rsidR="00560B60" w:rsidRPr="004D6174">
        <w:rPr>
          <w:rFonts w:ascii="Times New Roman" w:hAnsi="Times New Roman" w:cs="Times New Roman"/>
          <w:sz w:val="24"/>
          <w:szCs w:val="24"/>
        </w:rPr>
        <w:t>.</w:t>
      </w:r>
      <w:r w:rsidR="00BC0586" w:rsidRPr="004D6174">
        <w:rPr>
          <w:rFonts w:ascii="Times New Roman" w:hAnsi="Times New Roman" w:cs="Times New Roman"/>
          <w:sz w:val="24"/>
          <w:szCs w:val="24"/>
        </w:rPr>
        <w:t>1</w:t>
      </w:r>
      <w:r w:rsidR="00560B60" w:rsidRPr="004D6174">
        <w:rPr>
          <w:rFonts w:ascii="Times New Roman" w:hAnsi="Times New Roman" w:cs="Times New Roman"/>
          <w:sz w:val="24"/>
          <w:szCs w:val="24"/>
        </w:rPr>
        <w:t xml:space="preserve"> and 25.2</w:t>
      </w:r>
      <w:commentRangeEnd w:id="82"/>
      <w:r w:rsidR="00190ED0">
        <w:rPr>
          <w:rStyle w:val="CommentReference"/>
        </w:rPr>
        <w:commentReference w:id="82"/>
      </w:r>
    </w:p>
    <w:p w14:paraId="1FF4C68B" w14:textId="77777777" w:rsidR="00474090" w:rsidRPr="004D6174" w:rsidRDefault="00474090" w:rsidP="003576EA">
      <w:pPr>
        <w:spacing w:after="0" w:line="480" w:lineRule="auto"/>
        <w:rPr>
          <w:rFonts w:ascii="Times New Roman" w:hAnsi="Times New Roman" w:cs="Times New Roman"/>
          <w:sz w:val="24"/>
          <w:szCs w:val="24"/>
        </w:rPr>
      </w:pPr>
    </w:p>
    <w:p w14:paraId="68670E87" w14:textId="06E3F1F7" w:rsidR="00167CFD" w:rsidRPr="004D6174" w:rsidRDefault="00220681" w:rsidP="00F55396">
      <w:pPr>
        <w:spacing w:after="0" w:line="480" w:lineRule="auto"/>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4BCE30B6" w:rsidR="00220681" w:rsidRPr="004D6174" w:rsidRDefault="00167CFD" w:rsidP="00301736">
      <w:pPr>
        <w:spacing w:after="0" w:line="240" w:lineRule="auto"/>
        <w:rPr>
          <w:rFonts w:ascii="Times New Roman" w:hAnsi="Times New Roman" w:cs="Times New Roman"/>
          <w:sz w:val="24"/>
          <w:szCs w:val="24"/>
        </w:rPr>
      </w:pPr>
      <w:r w:rsidRPr="004D6174">
        <w:rPr>
          <w:rFonts w:ascii="Times New Roman" w:hAnsi="Times New Roman" w:cs="Times New Roman"/>
          <w:sz w:val="24"/>
          <w:szCs w:val="24"/>
        </w:rPr>
        <w:t>Fig</w:t>
      </w:r>
      <w:r w:rsidR="00220681" w:rsidRPr="004D6174">
        <w:rPr>
          <w:rFonts w:ascii="Times New Roman" w:hAnsi="Times New Roman" w:cs="Times New Roman"/>
          <w:sz w:val="24"/>
          <w:szCs w:val="24"/>
        </w:rPr>
        <w:t xml:space="preserve">ure 2: Time-series for sea otters (left column, </w:t>
      </w:r>
      <w:r w:rsidR="00220681" w:rsidRPr="004D6174">
        <w:rPr>
          <w:rFonts w:ascii="Times New Roman" w:hAnsi="Times New Roman" w:cs="Times New Roman"/>
          <w:i/>
          <w:sz w:val="24"/>
          <w:szCs w:val="24"/>
        </w:rPr>
        <w:t>a, b, c</w:t>
      </w:r>
      <w:r w:rsidR="00220681" w:rsidRPr="004D6174">
        <w:rPr>
          <w:rFonts w:ascii="Times New Roman" w:hAnsi="Times New Roman" w:cs="Times New Roman"/>
          <w:sz w:val="24"/>
          <w:szCs w:val="24"/>
        </w:rPr>
        <w:t xml:space="preserve">) kelp area (right column, </w:t>
      </w:r>
      <w:r w:rsidR="00220681" w:rsidRPr="004D6174">
        <w:rPr>
          <w:rFonts w:ascii="Times New Roman" w:hAnsi="Times New Roman" w:cs="Times New Roman"/>
          <w:i/>
          <w:sz w:val="24"/>
          <w:szCs w:val="24"/>
        </w:rPr>
        <w:t>d, e, f</w:t>
      </w:r>
      <w:r w:rsidR="00220681" w:rsidRPr="004D6174">
        <w:rPr>
          <w:rFonts w:ascii="Times New Roman" w:hAnsi="Times New Roman" w:cs="Times New Roman"/>
          <w:sz w:val="24"/>
          <w:szCs w:val="24"/>
        </w:rPr>
        <w:t>) at sites divided into three regions (rows</w:t>
      </w:r>
      <w:r w:rsidR="00220681" w:rsidRPr="004D6174">
        <w:rPr>
          <w:rFonts w:ascii="Times New Roman" w:hAnsi="Times New Roman" w:cs="Times New Roman"/>
          <w:i/>
          <w:sz w:val="24"/>
          <w:szCs w:val="24"/>
        </w:rPr>
        <w:t>)</w:t>
      </w:r>
      <w:r w:rsidR="00220681" w:rsidRPr="004D6174">
        <w:rPr>
          <w:rFonts w:ascii="Times New Roman" w:hAnsi="Times New Roman" w:cs="Times New Roman"/>
          <w:sz w:val="24"/>
          <w:szCs w:val="24"/>
        </w:rPr>
        <w:t xml:space="preserve"> in OCNMS.  In all panels, points and dashed lines show log-indices for sea otters and kelp area for individual sites.</w:t>
      </w:r>
      <w:r w:rsidR="003E4CB9" w:rsidRPr="004D6174">
        <w:rPr>
          <w:rFonts w:ascii="Times New Roman" w:hAnsi="Times New Roman" w:cs="Times New Roman"/>
          <w:sz w:val="24"/>
          <w:szCs w:val="24"/>
        </w:rPr>
        <w:t xml:space="preserve"> Both kelp area and sea otters are indexed </w:t>
      </w:r>
      <w:r w:rsidR="00895527" w:rsidRPr="004D6174">
        <w:rPr>
          <w:rFonts w:ascii="Times New Roman" w:hAnsi="Times New Roman" w:cs="Times New Roman"/>
          <w:sz w:val="24"/>
          <w:szCs w:val="24"/>
        </w:rPr>
        <w:t xml:space="preserve">such that the </w:t>
      </w:r>
      <w:r w:rsidR="003E4CB9" w:rsidRPr="004D6174">
        <w:rPr>
          <w:rFonts w:ascii="Times New Roman" w:hAnsi="Times New Roman" w:cs="Times New Roman"/>
          <w:sz w:val="24"/>
          <w:szCs w:val="24"/>
        </w:rPr>
        <w:t>average value</w:t>
      </w:r>
      <w:r w:rsidR="00895527" w:rsidRPr="004D6174">
        <w:rPr>
          <w:rFonts w:ascii="Times New Roman" w:hAnsi="Times New Roman" w:cs="Times New Roman"/>
          <w:sz w:val="24"/>
          <w:szCs w:val="24"/>
        </w:rPr>
        <w:t xml:space="preserve">s for each site the 1989 to </w:t>
      </w:r>
      <w:r w:rsidR="003E4CB9" w:rsidRPr="004D6174">
        <w:rPr>
          <w:rFonts w:ascii="Times New Roman" w:hAnsi="Times New Roman" w:cs="Times New Roman"/>
          <w:sz w:val="24"/>
          <w:szCs w:val="24"/>
        </w:rPr>
        <w:t>1991</w:t>
      </w:r>
      <w:r w:rsidR="00895527" w:rsidRPr="004D6174">
        <w:rPr>
          <w:rFonts w:ascii="Times New Roman" w:hAnsi="Times New Roman" w:cs="Times New Roman"/>
          <w:sz w:val="24"/>
          <w:szCs w:val="24"/>
        </w:rPr>
        <w:t xml:space="preserve"> period are 0.</w:t>
      </w:r>
      <w:r w:rsidR="003E4CB9" w:rsidRPr="004D6174">
        <w:rPr>
          <w:rFonts w:ascii="Times New Roman" w:hAnsi="Times New Roman" w:cs="Times New Roman"/>
          <w:sz w:val="24"/>
          <w:szCs w:val="24"/>
        </w:rPr>
        <w:t xml:space="preserve"> </w:t>
      </w:r>
      <w:r w:rsidR="00220681" w:rsidRPr="004D6174">
        <w:rPr>
          <w:rFonts w:ascii="Times New Roman" w:hAnsi="Times New Roman" w:cs="Times New Roman"/>
          <w:sz w:val="24"/>
          <w:szCs w:val="24"/>
        </w:rPr>
        <w:t xml:space="preserve"> Solid lines represent the summed </w:t>
      </w:r>
      <w:proofErr w:type="spellStart"/>
      <w:r w:rsidR="00E15FB1" w:rsidRPr="004D6174">
        <w:rPr>
          <w:rFonts w:ascii="Times New Roman" w:hAnsi="Times New Roman" w:cs="Times New Roman"/>
          <w:sz w:val="24"/>
          <w:szCs w:val="24"/>
        </w:rPr>
        <w:t>coastwide</w:t>
      </w:r>
      <w:proofErr w:type="spellEnd"/>
      <w:r w:rsidR="00E15FB1" w:rsidRPr="004D6174">
        <w:rPr>
          <w:rFonts w:ascii="Times New Roman" w:hAnsi="Times New Roman" w:cs="Times New Roman"/>
          <w:sz w:val="24"/>
          <w:szCs w:val="24"/>
        </w:rPr>
        <w:t xml:space="preserve"> values </w:t>
      </w:r>
      <w:r w:rsidR="00220681" w:rsidRPr="004D6174">
        <w:rPr>
          <w:rFonts w:ascii="Times New Roman" w:hAnsi="Times New Roman" w:cs="Times New Roman"/>
          <w:sz w:val="24"/>
          <w:szCs w:val="24"/>
        </w:rPr>
        <w:t>for otters</w:t>
      </w:r>
      <w:r w:rsidR="00E15FB1" w:rsidRPr="004D6174">
        <w:rPr>
          <w:rFonts w:ascii="Times New Roman" w:hAnsi="Times New Roman" w:cs="Times New Roman"/>
          <w:sz w:val="24"/>
          <w:szCs w:val="24"/>
        </w:rPr>
        <w:t xml:space="preserve"> and kelp area, respectively, index</w:t>
      </w:r>
      <w:ins w:id="83" w:author="Frick, Kinsey" w:date="2017-12-21T15:15:00Z">
        <w:r w:rsidR="00190ED0">
          <w:rPr>
            <w:rFonts w:ascii="Times New Roman" w:hAnsi="Times New Roman" w:cs="Times New Roman"/>
            <w:sz w:val="24"/>
            <w:szCs w:val="24"/>
          </w:rPr>
          <w:t>ed</w:t>
        </w:r>
      </w:ins>
      <w:r w:rsidR="00E15FB1" w:rsidRPr="004D6174">
        <w:rPr>
          <w:rFonts w:ascii="Times New Roman" w:hAnsi="Times New Roman" w:cs="Times New Roman"/>
          <w:sz w:val="24"/>
          <w:szCs w:val="24"/>
        </w:rPr>
        <w:t xml:space="preserve"> to the average value from 1989 to 1991.</w:t>
      </w:r>
      <w:r w:rsidR="003E4CB9" w:rsidRPr="004D6174">
        <w:rPr>
          <w:rFonts w:ascii="Times New Roman" w:hAnsi="Times New Roman" w:cs="Times New Roman"/>
          <w:sz w:val="24"/>
          <w:szCs w:val="24"/>
        </w:rPr>
        <w:t xml:space="preserve"> </w:t>
      </w:r>
    </w:p>
    <w:p w14:paraId="54BFAE7F" w14:textId="75EE646F"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558FE631" w14:textId="6D86E6F4" w:rsidR="00167CFD" w:rsidRPr="004D6174" w:rsidRDefault="00167CFD" w:rsidP="00F55396">
      <w:pPr>
        <w:spacing w:after="0" w:line="480" w:lineRule="auto"/>
        <w:rPr>
          <w:rFonts w:ascii="Times New Roman" w:hAnsi="Times New Roman" w:cs="Times New Roman"/>
          <w:sz w:val="24"/>
          <w:szCs w:val="24"/>
        </w:rPr>
      </w:pPr>
      <w:r w:rsidRPr="004D6174">
        <w:rPr>
          <w:rFonts w:ascii="Times New Roman" w:hAnsi="Times New Roman" w:cs="Times New Roman"/>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4D6174" w:rsidRDefault="00301736"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Figure 3. Kernel smoothed </w:t>
      </w:r>
      <w:r w:rsidR="00B93E4B"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otter distribution</w:t>
      </w:r>
      <w:r w:rsidR="00B93E4B" w:rsidRPr="004D6174">
        <w:rPr>
          <w:rFonts w:ascii="Times New Roman" w:hAnsi="Times New Roman" w:cs="Times New Roman"/>
          <w:sz w:val="24"/>
          <w:szCs w:val="24"/>
        </w:rPr>
        <w:t>s</w:t>
      </w:r>
      <w:r w:rsidRPr="004D6174">
        <w:rPr>
          <w:rFonts w:ascii="Times New Roman" w:hAnsi="Times New Roman" w:cs="Times New Roman"/>
          <w:sz w:val="24"/>
          <w:szCs w:val="24"/>
        </w:rPr>
        <w:t xml:space="preserve"> for </w:t>
      </w:r>
      <w:r w:rsidR="00B93E4B" w:rsidRPr="004D6174">
        <w:rPr>
          <w:rFonts w:ascii="Times New Roman" w:hAnsi="Times New Roman" w:cs="Times New Roman"/>
          <w:sz w:val="24"/>
          <w:szCs w:val="24"/>
        </w:rPr>
        <w:t xml:space="preserve">sea otters on the Washington coast.  Grey densities show the probability distribution for each year, </w:t>
      </w:r>
      <w:r w:rsidR="00167CFD" w:rsidRPr="004D6174">
        <w:rPr>
          <w:rFonts w:ascii="Times New Roman" w:hAnsi="Times New Roman" w:cs="Times New Roman"/>
          <w:sz w:val="24"/>
          <w:szCs w:val="24"/>
        </w:rPr>
        <w:t xml:space="preserve">dots show </w:t>
      </w:r>
      <w:r w:rsidR="00B93E4B" w:rsidRPr="004D6174">
        <w:rPr>
          <w:rFonts w:ascii="Times New Roman" w:hAnsi="Times New Roman" w:cs="Times New Roman"/>
          <w:sz w:val="24"/>
          <w:szCs w:val="24"/>
        </w:rPr>
        <w:t xml:space="preserve">the annual </w:t>
      </w:r>
      <w:r w:rsidR="00167CFD" w:rsidRPr="004D6174">
        <w:rPr>
          <w:rFonts w:ascii="Times New Roman" w:hAnsi="Times New Roman" w:cs="Times New Roman"/>
          <w:sz w:val="24"/>
          <w:szCs w:val="24"/>
        </w:rPr>
        <w:t xml:space="preserve">center of gravity </w:t>
      </w:r>
      <w:r w:rsidR="00B93E4B" w:rsidRPr="004D6174">
        <w:rPr>
          <w:rFonts w:ascii="Times New Roman" w:hAnsi="Times New Roman" w:cs="Times New Roman"/>
          <w:sz w:val="24"/>
          <w:szCs w:val="24"/>
        </w:rPr>
        <w:t xml:space="preserve">(median) </w:t>
      </w:r>
      <w:r w:rsidR="00167CFD" w:rsidRPr="004D6174">
        <w:rPr>
          <w:rFonts w:ascii="Times New Roman" w:hAnsi="Times New Roman" w:cs="Times New Roman"/>
          <w:sz w:val="24"/>
          <w:szCs w:val="24"/>
        </w:rPr>
        <w:t>of the distribution</w:t>
      </w:r>
      <w:r w:rsidR="00B93E4B" w:rsidRPr="004D6174">
        <w:rPr>
          <w:rFonts w:ascii="Times New Roman" w:hAnsi="Times New Roman" w:cs="Times New Roman"/>
          <w:sz w:val="24"/>
          <w:szCs w:val="24"/>
        </w:rPr>
        <w:t>, and bold d</w:t>
      </w:r>
      <w:r w:rsidR="00167CFD" w:rsidRPr="004D6174">
        <w:rPr>
          <w:rFonts w:ascii="Times New Roman" w:hAnsi="Times New Roman" w:cs="Times New Roman"/>
          <w:sz w:val="24"/>
          <w:szCs w:val="24"/>
        </w:rPr>
        <w:t>ashed line shows smoothed trend in the center of gravity</w:t>
      </w:r>
      <w:r w:rsidR="00B93E4B" w:rsidRPr="004D6174">
        <w:rPr>
          <w:rFonts w:ascii="Times New Roman" w:hAnsi="Times New Roman" w:cs="Times New Roman"/>
          <w:sz w:val="24"/>
          <w:szCs w:val="24"/>
        </w:rPr>
        <w:t xml:space="preserve"> from a loess smoother. Prominent geogra</w:t>
      </w:r>
      <w:r w:rsidR="007B4590" w:rsidRPr="004D6174">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sidRPr="004D6174">
        <w:rPr>
          <w:rFonts w:ascii="Times New Roman" w:hAnsi="Times New Roman" w:cs="Times New Roman"/>
          <w:sz w:val="24"/>
          <w:szCs w:val="24"/>
        </w:rPr>
        <w:t>Tatoosh</w:t>
      </w:r>
      <w:proofErr w:type="spellEnd"/>
      <w:r w:rsidR="007B4590" w:rsidRPr="004D6174">
        <w:rPr>
          <w:rFonts w:ascii="Times New Roman" w:hAnsi="Times New Roman" w:cs="Times New Roman"/>
          <w:sz w:val="24"/>
          <w:szCs w:val="24"/>
        </w:rPr>
        <w:t xml:space="preserve"> Island (see Fig. 1).</w:t>
      </w:r>
    </w:p>
    <w:p w14:paraId="18727736" w14:textId="77777777" w:rsidR="00167CFD" w:rsidRPr="004D6174" w:rsidRDefault="00167CFD">
      <w:pPr>
        <w:rPr>
          <w:rFonts w:ascii="Times New Roman" w:hAnsi="Times New Roman" w:cs="Times New Roman"/>
          <w:sz w:val="24"/>
          <w:szCs w:val="24"/>
        </w:rPr>
      </w:pPr>
    </w:p>
    <w:p w14:paraId="658E0062" w14:textId="53551237"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01A89F0D" w14:textId="4EC13C58" w:rsidR="00167CFD" w:rsidRPr="004D6174" w:rsidRDefault="006016BE">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3542823C" w:rsidR="002F4F9E" w:rsidRPr="004D6174" w:rsidRDefault="002F4F9E">
      <w:pPr>
        <w:rPr>
          <w:rFonts w:ascii="Times New Roman" w:hAnsi="Times New Roman" w:cs="Times New Roman"/>
          <w:sz w:val="24"/>
          <w:szCs w:val="24"/>
        </w:rPr>
      </w:pPr>
      <w:commentRangeStart w:id="84"/>
      <w:r w:rsidRPr="004D6174">
        <w:rPr>
          <w:rFonts w:ascii="Times New Roman" w:hAnsi="Times New Roman" w:cs="Times New Roman"/>
          <w:sz w:val="24"/>
          <w:szCs w:val="24"/>
        </w:rPr>
        <w:t xml:space="preserve">Figure 4. </w:t>
      </w:r>
      <w:commentRangeEnd w:id="84"/>
      <w:r w:rsidR="00AC3C22">
        <w:rPr>
          <w:rStyle w:val="CommentReference"/>
        </w:rPr>
        <w:commentReference w:id="84"/>
      </w:r>
      <w:r w:rsidR="00936004" w:rsidRPr="004D6174">
        <w:rPr>
          <w:rFonts w:ascii="Times New Roman" w:hAnsi="Times New Roman" w:cs="Times New Roman"/>
          <w:sz w:val="24"/>
          <w:szCs w:val="24"/>
        </w:rPr>
        <w:t>Sea o</w:t>
      </w:r>
      <w:r w:rsidRPr="004D6174">
        <w:rPr>
          <w:rFonts w:ascii="Times New Roman" w:hAnsi="Times New Roman" w:cs="Times New Roman"/>
          <w:sz w:val="24"/>
          <w:szCs w:val="24"/>
        </w:rPr>
        <w:t xml:space="preserve">tter </w:t>
      </w:r>
      <w:ins w:id="85" w:author="Frick, Kinsey" w:date="2017-12-21T15:16:00Z">
        <w:r w:rsidR="00190ED0">
          <w:rPr>
            <w:rFonts w:ascii="Times New Roman" w:hAnsi="Times New Roman" w:cs="Times New Roman"/>
            <w:sz w:val="24"/>
            <w:szCs w:val="24"/>
          </w:rPr>
          <w:t xml:space="preserve">population </w:t>
        </w:r>
      </w:ins>
      <w:r w:rsidRPr="004D6174">
        <w:rPr>
          <w:rFonts w:ascii="Times New Roman" w:hAnsi="Times New Roman" w:cs="Times New Roman"/>
          <w:sz w:val="24"/>
          <w:szCs w:val="24"/>
        </w:rPr>
        <w:t xml:space="preserve">and </w:t>
      </w:r>
      <w:r w:rsidR="00936004" w:rsidRPr="004D6174">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936004" w:rsidRPr="004D6174">
        <w:rPr>
          <w:rFonts w:ascii="Times New Roman" w:hAnsi="Times New Roman" w:cs="Times New Roman"/>
          <w:sz w:val="24"/>
          <w:szCs w:val="24"/>
        </w:rPr>
        <w:t xml:space="preserve">area </w:t>
      </w:r>
      <w:r w:rsidRPr="004D6174">
        <w:rPr>
          <w:rFonts w:ascii="Times New Roman" w:hAnsi="Times New Roman" w:cs="Times New Roman"/>
          <w:sz w:val="24"/>
          <w:szCs w:val="24"/>
        </w:rPr>
        <w:t>exponential grow</w:t>
      </w:r>
      <w:r w:rsidR="00936004" w:rsidRPr="004D6174">
        <w:rPr>
          <w:rFonts w:ascii="Times New Roman" w:hAnsi="Times New Roman" w:cs="Times New Roman"/>
          <w:sz w:val="24"/>
          <w:szCs w:val="24"/>
        </w:rPr>
        <w:t xml:space="preserve">th rates </w:t>
      </w:r>
      <w:r w:rsidR="005859E0" w:rsidRPr="004D6174">
        <w:rPr>
          <w:rFonts w:ascii="Times New Roman" w:hAnsi="Times New Roman" w:cs="Times New Roman"/>
          <w:sz w:val="24"/>
          <w:szCs w:val="24"/>
        </w:rPr>
        <w:t>at individual sites for two periods (</w:t>
      </w:r>
      <w:r w:rsidR="003609E5" w:rsidRPr="004D6174">
        <w:rPr>
          <w:rFonts w:ascii="Times New Roman" w:hAnsi="Times New Roman" w:cs="Times New Roman"/>
          <w:sz w:val="24"/>
          <w:szCs w:val="24"/>
        </w:rPr>
        <w:t xml:space="preserve">Mean </w:t>
      </w:r>
      <w:r w:rsidR="003609E5" w:rsidRPr="004D6174">
        <w:rPr>
          <w:rFonts w:ascii="Times New Roman" w:hAnsi="Times New Roman" w:cs="Times New Roman"/>
          <w:sz w:val="24"/>
          <w:szCs w:val="24"/>
        </w:rPr>
        <w:sym w:font="Symbol" w:char="F0B1"/>
      </w:r>
      <w:r w:rsidR="003609E5" w:rsidRPr="004D6174">
        <w:rPr>
          <w:rFonts w:ascii="Times New Roman" w:hAnsi="Times New Roman" w:cs="Times New Roman"/>
          <w:sz w:val="24"/>
          <w:szCs w:val="24"/>
        </w:rPr>
        <w:t xml:space="preserve"> SE; </w:t>
      </w:r>
      <w:r w:rsidR="005859E0" w:rsidRPr="004D6174">
        <w:rPr>
          <w:rFonts w:ascii="Times New Roman" w:hAnsi="Times New Roman" w:cs="Times New Roman"/>
          <w:i/>
          <w:sz w:val="24"/>
          <w:szCs w:val="24"/>
        </w:rPr>
        <w:t xml:space="preserve">a: </w:t>
      </w:r>
      <w:r w:rsidR="005859E0" w:rsidRPr="004D6174">
        <w:rPr>
          <w:rFonts w:ascii="Times New Roman" w:hAnsi="Times New Roman" w:cs="Times New Roman"/>
          <w:sz w:val="24"/>
          <w:szCs w:val="24"/>
        </w:rPr>
        <w:t>1989-2001</w:t>
      </w:r>
      <w:r w:rsidR="003609E5" w:rsidRPr="004D6174">
        <w:rPr>
          <w:rFonts w:ascii="Times New Roman" w:hAnsi="Times New Roman" w:cs="Times New Roman"/>
          <w:sz w:val="24"/>
          <w:szCs w:val="24"/>
        </w:rPr>
        <w:t xml:space="preserve">, </w:t>
      </w:r>
      <w:r w:rsidR="005859E0" w:rsidRPr="004D6174">
        <w:rPr>
          <w:rFonts w:ascii="Times New Roman" w:hAnsi="Times New Roman" w:cs="Times New Roman"/>
          <w:i/>
          <w:sz w:val="24"/>
          <w:szCs w:val="24"/>
        </w:rPr>
        <w:t>b:</w:t>
      </w:r>
      <w:r w:rsidR="0085052A" w:rsidRPr="004D6174">
        <w:rPr>
          <w:rFonts w:ascii="Times New Roman" w:hAnsi="Times New Roman" w:cs="Times New Roman"/>
          <w:i/>
          <w:sz w:val="24"/>
          <w:szCs w:val="24"/>
        </w:rPr>
        <w:t xml:space="preserve"> </w:t>
      </w:r>
      <w:r w:rsidR="005859E0" w:rsidRPr="004D6174">
        <w:rPr>
          <w:rFonts w:ascii="Times New Roman" w:hAnsi="Times New Roman" w:cs="Times New Roman"/>
          <w:sz w:val="24"/>
          <w:szCs w:val="24"/>
        </w:rPr>
        <w:t xml:space="preserve">2002-2015). </w:t>
      </w:r>
      <w:r w:rsidR="00936004" w:rsidRPr="004D6174">
        <w:rPr>
          <w:rFonts w:ascii="Times New Roman" w:hAnsi="Times New Roman" w:cs="Times New Roman"/>
          <w:sz w:val="24"/>
          <w:szCs w:val="24"/>
        </w:rPr>
        <w:t xml:space="preserve"> </w:t>
      </w:r>
      <w:r w:rsidR="005859E0" w:rsidRPr="004D6174">
        <w:rPr>
          <w:rFonts w:ascii="Times New Roman" w:hAnsi="Times New Roman" w:cs="Times New Roman"/>
          <w:sz w:val="24"/>
          <w:szCs w:val="24"/>
        </w:rPr>
        <w:t>Shapes correspond to</w:t>
      </w:r>
      <w:r w:rsidR="003609E5" w:rsidRPr="004D6174">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Pr="004D6174" w:rsidRDefault="00DB121B">
      <w:pPr>
        <w:rPr>
          <w:rFonts w:ascii="Times New Roman" w:hAnsi="Times New Roman" w:cs="Times New Roman"/>
          <w:sz w:val="24"/>
          <w:szCs w:val="24"/>
        </w:rPr>
      </w:pPr>
    </w:p>
    <w:p w14:paraId="31F5D055" w14:textId="77777777" w:rsidR="00136355" w:rsidRPr="004D6174" w:rsidRDefault="00136355">
      <w:pPr>
        <w:rPr>
          <w:rFonts w:ascii="Times New Roman" w:hAnsi="Times New Roman" w:cs="Times New Roman"/>
          <w:sz w:val="24"/>
          <w:szCs w:val="24"/>
        </w:rPr>
      </w:pPr>
      <w:r w:rsidRPr="004D6174">
        <w:rPr>
          <w:rFonts w:ascii="Times New Roman" w:hAnsi="Times New Roman" w:cs="Times New Roman"/>
          <w:sz w:val="24"/>
          <w:szCs w:val="24"/>
        </w:rPr>
        <w:br w:type="page"/>
      </w:r>
    </w:p>
    <w:p w14:paraId="50E50BD7" w14:textId="77777777" w:rsidR="00136355" w:rsidRPr="004D6174" w:rsidRDefault="00136355">
      <w:pPr>
        <w:rPr>
          <w:rFonts w:ascii="Times New Roman" w:hAnsi="Times New Roman" w:cs="Times New Roman"/>
          <w:sz w:val="24"/>
          <w:szCs w:val="24"/>
        </w:rPr>
      </w:pPr>
    </w:p>
    <w:p w14:paraId="332E9446" w14:textId="002169CD" w:rsidR="00136355" w:rsidRPr="004D6174" w:rsidRDefault="00323E60">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4D6174">
        <w:rPr>
          <w:rStyle w:val="CommentReference"/>
          <w:rFonts w:ascii="Times New Roman" w:hAnsi="Times New Roman" w:cs="Times New Roman"/>
        </w:rPr>
        <w:commentReference w:id="86"/>
      </w:r>
    </w:p>
    <w:p w14:paraId="2AC410F4" w14:textId="17924997" w:rsidR="007E0AB0" w:rsidRPr="004D6174" w:rsidRDefault="00EA0B1B">
      <w:pPr>
        <w:rPr>
          <w:rFonts w:ascii="Times New Roman" w:hAnsi="Times New Roman" w:cs="Times New Roman"/>
          <w:sz w:val="24"/>
          <w:szCs w:val="24"/>
        </w:rPr>
      </w:pPr>
      <w:r w:rsidRPr="004D6174">
        <w:rPr>
          <w:rFonts w:ascii="Times New Roman" w:hAnsi="Times New Roman" w:cs="Times New Roman"/>
          <w:sz w:val="24"/>
          <w:szCs w:val="24"/>
        </w:rPr>
        <w:t xml:space="preserve">Figure 5. </w:t>
      </w:r>
      <w:r w:rsidR="003609E5" w:rsidRPr="004D6174">
        <w:rPr>
          <w:rFonts w:ascii="Times New Roman" w:hAnsi="Times New Roman" w:cs="Times New Roman"/>
          <w:sz w:val="24"/>
          <w:szCs w:val="24"/>
        </w:rPr>
        <w:t xml:space="preserve">Kelp area </w:t>
      </w:r>
      <w:r w:rsidRPr="004D6174">
        <w:rPr>
          <w:rFonts w:ascii="Times New Roman" w:hAnsi="Times New Roman" w:cs="Times New Roman"/>
          <w:sz w:val="24"/>
          <w:szCs w:val="24"/>
        </w:rPr>
        <w:t xml:space="preserve">CV </w:t>
      </w:r>
      <w:r w:rsidR="0033579D" w:rsidRPr="004D6174">
        <w:rPr>
          <w:rFonts w:ascii="Times New Roman" w:hAnsi="Times New Roman" w:cs="Times New Roman"/>
          <w:sz w:val="24"/>
          <w:szCs w:val="24"/>
        </w:rPr>
        <w:t xml:space="preserve">for </w:t>
      </w:r>
      <w:r w:rsidR="00E90A88" w:rsidRPr="004D6174">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4D6174">
        <w:rPr>
          <w:rFonts w:ascii="Times New Roman" w:hAnsi="Times New Roman" w:cs="Times New Roman"/>
          <w:sz w:val="24"/>
          <w:szCs w:val="24"/>
        </w:rPr>
        <w:br w:type="page"/>
      </w:r>
    </w:p>
    <w:p w14:paraId="5700D706" w14:textId="77777777" w:rsidR="007E0AB0" w:rsidRPr="004D6174" w:rsidRDefault="007E0AB0">
      <w:pPr>
        <w:rPr>
          <w:rFonts w:ascii="Times New Roman" w:hAnsi="Times New Roman" w:cs="Times New Roman"/>
          <w:sz w:val="24"/>
          <w:szCs w:val="24"/>
        </w:rPr>
      </w:pPr>
    </w:p>
    <w:p w14:paraId="65D9A86B" w14:textId="1FFCFA00" w:rsidR="00BC5FE5" w:rsidRPr="004D6174" w:rsidRDefault="00BC5FE5">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4D6174" w:rsidRDefault="00BC5FE5">
      <w:pPr>
        <w:rPr>
          <w:rFonts w:ascii="Times New Roman" w:hAnsi="Times New Roman" w:cs="Times New Roman"/>
          <w:i/>
          <w:sz w:val="24"/>
          <w:szCs w:val="24"/>
        </w:rPr>
      </w:pPr>
      <w:r w:rsidRPr="004D6174">
        <w:rPr>
          <w:rFonts w:ascii="Times New Roman" w:hAnsi="Times New Roman" w:cs="Times New Roman"/>
          <w:sz w:val="24"/>
          <w:szCs w:val="24"/>
        </w:rPr>
        <w:t>Figure 6:</w:t>
      </w:r>
      <w:r w:rsidR="00F86BDF" w:rsidRPr="004D6174">
        <w:rPr>
          <w:rFonts w:ascii="Times New Roman" w:hAnsi="Times New Roman" w:cs="Times New Roman"/>
          <w:sz w:val="24"/>
          <w:szCs w:val="24"/>
        </w:rPr>
        <w:t xml:space="preserve"> N</w:t>
      </w:r>
      <w:r w:rsidR="00040021" w:rsidRPr="004D6174">
        <w:rPr>
          <w:rFonts w:ascii="Times New Roman" w:hAnsi="Times New Roman" w:cs="Times New Roman"/>
          <w:sz w:val="24"/>
          <w:szCs w:val="24"/>
        </w:rPr>
        <w:t>on-metric multidimensional scal</w:t>
      </w:r>
      <w:r w:rsidR="00F86BDF" w:rsidRPr="004D6174">
        <w:rPr>
          <w:rFonts w:ascii="Times New Roman" w:hAnsi="Times New Roman" w:cs="Times New Roman"/>
          <w:sz w:val="24"/>
          <w:szCs w:val="24"/>
        </w:rPr>
        <w:t xml:space="preserve">ing </w:t>
      </w:r>
      <w:r w:rsidR="00040021" w:rsidRPr="004D6174">
        <w:rPr>
          <w:rFonts w:ascii="Times New Roman" w:hAnsi="Times New Roman" w:cs="Times New Roman"/>
          <w:sz w:val="24"/>
          <w:szCs w:val="24"/>
        </w:rPr>
        <w:t>results benthic invertebrate communities at OCNMS sites grouped by year (</w:t>
      </w:r>
      <w:r w:rsidR="00040021" w:rsidRPr="004D6174">
        <w:rPr>
          <w:rFonts w:ascii="Times New Roman" w:hAnsi="Times New Roman" w:cs="Times New Roman"/>
          <w:i/>
          <w:sz w:val="24"/>
          <w:szCs w:val="24"/>
        </w:rPr>
        <w:t>a</w:t>
      </w:r>
      <w:r w:rsidR="00040021" w:rsidRPr="004D6174">
        <w:rPr>
          <w:rFonts w:ascii="Times New Roman" w:hAnsi="Times New Roman" w:cs="Times New Roman"/>
          <w:sz w:val="24"/>
          <w:szCs w:val="24"/>
        </w:rPr>
        <w:t xml:space="preserve">) or coastal region </w:t>
      </w:r>
      <w:r w:rsidR="00040021" w:rsidRPr="004D6174">
        <w:rPr>
          <w:rFonts w:ascii="Times New Roman" w:hAnsi="Times New Roman" w:cs="Times New Roman"/>
          <w:i/>
          <w:sz w:val="24"/>
          <w:szCs w:val="24"/>
        </w:rPr>
        <w:t>(b).</w:t>
      </w:r>
    </w:p>
    <w:p w14:paraId="56B1908C" w14:textId="0DED4EE2" w:rsidR="001615D4" w:rsidRPr="004D6174" w:rsidRDefault="00F306C8">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4D6174" w:rsidRDefault="00BC5FE5" w:rsidP="00C63B3A">
      <w:pPr>
        <w:rPr>
          <w:rFonts w:ascii="Times New Roman" w:hAnsi="Times New Roman" w:cs="Times New Roman"/>
          <w:sz w:val="24"/>
          <w:szCs w:val="24"/>
        </w:rPr>
      </w:pPr>
      <w:r w:rsidRPr="004D6174">
        <w:rPr>
          <w:rFonts w:ascii="Times New Roman" w:hAnsi="Times New Roman" w:cs="Times New Roman"/>
          <w:sz w:val="24"/>
          <w:szCs w:val="24"/>
        </w:rPr>
        <w:t>Figure 7</w:t>
      </w:r>
      <w:r w:rsidR="007B38A9" w:rsidRPr="004D6174">
        <w:rPr>
          <w:rFonts w:ascii="Times New Roman" w:hAnsi="Times New Roman" w:cs="Times New Roman"/>
          <w:sz w:val="24"/>
          <w:szCs w:val="24"/>
        </w:rPr>
        <w:t xml:space="preserve">. </w:t>
      </w:r>
      <w:r w:rsidR="00AE5E6A" w:rsidRPr="004D6174">
        <w:rPr>
          <w:rFonts w:ascii="Times New Roman" w:hAnsi="Times New Roman" w:cs="Times New Roman"/>
          <w:sz w:val="24"/>
          <w:szCs w:val="24"/>
        </w:rPr>
        <w:t>Time-series of densities of benthic invertebrates</w:t>
      </w:r>
      <w:r w:rsidR="003F5EE1" w:rsidRPr="004D6174">
        <w:rPr>
          <w:rFonts w:ascii="Times New Roman" w:hAnsi="Times New Roman" w:cs="Times New Roman"/>
          <w:sz w:val="24"/>
          <w:szCs w:val="24"/>
        </w:rPr>
        <w:t>. Species are order</w:t>
      </w:r>
      <w:r w:rsidR="00C63B3A">
        <w:rPr>
          <w:rFonts w:ascii="Times New Roman" w:hAnsi="Times New Roman" w:cs="Times New Roman"/>
          <w:sz w:val="24"/>
          <w:szCs w:val="24"/>
        </w:rPr>
        <w:t xml:space="preserve">ed roughly by otter prey diet </w:t>
      </w:r>
      <w:proofErr w:type="spellStart"/>
      <w:r w:rsidR="00C63B3A">
        <w:rPr>
          <w:rFonts w:ascii="Times New Roman" w:hAnsi="Times New Roman" w:cs="Times New Roman"/>
          <w:sz w:val="24"/>
          <w:szCs w:val="24"/>
        </w:rPr>
        <w:t>frequencey</w:t>
      </w:r>
      <w:proofErr w:type="spellEnd"/>
      <w:r w:rsidR="00C63B3A">
        <w:rPr>
          <w:rFonts w:ascii="Times New Roman" w:hAnsi="Times New Roman"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Pr>
          <w:rFonts w:ascii="Times New Roman" w:hAnsi="Times New Roman" w:cs="Times New Roman"/>
          <w:sz w:val="24"/>
          <w:szCs w:val="24"/>
        </w:rPr>
        <w:t>Kvitek</w:t>
      </w:r>
      <w:proofErr w:type="spellEnd"/>
      <w:r w:rsidR="00C63B3A">
        <w:rPr>
          <w:rFonts w:ascii="Times New Roman" w:hAnsi="Times New Roman" w:cs="Times New Roman"/>
          <w:sz w:val="24"/>
          <w:szCs w:val="24"/>
        </w:rPr>
        <w:t xml:space="preserve"> et al. (1989) as outside the primary otter range in 1987.  By 1995 all sites were within the otter range. </w:t>
      </w:r>
      <w:r w:rsidR="007B38A9" w:rsidRPr="004D6174">
        <w:rPr>
          <w:rFonts w:ascii="Times New Roman" w:hAnsi="Times New Roman" w:cs="Times New Roman"/>
          <w:sz w:val="24"/>
          <w:szCs w:val="24"/>
        </w:rPr>
        <w:t xml:space="preserve">Note that data on </w:t>
      </w:r>
      <w:proofErr w:type="spellStart"/>
      <w:r w:rsidR="007B38A9" w:rsidRPr="004D6174">
        <w:rPr>
          <w:rFonts w:ascii="Times New Roman" w:hAnsi="Times New Roman" w:cs="Times New Roman"/>
          <w:sz w:val="24"/>
          <w:szCs w:val="24"/>
        </w:rPr>
        <w:t>seastars</w:t>
      </w:r>
      <w:proofErr w:type="spellEnd"/>
      <w:r w:rsidR="007B38A9" w:rsidRPr="004D6174">
        <w:rPr>
          <w:rFonts w:ascii="Times New Roman" w:hAnsi="Times New Roman" w:cs="Times New Roman"/>
          <w:sz w:val="24"/>
          <w:szCs w:val="24"/>
        </w:rPr>
        <w:t xml:space="preserve"> are not available for 1995.</w:t>
      </w:r>
    </w:p>
    <w:p w14:paraId="75745E48" w14:textId="77777777" w:rsidR="001615D4" w:rsidRPr="004D6174" w:rsidRDefault="001615D4">
      <w:pPr>
        <w:rPr>
          <w:rFonts w:ascii="Times New Roman" w:hAnsi="Times New Roman" w:cs="Times New Roman"/>
          <w:sz w:val="24"/>
          <w:szCs w:val="24"/>
        </w:rPr>
      </w:pPr>
    </w:p>
    <w:p w14:paraId="1487857E" w14:textId="2DE46C04" w:rsidR="001615D4" w:rsidRPr="004D6174" w:rsidRDefault="001615D4">
      <w:pPr>
        <w:rPr>
          <w:rFonts w:ascii="Times New Roman" w:hAnsi="Times New Roman" w:cs="Times New Roman"/>
          <w:sz w:val="24"/>
          <w:szCs w:val="24"/>
        </w:rPr>
      </w:pPr>
    </w:p>
    <w:p w14:paraId="2E18DF22" w14:textId="656C8513" w:rsidR="001615D4" w:rsidRPr="004D6174" w:rsidRDefault="001615D4">
      <w:pPr>
        <w:rPr>
          <w:rFonts w:ascii="Times New Roman" w:hAnsi="Times New Roman" w:cs="Times New Roman"/>
          <w:sz w:val="24"/>
          <w:szCs w:val="24"/>
        </w:rPr>
      </w:pPr>
    </w:p>
    <w:p w14:paraId="4014DC1E" w14:textId="22776729" w:rsidR="008332EF" w:rsidRPr="004D6174" w:rsidRDefault="008332EF" w:rsidP="008332EF">
      <w:pPr>
        <w:spacing w:after="0" w:line="480" w:lineRule="auto"/>
        <w:outlineLvl w:val="0"/>
        <w:rPr>
          <w:rFonts w:ascii="Times New Roman" w:hAnsi="Times New Roman" w:cs="Times New Roman"/>
          <w:sz w:val="24"/>
          <w:szCs w:val="24"/>
        </w:rPr>
      </w:pPr>
      <w:r w:rsidRPr="004D6174">
        <w:rPr>
          <w:rFonts w:ascii="Times New Roman" w:hAnsi="Times New Roman" w:cs="Times New Roman"/>
          <w:sz w:val="24"/>
          <w:szCs w:val="24"/>
        </w:rPr>
        <w:t xml:space="preserve">Table </w:t>
      </w:r>
      <w:r>
        <w:rPr>
          <w:rFonts w:ascii="Times New Roman" w:hAnsi="Times New Roman" w:cs="Times New Roman"/>
          <w:sz w:val="24"/>
          <w:szCs w:val="24"/>
        </w:rPr>
        <w:t xml:space="preserve">S1: </w:t>
      </w:r>
      <w:r w:rsidRPr="004D6174">
        <w:rPr>
          <w:rFonts w:ascii="Times New Roman" w:hAnsi="Times New Roman" w:cs="Times New Roman"/>
          <w:sz w:val="24"/>
          <w:szCs w:val="24"/>
        </w:rPr>
        <w:t>Kelp areas.</w:t>
      </w:r>
    </w:p>
    <w:p w14:paraId="7B4D2EDB" w14:textId="77777777" w:rsidR="008332EF" w:rsidRPr="004D6174" w:rsidRDefault="008332EF" w:rsidP="008332EF">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4D6174" w14:paraId="5D247FD3" w14:textId="77777777" w:rsidTr="00E272E7">
        <w:tc>
          <w:tcPr>
            <w:tcW w:w="4274" w:type="dxa"/>
          </w:tcPr>
          <w:p w14:paraId="5B0B7E18"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Site Name</w:t>
            </w:r>
          </w:p>
        </w:tc>
        <w:tc>
          <w:tcPr>
            <w:tcW w:w="4275" w:type="dxa"/>
          </w:tcPr>
          <w:p w14:paraId="62F14658"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Average Kelp Area (ha) 1989-2015</w:t>
            </w:r>
          </w:p>
        </w:tc>
      </w:tr>
      <w:tr w:rsidR="008332EF" w:rsidRPr="004D6174" w14:paraId="79FFD056" w14:textId="77777777" w:rsidTr="00E272E7">
        <w:tc>
          <w:tcPr>
            <w:tcW w:w="4274" w:type="dxa"/>
          </w:tcPr>
          <w:p w14:paraId="5C48A408" w14:textId="77777777" w:rsidR="008332EF" w:rsidRPr="004D6174" w:rsidRDefault="008332EF" w:rsidP="00E272E7">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proofErr w:type="spellStart"/>
            <w:r w:rsidRPr="004D6174">
              <w:rPr>
                <w:rFonts w:ascii="Times New Roman" w:hAnsi="Times New Roman" w:cs="Times New Roman"/>
                <w:sz w:val="24"/>
                <w:szCs w:val="24"/>
              </w:rPr>
              <w:t>Chibadehl</w:t>
            </w:r>
            <w:proofErr w:type="spellEnd"/>
            <w:r w:rsidRPr="004D6174">
              <w:rPr>
                <w:rFonts w:ascii="Times New Roman" w:hAnsi="Times New Roman" w:cs="Times New Roman"/>
                <w:sz w:val="24"/>
                <w:szCs w:val="24"/>
              </w:rPr>
              <w:t xml:space="preserve"> Rocks</w:t>
            </w:r>
          </w:p>
        </w:tc>
        <w:tc>
          <w:tcPr>
            <w:tcW w:w="4275" w:type="dxa"/>
          </w:tcPr>
          <w:p w14:paraId="69C9B3B3"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97.5</w:t>
            </w:r>
          </w:p>
        </w:tc>
      </w:tr>
      <w:tr w:rsidR="008332EF" w:rsidRPr="004D6174" w14:paraId="09F7FBBB" w14:textId="77777777" w:rsidTr="00E272E7">
        <w:tc>
          <w:tcPr>
            <w:tcW w:w="4274" w:type="dxa"/>
          </w:tcPr>
          <w:p w14:paraId="65E86C2D" w14:textId="77777777" w:rsidR="008332EF" w:rsidRPr="004D6174" w:rsidRDefault="008332EF" w:rsidP="00E272E7">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w:t>
            </w:r>
          </w:p>
        </w:tc>
        <w:tc>
          <w:tcPr>
            <w:tcW w:w="4275" w:type="dxa"/>
          </w:tcPr>
          <w:p w14:paraId="208ADAC8"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10.9</w:t>
            </w:r>
          </w:p>
        </w:tc>
      </w:tr>
      <w:tr w:rsidR="008332EF" w:rsidRPr="004D6174" w14:paraId="7254E25B" w14:textId="77777777" w:rsidTr="00E272E7">
        <w:tc>
          <w:tcPr>
            <w:tcW w:w="4274" w:type="dxa"/>
          </w:tcPr>
          <w:p w14:paraId="0980FCF1"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Anderson Point</w:t>
            </w:r>
          </w:p>
        </w:tc>
        <w:tc>
          <w:tcPr>
            <w:tcW w:w="4275" w:type="dxa"/>
          </w:tcPr>
          <w:p w14:paraId="34747262"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14.5</w:t>
            </w:r>
          </w:p>
        </w:tc>
      </w:tr>
      <w:tr w:rsidR="008332EF" w:rsidRPr="004D6174" w14:paraId="72379651" w14:textId="77777777" w:rsidTr="00E272E7">
        <w:tc>
          <w:tcPr>
            <w:tcW w:w="4274" w:type="dxa"/>
          </w:tcPr>
          <w:p w14:paraId="3D7CA536"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Point of the Arches</w:t>
            </w:r>
          </w:p>
        </w:tc>
        <w:tc>
          <w:tcPr>
            <w:tcW w:w="4275" w:type="dxa"/>
          </w:tcPr>
          <w:p w14:paraId="71DACEAC"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5.3</w:t>
            </w:r>
          </w:p>
        </w:tc>
      </w:tr>
      <w:tr w:rsidR="008332EF" w:rsidRPr="004D6174" w14:paraId="2CF5DD75" w14:textId="77777777" w:rsidTr="00E272E7">
        <w:tc>
          <w:tcPr>
            <w:tcW w:w="4274" w:type="dxa"/>
          </w:tcPr>
          <w:p w14:paraId="598E88C0"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Alava</w:t>
            </w:r>
          </w:p>
        </w:tc>
        <w:tc>
          <w:tcPr>
            <w:tcW w:w="4275" w:type="dxa"/>
          </w:tcPr>
          <w:p w14:paraId="4C211A2C"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161.9</w:t>
            </w:r>
          </w:p>
        </w:tc>
      </w:tr>
      <w:tr w:rsidR="008332EF" w:rsidRPr="004D6174" w14:paraId="6389E57C" w14:textId="77777777" w:rsidTr="00E272E7">
        <w:tc>
          <w:tcPr>
            <w:tcW w:w="4274" w:type="dxa"/>
          </w:tcPr>
          <w:p w14:paraId="6F3D9250"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Johnson</w:t>
            </w:r>
          </w:p>
        </w:tc>
        <w:tc>
          <w:tcPr>
            <w:tcW w:w="4275" w:type="dxa"/>
          </w:tcPr>
          <w:p w14:paraId="28230BD6"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6.9</w:t>
            </w:r>
          </w:p>
        </w:tc>
      </w:tr>
      <w:tr w:rsidR="008332EF" w:rsidRPr="004D6174" w14:paraId="7BACEAB8" w14:textId="77777777" w:rsidTr="00E272E7">
        <w:tc>
          <w:tcPr>
            <w:tcW w:w="4274" w:type="dxa"/>
          </w:tcPr>
          <w:p w14:paraId="3C35B098"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Rock 305</w:t>
            </w:r>
          </w:p>
        </w:tc>
        <w:tc>
          <w:tcPr>
            <w:tcW w:w="4275" w:type="dxa"/>
          </w:tcPr>
          <w:p w14:paraId="72C49C4B"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8.1</w:t>
            </w:r>
          </w:p>
        </w:tc>
      </w:tr>
      <w:tr w:rsidR="008332EF" w:rsidRPr="004D6174" w14:paraId="5CCCD62A" w14:textId="77777777" w:rsidTr="00E272E7">
        <w:tc>
          <w:tcPr>
            <w:tcW w:w="4274" w:type="dxa"/>
          </w:tcPr>
          <w:p w14:paraId="33B59040" w14:textId="77777777" w:rsidR="008332EF" w:rsidRPr="004D6174" w:rsidRDefault="008332EF" w:rsidP="00E272E7">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Teahwhit</w:t>
            </w:r>
            <w:proofErr w:type="spellEnd"/>
            <w:r w:rsidRPr="004D6174">
              <w:rPr>
                <w:rFonts w:ascii="Times New Roman" w:hAnsi="Times New Roman" w:cs="Times New Roman"/>
                <w:sz w:val="24"/>
                <w:szCs w:val="24"/>
              </w:rPr>
              <w:t xml:space="preserve"> Head</w:t>
            </w:r>
          </w:p>
        </w:tc>
        <w:tc>
          <w:tcPr>
            <w:tcW w:w="4275" w:type="dxa"/>
          </w:tcPr>
          <w:p w14:paraId="576BC762"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9.5</w:t>
            </w:r>
          </w:p>
        </w:tc>
      </w:tr>
      <w:tr w:rsidR="008332EF" w:rsidRPr="004D6174" w14:paraId="5D23DE78" w14:textId="77777777" w:rsidTr="00E272E7">
        <w:tc>
          <w:tcPr>
            <w:tcW w:w="4274" w:type="dxa"/>
          </w:tcPr>
          <w:p w14:paraId="3940E1C0"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Destruction Island</w:t>
            </w:r>
          </w:p>
        </w:tc>
        <w:tc>
          <w:tcPr>
            <w:tcW w:w="4275" w:type="dxa"/>
          </w:tcPr>
          <w:p w14:paraId="09214A16" w14:textId="77777777" w:rsidR="008332EF" w:rsidRPr="004D6174" w:rsidRDefault="008332EF" w:rsidP="00E272E7">
            <w:pPr>
              <w:spacing w:line="480" w:lineRule="auto"/>
              <w:rPr>
                <w:rFonts w:ascii="Times New Roman" w:hAnsi="Times New Roman" w:cs="Times New Roman"/>
                <w:sz w:val="24"/>
                <w:szCs w:val="24"/>
              </w:rPr>
            </w:pPr>
            <w:r w:rsidRPr="004D6174">
              <w:rPr>
                <w:rFonts w:ascii="Times New Roman" w:hAnsi="Times New Roman" w:cs="Times New Roman"/>
                <w:sz w:val="24"/>
                <w:szCs w:val="24"/>
              </w:rPr>
              <w:t>9.3</w:t>
            </w:r>
          </w:p>
        </w:tc>
      </w:tr>
    </w:tbl>
    <w:p w14:paraId="441A8F70" w14:textId="77777777" w:rsidR="008332EF" w:rsidRPr="004D6174" w:rsidRDefault="008332EF" w:rsidP="008332EF">
      <w:pPr>
        <w:spacing w:after="0" w:line="480" w:lineRule="auto"/>
        <w:ind w:firstLine="720"/>
        <w:rPr>
          <w:rFonts w:ascii="Times New Roman" w:hAnsi="Times New Roman" w:cs="Times New Roman"/>
          <w:sz w:val="24"/>
          <w:szCs w:val="24"/>
        </w:rPr>
      </w:pPr>
    </w:p>
    <w:p w14:paraId="2F615A08" w14:textId="0A294004" w:rsidR="001615D4" w:rsidRPr="004D6174" w:rsidRDefault="001615D4">
      <w:pPr>
        <w:rPr>
          <w:rFonts w:ascii="Times New Roman" w:hAnsi="Times New Roman" w:cs="Times New Roman"/>
          <w:sz w:val="24"/>
          <w:szCs w:val="24"/>
        </w:rPr>
      </w:pPr>
    </w:p>
    <w:p w14:paraId="6D8D6FA7" w14:textId="74507E09" w:rsidR="00DB121B" w:rsidRPr="004D6174" w:rsidRDefault="00DB121B">
      <w:pPr>
        <w:rPr>
          <w:rFonts w:ascii="Times New Roman" w:hAnsi="Times New Roman" w:cs="Times New Roman"/>
          <w:sz w:val="24"/>
          <w:szCs w:val="24"/>
        </w:rPr>
      </w:pPr>
      <w:r w:rsidRPr="004D6174">
        <w:rPr>
          <w:rFonts w:ascii="Times New Roman" w:hAnsi="Times New Roman" w:cs="Times New Roman"/>
          <w:sz w:val="24"/>
          <w:szCs w:val="24"/>
        </w:rPr>
        <w:br w:type="page"/>
      </w:r>
    </w:p>
    <w:p w14:paraId="62995B55" w14:textId="6F9FE308" w:rsidR="00AE5E6A" w:rsidRPr="004D6174" w:rsidRDefault="00AE5E6A" w:rsidP="00AE5E6A">
      <w:pPr>
        <w:outlineLvl w:val="0"/>
        <w:rPr>
          <w:rFonts w:ascii="Times New Roman" w:hAnsi="Times New Roman" w:cs="Times New Roman"/>
        </w:rPr>
      </w:pPr>
      <w:r w:rsidRPr="004D6174">
        <w:rPr>
          <w:rFonts w:ascii="Times New Roman" w:hAnsi="Times New Roman" w:cs="Times New Roman"/>
        </w:rPr>
        <w:lastRenderedPageBreak/>
        <w:t>Table S1: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4D6174" w14:paraId="7A0DE5E5" w14:textId="77777777" w:rsidTr="00744E12">
        <w:tc>
          <w:tcPr>
            <w:tcW w:w="2358" w:type="dxa"/>
          </w:tcPr>
          <w:p w14:paraId="3051AD49" w14:textId="77777777" w:rsidR="00AE5E6A" w:rsidRPr="004D6174" w:rsidRDefault="00AE5E6A" w:rsidP="00744E12">
            <w:pPr>
              <w:jc w:val="center"/>
              <w:rPr>
                <w:rFonts w:ascii="Times New Roman" w:hAnsi="Times New Roman" w:cs="Times New Roman"/>
              </w:rPr>
            </w:pPr>
          </w:p>
        </w:tc>
        <w:tc>
          <w:tcPr>
            <w:tcW w:w="1350" w:type="dxa"/>
          </w:tcPr>
          <w:p w14:paraId="4871A874"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1987</w:t>
            </w:r>
          </w:p>
        </w:tc>
        <w:tc>
          <w:tcPr>
            <w:tcW w:w="1080" w:type="dxa"/>
          </w:tcPr>
          <w:p w14:paraId="4B58494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1995</w:t>
            </w:r>
          </w:p>
        </w:tc>
        <w:tc>
          <w:tcPr>
            <w:tcW w:w="2250" w:type="dxa"/>
            <w:gridSpan w:val="2"/>
          </w:tcPr>
          <w:p w14:paraId="1500DCA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1999</w:t>
            </w:r>
          </w:p>
        </w:tc>
        <w:tc>
          <w:tcPr>
            <w:tcW w:w="1184" w:type="dxa"/>
          </w:tcPr>
          <w:p w14:paraId="5D1E9A2F"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2015</w:t>
            </w:r>
          </w:p>
        </w:tc>
      </w:tr>
      <w:tr w:rsidR="00AE5E6A" w:rsidRPr="004D6174" w14:paraId="3E41217D" w14:textId="77777777" w:rsidTr="00744E12">
        <w:tc>
          <w:tcPr>
            <w:tcW w:w="2358" w:type="dxa"/>
          </w:tcPr>
          <w:p w14:paraId="023986D2" w14:textId="77777777" w:rsidR="00AE5E6A" w:rsidRPr="004D6174" w:rsidRDefault="00AE5E6A" w:rsidP="00744E12">
            <w:pPr>
              <w:tabs>
                <w:tab w:val="left" w:pos="980"/>
              </w:tabs>
              <w:rPr>
                <w:rFonts w:ascii="Times New Roman" w:hAnsi="Times New Roman" w:cs="Times New Roman"/>
                <w:b/>
              </w:rPr>
            </w:pPr>
            <w:r w:rsidRPr="004D6174">
              <w:rPr>
                <w:rFonts w:ascii="Times New Roman" w:hAnsi="Times New Roman" w:cs="Times New Roman"/>
                <w:b/>
              </w:rPr>
              <w:t>Sites</w:t>
            </w:r>
          </w:p>
        </w:tc>
        <w:tc>
          <w:tcPr>
            <w:tcW w:w="1350" w:type="dxa"/>
          </w:tcPr>
          <w:p w14:paraId="73F5C6E1"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36DBA678"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170" w:type="dxa"/>
          </w:tcPr>
          <w:p w14:paraId="238E1666"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1CFE0180"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c>
          <w:tcPr>
            <w:tcW w:w="1184" w:type="dxa"/>
          </w:tcPr>
          <w:p w14:paraId="578C590D"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r>
      <w:tr w:rsidR="00AE5E6A" w:rsidRPr="004D6174" w14:paraId="1B93B14C" w14:textId="77777777" w:rsidTr="00744E12">
        <w:tc>
          <w:tcPr>
            <w:tcW w:w="2358" w:type="dxa"/>
          </w:tcPr>
          <w:p w14:paraId="63AE831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Neah</w:t>
            </w:r>
            <w:proofErr w:type="spellEnd"/>
            <w:r w:rsidRPr="004D6174">
              <w:rPr>
                <w:rFonts w:ascii="Times New Roman" w:hAnsi="Times New Roman" w:cs="Times New Roman"/>
              </w:rPr>
              <w:t xml:space="preserve"> Bay </w:t>
            </w:r>
          </w:p>
        </w:tc>
        <w:tc>
          <w:tcPr>
            <w:tcW w:w="1350" w:type="dxa"/>
          </w:tcPr>
          <w:p w14:paraId="38E8CD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 (2 distinct sites)</w:t>
            </w:r>
          </w:p>
        </w:tc>
        <w:tc>
          <w:tcPr>
            <w:tcW w:w="1080" w:type="dxa"/>
          </w:tcPr>
          <w:p w14:paraId="560F133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1B60CDE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BC78469" w14:textId="77777777" w:rsidR="00AE5E6A" w:rsidRPr="004D6174" w:rsidRDefault="00AE5E6A" w:rsidP="00744E12">
            <w:pPr>
              <w:rPr>
                <w:rFonts w:ascii="Times New Roman" w:hAnsi="Times New Roman" w:cs="Times New Roman"/>
              </w:rPr>
            </w:pPr>
          </w:p>
        </w:tc>
        <w:tc>
          <w:tcPr>
            <w:tcW w:w="1184" w:type="dxa"/>
          </w:tcPr>
          <w:p w14:paraId="602F8F2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44985DA" w14:textId="77777777" w:rsidTr="00744E12">
        <w:tc>
          <w:tcPr>
            <w:tcW w:w="2358" w:type="dxa"/>
          </w:tcPr>
          <w:p w14:paraId="0C057A31"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Chibahdel</w:t>
            </w:r>
            <w:proofErr w:type="spellEnd"/>
            <w:r w:rsidRPr="004D6174">
              <w:rPr>
                <w:rFonts w:ascii="Times New Roman" w:hAnsi="Times New Roman" w:cs="Times New Roman"/>
              </w:rPr>
              <w:t xml:space="preserve"> Rocks</w:t>
            </w:r>
          </w:p>
        </w:tc>
        <w:tc>
          <w:tcPr>
            <w:tcW w:w="1350" w:type="dxa"/>
          </w:tcPr>
          <w:p w14:paraId="492D6B83" w14:textId="77777777" w:rsidR="00AE5E6A" w:rsidRPr="004D6174" w:rsidRDefault="00AE5E6A" w:rsidP="00744E12">
            <w:pPr>
              <w:rPr>
                <w:rFonts w:ascii="Times New Roman" w:hAnsi="Times New Roman" w:cs="Times New Roman"/>
              </w:rPr>
            </w:pPr>
          </w:p>
        </w:tc>
        <w:tc>
          <w:tcPr>
            <w:tcW w:w="1080" w:type="dxa"/>
          </w:tcPr>
          <w:p w14:paraId="6E8265E4" w14:textId="77777777" w:rsidR="00AE5E6A" w:rsidRPr="004D6174" w:rsidRDefault="00AE5E6A" w:rsidP="00744E12">
            <w:pPr>
              <w:rPr>
                <w:rFonts w:ascii="Times New Roman" w:hAnsi="Times New Roman" w:cs="Times New Roman"/>
              </w:rPr>
            </w:pPr>
          </w:p>
        </w:tc>
        <w:tc>
          <w:tcPr>
            <w:tcW w:w="1170" w:type="dxa"/>
          </w:tcPr>
          <w:p w14:paraId="1B8BCBD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180C96" w14:textId="77777777" w:rsidR="00AE5E6A" w:rsidRPr="004D6174" w:rsidRDefault="00AE5E6A" w:rsidP="00744E12">
            <w:pPr>
              <w:rPr>
                <w:rFonts w:ascii="Times New Roman" w:hAnsi="Times New Roman" w:cs="Times New Roman"/>
              </w:rPr>
            </w:pPr>
          </w:p>
        </w:tc>
        <w:tc>
          <w:tcPr>
            <w:tcW w:w="1184" w:type="dxa"/>
          </w:tcPr>
          <w:p w14:paraId="7EA7BEA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339956C" w14:textId="77777777" w:rsidTr="00744E12">
        <w:tc>
          <w:tcPr>
            <w:tcW w:w="2358" w:type="dxa"/>
          </w:tcPr>
          <w:p w14:paraId="13A0C1C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Flattery</w:t>
            </w:r>
          </w:p>
        </w:tc>
        <w:tc>
          <w:tcPr>
            <w:tcW w:w="1350" w:type="dxa"/>
          </w:tcPr>
          <w:p w14:paraId="1937CBDD" w14:textId="77777777" w:rsidR="00AE5E6A" w:rsidRPr="004D6174" w:rsidRDefault="00AE5E6A" w:rsidP="00744E12">
            <w:pPr>
              <w:rPr>
                <w:rFonts w:ascii="Times New Roman" w:hAnsi="Times New Roman" w:cs="Times New Roman"/>
              </w:rPr>
            </w:pPr>
          </w:p>
        </w:tc>
        <w:tc>
          <w:tcPr>
            <w:tcW w:w="1080" w:type="dxa"/>
          </w:tcPr>
          <w:p w14:paraId="0C94907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3A76DB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CBD85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DB4269A" w14:textId="77777777" w:rsidR="00AE5E6A" w:rsidRPr="004D6174" w:rsidRDefault="00AE5E6A" w:rsidP="00744E12">
            <w:pPr>
              <w:rPr>
                <w:rFonts w:ascii="Times New Roman" w:hAnsi="Times New Roman" w:cs="Times New Roman"/>
              </w:rPr>
            </w:pPr>
          </w:p>
        </w:tc>
      </w:tr>
      <w:tr w:rsidR="00AE5E6A" w:rsidRPr="004D6174" w14:paraId="74C5C343" w14:textId="77777777" w:rsidTr="00744E12">
        <w:tc>
          <w:tcPr>
            <w:tcW w:w="2358" w:type="dxa"/>
          </w:tcPr>
          <w:p w14:paraId="632621E8"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Tatoosh</w:t>
            </w:r>
            <w:proofErr w:type="spellEnd"/>
            <w:r w:rsidRPr="004D6174">
              <w:rPr>
                <w:rFonts w:ascii="Times New Roman" w:hAnsi="Times New Roman" w:cs="Times New Roman"/>
              </w:rPr>
              <w:t xml:space="preserve"> Island</w:t>
            </w:r>
          </w:p>
        </w:tc>
        <w:tc>
          <w:tcPr>
            <w:tcW w:w="1350" w:type="dxa"/>
          </w:tcPr>
          <w:p w14:paraId="48EF9AAC" w14:textId="77777777" w:rsidR="00AE5E6A" w:rsidRPr="004D6174" w:rsidRDefault="00AE5E6A" w:rsidP="00744E12">
            <w:pPr>
              <w:rPr>
                <w:rFonts w:ascii="Times New Roman" w:hAnsi="Times New Roman" w:cs="Times New Roman"/>
              </w:rPr>
            </w:pPr>
          </w:p>
        </w:tc>
        <w:tc>
          <w:tcPr>
            <w:tcW w:w="1080" w:type="dxa"/>
          </w:tcPr>
          <w:p w14:paraId="2B0D86B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0F5BFD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ECE99F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6F65FC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F1D3914" w14:textId="77777777" w:rsidTr="00744E12">
        <w:tc>
          <w:tcPr>
            <w:tcW w:w="2358" w:type="dxa"/>
          </w:tcPr>
          <w:p w14:paraId="61E0DD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Makah Bay</w:t>
            </w:r>
          </w:p>
        </w:tc>
        <w:tc>
          <w:tcPr>
            <w:tcW w:w="1350" w:type="dxa"/>
          </w:tcPr>
          <w:p w14:paraId="0A986A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439F80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0EEC19D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2A891B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7EB0B4B" w14:textId="77777777" w:rsidR="00AE5E6A" w:rsidRPr="004D6174" w:rsidRDefault="00AE5E6A" w:rsidP="00744E12">
            <w:pPr>
              <w:rPr>
                <w:rFonts w:ascii="Times New Roman" w:hAnsi="Times New Roman" w:cs="Times New Roman"/>
              </w:rPr>
            </w:pPr>
          </w:p>
        </w:tc>
      </w:tr>
      <w:tr w:rsidR="00AE5E6A" w:rsidRPr="004D6174" w14:paraId="03088A82" w14:textId="77777777" w:rsidTr="00744E12">
        <w:tc>
          <w:tcPr>
            <w:tcW w:w="2358" w:type="dxa"/>
          </w:tcPr>
          <w:p w14:paraId="5F237F4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Anderson Point</w:t>
            </w:r>
          </w:p>
        </w:tc>
        <w:tc>
          <w:tcPr>
            <w:tcW w:w="1350" w:type="dxa"/>
          </w:tcPr>
          <w:p w14:paraId="6FD64D1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B5828B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01F120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3047C8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E2B02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CA32BAB" w14:textId="77777777" w:rsidTr="00744E12">
        <w:tc>
          <w:tcPr>
            <w:tcW w:w="2358" w:type="dxa"/>
          </w:tcPr>
          <w:p w14:paraId="79B6433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Point of the Arches</w:t>
            </w:r>
          </w:p>
        </w:tc>
        <w:tc>
          <w:tcPr>
            <w:tcW w:w="1350" w:type="dxa"/>
          </w:tcPr>
          <w:p w14:paraId="603D72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05870F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BF262C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CC4958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CAA4EF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CA96B37" w14:textId="77777777" w:rsidTr="00744E12">
        <w:tc>
          <w:tcPr>
            <w:tcW w:w="2358" w:type="dxa"/>
          </w:tcPr>
          <w:p w14:paraId="1ACF413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Alava</w:t>
            </w:r>
          </w:p>
        </w:tc>
        <w:tc>
          <w:tcPr>
            <w:tcW w:w="1350" w:type="dxa"/>
          </w:tcPr>
          <w:p w14:paraId="1C05019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71AE350"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D8F25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7966EA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1121118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6CE1240" w14:textId="77777777" w:rsidTr="00744E12">
        <w:tc>
          <w:tcPr>
            <w:tcW w:w="2358" w:type="dxa"/>
          </w:tcPr>
          <w:p w14:paraId="4A82DF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Johnson</w:t>
            </w:r>
          </w:p>
        </w:tc>
        <w:tc>
          <w:tcPr>
            <w:tcW w:w="1350" w:type="dxa"/>
          </w:tcPr>
          <w:p w14:paraId="19BD109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531801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70BBE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886244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D2A9CC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EE150FF" w14:textId="77777777" w:rsidTr="00744E12">
        <w:tc>
          <w:tcPr>
            <w:tcW w:w="2358" w:type="dxa"/>
          </w:tcPr>
          <w:p w14:paraId="5A9F20C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Rock #305</w:t>
            </w:r>
          </w:p>
        </w:tc>
        <w:tc>
          <w:tcPr>
            <w:tcW w:w="1350" w:type="dxa"/>
          </w:tcPr>
          <w:p w14:paraId="25B9522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1907BA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EE584D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62558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51C071F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67ADB45" w14:textId="77777777" w:rsidTr="00744E12">
        <w:tc>
          <w:tcPr>
            <w:tcW w:w="2358" w:type="dxa"/>
          </w:tcPr>
          <w:p w14:paraId="04ED23E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Teahwhit</w:t>
            </w:r>
            <w:proofErr w:type="spellEnd"/>
            <w:r w:rsidRPr="004D6174">
              <w:rPr>
                <w:rFonts w:ascii="Times New Roman" w:hAnsi="Times New Roman" w:cs="Times New Roman"/>
              </w:rPr>
              <w:t xml:space="preserve"> Head</w:t>
            </w:r>
          </w:p>
        </w:tc>
        <w:tc>
          <w:tcPr>
            <w:tcW w:w="1350" w:type="dxa"/>
          </w:tcPr>
          <w:p w14:paraId="1887F4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2AA25A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472974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B239B4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2008A3A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40F2E5C" w14:textId="77777777" w:rsidTr="00744E12">
        <w:tc>
          <w:tcPr>
            <w:tcW w:w="2358" w:type="dxa"/>
          </w:tcPr>
          <w:p w14:paraId="323A8FE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Destruction Island</w:t>
            </w:r>
          </w:p>
        </w:tc>
        <w:tc>
          <w:tcPr>
            <w:tcW w:w="1350" w:type="dxa"/>
          </w:tcPr>
          <w:p w14:paraId="0BAE6BDB" w14:textId="77777777" w:rsidR="00AE5E6A" w:rsidRPr="004D6174" w:rsidRDefault="00AE5E6A" w:rsidP="00744E12">
            <w:pPr>
              <w:rPr>
                <w:rFonts w:ascii="Times New Roman" w:hAnsi="Times New Roman" w:cs="Times New Roman"/>
              </w:rPr>
            </w:pPr>
          </w:p>
        </w:tc>
        <w:tc>
          <w:tcPr>
            <w:tcW w:w="1080" w:type="dxa"/>
          </w:tcPr>
          <w:p w14:paraId="3D6C5E1E" w14:textId="77777777" w:rsidR="00AE5E6A" w:rsidRPr="004D6174" w:rsidRDefault="00AE5E6A" w:rsidP="00744E12">
            <w:pPr>
              <w:rPr>
                <w:rFonts w:ascii="Times New Roman" w:hAnsi="Times New Roman" w:cs="Times New Roman"/>
              </w:rPr>
            </w:pPr>
          </w:p>
        </w:tc>
        <w:tc>
          <w:tcPr>
            <w:tcW w:w="1170" w:type="dxa"/>
          </w:tcPr>
          <w:p w14:paraId="0163692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C60F94" w14:textId="77777777" w:rsidR="00AE5E6A" w:rsidRPr="004D6174" w:rsidRDefault="00AE5E6A" w:rsidP="00744E12">
            <w:pPr>
              <w:rPr>
                <w:rFonts w:ascii="Times New Roman" w:hAnsi="Times New Roman" w:cs="Times New Roman"/>
              </w:rPr>
            </w:pPr>
          </w:p>
        </w:tc>
        <w:tc>
          <w:tcPr>
            <w:tcW w:w="1184" w:type="dxa"/>
          </w:tcPr>
          <w:p w14:paraId="125077C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bl>
    <w:p w14:paraId="457253F1" w14:textId="77777777" w:rsidR="00AE5E6A" w:rsidRPr="004D6174" w:rsidRDefault="00AE5E6A" w:rsidP="00AE5E6A">
      <w:pPr>
        <w:rPr>
          <w:rFonts w:ascii="Times New Roman" w:hAnsi="Times New Roman" w:cs="Times New Roman"/>
        </w:rPr>
      </w:pPr>
    </w:p>
    <w:p w14:paraId="3144A909" w14:textId="77777777" w:rsidR="00AE5E6A" w:rsidRPr="004D6174" w:rsidRDefault="00AE5E6A">
      <w:pPr>
        <w:rPr>
          <w:rFonts w:ascii="Times New Roman" w:hAnsi="Times New Roman" w:cs="Times New Roman"/>
          <w:sz w:val="24"/>
          <w:szCs w:val="24"/>
        </w:rPr>
      </w:pPr>
      <w:r w:rsidRPr="004D6174">
        <w:rPr>
          <w:rFonts w:ascii="Times New Roman" w:hAnsi="Times New Roman" w:cs="Times New Roman"/>
          <w:sz w:val="24"/>
          <w:szCs w:val="24"/>
        </w:rPr>
        <w:br w:type="page"/>
      </w:r>
    </w:p>
    <w:p w14:paraId="68D6A3A5" w14:textId="388DC17D" w:rsidR="00AE5E6A"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lastRenderedPageBreak/>
        <w:t>Figure S</w:t>
      </w:r>
      <w:r w:rsidR="00AE5E6A" w:rsidRPr="004D6174">
        <w:rPr>
          <w:rFonts w:ascii="Times New Roman" w:hAnsi="Times New Roman" w:cs="Times New Roman"/>
          <w:sz w:val="24"/>
          <w:szCs w:val="24"/>
        </w:rPr>
        <w:t>1</w:t>
      </w:r>
      <w:r w:rsidRPr="004D6174">
        <w:rPr>
          <w:rFonts w:ascii="Times New Roman" w:hAnsi="Times New Roman" w:cs="Times New Roman"/>
          <w:sz w:val="24"/>
          <w:szCs w:val="24"/>
        </w:rPr>
        <w:t>. Estimates of exposure from Blake’s model.</w:t>
      </w:r>
    </w:p>
    <w:p w14:paraId="065C1253" w14:textId="224B4D96" w:rsidR="007A3631" w:rsidRPr="004D6174" w:rsidRDefault="007A3631">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r>
    </w:p>
    <w:p w14:paraId="47580FE3" w14:textId="77777777"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type="page"/>
      </w:r>
    </w:p>
    <w:p w14:paraId="71593370" w14:textId="77777777" w:rsidR="007A3631" w:rsidRPr="004D6174" w:rsidRDefault="007A3631">
      <w:pPr>
        <w:rPr>
          <w:rFonts w:ascii="Times New Roman" w:hAnsi="Times New Roman" w:cs="Times New Roman"/>
          <w:sz w:val="24"/>
          <w:szCs w:val="24"/>
        </w:rPr>
      </w:pPr>
    </w:p>
    <w:p w14:paraId="75811CEB" w14:textId="77777777" w:rsidR="007A3631" w:rsidRPr="004D6174" w:rsidRDefault="007A3631">
      <w:pPr>
        <w:rPr>
          <w:rFonts w:ascii="Times New Roman" w:hAnsi="Times New Roman" w:cs="Times New Roman"/>
          <w:sz w:val="24"/>
          <w:szCs w:val="24"/>
        </w:rPr>
      </w:pPr>
    </w:p>
    <w:p w14:paraId="2295F1A7" w14:textId="77777777" w:rsidR="007A3631" w:rsidRPr="004D6174" w:rsidRDefault="007A3631">
      <w:pPr>
        <w:rPr>
          <w:rFonts w:ascii="Times New Roman" w:hAnsi="Times New Roman" w:cs="Times New Roman"/>
          <w:sz w:val="24"/>
          <w:szCs w:val="24"/>
        </w:rPr>
      </w:pPr>
    </w:p>
    <w:p w14:paraId="31D6BF59" w14:textId="563F53F6" w:rsidR="00DB121B" w:rsidRPr="004D6174" w:rsidRDefault="00DB121B">
      <w:pPr>
        <w:rPr>
          <w:rFonts w:ascii="Times New Roman" w:hAnsi="Times New Roman" w:cs="Times New Roman"/>
          <w:sz w:val="24"/>
          <w:szCs w:val="24"/>
        </w:rPr>
      </w:pPr>
    </w:p>
    <w:p w14:paraId="5684DD28" w14:textId="7ED2F2FE" w:rsidR="00DB121B" w:rsidRPr="004D6174" w:rsidRDefault="00DB121B">
      <w:pPr>
        <w:rPr>
          <w:rFonts w:ascii="Times New Roman" w:hAnsi="Times New Roman" w:cs="Times New Roman"/>
          <w:sz w:val="24"/>
          <w:szCs w:val="24"/>
        </w:rPr>
      </w:pPr>
    </w:p>
    <w:p w14:paraId="1057B874" w14:textId="759D9CD6" w:rsidR="00366B07" w:rsidRPr="004D6174" w:rsidRDefault="00B12C36" w:rsidP="003E6C90">
      <w:pPr>
        <w:spacing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References</w:t>
      </w:r>
    </w:p>
    <w:p w14:paraId="3662137C" w14:textId="77777777" w:rsidR="00264EBD" w:rsidRPr="004D6174" w:rsidRDefault="00366B07" w:rsidP="00264EBD">
      <w:pPr>
        <w:pStyle w:val="EndNoteBibliography"/>
        <w:spacing w:after="0"/>
        <w:ind w:left="720" w:hanging="720"/>
        <w:rPr>
          <w:rFonts w:ascii="Times New Roman" w:hAnsi="Times New Roman" w:cs="Times New Roman"/>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EN.REFLIST </w:instrText>
      </w:r>
      <w:r w:rsidRPr="004D6174">
        <w:rPr>
          <w:rFonts w:ascii="Times New Roman" w:hAnsi="Times New Roman" w:cs="Times New Roman"/>
          <w:sz w:val="24"/>
          <w:szCs w:val="24"/>
        </w:rPr>
        <w:fldChar w:fldCharType="separate"/>
      </w:r>
      <w:r w:rsidR="00264EBD" w:rsidRPr="004D6174">
        <w:rPr>
          <w:rFonts w:ascii="Times New Roman" w:hAnsi="Times New Roman" w:cs="Times New Roman"/>
        </w:rPr>
        <w:t xml:space="preserve">Bell, T. W., K. C. Cavanaugh, D. C. Reed, and D. A. Siegel. 2015. Geographical variability in the controls of giant kelp biomass dynamics. Journal of Biogeography </w:t>
      </w:r>
      <w:r w:rsidR="00264EBD" w:rsidRPr="004D6174">
        <w:rPr>
          <w:rFonts w:ascii="Times New Roman" w:hAnsi="Times New Roman" w:cs="Times New Roman"/>
          <w:b/>
        </w:rPr>
        <w:t>42</w:t>
      </w:r>
      <w:r w:rsidR="00264EBD" w:rsidRPr="004D6174">
        <w:rPr>
          <w:rFonts w:ascii="Times New Roman" w:hAnsi="Times New Roman" w:cs="Times New Roman"/>
        </w:rPr>
        <w:t>:2010-2021.</w:t>
      </w:r>
    </w:p>
    <w:p w14:paraId="664C442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Breen, P. A., T. A. Carson, J. B. Foster, and E. A. Stewart. 1982. Changes in subtidal community structure associated with British Columbia sea otter transplants. Marine Ecology Progress Series </w:t>
      </w:r>
      <w:r w:rsidRPr="004D6174">
        <w:rPr>
          <w:rFonts w:ascii="Times New Roman" w:hAnsi="Times New Roman" w:cs="Times New Roman"/>
          <w:b/>
        </w:rPr>
        <w:t>7</w:t>
      </w:r>
      <w:r w:rsidRPr="004D6174">
        <w:rPr>
          <w:rFonts w:ascii="Times New Roman" w:hAnsi="Times New Roman" w:cs="Times New Roman"/>
        </w:rPr>
        <w:t>:13-20.</w:t>
      </w:r>
    </w:p>
    <w:p w14:paraId="3198B55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Carter, S. K., G. R. VanBlaricom, and B. L. Allen. 2007. Testing the generality of the trophic cascade paradigm for sea otters: a case study with kelp forests in northern Washington, USA. Hydrobiologia </w:t>
      </w:r>
      <w:r w:rsidRPr="004D6174">
        <w:rPr>
          <w:rFonts w:ascii="Times New Roman" w:hAnsi="Times New Roman" w:cs="Times New Roman"/>
          <w:b/>
        </w:rPr>
        <w:t>579</w:t>
      </w:r>
      <w:r w:rsidRPr="004D6174">
        <w:rPr>
          <w:rFonts w:ascii="Times New Roman" w:hAnsi="Times New Roman" w:cs="Times New Roman"/>
        </w:rPr>
        <w:t>:233-249.</w:t>
      </w:r>
    </w:p>
    <w:p w14:paraId="19B7A2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Duggins, D. O. 1988. The effects of kelp forests on nearshore environments: biomass, detritus and altered flow. Pages 192-201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Springer-Verlag, Berlin.</w:t>
      </w:r>
    </w:p>
    <w:p w14:paraId="4D43F492" w14:textId="77777777" w:rsidR="00264EBD" w:rsidRPr="004D6174" w:rsidRDefault="00264EBD" w:rsidP="00264EBD">
      <w:pPr>
        <w:pStyle w:val="EndNoteBibliography"/>
        <w:spacing w:after="0"/>
        <w:ind w:left="720" w:hanging="720"/>
        <w:rPr>
          <w:rFonts w:ascii="Times New Roman" w:hAnsi="Times New Roman" w:cs="Times New Roman"/>
          <w:lang w:val="de-DE"/>
        </w:rPr>
      </w:pPr>
      <w:r w:rsidRPr="004D6174">
        <w:rPr>
          <w:rFonts w:ascii="Times New Roman" w:hAnsi="Times New Roman" w:cs="Times New Roman"/>
        </w:rPr>
        <w:t xml:space="preserve">Ebeling, A., and D. Laur. 1988. Fish populations in kelp forests without sea otters: effects of severe storm damage and destructive urchin grazing. Pages 169-191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w:t>
      </w:r>
      <w:r w:rsidRPr="004D6174">
        <w:rPr>
          <w:rFonts w:ascii="Times New Roman" w:hAnsi="Times New Roman" w:cs="Times New Roman"/>
          <w:lang w:val="de-DE"/>
        </w:rPr>
        <w:t>Springer-Verlag, Berlin.</w:t>
      </w:r>
    </w:p>
    <w:p w14:paraId="024DD3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lang w:val="de-DE"/>
        </w:rPr>
        <w:t xml:space="preserve">Estes, J. A., and D. O. Duggins. </w:t>
      </w:r>
      <w:r w:rsidRPr="004D6174">
        <w:rPr>
          <w:rFonts w:ascii="Times New Roman" w:hAnsi="Times New Roman" w:cs="Times New Roman"/>
        </w:rPr>
        <w:t xml:space="preserve">1995. Sea otters and kelp forests in Alaska: generality and variation in a community ecological paradigm. Ecological Monographs </w:t>
      </w:r>
      <w:r w:rsidRPr="004D6174">
        <w:rPr>
          <w:rFonts w:ascii="Times New Roman" w:hAnsi="Times New Roman" w:cs="Times New Roman"/>
          <w:b/>
        </w:rPr>
        <w:t>65</w:t>
      </w:r>
      <w:r w:rsidRPr="004D6174">
        <w:rPr>
          <w:rFonts w:ascii="Times New Roman" w:hAnsi="Times New Roman" w:cs="Times New Roman"/>
        </w:rPr>
        <w:t>:75-100.</w:t>
      </w:r>
    </w:p>
    <w:p w14:paraId="770C6B6E"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Estes, J. A., and J. F. Palmisano. 1974. Sea otters: their role in structuring nearshore communities. Science </w:t>
      </w:r>
      <w:r w:rsidRPr="004D6174">
        <w:rPr>
          <w:rFonts w:ascii="Times New Roman" w:hAnsi="Times New Roman" w:cs="Times New Roman"/>
          <w:b/>
        </w:rPr>
        <w:t>185</w:t>
      </w:r>
      <w:r w:rsidRPr="004D6174">
        <w:rPr>
          <w:rFonts w:ascii="Times New Roman" w:hAnsi="Times New Roman" w:cs="Times New Roman"/>
        </w:rPr>
        <w:t>:1058-1060.</w:t>
      </w:r>
    </w:p>
    <w:p w14:paraId="3D7C70DC"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Foster, M. S. 1990. Organization of macroalgal assemblages in the Northeast Pacific - the assumption of homogeneity and the illusion of generality. Hydrobiologia </w:t>
      </w:r>
      <w:r w:rsidRPr="004D6174">
        <w:rPr>
          <w:rFonts w:ascii="Times New Roman" w:hAnsi="Times New Roman" w:cs="Times New Roman"/>
          <w:b/>
        </w:rPr>
        <w:t>192</w:t>
      </w:r>
      <w:r w:rsidRPr="004D6174">
        <w:rPr>
          <w:rFonts w:ascii="Times New Roman" w:hAnsi="Times New Roman" w:cs="Times New Roman"/>
        </w:rPr>
        <w:t>:21-33.</w:t>
      </w:r>
    </w:p>
    <w:p w14:paraId="7CB4AD7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1993. Survey of a translocated sea otter population. IUCN Otter Specialist Group Bulletin </w:t>
      </w:r>
      <w:r w:rsidRPr="004D6174">
        <w:rPr>
          <w:rFonts w:ascii="Times New Roman" w:hAnsi="Times New Roman" w:cs="Times New Roman"/>
          <w:b/>
        </w:rPr>
        <w:t>8</w:t>
      </w:r>
      <w:r w:rsidRPr="004D6174">
        <w:rPr>
          <w:rFonts w:ascii="Times New Roman" w:hAnsi="Times New Roman" w:cs="Times New Roman"/>
        </w:rPr>
        <w:t>:2-4.</w:t>
      </w:r>
    </w:p>
    <w:p w14:paraId="5F91E0CB"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and S. Jeffries. 1999. Results of the 1999 survey of the reintroduced sea otter population in Washington State. IUCN Otter Specialist Group Bulletin </w:t>
      </w:r>
      <w:r w:rsidRPr="004D6174">
        <w:rPr>
          <w:rFonts w:ascii="Times New Roman" w:hAnsi="Times New Roman" w:cs="Times New Roman"/>
          <w:b/>
        </w:rPr>
        <w:t>16</w:t>
      </w:r>
      <w:r w:rsidRPr="004D6174">
        <w:rPr>
          <w:rFonts w:ascii="Times New Roman" w:hAnsi="Times New Roman" w:cs="Times New Roman"/>
        </w:rPr>
        <w:t>:79-85.</w:t>
      </w:r>
    </w:p>
    <w:p w14:paraId="4360ED6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K. W. Kenyon, A. M. Johnson, and H. W. Wight. 1982. History and status of translocated sea otter populations in North America. Wildlife Society Bulletin </w:t>
      </w:r>
      <w:r w:rsidRPr="004D6174">
        <w:rPr>
          <w:rFonts w:ascii="Times New Roman" w:hAnsi="Times New Roman" w:cs="Times New Roman"/>
          <w:b/>
        </w:rPr>
        <w:t>10</w:t>
      </w:r>
      <w:r w:rsidRPr="004D6174">
        <w:rPr>
          <w:rFonts w:ascii="Times New Roman" w:hAnsi="Times New Roman" w:cs="Times New Roman"/>
        </w:rPr>
        <w:t>:100-107.</w:t>
      </w:r>
    </w:p>
    <w:p w14:paraId="489A7B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Jeffries, S., and R. Jameson. 2014. Results of the 2013 survey of the reintroduced sea otter population in Washington State. Washington Department of Fish and Wildlife.</w:t>
      </w:r>
    </w:p>
    <w:p w14:paraId="1BC515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Knowlton, N. 2004. Multiple "stable" states and the conservation of marine ecosystems. Progress in Oceanography </w:t>
      </w:r>
      <w:r w:rsidRPr="004D6174">
        <w:rPr>
          <w:rFonts w:ascii="Times New Roman" w:hAnsi="Times New Roman" w:cs="Times New Roman"/>
          <w:b/>
        </w:rPr>
        <w:t>60</w:t>
      </w:r>
      <w:r w:rsidRPr="004D6174">
        <w:rPr>
          <w:rFonts w:ascii="Times New Roman" w:hAnsi="Times New Roman" w:cs="Times New Roman"/>
        </w:rPr>
        <w:t>:387-396.</w:t>
      </w:r>
    </w:p>
    <w:p w14:paraId="09D7829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Kvitek, R. G., D. Shull, D. Canestro, E. C. Bowlby, and B. L. Troutman. 1989. Sea otters and benthic prey communities in Washington State. Marine Mammal Science </w:t>
      </w:r>
      <w:r w:rsidRPr="004D6174">
        <w:rPr>
          <w:rFonts w:ascii="Times New Roman" w:hAnsi="Times New Roman" w:cs="Times New Roman"/>
          <w:b/>
        </w:rPr>
        <w:t>5</w:t>
      </w:r>
      <w:r w:rsidRPr="004D6174">
        <w:rPr>
          <w:rFonts w:ascii="Times New Roman" w:hAnsi="Times New Roman" w:cs="Times New Roman"/>
        </w:rPr>
        <w:t>:266-280.</w:t>
      </w:r>
    </w:p>
    <w:p w14:paraId="165D87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Lafferty, K. D. 2004. Fishing for lobsters indirectly increases epidemics in sea urchins. Ecological Applications </w:t>
      </w:r>
      <w:r w:rsidRPr="004D6174">
        <w:rPr>
          <w:rFonts w:ascii="Times New Roman" w:hAnsi="Times New Roman" w:cs="Times New Roman"/>
          <w:b/>
        </w:rPr>
        <w:t>14</w:t>
      </w:r>
      <w:r w:rsidRPr="004D6174">
        <w:rPr>
          <w:rFonts w:ascii="Times New Roman" w:hAnsi="Times New Roman" w:cs="Times New Roman"/>
        </w:rPr>
        <w:t>:1566-1573.</w:t>
      </w:r>
    </w:p>
    <w:p w14:paraId="3BBF610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Laidre, K. L., R. J. Jameson, E. Gurarie, S. J. Jeffries, and H. Allen. 2009. Spatial habitat use patterns of sea otters in coastal Washington. Journal of Mammalogy </w:t>
      </w:r>
      <w:r w:rsidRPr="004D6174">
        <w:rPr>
          <w:rFonts w:ascii="Times New Roman" w:hAnsi="Times New Roman" w:cs="Times New Roman"/>
          <w:b/>
        </w:rPr>
        <w:t>90</w:t>
      </w:r>
      <w:r w:rsidRPr="004D6174">
        <w:rPr>
          <w:rFonts w:ascii="Times New Roman" w:hAnsi="Times New Roman" w:cs="Times New Roman"/>
        </w:rPr>
        <w:t>:906-917.</w:t>
      </w:r>
    </w:p>
    <w:p w14:paraId="76CF137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lastRenderedPageBreak/>
        <w:t>Lance, M. M., S. A. Richardson, and H. L. Allen. 2004. Washington state recovery plan for the sea otter. Washington Department of Fish and Wildlife, Olympia, WA.</w:t>
      </w:r>
    </w:p>
    <w:p w14:paraId="2BE5697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Markel, R. W., and J. B. Shurin. 2015. Indirect effects of sea otters on rockfish (</w:t>
      </w:r>
      <w:r w:rsidRPr="004D6174">
        <w:rPr>
          <w:rFonts w:ascii="Times New Roman" w:hAnsi="Times New Roman" w:cs="Times New Roman"/>
          <w:i/>
        </w:rPr>
        <w:t xml:space="preserve">Sebastes </w:t>
      </w:r>
      <w:r w:rsidRPr="004D6174">
        <w:rPr>
          <w:rFonts w:ascii="Times New Roman" w:hAnsi="Times New Roman" w:cs="Times New Roman"/>
        </w:rPr>
        <w:t xml:space="preserve">spp.) in giant kelp forests. Ecology </w:t>
      </w:r>
      <w:r w:rsidRPr="004D6174">
        <w:rPr>
          <w:rFonts w:ascii="Times New Roman" w:hAnsi="Times New Roman" w:cs="Times New Roman"/>
          <w:b/>
        </w:rPr>
        <w:t>96</w:t>
      </w:r>
      <w:r w:rsidRPr="004D6174">
        <w:rPr>
          <w:rFonts w:ascii="Times New Roman" w:hAnsi="Times New Roman" w:cs="Times New Roman"/>
        </w:rPr>
        <w:t>:2877-2890.</w:t>
      </w:r>
    </w:p>
    <w:p w14:paraId="613C76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4D6174">
        <w:rPr>
          <w:rFonts w:ascii="Times New Roman" w:hAnsi="Times New Roman" w:cs="Times New Roman"/>
          <w:b/>
        </w:rPr>
        <w:t>15</w:t>
      </w:r>
      <w:r w:rsidRPr="004D6174">
        <w:rPr>
          <w:rFonts w:ascii="Times New Roman" w:hAnsi="Times New Roman" w:cs="Times New Roman"/>
        </w:rPr>
        <w:t>:1377-1393.</w:t>
      </w:r>
    </w:p>
    <w:p w14:paraId="6B5184BF"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Paine, R. T. 1969. A note on trophic complexity and community stability. American Naturalist </w:t>
      </w:r>
      <w:r w:rsidRPr="004D6174">
        <w:rPr>
          <w:rFonts w:ascii="Times New Roman" w:hAnsi="Times New Roman" w:cs="Times New Roman"/>
          <w:b/>
        </w:rPr>
        <w:t>103</w:t>
      </w:r>
      <w:r w:rsidRPr="004D6174">
        <w:rPr>
          <w:rFonts w:ascii="Times New Roman" w:hAnsi="Times New Roman" w:cs="Times New Roman"/>
        </w:rPr>
        <w:t>:91-93.</w:t>
      </w:r>
    </w:p>
    <w:p w14:paraId="0370C2D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Pinsky, M. L., G. Guannel, and K. K. Arkema. 2013. Quantifying wave attenuation to inform coastal habitat conservation. Ecosphere </w:t>
      </w:r>
      <w:r w:rsidRPr="004D6174">
        <w:rPr>
          <w:rFonts w:ascii="Times New Roman" w:hAnsi="Times New Roman" w:cs="Times New Roman"/>
          <w:b/>
        </w:rPr>
        <w:t>4</w:t>
      </w:r>
      <w:r w:rsidRPr="004D6174">
        <w:rPr>
          <w:rFonts w:ascii="Times New Roman" w:hAnsi="Times New Roman" w:cs="Times New Roman"/>
        </w:rPr>
        <w:t>.</w:t>
      </w:r>
    </w:p>
    <w:p w14:paraId="080C426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Power, M. E., D. Tilman, J. A. Estes, B. A. Menge, W. J. Bond, L. S. Mills, G. Daily, J. C. Castilla, J. Lubchenco, and R. T. Paine. 1996. Challenges in the quest for keystones. BioScience </w:t>
      </w:r>
      <w:r w:rsidRPr="004D6174">
        <w:rPr>
          <w:rFonts w:ascii="Times New Roman" w:hAnsi="Times New Roman" w:cs="Times New Roman"/>
          <w:b/>
        </w:rPr>
        <w:t>46</w:t>
      </w:r>
      <w:r w:rsidRPr="004D6174">
        <w:rPr>
          <w:rFonts w:ascii="Times New Roman" w:hAnsi="Times New Roman" w:cs="Times New Roman"/>
        </w:rPr>
        <w:t>:609-620.</w:t>
      </w:r>
    </w:p>
    <w:p w14:paraId="4BF60BC8"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Reed, D. C., A. Rassweiler, M. H. Carr, K. C. Cavanaugh, D. P. Malone, and D. A. Siegel. 2011. Wave disturbance overwhelms top-down and bottom-up control of primary production in California kelp forests. Ecology </w:t>
      </w:r>
      <w:r w:rsidRPr="004D6174">
        <w:rPr>
          <w:rFonts w:ascii="Times New Roman" w:hAnsi="Times New Roman" w:cs="Times New Roman"/>
          <w:b/>
        </w:rPr>
        <w:t>92</w:t>
      </w:r>
      <w:r w:rsidRPr="004D6174">
        <w:rPr>
          <w:rFonts w:ascii="Times New Roman" w:hAnsi="Times New Roman" w:cs="Times New Roman"/>
        </w:rPr>
        <w:t>:2108-2116.</w:t>
      </w:r>
    </w:p>
    <w:p w14:paraId="518CE4F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Reisewitz, S. E., J. A. Estes, and C. A. Simenstad. 2006. Indirect food web interactions: sea otters and kelp forest fishes in the Aleutian archipelago. Oecologia </w:t>
      </w:r>
      <w:r w:rsidRPr="004D6174">
        <w:rPr>
          <w:rFonts w:ascii="Times New Roman" w:hAnsi="Times New Roman" w:cs="Times New Roman"/>
          <w:b/>
        </w:rPr>
        <w:t>146</w:t>
      </w:r>
      <w:r w:rsidRPr="004D6174">
        <w:rPr>
          <w:rFonts w:ascii="Times New Roman" w:hAnsi="Times New Roman" w:cs="Times New Roman"/>
        </w:rPr>
        <w:t>:623-631.</w:t>
      </w:r>
    </w:p>
    <w:p w14:paraId="771FFF3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Sherman, K., and A. M. Duda. 1999. An ecosystem approach to global assessment and management of coastal waters. Marine Ecology Progress Series </w:t>
      </w:r>
      <w:r w:rsidRPr="004D6174">
        <w:rPr>
          <w:rFonts w:ascii="Times New Roman" w:hAnsi="Times New Roman" w:cs="Times New Roman"/>
          <w:b/>
        </w:rPr>
        <w:t>190</w:t>
      </w:r>
      <w:r w:rsidRPr="004D6174">
        <w:rPr>
          <w:rFonts w:ascii="Times New Roman" w:hAnsi="Times New Roman" w:cs="Times New Roman"/>
        </w:rPr>
        <w:t>:271-287.</w:t>
      </w:r>
    </w:p>
    <w:p w14:paraId="0985A78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Soulé, M. E., J. A. Estes, J. Berger, and C. M. Del Rio. 2003. Ecological effectiveness: conservation goals for interactive species. Conservation Biology </w:t>
      </w:r>
      <w:r w:rsidRPr="004D6174">
        <w:rPr>
          <w:rFonts w:ascii="Times New Roman" w:hAnsi="Times New Roman" w:cs="Times New Roman"/>
          <w:b/>
        </w:rPr>
        <w:t>17</w:t>
      </w:r>
      <w:r w:rsidRPr="004D6174">
        <w:rPr>
          <w:rFonts w:ascii="Times New Roman" w:hAnsi="Times New Roman" w:cs="Times New Roman"/>
        </w:rPr>
        <w:t>:1238-1250.</w:t>
      </w:r>
    </w:p>
    <w:p w14:paraId="695E3CD1" w14:textId="77777777" w:rsidR="00264EBD" w:rsidRPr="004D6174" w:rsidRDefault="00264EBD" w:rsidP="00264EBD">
      <w:pPr>
        <w:pStyle w:val="EndNoteBibliography"/>
        <w:ind w:left="720" w:hanging="720"/>
        <w:rPr>
          <w:rFonts w:ascii="Times New Roman" w:hAnsi="Times New Roman" w:cs="Times New Roman"/>
        </w:rPr>
      </w:pPr>
      <w:r w:rsidRPr="004D6174">
        <w:rPr>
          <w:rFonts w:ascii="Times New Roman" w:hAnsi="Times New Roman" w:cs="Times New Roman"/>
        </w:rPr>
        <w:t xml:space="preserve">Steneck, R., M. Graham, B. Bourque, D. Corbett, J. Erlandson, J. Estes, and M. Tegner. 2002. Kelp forest ecosystems:  biodiversity, stability, resilience and future. Environmental Conservation </w:t>
      </w:r>
      <w:r w:rsidRPr="004D6174">
        <w:rPr>
          <w:rFonts w:ascii="Times New Roman" w:hAnsi="Times New Roman" w:cs="Times New Roman"/>
          <w:b/>
        </w:rPr>
        <w:t>29</w:t>
      </w:r>
      <w:r w:rsidRPr="004D6174">
        <w:rPr>
          <w:rFonts w:ascii="Times New Roman" w:hAnsi="Times New Roman" w:cs="Times New Roman"/>
        </w:rPr>
        <w:t>:436-459.</w:t>
      </w:r>
    </w:p>
    <w:p w14:paraId="42BEB3D3" w14:textId="191C2FB0" w:rsidR="005365FF" w:rsidRPr="004D6174" w:rsidRDefault="00366B07"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fldChar w:fldCharType="end"/>
      </w:r>
    </w:p>
    <w:p w14:paraId="53A54EAF" w14:textId="77777777" w:rsidR="005365FF" w:rsidRPr="004D6174" w:rsidRDefault="005365FF" w:rsidP="00F55396">
      <w:pPr>
        <w:spacing w:after="0" w:line="480" w:lineRule="auto"/>
        <w:rPr>
          <w:rFonts w:ascii="Times New Roman" w:hAnsi="Times New Roman" w:cs="Times New Roman"/>
          <w:sz w:val="24"/>
          <w:szCs w:val="24"/>
        </w:rPr>
      </w:pPr>
    </w:p>
    <w:p w14:paraId="321E6A80" w14:textId="77777777" w:rsidR="00A87D5B"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PAPERS2_CITATIONS &lt;papers2_bibliography/&gt;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Bell TW, Cavanaugh KC, Reed DC, Siegel DA (2015) Geographical variability in the controls of giant kelp biomass dynamics. Journal of Biogeography 42:2010–2021</w:t>
      </w:r>
    </w:p>
    <w:p w14:paraId="53E8811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Kvitek RG, Shull D, Canestro D, Bowlby EC, Troutman BL (1998) Sea otters and benthic prey communities in Washington state. Marine Mammal Science 5:266–280</w:t>
      </w:r>
    </w:p>
    <w:p w14:paraId="539F85A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Demaster DP (2001) An estimation of carrying capacity for sea otters along the California coast. Marine Mammal Science 17:294–309</w:t>
      </w:r>
    </w:p>
    <w:p w14:paraId="29D65E5C"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Laidre KL, Jameson RJ, Jeffries SJ, Hobbs RC, Bowlby CE, VanBlaricom GR (2002) Estimates of carrying capacity for sea otters in Washington state. Wildlife Society Bulletin 30:1172–1181</w:t>
      </w:r>
    </w:p>
    <w:p w14:paraId="1FEEC657"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lastRenderedPageBreak/>
        <w:t>Markel RW, Shurin JB (2015) Indirect effects of sea otters on rockfish (Sebastes spp.) in giant kelp forests. Ecology Letters 96:2877–2890</w:t>
      </w:r>
    </w:p>
    <w:p w14:paraId="263BC60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Pfister CA, Berry HD, Mumford T (2017) The dynamics of kelp forests in the Northeast Pacific Ocean and the relationship with environmental drivers. J Ecology In Press</w:t>
      </w:r>
    </w:p>
    <w:p w14:paraId="5E29E7BE"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Pinsky ML, Fogarty M (2012) Lagged social-ecological responses to climate and range shifts in fisheries. Climatic Change 115:883–891</w:t>
      </w:r>
    </w:p>
    <w:p w14:paraId="08AC4A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Reed DC, Rassweiler A, Carr MH, Cavanaugh KC, Malone DP, Siegel DA (2011) Wave disturbance overwhelms top</w:t>
      </w:r>
      <w:r w:rsidRPr="004D6174">
        <w:rPr>
          <w:rFonts w:ascii="Calibri" w:eastAsia="Calibri" w:hAnsi="Calibri" w:cs="Calibri"/>
          <w:sz w:val="24"/>
          <w:szCs w:val="24"/>
        </w:rPr>
        <w:t>‐</w:t>
      </w:r>
      <w:r w:rsidRPr="004D6174">
        <w:rPr>
          <w:rFonts w:ascii="Times New Roman" w:hAnsi="Times New Roman" w:cs="Times New Roman"/>
          <w:sz w:val="24"/>
          <w:szCs w:val="24"/>
        </w:rPr>
        <w:t>down and bottom</w:t>
      </w:r>
      <w:r w:rsidRPr="004D6174">
        <w:rPr>
          <w:rFonts w:ascii="Calibri" w:eastAsia="Calibri" w:hAnsi="Calibri" w:cs="Calibri"/>
          <w:sz w:val="24"/>
          <w:szCs w:val="24"/>
        </w:rPr>
        <w:t>‐</w:t>
      </w:r>
      <w:r w:rsidRPr="004D6174">
        <w:rPr>
          <w:rFonts w:ascii="Times New Roman" w:hAnsi="Times New Roman" w:cs="Times New Roman"/>
          <w:sz w:val="24"/>
          <w:szCs w:val="24"/>
        </w:rPr>
        <w:t>up control of primary production in California kelp forests. Ecology Letters 92:2108–2116</w:t>
      </w:r>
    </w:p>
    <w:p w14:paraId="549FC401"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Watson J, Estes JA (2011) Stability, resilience, and phase shifts in rocky subtidal communities along the west coast of Vancouver Island, Canada. Ecological Monographs 81:215–239</w:t>
      </w:r>
    </w:p>
    <w:p w14:paraId="102F4AAF" w14:textId="77777777" w:rsidR="00A87D5B" w:rsidRPr="004D6174"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7BADB433" w:rsidR="00F55396" w:rsidRPr="004D6174"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end"/>
      </w:r>
    </w:p>
    <w:sectPr w:rsidR="00F55396" w:rsidRPr="004D617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Ole Shelton" w:date="2017-12-15T14:53:00Z" w:initials="AOS">
    <w:p w14:paraId="2AA4719B" w14:textId="1DA00360" w:rsidR="00E272E7" w:rsidRDefault="00E272E7">
      <w:pPr>
        <w:pStyle w:val="CommentText"/>
      </w:pPr>
      <w:r>
        <w:rPr>
          <w:rStyle w:val="CommentReference"/>
        </w:rPr>
        <w:annotationRef/>
      </w:r>
      <w:r>
        <w:t>Need to edit this last few sentences.</w:t>
      </w:r>
    </w:p>
  </w:comment>
  <w:comment w:id="8" w:author="Frick, Kinsey" w:date="2017-12-21T14:50:00Z" w:initials="FK">
    <w:p w14:paraId="61838F6A" w14:textId="13A1E866" w:rsidR="00FC2A73" w:rsidRDefault="00FC2A73">
      <w:pPr>
        <w:pStyle w:val="CommentText"/>
      </w:pPr>
      <w:r>
        <w:rPr>
          <w:rStyle w:val="CommentReference"/>
        </w:rPr>
        <w:annotationRef/>
      </w:r>
      <w:proofErr w:type="gramStart"/>
      <w:r>
        <w:t>across/at</w:t>
      </w:r>
      <w:proofErr w:type="gramEnd"/>
      <w:r>
        <w:t>? Not “to”</w:t>
      </w:r>
    </w:p>
  </w:comment>
  <w:comment w:id="9" w:author="Frick, Kinsey" w:date="2017-12-21T14:51:00Z" w:initials="FK">
    <w:p w14:paraId="50427DD1" w14:textId="23FF761E" w:rsidR="00FC2A73" w:rsidRDefault="00FC2A73">
      <w:pPr>
        <w:pStyle w:val="CommentText"/>
      </w:pPr>
      <w:r>
        <w:rPr>
          <w:rStyle w:val="CommentReference"/>
        </w:rPr>
        <w:annotationRef/>
      </w:r>
      <w:proofErr w:type="gramStart"/>
      <w:r>
        <w:t>punctuation</w:t>
      </w:r>
      <w:proofErr w:type="gramEnd"/>
    </w:p>
  </w:comment>
  <w:comment w:id="13" w:author="Jameal Samhouri" w:date="2017-12-14T10:13:00Z" w:initials="JS">
    <w:p w14:paraId="4F72406A" w14:textId="1AB902EE" w:rsidR="00E272E7" w:rsidRDefault="00E272E7">
      <w:pPr>
        <w:pStyle w:val="CommentText"/>
      </w:pPr>
      <w:r>
        <w:rPr>
          <w:rStyle w:val="CommentReference"/>
        </w:rPr>
        <w:annotationRef/>
      </w:r>
      <w:r>
        <w:t>One things I am struggling with is whether to dive into Fig1 so deeply in the Intro. It steals a bit of thunder from our paper, but also sets up a more interesting and testable hypothesis than if we didn’t report the decoupling of otters and kelp early on.</w:t>
      </w:r>
    </w:p>
    <w:p w14:paraId="25286BB7" w14:textId="77777777" w:rsidR="00E272E7" w:rsidRDefault="00E272E7">
      <w:pPr>
        <w:pStyle w:val="CommentText"/>
      </w:pPr>
    </w:p>
    <w:p w14:paraId="31B53922" w14:textId="537B0714" w:rsidR="00E272E7" w:rsidRDefault="00E272E7">
      <w:pPr>
        <w:pStyle w:val="CommentText"/>
      </w:pPr>
      <w:r>
        <w:t>AOS: I kind of like it.  It’s unconventional and gets our dependence on other people’s data out in the open early.</w:t>
      </w:r>
    </w:p>
  </w:comment>
  <w:comment w:id="14" w:author="Frick, Kinsey" w:date="2017-12-21T14:51:00Z" w:initials="FK">
    <w:p w14:paraId="1A41C102" w14:textId="3FB616BD" w:rsidR="00FC2A73" w:rsidRDefault="00FC2A73">
      <w:pPr>
        <w:pStyle w:val="CommentText"/>
      </w:pPr>
      <w:r>
        <w:rPr>
          <w:rStyle w:val="CommentReference"/>
        </w:rPr>
        <w:annotationRef/>
      </w:r>
      <w:r>
        <w:t>I think it sets up our approach and direction appropriately. Figure 1 gets used for a lot of disparate things though, which is a bit confusing. It could be two figures: 1 – map and 2 – abundance graphs. They’re not inherently related to each other.</w:t>
      </w:r>
    </w:p>
  </w:comment>
  <w:comment w:id="15" w:author="Frick, Kinsey" w:date="2017-12-21T14:53:00Z" w:initials="FK">
    <w:p w14:paraId="264434F2" w14:textId="78CA5BF5" w:rsidR="00FC2A73" w:rsidRDefault="00FC2A73">
      <w:pPr>
        <w:pStyle w:val="CommentText"/>
      </w:pPr>
      <w:r>
        <w:rPr>
          <w:rStyle w:val="CommentReference"/>
        </w:rPr>
        <w:annotationRef/>
      </w:r>
      <w:r>
        <w:t>One more example?</w:t>
      </w:r>
    </w:p>
  </w:comment>
  <w:comment w:id="16" w:author="Frick, Kinsey" w:date="2017-12-21T14:53:00Z" w:initials="FK">
    <w:p w14:paraId="0DFC4AA7" w14:textId="761EB3AA" w:rsidR="00FC2A73" w:rsidRDefault="00FC2A73">
      <w:pPr>
        <w:pStyle w:val="CommentText"/>
      </w:pPr>
      <w:r>
        <w:rPr>
          <w:rStyle w:val="CommentReference"/>
        </w:rPr>
        <w:annotationRef/>
      </w:r>
      <w:r>
        <w:t>In a specific context? If not, it doesn’t look as much like we’re adding something new.</w:t>
      </w:r>
    </w:p>
  </w:comment>
  <w:comment w:id="18" w:author="Frick, Kinsey" w:date="2017-12-21T14:54:00Z" w:initials="FK">
    <w:p w14:paraId="25EAED31" w14:textId="765EBEE6" w:rsidR="00FC2A73" w:rsidRDefault="00FC2A73">
      <w:pPr>
        <w:pStyle w:val="CommentText"/>
      </w:pPr>
      <w:r>
        <w:rPr>
          <w:rStyle w:val="CommentReference"/>
        </w:rPr>
        <w:annotationRef/>
      </w:r>
      <w:r>
        <w:t>To avoid use of “trends” twice in this sentence.</w:t>
      </w:r>
    </w:p>
  </w:comment>
  <w:comment w:id="20" w:author="Frick, Kinsey" w:date="2017-12-21T14:55:00Z" w:initials="FK">
    <w:p w14:paraId="62DAABA7" w14:textId="50F95BCF" w:rsidR="00FC2A73" w:rsidRDefault="00FC2A73">
      <w:pPr>
        <w:pStyle w:val="CommentText"/>
      </w:pPr>
      <w:r>
        <w:rPr>
          <w:rStyle w:val="CommentReference"/>
        </w:rPr>
        <w:annotationRef/>
      </w:r>
      <w:r>
        <w:t>This sentence seems out of place in this paragraph. It fits more with the content of the next paragraph. Also, what is “substantial”? It is defined a bit more in the next paragraph. Reference?</w:t>
      </w:r>
    </w:p>
  </w:comment>
  <w:comment w:id="21" w:author="Ole Shelton" w:date="2017-12-07T08:55:00Z" w:initials="AOS">
    <w:p w14:paraId="55DC749A" w14:textId="60B84C59" w:rsidR="00E272E7" w:rsidRDefault="00E272E7" w:rsidP="0037692D">
      <w:pPr>
        <w:spacing w:after="0" w:line="480" w:lineRule="auto"/>
        <w:ind w:firstLine="720"/>
        <w:rPr>
          <w:rFonts w:ascii="Times New Roman" w:hAnsi="Times New Roman" w:cs="Times New Roman"/>
          <w:color w:val="151518"/>
          <w:sz w:val="24"/>
          <w:szCs w:val="24"/>
        </w:rPr>
      </w:pPr>
      <w:proofErr w:type="spellStart"/>
      <w:r>
        <w:rPr>
          <w:rFonts w:ascii="Times New Roman" w:hAnsi="Times New Roman" w:cs="Times New Roman"/>
          <w:color w:val="151518"/>
          <w:sz w:val="24"/>
          <w:szCs w:val="24"/>
        </w:rPr>
        <w:t>Mathy</w:t>
      </w:r>
      <w:proofErr w:type="spellEnd"/>
      <w:r>
        <w:rPr>
          <w:rFonts w:ascii="Times New Roman" w:hAnsi="Times New Roman" w:cs="Times New Roman"/>
          <w:color w:val="151518"/>
          <w:sz w:val="24"/>
          <w:szCs w:val="24"/>
        </w:rPr>
        <w:t xml:space="preserve"> version:</w:t>
      </w:r>
    </w:p>
    <w:p w14:paraId="13633C97" w14:textId="6701F161" w:rsidR="00E272E7" w:rsidRPr="00ED4AD3" w:rsidRDefault="00E272E7"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w:t>
      </w:r>
      <w:proofErr w:type="gramStart"/>
      <w:r w:rsidRPr="00F207C9">
        <w:rPr>
          <w:rFonts w:ascii="Times New Roman" w:hAnsi="Times New Roman" w:cs="Times New Roman"/>
          <w:color w:val="151518"/>
          <w:sz w:val="24"/>
          <w:szCs w:val="24"/>
        </w:rPr>
        <w:t xml:space="preserve">: </w:t>
      </w:r>
      <w:proofErr w:type="gramEnd"/>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E272E7" w:rsidRPr="00F207C9" w:rsidRDefault="00E272E7"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E272E7" w:rsidRPr="00F207C9" w:rsidRDefault="00E272E7" w:rsidP="0037692D">
      <w:pPr>
        <w:spacing w:after="0" w:line="480" w:lineRule="auto"/>
        <w:rPr>
          <w:rFonts w:ascii="Times New Roman" w:hAnsi="Times New Roman" w:cs="Times New Roman"/>
          <w:color w:val="151518"/>
          <w:sz w:val="24"/>
          <w:szCs w:val="24"/>
        </w:rPr>
      </w:pPr>
      <w:proofErr w:type="gramStart"/>
      <w:r>
        <w:rPr>
          <w:rFonts w:ascii="Times New Roman" w:hAnsi="Times New Roman" w:cs="Times New Roman"/>
          <w:color w:val="151518"/>
          <w:sz w:val="24"/>
          <w:szCs w:val="24"/>
        </w:rPr>
        <w:t>where</w:t>
      </w:r>
      <w:proofErr w:type="gramEnd"/>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E272E7" w:rsidRPr="00F207C9" w:rsidRDefault="00E272E7"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E272E7" w:rsidRDefault="00E272E7">
      <w:pPr>
        <w:pStyle w:val="CommentText"/>
      </w:pPr>
    </w:p>
  </w:comment>
  <w:comment w:id="25" w:author="Ole Shelton" w:date="2017-12-15T15:45:00Z" w:initials="AOS">
    <w:p w14:paraId="4C8B1BEB" w14:textId="33374F00" w:rsidR="00E272E7" w:rsidRDefault="00E272E7">
      <w:pPr>
        <w:pStyle w:val="CommentText"/>
      </w:pPr>
      <w:r>
        <w:rPr>
          <w:rStyle w:val="CommentReference"/>
        </w:rPr>
        <w:annotationRef/>
      </w:r>
      <w:r>
        <w:t>Extra junk:</w:t>
      </w:r>
    </w:p>
    <w:p w14:paraId="3742EBFA" w14:textId="1CFBC2C2" w:rsidR="00E272E7" w:rsidRPr="008332EF" w:rsidRDefault="00E272E7" w:rsidP="008332EF">
      <w:pPr>
        <w:pStyle w:val="CommentText"/>
      </w:pPr>
      <w:r>
        <w:rPr>
          <w:rStyle w:val="CommentReference"/>
        </w:rPr>
        <w:annotationRef/>
      </w:r>
    </w:p>
    <w:p w14:paraId="3BE74B0F" w14:textId="1D63B73B" w:rsidR="00E272E7" w:rsidRDefault="00E272E7" w:rsidP="008332EF">
      <w:pPr>
        <w:pStyle w:val="CommentText"/>
      </w:pPr>
      <w:r w:rsidRPr="004D6174">
        <w:rPr>
          <w:rFonts w:ascii="Times New Roman" w:hAnsi="Times New Roman" w:cs="Times New Roman"/>
          <w:sz w:val="24"/>
          <w:szCs w:val="24"/>
        </w:rPr>
        <w:t xml:space="preserve">On each transect, one diver recorded the species and number of canopy-forming kelp stipes encountered (primarily bull kelp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sz w:val="24"/>
        </w:rPr>
        <w:t xml:space="preserve"> </w:t>
      </w:r>
      <w:proofErr w:type="spellStart"/>
      <w:r w:rsidRPr="004D6174">
        <w:rPr>
          <w:rFonts w:ascii="Times New Roman" w:hAnsi="Times New Roman" w:cs="Times New Roman"/>
          <w:i/>
          <w:sz w:val="24"/>
        </w:rPr>
        <w:t>luetkeana</w:t>
      </w:r>
      <w:proofErr w:type="spellEnd"/>
      <w:r w:rsidRPr="004D6174">
        <w:rPr>
          <w:rFonts w:ascii="Times New Roman" w:hAnsi="Times New Roman" w:cs="Times New Roman"/>
          <w:sz w:val="24"/>
          <w:szCs w:val="24"/>
        </w:rPr>
        <w:t>,</w:t>
      </w:r>
      <w:r w:rsidRPr="004D6174">
        <w:rPr>
          <w:rFonts w:ascii="Times New Roman" w:hAnsi="Times New Roman" w:cs="Times New Roman"/>
          <w:i/>
          <w:sz w:val="24"/>
          <w:szCs w:val="24"/>
        </w:rPr>
        <w:t xml:space="preserve"> </w:t>
      </w:r>
      <w:r w:rsidRPr="004D6174">
        <w:rPr>
          <w:rFonts w:ascii="Times New Roman" w:hAnsi="Times New Roman" w:cs="Times New Roman"/>
          <w:sz w:val="24"/>
          <w:szCs w:val="24"/>
        </w:rPr>
        <w:t xml:space="preserve">giant kelp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rPr>
        <w:t>pyrifera</w:t>
      </w:r>
      <w:proofErr w:type="spellEnd"/>
      <w:r w:rsidRPr="004D6174">
        <w:rPr>
          <w:rFonts w:ascii="Times New Roman" w:hAnsi="Times New Roman" w:cs="Times New Roman"/>
          <w:i/>
          <w:sz w:val="24"/>
        </w:rPr>
        <w:t xml:space="preserve"> </w:t>
      </w:r>
      <w:r w:rsidRPr="004D6174">
        <w:rPr>
          <w:rFonts w:ascii="Times New Roman" w:hAnsi="Times New Roman" w:cs="Times New Roman"/>
          <w:sz w:val="24"/>
          <w:szCs w:val="24"/>
        </w:rPr>
        <w:t>and stalked kelp</w:t>
      </w:r>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Pterygophora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californica</w:t>
      </w:r>
      <w:proofErr w:type="spellEnd"/>
      <w:r w:rsidRPr="004D6174">
        <w:rPr>
          <w:rStyle w:val="CommentReference"/>
          <w:rFonts w:ascii="Times New Roman" w:hAnsi="Times New Roman" w:cs="Times New Roman"/>
        </w:rPr>
        <w:annotationRef/>
      </w:r>
      <w:r w:rsidRPr="004D6174">
        <w:rPr>
          <w:rFonts w:ascii="Times New Roman" w:hAnsi="Times New Roman" w:cs="Times New Roman"/>
          <w:sz w:val="24"/>
          <w:szCs w:val="24"/>
        </w:rPr>
        <w:t>), while the other diver counted and estimated sizes of large, non-cryptic invertebrates &gt;5 cm diameter (sea urchins, sea stars, sea cucumbers, crabs, bivalves, gastropods, anemones, chitons, tunicates, etc.).</w:t>
      </w:r>
    </w:p>
  </w:comment>
  <w:comment w:id="29" w:author="Frick, Kinsey" w:date="2017-12-21T14:57:00Z" w:initials="FK">
    <w:p w14:paraId="6DF2B856" w14:textId="48F03DD4" w:rsidR="00FC2A73" w:rsidRDefault="00FC2A73">
      <w:pPr>
        <w:pStyle w:val="CommentText"/>
      </w:pPr>
      <w:r>
        <w:rPr>
          <w:rStyle w:val="CommentReference"/>
        </w:rPr>
        <w:annotationRef/>
      </w:r>
      <w:r>
        <w:t>Sentence not necessary.</w:t>
      </w:r>
    </w:p>
  </w:comment>
  <w:comment w:id="30" w:author="Frick, Kinsey" w:date="2017-12-21T14:57:00Z" w:initials="FK">
    <w:p w14:paraId="31CED83B" w14:textId="61069227" w:rsidR="00FC2A73" w:rsidRPr="00FC2A73" w:rsidRDefault="00FC2A73">
      <w:pPr>
        <w:pStyle w:val="CommentText"/>
      </w:pPr>
      <w:r>
        <w:rPr>
          <w:rStyle w:val="CommentReference"/>
        </w:rPr>
        <w:annotationRef/>
      </w:r>
      <w:r>
        <w:t xml:space="preserve">Only red urchins, not </w:t>
      </w:r>
      <w:proofErr w:type="spellStart"/>
      <w:r>
        <w:rPr>
          <w:i/>
        </w:rPr>
        <w:t>Strongylocentrotus</w:t>
      </w:r>
      <w:proofErr w:type="spellEnd"/>
      <w:r>
        <w:rPr>
          <w:i/>
        </w:rPr>
        <w:t xml:space="preserve"> </w:t>
      </w:r>
      <w:r>
        <w:t>too?</w:t>
      </w:r>
    </w:p>
  </w:comment>
  <w:comment w:id="33" w:author="Ole Shelton" w:date="2017-10-30T09:47:00Z" w:initials="AOS">
    <w:p w14:paraId="4BC664E6" w14:textId="56A9E113" w:rsidR="00E272E7" w:rsidRDefault="00E272E7" w:rsidP="008332EF">
      <w:pPr>
        <w:pStyle w:val="CommentText"/>
      </w:pPr>
      <w:r>
        <w:rPr>
          <w:rStyle w:val="CommentReference"/>
        </w:rPr>
        <w:annotationRef/>
      </w:r>
      <w:r>
        <w:t>How to properly cite these food categories.</w:t>
      </w:r>
    </w:p>
    <w:p w14:paraId="4E2C8612" w14:textId="77777777" w:rsidR="00E272E7" w:rsidRDefault="00E272E7" w:rsidP="008332EF">
      <w:pPr>
        <w:pStyle w:val="CommentText"/>
      </w:pPr>
    </w:p>
    <w:p w14:paraId="6CC736BC" w14:textId="77777777" w:rsidR="00E272E7" w:rsidRDefault="00E272E7" w:rsidP="008332EF">
      <w:pPr>
        <w:pStyle w:val="CommentText"/>
      </w:pPr>
    </w:p>
  </w:comment>
  <w:comment w:id="38" w:author="Frick, Kinsey" w:date="2017-12-21T14:59:00Z" w:initials="FK">
    <w:p w14:paraId="41C97A37" w14:textId="723FB1DC" w:rsidR="00FC2A73" w:rsidRDefault="00FC2A73">
      <w:pPr>
        <w:pStyle w:val="CommentText"/>
      </w:pPr>
      <w:r>
        <w:rPr>
          <w:rStyle w:val="CommentReference"/>
        </w:rPr>
        <w:annotationRef/>
      </w:r>
      <w:r w:rsidR="004268F6">
        <w:t xml:space="preserve">These are not growth rates of individual kelp or otters, but rather of the population (or area covered in the case of kelp?) </w:t>
      </w:r>
      <w:proofErr w:type="spellStart"/>
      <w:r w:rsidR="004268F6">
        <w:t>of</w:t>
      </w:r>
      <w:proofErr w:type="spellEnd"/>
      <w:r w:rsidR="004268F6">
        <w:t xml:space="preserve"> those organisms. If this is correct, it should be expressed as such throughout this section.</w:t>
      </w:r>
    </w:p>
  </w:comment>
  <w:comment w:id="41" w:author="Frick, Kinsey" w:date="2017-12-21T15:05:00Z" w:initials="FK">
    <w:p w14:paraId="0E1D75BB" w14:textId="60793F67" w:rsidR="004268F6" w:rsidRDefault="004268F6">
      <w:pPr>
        <w:pStyle w:val="CommentText"/>
      </w:pPr>
      <w:r>
        <w:rPr>
          <w:rStyle w:val="CommentReference"/>
        </w:rPr>
        <w:annotationRef/>
      </w:r>
      <w:r>
        <w:t>Or area covered?</w:t>
      </w:r>
    </w:p>
  </w:comment>
  <w:comment w:id="46" w:author="Ole Shelton" w:date="2017-10-30T16:24:00Z" w:initials="AOS">
    <w:p w14:paraId="5E1AC2A4" w14:textId="77777777" w:rsidR="00E272E7" w:rsidRPr="00CC50CE" w:rsidRDefault="00E272E7"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E272E7" w:rsidRPr="00CC50CE" w:rsidRDefault="00E272E7"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E272E7" w:rsidRPr="00CC50CE" w:rsidRDefault="00E272E7" w:rsidP="001C6B10">
      <w:pPr>
        <w:spacing w:before="120" w:after="0" w:line="240" w:lineRule="auto"/>
        <w:rPr>
          <w:rFonts w:ascii="Times New Roman" w:hAnsi="Times New Roman" w:cs="Times New Roman"/>
          <w:i/>
          <w:sz w:val="18"/>
          <w:szCs w:val="18"/>
        </w:rPr>
      </w:pPr>
    </w:p>
    <w:p w14:paraId="2BDD254B"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w:t>
      </w:r>
      <w:proofErr w:type="gramStart"/>
      <w:r w:rsidRPr="00CC50CE">
        <w:rPr>
          <w:rFonts w:ascii="Times New Roman" w:hAnsi="Times New Roman" w:cs="Times New Roman"/>
          <w:i/>
          <w:sz w:val="18"/>
          <w:szCs w:val="18"/>
        </w:rPr>
        <w:t>0.001978  0.016036</w:t>
      </w:r>
      <w:proofErr w:type="gramEnd"/>
      <w:r w:rsidRPr="00CC50CE">
        <w:rPr>
          <w:rFonts w:ascii="Times New Roman" w:hAnsi="Times New Roman" w:cs="Times New Roman"/>
          <w:i/>
          <w:sz w:val="18"/>
          <w:szCs w:val="18"/>
        </w:rPr>
        <w:t xml:space="preserve">  0.048590 </w:t>
      </w:r>
    </w:p>
    <w:p w14:paraId="048A0720" w14:textId="77777777" w:rsidR="00E272E7" w:rsidRPr="00CC50CE" w:rsidRDefault="00E272E7" w:rsidP="001C6B10">
      <w:pPr>
        <w:spacing w:before="120" w:after="0" w:line="240" w:lineRule="auto"/>
        <w:rPr>
          <w:rFonts w:ascii="Times New Roman" w:hAnsi="Times New Roman" w:cs="Times New Roman"/>
          <w:i/>
          <w:sz w:val="18"/>
          <w:szCs w:val="18"/>
        </w:rPr>
      </w:pPr>
    </w:p>
    <w:p w14:paraId="3E400E4C"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proofErr w:type="gram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w:t>
      </w:r>
      <w:proofErr w:type="gramEnd"/>
      <w:r w:rsidRPr="00CC50CE">
        <w:rPr>
          <w:rFonts w:ascii="Times New Roman" w:hAnsi="Times New Roman" w:cs="Times New Roman"/>
          <w:i/>
          <w:sz w:val="18"/>
          <w:szCs w:val="18"/>
        </w:rPr>
        <w:t xml:space="preserve">&gt;|t|)  </w:t>
      </w:r>
    </w:p>
    <w:p w14:paraId="285ED72B" w14:textId="4C6CF2C4"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(Intercept)                    0.02901    0.01520   1.909   </w:t>
      </w:r>
      <w:proofErr w:type="gramStart"/>
      <w:r w:rsidRPr="00CC50CE">
        <w:rPr>
          <w:rFonts w:ascii="Times New Roman" w:hAnsi="Times New Roman" w:cs="Times New Roman"/>
          <w:i/>
          <w:sz w:val="18"/>
          <w:szCs w:val="18"/>
        </w:rPr>
        <w:t>0.0770 .</w:t>
      </w:r>
      <w:proofErr w:type="gramEnd"/>
    </w:p>
    <w:p w14:paraId="59714976" w14:textId="1FE39F5B" w:rsidR="00E272E7" w:rsidRPr="00CC50CE" w:rsidRDefault="00E272E7"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E272E7" w:rsidRPr="00CC50CE" w:rsidRDefault="00E272E7"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E272E7" w:rsidRPr="00CC50CE" w:rsidRDefault="00E272E7"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0.28527    0.28273   1.009   0.3301  </w:t>
      </w:r>
    </w:p>
    <w:p w14:paraId="2C552D70" w14:textId="742D8F6A" w:rsidR="00E272E7" w:rsidRPr="00CC50CE" w:rsidRDefault="00E272E7"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w:t>
      </w:r>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E272E7" w:rsidRPr="00CC50CE" w:rsidRDefault="00E272E7"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slope.otter:as.factor</w:t>
      </w:r>
      <w:proofErr w:type="spellEnd"/>
      <w:r w:rsidRPr="00CC50CE">
        <w:rPr>
          <w:rFonts w:ascii="Times New Roman" w:hAnsi="Times New Roman" w:cs="Times New Roman"/>
          <w:i/>
          <w:sz w:val="18"/>
          <w:szCs w:val="18"/>
        </w:rPr>
        <w:t>(</w:t>
      </w:r>
      <w:proofErr w:type="gramEnd"/>
      <w:r w:rsidRPr="00CC50CE">
        <w:rPr>
          <w:rFonts w:ascii="Times New Roman" w:hAnsi="Times New Roman" w:cs="Times New Roman"/>
          <w:i/>
          <w:sz w:val="18"/>
          <w:szCs w:val="18"/>
        </w:rPr>
        <w:t>Start)2002 -0.79260    0.35973  -2.203   0.0448 *</w:t>
      </w:r>
    </w:p>
    <w:p w14:paraId="1A335375"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E272E7" w:rsidRPr="00CC50CE" w:rsidRDefault="00E272E7"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codes:  0 ‘***’ 0.001 ‘**’ 0.01 ‘*’ 0.05 ‘.’ </w:t>
      </w:r>
      <w:r w:rsidRPr="00CC50CE">
        <w:rPr>
          <w:rFonts w:ascii="Times New Roman" w:hAnsi="Times New Roman" w:cs="Times New Roman"/>
          <w:i/>
          <w:sz w:val="18"/>
          <w:szCs w:val="18"/>
        </w:rPr>
        <w:t>0.1 ‘ ’ 1</w:t>
      </w:r>
    </w:p>
    <w:p w14:paraId="572995D8" w14:textId="77777777" w:rsidR="00E272E7" w:rsidRPr="00CC50CE" w:rsidRDefault="00E272E7" w:rsidP="001C6B10">
      <w:pPr>
        <w:spacing w:before="120" w:after="0" w:line="240" w:lineRule="auto"/>
        <w:rPr>
          <w:rFonts w:ascii="Times New Roman" w:hAnsi="Times New Roman" w:cs="Times New Roman"/>
          <w:i/>
          <w:sz w:val="18"/>
          <w:szCs w:val="18"/>
        </w:rPr>
      </w:pPr>
    </w:p>
    <w:p w14:paraId="716660DF"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E272E7" w:rsidRPr="00CC50CE" w:rsidRDefault="00E272E7"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F-statistic: 11.36 on 5 and 14 DF</w:t>
      </w:r>
      <w:proofErr w:type="gramStart"/>
      <w:r w:rsidRPr="00CC50CE">
        <w:rPr>
          <w:rFonts w:ascii="Times New Roman" w:hAnsi="Times New Roman" w:cs="Times New Roman"/>
          <w:i/>
          <w:sz w:val="18"/>
          <w:szCs w:val="18"/>
        </w:rPr>
        <w:t>,  p</w:t>
      </w:r>
      <w:proofErr w:type="gramEnd"/>
      <w:r w:rsidRPr="00CC50CE">
        <w:rPr>
          <w:rFonts w:ascii="Times New Roman" w:hAnsi="Times New Roman" w:cs="Times New Roman"/>
          <w:i/>
          <w:sz w:val="18"/>
          <w:szCs w:val="18"/>
        </w:rPr>
        <w:t>-value: 0.0001583</w:t>
      </w:r>
    </w:p>
    <w:p w14:paraId="25A7FBED" w14:textId="38786946" w:rsidR="00E272E7" w:rsidRDefault="00E272E7">
      <w:pPr>
        <w:pStyle w:val="CommentText"/>
      </w:pPr>
    </w:p>
  </w:comment>
  <w:comment w:id="49" w:author="Ole Shelton" w:date="2017-11-03T10:56:00Z" w:initials="AOS">
    <w:p w14:paraId="7E768971" w14:textId="77777777" w:rsidR="00E272E7" w:rsidRDefault="00E272E7" w:rsidP="007D1754">
      <w:pPr>
        <w:pStyle w:val="CommentText"/>
      </w:pPr>
    </w:p>
    <w:p w14:paraId="328EFAEC" w14:textId="0D46E44E" w:rsidR="00E272E7" w:rsidRDefault="00E272E7" w:rsidP="007D1754">
      <w:pPr>
        <w:pStyle w:val="CommentText"/>
      </w:pPr>
      <w:r w:rsidRPr="007D1754">
        <w:rPr>
          <w:highlight w:val="yellow"/>
        </w:rPr>
        <w:t>BEST two MODELS</w:t>
      </w:r>
      <w:r>
        <w:t xml:space="preserve"> </w:t>
      </w:r>
    </w:p>
    <w:p w14:paraId="6597083D" w14:textId="77777777" w:rsidR="00E272E7" w:rsidRDefault="00E272E7" w:rsidP="007D1754">
      <w:pPr>
        <w:pStyle w:val="CommentText"/>
      </w:pPr>
      <w:r>
        <w:rPr>
          <w:rStyle w:val="CommentReference"/>
        </w:rPr>
        <w:annotationRef/>
      </w:r>
      <w:r>
        <w:t>Call:</w:t>
      </w:r>
    </w:p>
    <w:p w14:paraId="6E240012" w14:textId="77777777" w:rsidR="00E272E7" w:rsidRDefault="00E272E7"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E272E7" w:rsidRDefault="00E272E7" w:rsidP="007D1754">
      <w:pPr>
        <w:pStyle w:val="CommentText"/>
      </w:pPr>
    </w:p>
    <w:p w14:paraId="528A14F9" w14:textId="77777777" w:rsidR="00E272E7" w:rsidRDefault="00E272E7" w:rsidP="007D1754">
      <w:pPr>
        <w:pStyle w:val="CommentText"/>
      </w:pPr>
      <w:r>
        <w:t>Residuals:</w:t>
      </w:r>
    </w:p>
    <w:p w14:paraId="16537FFB" w14:textId="77777777" w:rsidR="00E272E7" w:rsidRDefault="00E272E7" w:rsidP="007D1754">
      <w:pPr>
        <w:pStyle w:val="CommentText"/>
      </w:pPr>
      <w:r>
        <w:t xml:space="preserve">      Min        1Q    Median        3Q       Max </w:t>
      </w:r>
    </w:p>
    <w:p w14:paraId="1C618CC3" w14:textId="77777777" w:rsidR="00E272E7" w:rsidRDefault="00E272E7" w:rsidP="007D1754">
      <w:pPr>
        <w:pStyle w:val="CommentText"/>
      </w:pPr>
      <w:r>
        <w:t>-0.234926 -</w:t>
      </w:r>
      <w:proofErr w:type="gramStart"/>
      <w:r>
        <w:t>0.039794  0.001805</w:t>
      </w:r>
      <w:proofErr w:type="gramEnd"/>
      <w:r>
        <w:t xml:space="preserve">  0.009730  0.282642 </w:t>
      </w:r>
    </w:p>
    <w:p w14:paraId="6561E0BE" w14:textId="77777777" w:rsidR="00E272E7" w:rsidRDefault="00E272E7" w:rsidP="007D1754">
      <w:pPr>
        <w:pStyle w:val="CommentText"/>
      </w:pPr>
    </w:p>
    <w:p w14:paraId="76F7B2EF" w14:textId="77777777" w:rsidR="00E272E7" w:rsidRDefault="00E272E7" w:rsidP="007D1754">
      <w:pPr>
        <w:pStyle w:val="CommentText"/>
      </w:pPr>
      <w:r>
        <w:t>Coefficients:</w:t>
      </w:r>
    </w:p>
    <w:p w14:paraId="179879D5" w14:textId="77777777" w:rsidR="00E272E7" w:rsidRDefault="00E272E7" w:rsidP="007D1754">
      <w:pPr>
        <w:pStyle w:val="CommentText"/>
      </w:pPr>
      <w:r>
        <w:t xml:space="preserve">            Estimate Std. Error t value </w:t>
      </w:r>
      <w:proofErr w:type="spellStart"/>
      <w:proofErr w:type="gramStart"/>
      <w:r>
        <w:t>Pr</w:t>
      </w:r>
      <w:proofErr w:type="spellEnd"/>
      <w:r>
        <w:t>(</w:t>
      </w:r>
      <w:proofErr w:type="gramEnd"/>
      <w:r>
        <w:t xml:space="preserve">&gt;|t|)   </w:t>
      </w:r>
    </w:p>
    <w:p w14:paraId="4F868F5C" w14:textId="77777777" w:rsidR="00E272E7" w:rsidRDefault="00E272E7" w:rsidP="007D1754">
      <w:pPr>
        <w:pStyle w:val="CommentText"/>
      </w:pPr>
      <w:r>
        <w:t xml:space="preserve">(Intercept)  0.09883    0.10448   </w:t>
      </w:r>
      <w:proofErr w:type="gramStart"/>
      <w:r>
        <w:t>0.946  0.37187</w:t>
      </w:r>
      <w:proofErr w:type="gramEnd"/>
      <w:r>
        <w:t xml:space="preserve">   </w:t>
      </w:r>
    </w:p>
    <w:p w14:paraId="783691FD" w14:textId="77777777" w:rsidR="00E272E7" w:rsidRDefault="00E272E7" w:rsidP="007D1754">
      <w:pPr>
        <w:pStyle w:val="CommentText"/>
      </w:pPr>
      <w:proofErr w:type="gramStart"/>
      <w:r>
        <w:t>kelp.cv.89  -</w:t>
      </w:r>
      <w:proofErr w:type="gramEnd"/>
      <w:r>
        <w:t>0.64073    0.18844  -3.400  0.00936 **</w:t>
      </w:r>
    </w:p>
    <w:p w14:paraId="608B8162" w14:textId="77777777" w:rsidR="00E272E7" w:rsidRDefault="00E272E7" w:rsidP="007D1754">
      <w:pPr>
        <w:pStyle w:val="CommentText"/>
      </w:pPr>
      <w:r>
        <w:t>---</w:t>
      </w:r>
    </w:p>
    <w:p w14:paraId="62EF6AC9" w14:textId="77777777" w:rsidR="00E272E7" w:rsidRDefault="00E272E7"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15E0873A" w14:textId="77777777" w:rsidR="00E272E7" w:rsidRDefault="00E272E7" w:rsidP="007D1754">
      <w:pPr>
        <w:pStyle w:val="CommentText"/>
      </w:pPr>
    </w:p>
    <w:p w14:paraId="61B06641" w14:textId="77777777" w:rsidR="00E272E7" w:rsidRDefault="00E272E7" w:rsidP="007D1754">
      <w:pPr>
        <w:pStyle w:val="CommentText"/>
      </w:pPr>
      <w:r>
        <w:t>Residual standard error: 0.1455 on 8 degrees of freedom</w:t>
      </w:r>
    </w:p>
    <w:p w14:paraId="474FAF91" w14:textId="77777777" w:rsidR="00E272E7" w:rsidRDefault="00E272E7" w:rsidP="007D1754">
      <w:pPr>
        <w:pStyle w:val="CommentText"/>
      </w:pPr>
      <w:r>
        <w:t>Multiple R-squared:  0.591,</w:t>
      </w:r>
      <w:r>
        <w:tab/>
        <w:t xml:space="preserve">Adjusted R-squared:  0.5399 </w:t>
      </w:r>
    </w:p>
    <w:p w14:paraId="570F335A" w14:textId="77777777" w:rsidR="00E272E7" w:rsidRDefault="00E272E7" w:rsidP="007D1754">
      <w:pPr>
        <w:pStyle w:val="CommentText"/>
      </w:pPr>
      <w:r>
        <w:t>F-statistic: 11.56 on 1 and 8 DF</w:t>
      </w:r>
      <w:proofErr w:type="gramStart"/>
      <w:r>
        <w:t>,  p</w:t>
      </w:r>
      <w:proofErr w:type="gramEnd"/>
      <w:r>
        <w:t>-value: 0.009358</w:t>
      </w:r>
    </w:p>
    <w:p w14:paraId="7D31F030" w14:textId="77777777" w:rsidR="00E272E7" w:rsidRDefault="00E272E7" w:rsidP="007D1754">
      <w:pPr>
        <w:pStyle w:val="CommentText"/>
      </w:pPr>
    </w:p>
    <w:p w14:paraId="7FD8623C" w14:textId="77777777" w:rsidR="00E272E7" w:rsidRDefault="00E272E7" w:rsidP="007D1754">
      <w:pPr>
        <w:pStyle w:val="CommentText"/>
      </w:pPr>
      <w:r>
        <w:t xml:space="preserve">&gt; </w:t>
      </w:r>
      <w:proofErr w:type="gramStart"/>
      <w:r>
        <w:t>summary(</w:t>
      </w:r>
      <w:proofErr w:type="gramEnd"/>
      <w:r>
        <w:t>M.2b)</w:t>
      </w:r>
    </w:p>
    <w:p w14:paraId="2B3DA14B" w14:textId="77777777" w:rsidR="00E272E7" w:rsidRDefault="00E272E7" w:rsidP="007D1754">
      <w:pPr>
        <w:pStyle w:val="CommentText"/>
      </w:pPr>
    </w:p>
    <w:p w14:paraId="766179B5" w14:textId="77777777" w:rsidR="00E272E7" w:rsidRDefault="00E272E7" w:rsidP="007D1754">
      <w:pPr>
        <w:pStyle w:val="CommentText"/>
      </w:pPr>
      <w:r>
        <w:t>Call:</w:t>
      </w:r>
    </w:p>
    <w:p w14:paraId="14870F31" w14:textId="77777777" w:rsidR="00E272E7" w:rsidRDefault="00E272E7"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E272E7" w:rsidRDefault="00E272E7" w:rsidP="007D1754">
      <w:pPr>
        <w:pStyle w:val="CommentText"/>
      </w:pPr>
    </w:p>
    <w:p w14:paraId="6EFFC865" w14:textId="77777777" w:rsidR="00E272E7" w:rsidRDefault="00E272E7" w:rsidP="007D1754">
      <w:pPr>
        <w:pStyle w:val="CommentText"/>
      </w:pPr>
      <w:r>
        <w:t>Residuals:</w:t>
      </w:r>
    </w:p>
    <w:p w14:paraId="65B7C08D" w14:textId="77777777" w:rsidR="00E272E7" w:rsidRDefault="00E272E7" w:rsidP="007D1754">
      <w:pPr>
        <w:pStyle w:val="CommentText"/>
      </w:pPr>
      <w:r>
        <w:t xml:space="preserve">     Min       1Q   Median       3Q      Max </w:t>
      </w:r>
    </w:p>
    <w:p w14:paraId="5562D6C9" w14:textId="77777777" w:rsidR="00E272E7" w:rsidRDefault="00E272E7" w:rsidP="007D1754">
      <w:pPr>
        <w:pStyle w:val="CommentText"/>
      </w:pPr>
      <w:r>
        <w:t>-0.20532 -0.03482 -</w:t>
      </w:r>
      <w:proofErr w:type="gramStart"/>
      <w:r>
        <w:t>0.03241  0.05621</w:t>
      </w:r>
      <w:proofErr w:type="gramEnd"/>
      <w:r>
        <w:t xml:space="preserve">  0.23198 </w:t>
      </w:r>
    </w:p>
    <w:p w14:paraId="4BD6B6A2" w14:textId="77777777" w:rsidR="00E272E7" w:rsidRDefault="00E272E7" w:rsidP="007D1754">
      <w:pPr>
        <w:pStyle w:val="CommentText"/>
      </w:pPr>
    </w:p>
    <w:p w14:paraId="072947FC" w14:textId="77777777" w:rsidR="00E272E7" w:rsidRDefault="00E272E7" w:rsidP="007D1754">
      <w:pPr>
        <w:pStyle w:val="CommentText"/>
      </w:pPr>
      <w:r>
        <w:t>Coefficients:</w:t>
      </w:r>
    </w:p>
    <w:p w14:paraId="55BB4DEF" w14:textId="77777777" w:rsidR="00E272E7" w:rsidRDefault="00E272E7" w:rsidP="007D1754">
      <w:pPr>
        <w:pStyle w:val="CommentText"/>
      </w:pPr>
      <w:r>
        <w:t xml:space="preserve">                  Estimate Std. Error t value </w:t>
      </w:r>
      <w:proofErr w:type="spellStart"/>
      <w:proofErr w:type="gramStart"/>
      <w:r>
        <w:t>Pr</w:t>
      </w:r>
      <w:proofErr w:type="spellEnd"/>
      <w:r>
        <w:t>(</w:t>
      </w:r>
      <w:proofErr w:type="gramEnd"/>
      <w:r>
        <w:t xml:space="preserve">&gt;|t|)   </w:t>
      </w:r>
    </w:p>
    <w:p w14:paraId="0DA9BD4B" w14:textId="77777777" w:rsidR="00E272E7" w:rsidRDefault="00E272E7" w:rsidP="007D1754">
      <w:pPr>
        <w:pStyle w:val="CommentText"/>
      </w:pPr>
      <w:r>
        <w:t xml:space="preserve">(Intercept)      </w:t>
      </w:r>
      <w:proofErr w:type="gramStart"/>
      <w:r>
        <w:t>0.1341438  0.0938903</w:t>
      </w:r>
      <w:proofErr w:type="gramEnd"/>
      <w:r>
        <w:t xml:space="preserve">   1.429  0.19615   </w:t>
      </w:r>
    </w:p>
    <w:p w14:paraId="43CF9633" w14:textId="77777777" w:rsidR="00E272E7" w:rsidRDefault="00E272E7" w:rsidP="007D1754">
      <w:pPr>
        <w:pStyle w:val="CommentText"/>
      </w:pPr>
      <w:r>
        <w:t>kelp.cv.89      -</w:t>
      </w:r>
      <w:proofErr w:type="gramStart"/>
      <w:r>
        <w:t>0.6276541  0.1658760</w:t>
      </w:r>
      <w:proofErr w:type="gramEnd"/>
      <w:r>
        <w:t xml:space="preserve">  -3.784  0.00686 **</w:t>
      </w:r>
    </w:p>
    <w:p w14:paraId="0DC205F6" w14:textId="77777777" w:rsidR="00E272E7" w:rsidRDefault="00E272E7" w:rsidP="007D1754">
      <w:pPr>
        <w:pStyle w:val="CommentText"/>
      </w:pPr>
      <w:proofErr w:type="spellStart"/>
      <w:r>
        <w:t>diff.otter.mean</w:t>
      </w:r>
      <w:proofErr w:type="spellEnd"/>
      <w:r>
        <w:t xml:space="preserve"> -</w:t>
      </w:r>
      <w:proofErr w:type="gramStart"/>
      <w:r>
        <w:t>0.0007823  0.0004278</w:t>
      </w:r>
      <w:proofErr w:type="gramEnd"/>
      <w:r>
        <w:t xml:space="preserve">  -1.829  0.11017   </w:t>
      </w:r>
    </w:p>
    <w:p w14:paraId="676B6344" w14:textId="77777777" w:rsidR="00E272E7" w:rsidRDefault="00E272E7" w:rsidP="007D1754">
      <w:pPr>
        <w:pStyle w:val="CommentText"/>
      </w:pPr>
      <w:r>
        <w:t>---</w:t>
      </w:r>
    </w:p>
    <w:p w14:paraId="1DCC0AB0" w14:textId="77777777" w:rsidR="00E272E7" w:rsidRDefault="00E272E7"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37C2B364" w14:textId="77777777" w:rsidR="00E272E7" w:rsidRDefault="00E272E7" w:rsidP="007D1754">
      <w:pPr>
        <w:pStyle w:val="CommentText"/>
      </w:pPr>
    </w:p>
    <w:p w14:paraId="4368D8AC" w14:textId="77777777" w:rsidR="00E272E7" w:rsidRDefault="00E272E7" w:rsidP="007D1754">
      <w:pPr>
        <w:pStyle w:val="CommentText"/>
      </w:pPr>
      <w:r>
        <w:t>Residual standard error: 0.128 on 7 degrees of freedom</w:t>
      </w:r>
    </w:p>
    <w:p w14:paraId="284D140E" w14:textId="77777777" w:rsidR="00E272E7" w:rsidRDefault="00E272E7" w:rsidP="007D1754">
      <w:pPr>
        <w:pStyle w:val="CommentText"/>
      </w:pPr>
      <w:r>
        <w:t>Multiple R-squared:  0.7232,</w:t>
      </w:r>
      <w:r>
        <w:tab/>
        <w:t xml:space="preserve">Adjusted R-squared:  0.6442 </w:t>
      </w:r>
    </w:p>
    <w:p w14:paraId="7A5762B9" w14:textId="30072132" w:rsidR="00E272E7" w:rsidRDefault="00E272E7" w:rsidP="007D1754">
      <w:pPr>
        <w:pStyle w:val="CommentText"/>
      </w:pPr>
      <w:r>
        <w:t>F-statistic: 9.146 on 2 and 7 DF</w:t>
      </w:r>
      <w:proofErr w:type="gramStart"/>
      <w:r>
        <w:t>,  p</w:t>
      </w:r>
      <w:proofErr w:type="gramEnd"/>
      <w:r>
        <w:t>-value: 0.01115</w:t>
      </w:r>
    </w:p>
  </w:comment>
  <w:comment w:id="59" w:author="Frick, Kinsey" w:date="2017-12-21T15:09:00Z" w:initials="FK">
    <w:p w14:paraId="384425D6" w14:textId="6FCDD2BD" w:rsidR="004268F6" w:rsidRDefault="004268F6">
      <w:pPr>
        <w:pStyle w:val="CommentText"/>
      </w:pPr>
      <w:r>
        <w:rPr>
          <w:rStyle w:val="CommentReference"/>
        </w:rPr>
        <w:annotationRef/>
      </w:r>
      <w:proofErr w:type="gramStart"/>
      <w:r>
        <w:t>inconsistent</w:t>
      </w:r>
      <w:proofErr w:type="gramEnd"/>
      <w:r>
        <w:t xml:space="preserve"> with use of hyphen for this term throughout manuscript (mostly without hyphen). </w:t>
      </w:r>
    </w:p>
  </w:comment>
  <w:comment w:id="60" w:author="Ole Shelton" w:date="2017-12-15T16:04:00Z" w:initials="AOS">
    <w:p w14:paraId="27E8ACE5" w14:textId="5D76746B" w:rsidR="00E272E7" w:rsidRPr="00446249" w:rsidRDefault="00E272E7" w:rsidP="00446249">
      <w:pPr>
        <w:spacing w:before="100" w:beforeAutospacing="1" w:after="100" w:afterAutospacing="1" w:line="240" w:lineRule="auto"/>
        <w:rPr>
          <w:rFonts w:ascii="Times New Roman" w:eastAsia="Times New Roman" w:hAnsi="Times New Roman" w:cs="Times New Roman"/>
          <w:sz w:val="24"/>
          <w:szCs w:val="24"/>
          <w:lang w:eastAsia="zh-CN"/>
        </w:rPr>
      </w:pPr>
      <w:r w:rsidRPr="00446249">
        <w:rPr>
          <w:rFonts w:ascii="Times New Roman" w:eastAsia="Times New Roman" w:hAnsi="Times New Roman" w:cs="Times New Roman"/>
          <w:sz w:val="24"/>
          <w:szCs w:val="24"/>
          <w:lang w:eastAsia="zh-CN"/>
        </w:rPr>
        <w:t xml:space="preserve"> Sergio,</w:t>
      </w:r>
      <w:r>
        <w:rPr>
          <w:rFonts w:ascii="Times New Roman" w:eastAsia="Times New Roman" w:hAnsi="Times New Roman" w:cs="Times New Roman"/>
          <w:sz w:val="24"/>
          <w:szCs w:val="24"/>
          <w:lang w:eastAsia="zh-CN"/>
        </w:rPr>
        <w:t xml:space="preserve"> F.,</w:t>
      </w:r>
      <w:r w:rsidRPr="00446249">
        <w:rPr>
          <w:rFonts w:ascii="Times New Roman" w:eastAsia="Times New Roman" w:hAnsi="Times New Roman" w:cs="Times New Roman"/>
          <w:sz w:val="24"/>
          <w:szCs w:val="24"/>
          <w:lang w:eastAsia="zh-CN"/>
        </w:rPr>
        <w:t xml:space="preserve"> O. J. Schmitz, C. J. Krebs, R. D. Holt, M. R. </w:t>
      </w:r>
      <w:proofErr w:type="spellStart"/>
      <w:r w:rsidRPr="00446249">
        <w:rPr>
          <w:rFonts w:ascii="Times New Roman" w:eastAsia="Times New Roman" w:hAnsi="Times New Roman" w:cs="Times New Roman"/>
          <w:sz w:val="24"/>
          <w:szCs w:val="24"/>
          <w:lang w:eastAsia="zh-CN"/>
        </w:rPr>
        <w:t>Heithaus</w:t>
      </w:r>
      <w:proofErr w:type="spellEnd"/>
      <w:r w:rsidRPr="00446249">
        <w:rPr>
          <w:rFonts w:ascii="Times New Roman" w:eastAsia="Times New Roman" w:hAnsi="Times New Roman" w:cs="Times New Roman"/>
          <w:sz w:val="24"/>
          <w:szCs w:val="24"/>
          <w:lang w:eastAsia="zh-CN"/>
        </w:rPr>
        <w:t xml:space="preserve">, A. J. </w:t>
      </w:r>
      <w:proofErr w:type="spellStart"/>
      <w:r w:rsidRPr="00446249">
        <w:rPr>
          <w:rFonts w:ascii="Times New Roman" w:eastAsia="Times New Roman" w:hAnsi="Times New Roman" w:cs="Times New Roman"/>
          <w:sz w:val="24"/>
          <w:szCs w:val="24"/>
          <w:lang w:eastAsia="zh-CN"/>
        </w:rPr>
        <w:t>Wirsing</w:t>
      </w:r>
      <w:proofErr w:type="spellEnd"/>
      <w:r w:rsidRPr="00446249">
        <w:rPr>
          <w:rFonts w:ascii="Times New Roman" w:eastAsia="Times New Roman" w:hAnsi="Times New Roman" w:cs="Times New Roman"/>
          <w:sz w:val="24"/>
          <w:szCs w:val="24"/>
          <w:lang w:eastAsia="zh-CN"/>
        </w:rPr>
        <w:t xml:space="preserve">, W. J. Ripple, E. Ritchie, D. </w:t>
      </w:r>
      <w:proofErr w:type="spellStart"/>
      <w:r w:rsidRPr="00446249">
        <w:rPr>
          <w:rFonts w:ascii="Times New Roman" w:eastAsia="Times New Roman" w:hAnsi="Times New Roman" w:cs="Times New Roman"/>
          <w:sz w:val="24"/>
          <w:szCs w:val="24"/>
          <w:lang w:eastAsia="zh-CN"/>
        </w:rPr>
        <w:t>Ainley</w:t>
      </w:r>
      <w:proofErr w:type="spellEnd"/>
      <w:r w:rsidRPr="00446249">
        <w:rPr>
          <w:rFonts w:ascii="Times New Roman" w:eastAsia="Times New Roman" w:hAnsi="Times New Roman" w:cs="Times New Roman"/>
          <w:sz w:val="24"/>
          <w:szCs w:val="24"/>
          <w:lang w:eastAsia="zh-CN"/>
        </w:rPr>
        <w:t xml:space="preserve">, D. Oro, Y. </w:t>
      </w:r>
      <w:proofErr w:type="spellStart"/>
      <w:r w:rsidRPr="00446249">
        <w:rPr>
          <w:rFonts w:ascii="Times New Roman" w:eastAsia="Times New Roman" w:hAnsi="Times New Roman" w:cs="Times New Roman"/>
          <w:sz w:val="24"/>
          <w:szCs w:val="24"/>
          <w:lang w:eastAsia="zh-CN"/>
        </w:rPr>
        <w:t>Jhala</w:t>
      </w:r>
      <w:proofErr w:type="spellEnd"/>
      <w:r w:rsidRPr="00446249">
        <w:rPr>
          <w:rFonts w:ascii="Times New Roman" w:eastAsia="Times New Roman" w:hAnsi="Times New Roman" w:cs="Times New Roman"/>
          <w:sz w:val="24"/>
          <w:szCs w:val="24"/>
          <w:lang w:eastAsia="zh-CN"/>
        </w:rPr>
        <w:t xml:space="preserve">, F. </w:t>
      </w:r>
      <w:proofErr w:type="spellStart"/>
      <w:r w:rsidRPr="00446249">
        <w:rPr>
          <w:rFonts w:ascii="Times New Roman" w:eastAsia="Times New Roman" w:hAnsi="Times New Roman" w:cs="Times New Roman"/>
          <w:sz w:val="24"/>
          <w:szCs w:val="24"/>
          <w:lang w:eastAsia="zh-CN"/>
        </w:rPr>
        <w:t>Hiraldo</w:t>
      </w:r>
      <w:proofErr w:type="spellEnd"/>
      <w:r w:rsidRPr="00446249">
        <w:rPr>
          <w:rFonts w:ascii="Times New Roman" w:eastAsia="Times New Roman" w:hAnsi="Times New Roman" w:cs="Times New Roman"/>
          <w:sz w:val="24"/>
          <w:szCs w:val="24"/>
          <w:lang w:eastAsia="zh-CN"/>
        </w:rPr>
        <w:t xml:space="preserve">, E. </w:t>
      </w:r>
      <w:proofErr w:type="spellStart"/>
      <w:r w:rsidRPr="00446249">
        <w:rPr>
          <w:rFonts w:ascii="Times New Roman" w:eastAsia="Times New Roman" w:hAnsi="Times New Roman" w:cs="Times New Roman"/>
          <w:sz w:val="24"/>
          <w:szCs w:val="24"/>
          <w:lang w:eastAsia="zh-CN"/>
        </w:rPr>
        <w:t>Korpimäki</w:t>
      </w:r>
      <w:proofErr w:type="spellEnd"/>
      <w:r>
        <w:rPr>
          <w:rFonts w:ascii="Times New Roman" w:eastAsia="Times New Roman" w:hAnsi="Times New Roman" w:cs="Times New Roman"/>
          <w:sz w:val="24"/>
          <w:szCs w:val="24"/>
          <w:lang w:eastAsia="zh-CN"/>
        </w:rPr>
        <w:t xml:space="preserve">. 2014. </w:t>
      </w:r>
      <w:r w:rsidRPr="00446249">
        <w:rPr>
          <w:rFonts w:ascii="Times New Roman" w:eastAsia="Times New Roman" w:hAnsi="Times New Roman" w:cs="Times New Roman"/>
          <w:i/>
          <w:iCs/>
          <w:sz w:val="24"/>
          <w:szCs w:val="24"/>
          <w:lang w:eastAsia="zh-CN"/>
        </w:rPr>
        <w:t xml:space="preserve">Towards a cohesive, holistic view of top predation: A definition, synthesis and perspective. </w:t>
      </w:r>
      <w:proofErr w:type="spellStart"/>
      <w:r w:rsidRPr="00446249">
        <w:rPr>
          <w:rFonts w:ascii="Times New Roman" w:eastAsia="Times New Roman" w:hAnsi="Times New Roman" w:cs="Times New Roman"/>
          <w:i/>
          <w:iCs/>
          <w:sz w:val="24"/>
          <w:szCs w:val="24"/>
          <w:lang w:eastAsia="zh-CN"/>
        </w:rPr>
        <w:t>Oikos</w:t>
      </w:r>
      <w:proofErr w:type="spellEnd"/>
      <w:r w:rsidRPr="00446249">
        <w:rPr>
          <w:rFonts w:ascii="Times New Roman" w:eastAsia="Times New Roman" w:hAnsi="Times New Roman" w:cs="Times New Roman"/>
          <w:i/>
          <w:iCs/>
          <w:sz w:val="24"/>
          <w:szCs w:val="24"/>
          <w:lang w:eastAsia="zh-CN"/>
        </w:rPr>
        <w:t xml:space="preserve"> 123, 1234–1243 </w:t>
      </w:r>
    </w:p>
    <w:p w14:paraId="11BDC844" w14:textId="77777777" w:rsidR="00E272E7" w:rsidRDefault="00E272E7"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A7C6225" w14:textId="77777777" w:rsidR="00E272E7" w:rsidRDefault="00E272E7" w:rsidP="00DF3712">
      <w:pPr>
        <w:spacing w:before="100" w:beforeAutospacing="1" w:after="100" w:afterAutospacing="1" w:line="240" w:lineRule="auto"/>
        <w:rPr>
          <w:rFonts w:ascii="Times New Roman" w:eastAsia="Times New Roman" w:hAnsi="Times New Roman" w:cs="Times New Roman"/>
          <w:sz w:val="24"/>
          <w:szCs w:val="24"/>
          <w:lang w:eastAsia="zh-CN"/>
        </w:rPr>
      </w:pPr>
    </w:p>
    <w:p w14:paraId="287BB011" w14:textId="2CC9700E" w:rsidR="00E272E7" w:rsidRPr="00DF3712" w:rsidRDefault="00E272E7" w:rsidP="00DF3712">
      <w:pPr>
        <w:spacing w:before="100" w:beforeAutospacing="1" w:after="100" w:afterAutospacing="1" w:line="240" w:lineRule="auto"/>
      </w:pPr>
      <w:proofErr w:type="spellStart"/>
      <w:r w:rsidRPr="00DF3712">
        <w:rPr>
          <w:rFonts w:ascii="Times New Roman" w:eastAsia="Times New Roman" w:hAnsi="Times New Roman" w:cs="Times New Roman"/>
          <w:sz w:val="24"/>
          <w:szCs w:val="24"/>
          <w:lang w:eastAsia="zh-CN"/>
        </w:rPr>
        <w:t>Stier</w:t>
      </w:r>
      <w:proofErr w:type="spellEnd"/>
      <w:r w:rsidRPr="00DF3712">
        <w:rPr>
          <w:rFonts w:ascii="Times New Roman" w:eastAsia="Times New Roman" w:hAnsi="Times New Roman" w:cs="Times New Roman"/>
          <w:sz w:val="24"/>
          <w:szCs w:val="24"/>
          <w:lang w:eastAsia="zh-CN"/>
        </w:rPr>
        <w:t xml:space="preserve">, </w:t>
      </w:r>
      <w:r w:rsidRPr="00DF3712">
        <w:rPr>
          <w:rStyle w:val="contributor-listtoggler"/>
        </w:rPr>
        <w:t xml:space="preserve">A.C., J.F. </w:t>
      </w:r>
      <w:proofErr w:type="spellStart"/>
      <w:r w:rsidRPr="00DF3712">
        <w:rPr>
          <w:rStyle w:val="contributor-listtoggler"/>
        </w:rPr>
        <w:t>Samhouri</w:t>
      </w:r>
      <w:proofErr w:type="spellEnd"/>
      <w:r>
        <w:rPr>
          <w:rStyle w:val="contributor-listtoggler"/>
        </w:rPr>
        <w:annotationRef/>
      </w:r>
      <w:r w:rsidRPr="00DF3712">
        <w:rPr>
          <w:rStyle w:val="contributor-listtoggler"/>
        </w:rPr>
        <w:t xml:space="preserve">, M. Novak, K.N. Marshall, E.J. Ward, R.D. Holt, and P.S. Levin. </w:t>
      </w:r>
      <w:r>
        <w:rPr>
          <w:rStyle w:val="contributor-listtoggler"/>
        </w:rPr>
        <w:t xml:space="preserve">2016. </w:t>
      </w:r>
      <w:r w:rsidRPr="00DF3712">
        <w:rPr>
          <w:rFonts w:eastAsia="Times New Roman"/>
        </w:rPr>
        <w:t>Ecosystem context and historical contingency in apex predator recoveries</w:t>
      </w:r>
      <w:r>
        <w:rPr>
          <w:rFonts w:eastAsia="Times New Roman"/>
        </w:rPr>
        <w:t>.</w:t>
      </w:r>
      <w:r>
        <w:t xml:space="preserve"> </w:t>
      </w:r>
      <w:r w:rsidRPr="00DF3712">
        <w:rPr>
          <w:rFonts w:ascii="Times New Roman" w:eastAsia="Times New Roman" w:hAnsi="Times New Roman" w:cs="Times New Roman"/>
          <w:i/>
          <w:iCs/>
          <w:sz w:val="24"/>
          <w:szCs w:val="24"/>
          <w:lang w:eastAsia="zh-CN"/>
        </w:rPr>
        <w:t>Science Advances</w:t>
      </w:r>
      <w:r>
        <w:rPr>
          <w:rFonts w:ascii="Times New Roman" w:eastAsia="Times New Roman" w:hAnsi="Times New Roman" w:cs="Times New Roman"/>
          <w:i/>
          <w:iCs/>
          <w:sz w:val="24"/>
          <w:szCs w:val="24"/>
          <w:lang w:eastAsia="zh-CN"/>
        </w:rPr>
        <w:t xml:space="preserve">. </w:t>
      </w:r>
      <w:r>
        <w:rPr>
          <w:rFonts w:ascii="Times New Roman" w:eastAsia="Times New Roman" w:hAnsi="Times New Roman" w:cs="Times New Roman"/>
          <w:sz w:val="24"/>
          <w:szCs w:val="24"/>
          <w:lang w:eastAsia="zh-CN"/>
        </w:rPr>
        <w:t xml:space="preserve">2: no. 5, e1501769. </w:t>
      </w:r>
      <w:r w:rsidRPr="00DF3712">
        <w:rPr>
          <w:rFonts w:ascii="Times New Roman" w:eastAsia="Times New Roman" w:hAnsi="Times New Roman" w:cs="Times New Roman"/>
          <w:sz w:val="24"/>
          <w:szCs w:val="24"/>
          <w:lang w:eastAsia="zh-CN"/>
        </w:rPr>
        <w:t xml:space="preserve">DOI: 10.1126/sciadv.1501769 </w:t>
      </w:r>
    </w:p>
    <w:p w14:paraId="645478F4" w14:textId="17B11A76" w:rsidR="00E272E7" w:rsidRDefault="00E272E7">
      <w:pPr>
        <w:pStyle w:val="CommentText"/>
      </w:pPr>
    </w:p>
  </w:comment>
  <w:comment w:id="61" w:author="Jameal Samhouri" w:date="2017-12-14T10:31:00Z" w:initials="JS">
    <w:p w14:paraId="1E554D16" w14:textId="272B487B" w:rsidR="00E272E7" w:rsidRDefault="00E272E7">
      <w:pPr>
        <w:pStyle w:val="CommentText"/>
      </w:pPr>
      <w:r>
        <w:rPr>
          <w:rStyle w:val="CommentReference"/>
        </w:rPr>
        <w:annotationRef/>
      </w:r>
      <w:r>
        <w:t xml:space="preserve">Kenner et al. 2013, </w:t>
      </w:r>
      <w:proofErr w:type="spellStart"/>
      <w:r>
        <w:t>Scheuerell</w:t>
      </w:r>
      <w:proofErr w:type="spellEnd"/>
      <w:r>
        <w:t xml:space="preserve"> et al. in review?</w:t>
      </w:r>
    </w:p>
  </w:comment>
  <w:comment w:id="62" w:author="Jameal Samhouri" w:date="2017-12-14T11:13:00Z" w:initials="JS">
    <w:p w14:paraId="7042F1AB" w14:textId="77777777" w:rsidR="00E272E7" w:rsidRPr="00AD34E2" w:rsidRDefault="00E272E7" w:rsidP="00AD34E2">
      <w:pPr>
        <w:spacing w:line="480" w:lineRule="auto"/>
        <w:ind w:hanging="480"/>
        <w:rPr>
          <w:rFonts w:ascii="Times New Roman" w:eastAsia="Times New Roman" w:hAnsi="Times New Roman" w:cs="Times New Roman"/>
          <w:sz w:val="24"/>
          <w:szCs w:val="24"/>
        </w:rPr>
      </w:pPr>
      <w:r>
        <w:rPr>
          <w:rStyle w:val="CommentReference"/>
        </w:rPr>
        <w:annotationRef/>
      </w:r>
      <w:proofErr w:type="spellStart"/>
      <w:r w:rsidRPr="00AD34E2">
        <w:rPr>
          <w:rFonts w:ascii="Times New Roman" w:eastAsia="Times New Roman" w:hAnsi="Times New Roman" w:cs="Times New Roman"/>
          <w:sz w:val="24"/>
          <w:szCs w:val="24"/>
        </w:rPr>
        <w:t>Filbee</w:t>
      </w:r>
      <w:proofErr w:type="spellEnd"/>
      <w:r w:rsidRPr="00AD34E2">
        <w:rPr>
          <w:rFonts w:ascii="Times New Roman" w:eastAsia="Times New Roman" w:hAnsi="Times New Roman" w:cs="Times New Roman"/>
          <w:sz w:val="24"/>
          <w:szCs w:val="24"/>
        </w:rPr>
        <w:t xml:space="preserve">-Dexter, K., and R. E. </w:t>
      </w:r>
      <w:proofErr w:type="spellStart"/>
      <w:r w:rsidRPr="00AD34E2">
        <w:rPr>
          <w:rFonts w:ascii="Times New Roman" w:eastAsia="Times New Roman" w:hAnsi="Times New Roman" w:cs="Times New Roman"/>
          <w:sz w:val="24"/>
          <w:szCs w:val="24"/>
        </w:rPr>
        <w:t>Scheibling</w:t>
      </w:r>
      <w:proofErr w:type="spellEnd"/>
      <w:r w:rsidRPr="00AD34E2">
        <w:rPr>
          <w:rFonts w:ascii="Times New Roman" w:eastAsia="Times New Roman" w:hAnsi="Times New Roman" w:cs="Times New Roman"/>
          <w:sz w:val="24"/>
          <w:szCs w:val="24"/>
        </w:rPr>
        <w:t>. 2014. Sea urchin barrens as alternative stable states of collapsed kelp ecosystems. Marine Ecology Progress Series 495:1–25.</w:t>
      </w:r>
    </w:p>
    <w:p w14:paraId="62EE8A42" w14:textId="743AF6D1" w:rsidR="00E272E7" w:rsidRDefault="00E272E7">
      <w:pPr>
        <w:pStyle w:val="CommentText"/>
      </w:pPr>
    </w:p>
  </w:comment>
  <w:comment w:id="64" w:author="Jameal Samhouri" w:date="2017-12-14T11:19:00Z" w:initials="JS">
    <w:p w14:paraId="6FFDE7C8" w14:textId="070C3C19" w:rsidR="00E272E7" w:rsidRDefault="00E272E7">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67" w:author="Frick, Kinsey" w:date="2017-12-21T15:11:00Z" w:initials="FK">
    <w:p w14:paraId="4F92F327" w14:textId="731A06A7" w:rsidR="00190ED0" w:rsidRDefault="00190ED0">
      <w:pPr>
        <w:pStyle w:val="CommentText"/>
      </w:pPr>
      <w:r>
        <w:rPr>
          <w:rStyle w:val="CommentReference"/>
        </w:rPr>
        <w:annotationRef/>
      </w:r>
      <w:r>
        <w:t>Why surprisingly for this site only? I know, no otters there, but that concept is not clear here.</w:t>
      </w:r>
    </w:p>
  </w:comment>
  <w:comment w:id="70" w:author="Ole Shelton" w:date="2017-12-15T16:12:00Z" w:initials="AOS">
    <w:p w14:paraId="4486FC39" w14:textId="77777777" w:rsidR="00E272E7" w:rsidRPr="00E84C0E" w:rsidRDefault="00E272E7" w:rsidP="00E84C0E">
      <w:pPr>
        <w:rPr>
          <w:rFonts w:ascii="Times" w:eastAsia="Times New Roman" w:hAnsi="Times" w:cs="Times New Roman"/>
          <w:sz w:val="20"/>
          <w:szCs w:val="20"/>
          <w:lang w:eastAsia="zh-CN"/>
        </w:rPr>
      </w:pPr>
      <w:r>
        <w:rPr>
          <w:rStyle w:val="CommentReference"/>
        </w:rPr>
        <w:annotationRef/>
      </w:r>
      <w:proofErr w:type="spellStart"/>
      <w:r w:rsidRPr="00E84C0E">
        <w:rPr>
          <w:rFonts w:ascii="Times" w:eastAsia="Times New Roman" w:hAnsi="Times" w:cs="Times New Roman"/>
          <w:sz w:val="20"/>
          <w:szCs w:val="20"/>
          <w:lang w:eastAsia="zh-CN"/>
        </w:rPr>
        <w:t>Petraitis</w:t>
      </w:r>
      <w:proofErr w:type="spellEnd"/>
      <w:r w:rsidRPr="00E84C0E">
        <w:rPr>
          <w:rFonts w:ascii="Times" w:eastAsia="Times New Roman" w:hAnsi="Times" w:cs="Times New Roman"/>
          <w:sz w:val="20"/>
          <w:szCs w:val="20"/>
          <w:lang w:eastAsia="zh-CN"/>
        </w:rPr>
        <w:t xml:space="preserve"> PS, </w:t>
      </w:r>
      <w:proofErr w:type="spellStart"/>
      <w:r w:rsidRPr="00E84C0E">
        <w:rPr>
          <w:rFonts w:ascii="Times" w:eastAsia="Times New Roman" w:hAnsi="Times" w:cs="Times New Roman"/>
          <w:sz w:val="20"/>
          <w:szCs w:val="20"/>
          <w:lang w:eastAsia="zh-CN"/>
        </w:rPr>
        <w:t>Methratta</w:t>
      </w:r>
      <w:proofErr w:type="spellEnd"/>
      <w:r w:rsidRPr="00E84C0E">
        <w:rPr>
          <w:rFonts w:ascii="Times" w:eastAsia="Times New Roman" w:hAnsi="Times" w:cs="Times New Roman"/>
          <w:sz w:val="20"/>
          <w:szCs w:val="20"/>
          <w:lang w:eastAsia="zh-CN"/>
        </w:rPr>
        <w:t xml:space="preserve"> ET, </w:t>
      </w:r>
      <w:proofErr w:type="spellStart"/>
      <w:r w:rsidRPr="00E84C0E">
        <w:rPr>
          <w:rFonts w:ascii="Times" w:eastAsia="Times New Roman" w:hAnsi="Times" w:cs="Times New Roman"/>
          <w:sz w:val="20"/>
          <w:szCs w:val="20"/>
          <w:lang w:eastAsia="zh-CN"/>
        </w:rPr>
        <w:t>Rhile</w:t>
      </w:r>
      <w:proofErr w:type="spellEnd"/>
      <w:r w:rsidRPr="00E84C0E">
        <w:rPr>
          <w:rFonts w:ascii="Times" w:eastAsia="Times New Roman" w:hAnsi="Times" w:cs="Times New Roman"/>
          <w:sz w:val="20"/>
          <w:szCs w:val="20"/>
          <w:lang w:eastAsia="zh-CN"/>
        </w:rPr>
        <w:t xml:space="preserve"> EC, </w:t>
      </w:r>
      <w:proofErr w:type="spellStart"/>
      <w:r w:rsidRPr="00E84C0E">
        <w:rPr>
          <w:rFonts w:ascii="Times" w:eastAsia="Times New Roman" w:hAnsi="Times" w:cs="Times New Roman"/>
          <w:sz w:val="20"/>
          <w:szCs w:val="20"/>
          <w:lang w:eastAsia="zh-CN"/>
        </w:rPr>
        <w:t>Vidargas</w:t>
      </w:r>
      <w:proofErr w:type="spellEnd"/>
      <w:r w:rsidRPr="00E84C0E">
        <w:rPr>
          <w:rFonts w:ascii="Times" w:eastAsia="Times New Roman" w:hAnsi="Times" w:cs="Times New Roman"/>
          <w:sz w:val="20"/>
          <w:szCs w:val="20"/>
          <w:lang w:eastAsia="zh-CN"/>
        </w:rPr>
        <w:t xml:space="preserve"> NA, Dudgeon SR. 2009. Experimental confirmation of</w:t>
      </w:r>
    </w:p>
    <w:p w14:paraId="0986FDAA" w14:textId="77777777" w:rsidR="00E272E7" w:rsidRPr="00E84C0E" w:rsidRDefault="00E272E7" w:rsidP="00E84C0E">
      <w:pPr>
        <w:spacing w:after="0" w:line="240" w:lineRule="auto"/>
        <w:rPr>
          <w:rFonts w:ascii="Times" w:eastAsia="Times New Roman" w:hAnsi="Times" w:cs="Times New Roman"/>
          <w:sz w:val="20"/>
          <w:szCs w:val="20"/>
          <w:lang w:eastAsia="zh-CN"/>
        </w:rPr>
      </w:pPr>
      <w:proofErr w:type="gramStart"/>
      <w:r w:rsidRPr="00E84C0E">
        <w:rPr>
          <w:rFonts w:ascii="Times" w:eastAsia="Times New Roman" w:hAnsi="Times" w:cs="Times New Roman"/>
          <w:sz w:val="20"/>
          <w:szCs w:val="20"/>
          <w:lang w:eastAsia="zh-CN"/>
        </w:rPr>
        <w:t>multiple</w:t>
      </w:r>
      <w:proofErr w:type="gramEnd"/>
      <w:r w:rsidRPr="00E84C0E">
        <w:rPr>
          <w:rFonts w:ascii="Times" w:eastAsia="Times New Roman" w:hAnsi="Times" w:cs="Times New Roman"/>
          <w:sz w:val="20"/>
          <w:szCs w:val="20"/>
          <w:lang w:eastAsia="zh-CN"/>
        </w:rPr>
        <w:t xml:space="preserve"> community states in a marine ecosystem.</w:t>
      </w:r>
    </w:p>
    <w:p w14:paraId="06F529AA" w14:textId="0698CD0D" w:rsidR="00E272E7" w:rsidRDefault="00E272E7" w:rsidP="00E84C0E">
      <w:pPr>
        <w:spacing w:after="0" w:line="240" w:lineRule="auto"/>
        <w:rPr>
          <w:rFonts w:ascii="Times" w:eastAsia="Times New Roman" w:hAnsi="Times" w:cs="Times New Roman"/>
          <w:sz w:val="20"/>
          <w:szCs w:val="20"/>
          <w:lang w:eastAsia="zh-CN"/>
        </w:rPr>
      </w:pPr>
      <w:proofErr w:type="spellStart"/>
      <w:r w:rsidRPr="00E84C0E">
        <w:rPr>
          <w:rFonts w:ascii="Times" w:eastAsia="Times New Roman" w:hAnsi="Times" w:cs="Times New Roman"/>
          <w:sz w:val="20"/>
          <w:szCs w:val="20"/>
          <w:lang w:eastAsia="zh-CN"/>
        </w:rPr>
        <w:t>Oecologia</w:t>
      </w:r>
      <w:proofErr w:type="spellEnd"/>
      <w:r>
        <w:rPr>
          <w:rFonts w:ascii="Times" w:eastAsia="Times New Roman" w:hAnsi="Times" w:cs="Times New Roman"/>
          <w:sz w:val="20"/>
          <w:szCs w:val="20"/>
          <w:lang w:eastAsia="zh-CN"/>
        </w:rPr>
        <w:t xml:space="preserve"> </w:t>
      </w:r>
      <w:r w:rsidRPr="00E84C0E">
        <w:rPr>
          <w:rFonts w:ascii="Times" w:eastAsia="Times New Roman" w:hAnsi="Times" w:cs="Times New Roman"/>
          <w:sz w:val="20"/>
          <w:szCs w:val="20"/>
          <w:lang w:eastAsia="zh-CN"/>
        </w:rPr>
        <w:t>161:139–48</w:t>
      </w:r>
      <w:r>
        <w:rPr>
          <w:rFonts w:ascii="Times" w:eastAsia="Times New Roman" w:hAnsi="Times" w:cs="Times New Roman"/>
          <w:sz w:val="20"/>
          <w:szCs w:val="20"/>
          <w:lang w:eastAsia="zh-CN"/>
        </w:rPr>
        <w:t>.</w:t>
      </w:r>
    </w:p>
    <w:p w14:paraId="44FBAFEC" w14:textId="77777777" w:rsidR="00E272E7" w:rsidRDefault="00E272E7" w:rsidP="00E84C0E">
      <w:pPr>
        <w:spacing w:after="0" w:line="240" w:lineRule="auto"/>
        <w:rPr>
          <w:rFonts w:ascii="Times" w:eastAsia="Times New Roman" w:hAnsi="Times" w:cs="Times New Roman"/>
          <w:sz w:val="20"/>
          <w:szCs w:val="20"/>
          <w:lang w:eastAsia="zh-CN"/>
        </w:rPr>
      </w:pPr>
    </w:p>
    <w:p w14:paraId="7AC0E1FE" w14:textId="5E2A6B61" w:rsidR="00E272E7" w:rsidRPr="00E84C0E" w:rsidRDefault="00E272E7" w:rsidP="00E84C0E">
      <w:pPr>
        <w:spacing w:after="0" w:line="240" w:lineRule="auto"/>
        <w:rPr>
          <w:rFonts w:ascii="Times New Roman" w:eastAsia="Times New Roman" w:hAnsi="Times New Roman" w:cs="Times New Roman"/>
          <w:sz w:val="24"/>
          <w:szCs w:val="24"/>
          <w:lang w:eastAsia="zh-CN"/>
        </w:rPr>
      </w:pPr>
      <w:r w:rsidRPr="00E84C0E">
        <w:rPr>
          <w:rFonts w:ascii="Times New Roman" w:eastAsia="Times New Roman" w:hAnsi="Times New Roman" w:cs="Times New Roman"/>
          <w:sz w:val="24"/>
          <w:szCs w:val="24"/>
          <w:lang w:eastAsia="zh-CN"/>
        </w:rPr>
        <w:t>Bellwood,</w:t>
      </w:r>
      <w:r>
        <w:rPr>
          <w:rFonts w:ascii="Times New Roman" w:eastAsia="Times New Roman" w:hAnsi="Times New Roman" w:cs="Times New Roman"/>
          <w:sz w:val="24"/>
          <w:szCs w:val="24"/>
          <w:lang w:eastAsia="zh-CN"/>
        </w:rPr>
        <w:t xml:space="preserve"> D.R.,</w:t>
      </w:r>
      <w:r w:rsidRPr="00E84C0E">
        <w:rPr>
          <w:rFonts w:ascii="Times New Roman" w:eastAsia="Times New Roman" w:hAnsi="Times New Roman" w:cs="Times New Roman"/>
          <w:sz w:val="24"/>
          <w:szCs w:val="24"/>
          <w:lang w:eastAsia="zh-CN"/>
        </w:rPr>
        <w:t xml:space="preserve"> T.P. Hughes, A.S. </w:t>
      </w:r>
      <w:proofErr w:type="spellStart"/>
      <w:r w:rsidRPr="00E84C0E">
        <w:rPr>
          <w:rFonts w:ascii="Times New Roman" w:eastAsia="Times New Roman" w:hAnsi="Times New Roman" w:cs="Times New Roman"/>
          <w:sz w:val="24"/>
          <w:szCs w:val="24"/>
          <w:lang w:eastAsia="zh-CN"/>
        </w:rPr>
        <w:t>Hoey</w:t>
      </w:r>
      <w:proofErr w:type="spellEnd"/>
      <w:r>
        <w:rPr>
          <w:rFonts w:ascii="Times New Roman" w:eastAsia="Times New Roman" w:hAnsi="Times New Roman" w:cs="Times New Roman"/>
          <w:sz w:val="24"/>
          <w:szCs w:val="24"/>
          <w:lang w:eastAsia="zh-CN"/>
        </w:rPr>
        <w:t xml:space="preserve">. 2006. </w:t>
      </w:r>
      <w:r w:rsidRPr="00E84C0E">
        <w:rPr>
          <w:rFonts w:ascii="Times New Roman" w:eastAsia="Times New Roman" w:hAnsi="Times New Roman" w:cs="Times New Roman"/>
          <w:sz w:val="24"/>
          <w:szCs w:val="24"/>
          <w:lang w:eastAsia="zh-CN"/>
        </w:rPr>
        <w:t>Sleeping functional group drives coral-reef recovery</w:t>
      </w:r>
      <w:r>
        <w:rPr>
          <w:rFonts w:ascii="Times New Roman" w:eastAsia="Times New Roman" w:hAnsi="Times New Roman" w:cs="Times New Roman"/>
          <w:sz w:val="24"/>
          <w:szCs w:val="24"/>
          <w:lang w:eastAsia="zh-CN"/>
        </w:rPr>
        <w:t xml:space="preserve">. </w:t>
      </w:r>
      <w:proofErr w:type="spellStart"/>
      <w:r>
        <w:rPr>
          <w:rFonts w:ascii="Times New Roman" w:eastAsia="Times New Roman" w:hAnsi="Times New Roman" w:cs="Times New Roman"/>
          <w:sz w:val="24"/>
          <w:szCs w:val="24"/>
          <w:lang w:eastAsia="zh-CN"/>
        </w:rPr>
        <w:t>Curr</w:t>
      </w:r>
      <w:proofErr w:type="spellEnd"/>
      <w:r>
        <w:rPr>
          <w:rFonts w:ascii="Times New Roman" w:eastAsia="Times New Roman" w:hAnsi="Times New Roman" w:cs="Times New Roman"/>
          <w:sz w:val="24"/>
          <w:szCs w:val="24"/>
          <w:lang w:eastAsia="zh-CN"/>
        </w:rPr>
        <w:t>. Biol., 16:</w:t>
      </w:r>
      <w:r w:rsidRPr="00E84C0E">
        <w:rPr>
          <w:rFonts w:ascii="Times New Roman" w:eastAsia="Times New Roman" w:hAnsi="Times New Roman" w:cs="Times New Roman"/>
          <w:sz w:val="24"/>
          <w:szCs w:val="24"/>
          <w:lang w:eastAsia="zh-CN"/>
        </w:rPr>
        <w:t xml:space="preserve"> 2434-2439</w:t>
      </w:r>
    </w:p>
    <w:p w14:paraId="1D6B5F2A" w14:textId="77777777" w:rsidR="00E272E7" w:rsidRPr="00E84C0E" w:rsidRDefault="00E272E7" w:rsidP="00E84C0E">
      <w:pPr>
        <w:spacing w:after="0" w:line="240" w:lineRule="auto"/>
        <w:rPr>
          <w:rFonts w:ascii="Times" w:eastAsia="Times New Roman" w:hAnsi="Times" w:cs="Times New Roman"/>
          <w:sz w:val="20"/>
          <w:szCs w:val="20"/>
          <w:lang w:eastAsia="zh-CN"/>
        </w:rPr>
      </w:pPr>
    </w:p>
    <w:p w14:paraId="0095BBC4" w14:textId="0B50F88B" w:rsidR="00E272E7" w:rsidRDefault="00E272E7">
      <w:pPr>
        <w:pStyle w:val="CommentText"/>
      </w:pPr>
    </w:p>
  </w:comment>
  <w:comment w:id="72" w:author="Jameal Samhouri" w:date="2017-12-14T10:33:00Z" w:initials="JS">
    <w:p w14:paraId="105E14F2" w14:textId="61CF68DC" w:rsidR="00E272E7" w:rsidRPr="007E2108" w:rsidRDefault="00E272E7">
      <w:pPr>
        <w:pStyle w:val="CommentText"/>
        <w:rPr>
          <w:lang w:val="nb-NO"/>
        </w:rPr>
      </w:pPr>
      <w:r>
        <w:rPr>
          <w:rStyle w:val="CommentReference"/>
        </w:rPr>
        <w:annotationRef/>
      </w:r>
      <w:r w:rsidRPr="007E2108">
        <w:rPr>
          <w:lang w:val="nb-NO"/>
        </w:rPr>
        <w:t>Add:</w:t>
      </w:r>
    </w:p>
    <w:p w14:paraId="6CF6B808" w14:textId="24DFF75F" w:rsidR="00E272E7" w:rsidRPr="007E2108" w:rsidRDefault="00E272E7">
      <w:pPr>
        <w:pStyle w:val="CommentText"/>
        <w:rPr>
          <w:lang w:val="nb-NO"/>
        </w:rPr>
      </w:pPr>
      <w:r w:rsidRPr="007E2108">
        <w:rPr>
          <w:lang w:val="nb-NO"/>
        </w:rPr>
        <w:t>Arkema et al 2009</w:t>
      </w:r>
    </w:p>
    <w:p w14:paraId="0E48C21E" w14:textId="77777777" w:rsidR="00E272E7" w:rsidRPr="00FD60E7" w:rsidRDefault="00E272E7" w:rsidP="00FD60E7">
      <w:pPr>
        <w:spacing w:after="0" w:line="480" w:lineRule="auto"/>
        <w:ind w:hanging="480"/>
        <w:rPr>
          <w:rFonts w:ascii="Times New Roman" w:eastAsia="Times New Roman" w:hAnsi="Times New Roman" w:cs="Times New Roman"/>
          <w:sz w:val="24"/>
          <w:szCs w:val="24"/>
        </w:rPr>
      </w:pPr>
      <w:r w:rsidRPr="007E2108">
        <w:rPr>
          <w:rFonts w:ascii="Times New Roman" w:eastAsia="Times New Roman" w:hAnsi="Times New Roman" w:cs="Times New Roman"/>
          <w:sz w:val="24"/>
          <w:szCs w:val="24"/>
          <w:lang w:val="nb-NO"/>
        </w:rPr>
        <w:t xml:space="preserve">Arkema, K. K., D. C. Reed, and S. C. Schroeter. </w:t>
      </w:r>
      <w:r w:rsidRPr="00FD60E7">
        <w:rPr>
          <w:rFonts w:ascii="Times New Roman" w:eastAsia="Times New Roman" w:hAnsi="Times New Roman" w:cs="Times New Roman"/>
          <w:sz w:val="24"/>
          <w:szCs w:val="24"/>
        </w:rPr>
        <w:t>2009. Direct and indirect effects of giant kelp determine benthic community structure and dynamics. Ecology 90:3126–3137.</w:t>
      </w:r>
    </w:p>
    <w:p w14:paraId="3EDFA594" w14:textId="77777777" w:rsidR="00E272E7" w:rsidRDefault="00E272E7">
      <w:pPr>
        <w:pStyle w:val="CommentText"/>
      </w:pPr>
    </w:p>
  </w:comment>
  <w:comment w:id="77" w:author="Frick, Kinsey" w:date="2017-12-21T15:14:00Z" w:initials="FK">
    <w:p w14:paraId="537D039C" w14:textId="4A967B5A" w:rsidR="00190ED0" w:rsidRDefault="00190ED0">
      <w:pPr>
        <w:pStyle w:val="CommentText"/>
      </w:pPr>
      <w:r>
        <w:rPr>
          <w:rStyle w:val="CommentReference"/>
        </w:rPr>
        <w:annotationRef/>
      </w:r>
      <w:r>
        <w:t>On kelp dynamics (?)</w:t>
      </w:r>
    </w:p>
  </w:comment>
  <w:comment w:id="78" w:author="Frick, Kinsey" w:date="2017-12-21T15:14:00Z" w:initials="FK">
    <w:p w14:paraId="1BB3F14F" w14:textId="5F542F29" w:rsidR="00190ED0" w:rsidRDefault="00190ED0">
      <w:pPr>
        <w:pStyle w:val="CommentText"/>
      </w:pPr>
      <w:r>
        <w:rPr>
          <w:rStyle w:val="CommentReference"/>
        </w:rPr>
        <w:annotationRef/>
      </w:r>
      <w:r>
        <w:t>On otters and invertebrates (?)</w:t>
      </w:r>
    </w:p>
  </w:comment>
  <w:comment w:id="81" w:author="Jameal Samhouri" w:date="2017-11-27T15:08:00Z" w:initials="JS">
    <w:p w14:paraId="5D17245D" w14:textId="77777777" w:rsidR="00E272E7" w:rsidRDefault="00E272E7"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E272E7" w:rsidRDefault="00E272E7" w:rsidP="00AF6161">
      <w:pPr>
        <w:pStyle w:val="CommentText"/>
      </w:pPr>
    </w:p>
    <w:p w14:paraId="36BAFE91" w14:textId="55510F5F" w:rsidR="00E272E7" w:rsidRDefault="00E272E7" w:rsidP="00AF6161">
      <w:pPr>
        <w:pStyle w:val="CommentText"/>
      </w:pPr>
      <w:r>
        <w:t>AOS: Did you declare Year as a factor?  It might be reading it in as continuous since it is a number…. But I don’t</w:t>
      </w:r>
    </w:p>
    <w:p w14:paraId="06806A68" w14:textId="0BBBF045" w:rsidR="00E272E7" w:rsidRDefault="00E272E7" w:rsidP="00AF6161">
      <w:pPr>
        <w:pStyle w:val="CommentText"/>
      </w:pPr>
      <w:r>
        <w:t xml:space="preserve"> </w:t>
      </w:r>
      <w:proofErr w:type="gramStart"/>
      <w:r>
        <w:t>know</w:t>
      </w:r>
      <w:proofErr w:type="gramEnd"/>
      <w:r>
        <w:t xml:space="preserve"> what this function does.</w:t>
      </w:r>
    </w:p>
    <w:p w14:paraId="2D9D6F19" w14:textId="77777777" w:rsidR="00E272E7" w:rsidRDefault="00E272E7" w:rsidP="00AF6161">
      <w:pPr>
        <w:pStyle w:val="CommentText"/>
      </w:pPr>
    </w:p>
    <w:p w14:paraId="168AA015" w14:textId="77777777" w:rsidR="00E272E7" w:rsidRDefault="00E272E7" w:rsidP="00AF6161">
      <w:pPr>
        <w:pStyle w:val="CommentText"/>
      </w:pPr>
    </w:p>
  </w:comment>
  <w:comment w:id="82" w:author="Frick, Kinsey" w:date="2017-12-21T15:15:00Z" w:initials="FK">
    <w:p w14:paraId="72EC9C8A" w14:textId="4677E3D1" w:rsidR="00190ED0" w:rsidRDefault="00190ED0">
      <w:pPr>
        <w:pStyle w:val="CommentText"/>
      </w:pPr>
      <w:r>
        <w:rPr>
          <w:rStyle w:val="CommentReference"/>
        </w:rPr>
        <w:annotationRef/>
      </w:r>
      <w:r>
        <w:t>Units?</w:t>
      </w:r>
    </w:p>
  </w:comment>
  <w:comment w:id="84" w:author="Ole Shelton" w:date="2017-12-15T16:20:00Z" w:initials="AOS">
    <w:p w14:paraId="52E51E6B" w14:textId="3DEA9592" w:rsidR="00E272E7" w:rsidRDefault="00E272E7">
      <w:pPr>
        <w:pStyle w:val="CommentText"/>
      </w:pPr>
      <w:r>
        <w:rPr>
          <w:rStyle w:val="CommentReference"/>
        </w:rPr>
        <w:annotationRef/>
      </w:r>
      <w:r>
        <w:t>Need to tidy up the legends on the top panel.</w:t>
      </w:r>
    </w:p>
  </w:comment>
  <w:comment w:id="86" w:author="Ole Shelton" w:date="2017-12-01T10:40:00Z" w:initials="AOS">
    <w:p w14:paraId="1F44F8EE" w14:textId="71B986EF" w:rsidR="00E272E7" w:rsidRDefault="00E272E7">
      <w:pPr>
        <w:pStyle w:val="CommentText"/>
      </w:pPr>
      <w:r>
        <w:rPr>
          <w:rStyle w:val="CommentReference"/>
        </w:rPr>
        <w:annotationRef/>
      </w:r>
      <w:r>
        <w:t>Alternate figure version using the average number of otters present at each site in each time period.</w:t>
      </w:r>
    </w:p>
    <w:p w14:paraId="33BFAA86" w14:textId="77777777" w:rsidR="00E272E7" w:rsidRDefault="00E272E7">
      <w:pPr>
        <w:pStyle w:val="CommentText"/>
      </w:pPr>
    </w:p>
    <w:p w14:paraId="0152C974" w14:textId="340E7C4E" w:rsidR="00E272E7" w:rsidRDefault="00E272E7">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AA4719B" w15:done="0"/>
  <w15:commentEx w15:paraId="61838F6A" w15:done="0"/>
  <w15:commentEx w15:paraId="50427DD1" w15:done="0"/>
  <w15:commentEx w15:paraId="31B53922" w15:done="0"/>
  <w15:commentEx w15:paraId="1A41C102" w15:paraIdParent="31B53922" w15:done="0"/>
  <w15:commentEx w15:paraId="264434F2" w15:done="0"/>
  <w15:commentEx w15:paraId="0DFC4AA7" w15:done="0"/>
  <w15:commentEx w15:paraId="25EAED31" w15:done="0"/>
  <w15:commentEx w15:paraId="62DAABA7" w15:done="0"/>
  <w15:commentEx w15:paraId="7DCDD4EC" w15:done="0"/>
  <w15:commentEx w15:paraId="3BE74B0F" w15:done="0"/>
  <w15:commentEx w15:paraId="6DF2B856" w15:done="0"/>
  <w15:commentEx w15:paraId="31CED83B" w15:done="0"/>
  <w15:commentEx w15:paraId="6CC736BC" w15:done="0"/>
  <w15:commentEx w15:paraId="41C97A37" w15:done="0"/>
  <w15:commentEx w15:paraId="0E1D75BB" w15:done="0"/>
  <w15:commentEx w15:paraId="25A7FBED" w15:done="0"/>
  <w15:commentEx w15:paraId="7A5762B9" w15:done="0"/>
  <w15:commentEx w15:paraId="384425D6" w15:done="0"/>
  <w15:commentEx w15:paraId="645478F4" w15:done="0"/>
  <w15:commentEx w15:paraId="1E554D16" w15:done="0"/>
  <w15:commentEx w15:paraId="62EE8A42" w15:done="0"/>
  <w15:commentEx w15:paraId="6FFDE7C8" w15:done="0"/>
  <w15:commentEx w15:paraId="4F92F327" w15:done="0"/>
  <w15:commentEx w15:paraId="0095BBC4" w15:done="0"/>
  <w15:commentEx w15:paraId="3EDFA594" w15:done="0"/>
  <w15:commentEx w15:paraId="537D039C" w15:done="0"/>
  <w15:commentEx w15:paraId="1BB3F14F" w15:done="0"/>
  <w15:commentEx w15:paraId="168AA015" w15:done="0"/>
  <w15:commentEx w15:paraId="72EC9C8A" w15:done="0"/>
  <w15:commentEx w15:paraId="52E51E6B" w15:done="0"/>
  <w15:commentEx w15:paraId="0152C974"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2F59F5" w14:textId="77777777" w:rsidR="000B72C5" w:rsidRDefault="000B72C5" w:rsidP="001D5F25">
      <w:pPr>
        <w:spacing w:after="0" w:line="240" w:lineRule="auto"/>
      </w:pPr>
      <w:r>
        <w:separator/>
      </w:r>
    </w:p>
  </w:endnote>
  <w:endnote w:type="continuationSeparator" w:id="0">
    <w:p w14:paraId="726026F9" w14:textId="77777777" w:rsidR="000B72C5" w:rsidRDefault="000B72C5"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8733338"/>
      <w:docPartObj>
        <w:docPartGallery w:val="Page Numbers (Bottom of Page)"/>
        <w:docPartUnique/>
      </w:docPartObj>
    </w:sdtPr>
    <w:sdtEndPr>
      <w:rPr>
        <w:noProof/>
      </w:rPr>
    </w:sdtEndPr>
    <w:sdtContent>
      <w:p w14:paraId="68895288" w14:textId="248B8D6C" w:rsidR="00E272E7" w:rsidRDefault="00E272E7">
        <w:pPr>
          <w:pStyle w:val="Footer"/>
          <w:jc w:val="right"/>
        </w:pPr>
        <w:r>
          <w:fldChar w:fldCharType="begin"/>
        </w:r>
        <w:r>
          <w:instrText xml:space="preserve"> PAGE   \* MERGEFORMAT </w:instrText>
        </w:r>
        <w:r>
          <w:fldChar w:fldCharType="separate"/>
        </w:r>
        <w:r w:rsidR="005562E1">
          <w:rPr>
            <w:noProof/>
          </w:rPr>
          <w:t>21</w:t>
        </w:r>
        <w:r>
          <w:rPr>
            <w:noProof/>
          </w:rPr>
          <w:fldChar w:fldCharType="end"/>
        </w:r>
      </w:p>
    </w:sdtContent>
  </w:sdt>
  <w:p w14:paraId="7730144E" w14:textId="77777777" w:rsidR="00E272E7" w:rsidRDefault="00E272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0F3CD7" w14:textId="77777777" w:rsidR="000B72C5" w:rsidRDefault="000B72C5" w:rsidP="001D5F25">
      <w:pPr>
        <w:spacing w:after="0" w:line="240" w:lineRule="auto"/>
      </w:pPr>
      <w:r>
        <w:separator/>
      </w:r>
    </w:p>
  </w:footnote>
  <w:footnote w:type="continuationSeparator" w:id="0">
    <w:p w14:paraId="53648C1C" w14:textId="77777777" w:rsidR="000B72C5" w:rsidRDefault="000B72C5"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rick, Kinsey">
    <w15:presenceInfo w15:providerId="None" w15:userId="Frick, Kinsey"/>
  </w15:person>
  <w15:person w15:author="Ole Shelton">
    <w15:presenceInfo w15:providerId="None" w15:userId="Ole Shelton"/>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131078" w:nlCheck="1" w:checkStyle="0"/>
  <w:activeWritingStyle w:appName="MSWord" w:lang="en-US" w:vendorID="64" w:dllVersion="131078" w:nlCheck="1" w:checkStyle="1"/>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052D"/>
    <w:rsid w:val="000437FF"/>
    <w:rsid w:val="00051059"/>
    <w:rsid w:val="00055AE1"/>
    <w:rsid w:val="00075CE5"/>
    <w:rsid w:val="000824B9"/>
    <w:rsid w:val="00084CDD"/>
    <w:rsid w:val="00086774"/>
    <w:rsid w:val="000908F0"/>
    <w:rsid w:val="000933A8"/>
    <w:rsid w:val="00095123"/>
    <w:rsid w:val="000A3806"/>
    <w:rsid w:val="000A3EF8"/>
    <w:rsid w:val="000A423E"/>
    <w:rsid w:val="000A50D1"/>
    <w:rsid w:val="000A69E2"/>
    <w:rsid w:val="000B22EB"/>
    <w:rsid w:val="000B4409"/>
    <w:rsid w:val="000B72C5"/>
    <w:rsid w:val="000C3269"/>
    <w:rsid w:val="000C6B87"/>
    <w:rsid w:val="000C6ED6"/>
    <w:rsid w:val="000D0C5B"/>
    <w:rsid w:val="000D25C3"/>
    <w:rsid w:val="000D6CA9"/>
    <w:rsid w:val="000D788C"/>
    <w:rsid w:val="000E30A8"/>
    <w:rsid w:val="000F08C9"/>
    <w:rsid w:val="000F51AE"/>
    <w:rsid w:val="0010045F"/>
    <w:rsid w:val="00106D92"/>
    <w:rsid w:val="001110EE"/>
    <w:rsid w:val="001131DC"/>
    <w:rsid w:val="0011350E"/>
    <w:rsid w:val="00115E99"/>
    <w:rsid w:val="00117E56"/>
    <w:rsid w:val="00127A46"/>
    <w:rsid w:val="0013236F"/>
    <w:rsid w:val="00133843"/>
    <w:rsid w:val="0013603F"/>
    <w:rsid w:val="00136355"/>
    <w:rsid w:val="00142BB4"/>
    <w:rsid w:val="001477B3"/>
    <w:rsid w:val="0015572B"/>
    <w:rsid w:val="00157812"/>
    <w:rsid w:val="001615D4"/>
    <w:rsid w:val="001651BF"/>
    <w:rsid w:val="00167CFD"/>
    <w:rsid w:val="001710FB"/>
    <w:rsid w:val="00177BB9"/>
    <w:rsid w:val="0018150D"/>
    <w:rsid w:val="001815AF"/>
    <w:rsid w:val="0018710D"/>
    <w:rsid w:val="00190ED0"/>
    <w:rsid w:val="001943D5"/>
    <w:rsid w:val="001A3EE3"/>
    <w:rsid w:val="001A6CCE"/>
    <w:rsid w:val="001A7185"/>
    <w:rsid w:val="001B1B95"/>
    <w:rsid w:val="001B2DF6"/>
    <w:rsid w:val="001B3916"/>
    <w:rsid w:val="001B4AB9"/>
    <w:rsid w:val="001B4BF3"/>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3295"/>
    <w:rsid w:val="00220681"/>
    <w:rsid w:val="002229E9"/>
    <w:rsid w:val="00223D08"/>
    <w:rsid w:val="002252CC"/>
    <w:rsid w:val="002270F6"/>
    <w:rsid w:val="00227428"/>
    <w:rsid w:val="002305D4"/>
    <w:rsid w:val="00231297"/>
    <w:rsid w:val="00231C97"/>
    <w:rsid w:val="00236260"/>
    <w:rsid w:val="0024088A"/>
    <w:rsid w:val="00242F3C"/>
    <w:rsid w:val="00244886"/>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A7F60"/>
    <w:rsid w:val="002B2FAF"/>
    <w:rsid w:val="002B4DEA"/>
    <w:rsid w:val="002C0F2A"/>
    <w:rsid w:val="002C11B5"/>
    <w:rsid w:val="002C122D"/>
    <w:rsid w:val="002C1F54"/>
    <w:rsid w:val="002D0ED7"/>
    <w:rsid w:val="002D2C8C"/>
    <w:rsid w:val="002D3742"/>
    <w:rsid w:val="002D395B"/>
    <w:rsid w:val="002D5800"/>
    <w:rsid w:val="002E3363"/>
    <w:rsid w:val="002E533A"/>
    <w:rsid w:val="002F0E48"/>
    <w:rsid w:val="002F1078"/>
    <w:rsid w:val="002F4F9E"/>
    <w:rsid w:val="00301736"/>
    <w:rsid w:val="0030247A"/>
    <w:rsid w:val="00306611"/>
    <w:rsid w:val="0031200A"/>
    <w:rsid w:val="00313E62"/>
    <w:rsid w:val="003153A5"/>
    <w:rsid w:val="00316106"/>
    <w:rsid w:val="00320BA6"/>
    <w:rsid w:val="00320BFE"/>
    <w:rsid w:val="003211A7"/>
    <w:rsid w:val="00323BAA"/>
    <w:rsid w:val="00323E60"/>
    <w:rsid w:val="0032407D"/>
    <w:rsid w:val="00325D4A"/>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2026"/>
    <w:rsid w:val="00372713"/>
    <w:rsid w:val="00375C21"/>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C723C"/>
    <w:rsid w:val="003D1CCD"/>
    <w:rsid w:val="003D1D77"/>
    <w:rsid w:val="003E0057"/>
    <w:rsid w:val="003E45D4"/>
    <w:rsid w:val="003E4CB9"/>
    <w:rsid w:val="003E6C90"/>
    <w:rsid w:val="003F5EE1"/>
    <w:rsid w:val="003F675F"/>
    <w:rsid w:val="00420C32"/>
    <w:rsid w:val="00422360"/>
    <w:rsid w:val="004242E4"/>
    <w:rsid w:val="004268F6"/>
    <w:rsid w:val="004278B2"/>
    <w:rsid w:val="0043167E"/>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4090"/>
    <w:rsid w:val="00475966"/>
    <w:rsid w:val="0048093C"/>
    <w:rsid w:val="0048158C"/>
    <w:rsid w:val="0048544C"/>
    <w:rsid w:val="00485623"/>
    <w:rsid w:val="004902C0"/>
    <w:rsid w:val="0049066F"/>
    <w:rsid w:val="00491F8B"/>
    <w:rsid w:val="004940F4"/>
    <w:rsid w:val="00495DD6"/>
    <w:rsid w:val="004A0561"/>
    <w:rsid w:val="004A11B6"/>
    <w:rsid w:val="004A1542"/>
    <w:rsid w:val="004A19CD"/>
    <w:rsid w:val="004A221F"/>
    <w:rsid w:val="004A3CD3"/>
    <w:rsid w:val="004A6145"/>
    <w:rsid w:val="004A79AD"/>
    <w:rsid w:val="004B1ABF"/>
    <w:rsid w:val="004B210F"/>
    <w:rsid w:val="004B4E9F"/>
    <w:rsid w:val="004B7925"/>
    <w:rsid w:val="004D2FD8"/>
    <w:rsid w:val="004D6174"/>
    <w:rsid w:val="004E355B"/>
    <w:rsid w:val="005022BB"/>
    <w:rsid w:val="00502724"/>
    <w:rsid w:val="0050274A"/>
    <w:rsid w:val="00503DA9"/>
    <w:rsid w:val="00510746"/>
    <w:rsid w:val="00512DDE"/>
    <w:rsid w:val="00514806"/>
    <w:rsid w:val="00515753"/>
    <w:rsid w:val="00522FFF"/>
    <w:rsid w:val="00531481"/>
    <w:rsid w:val="00533374"/>
    <w:rsid w:val="005365FF"/>
    <w:rsid w:val="0054174A"/>
    <w:rsid w:val="00547D7D"/>
    <w:rsid w:val="005517A4"/>
    <w:rsid w:val="005562E1"/>
    <w:rsid w:val="005568F0"/>
    <w:rsid w:val="00560B60"/>
    <w:rsid w:val="005614EF"/>
    <w:rsid w:val="005619A3"/>
    <w:rsid w:val="00562380"/>
    <w:rsid w:val="00562E1D"/>
    <w:rsid w:val="00564E72"/>
    <w:rsid w:val="00573668"/>
    <w:rsid w:val="005742B0"/>
    <w:rsid w:val="005753CE"/>
    <w:rsid w:val="00580D80"/>
    <w:rsid w:val="00584C7A"/>
    <w:rsid w:val="005859E0"/>
    <w:rsid w:val="00593175"/>
    <w:rsid w:val="00594A07"/>
    <w:rsid w:val="0059708B"/>
    <w:rsid w:val="005A112B"/>
    <w:rsid w:val="005A1AC8"/>
    <w:rsid w:val="005A399E"/>
    <w:rsid w:val="005B0999"/>
    <w:rsid w:val="005B15D3"/>
    <w:rsid w:val="005B24E8"/>
    <w:rsid w:val="005B2C13"/>
    <w:rsid w:val="005B503D"/>
    <w:rsid w:val="005B71FA"/>
    <w:rsid w:val="005B7857"/>
    <w:rsid w:val="005C1320"/>
    <w:rsid w:val="005C4C0D"/>
    <w:rsid w:val="005C50C3"/>
    <w:rsid w:val="005D0665"/>
    <w:rsid w:val="005D1E3D"/>
    <w:rsid w:val="005D4873"/>
    <w:rsid w:val="005D6920"/>
    <w:rsid w:val="005D7DFD"/>
    <w:rsid w:val="005E1062"/>
    <w:rsid w:val="005E690A"/>
    <w:rsid w:val="005F15BF"/>
    <w:rsid w:val="005F578C"/>
    <w:rsid w:val="005F6C85"/>
    <w:rsid w:val="005F6D06"/>
    <w:rsid w:val="0060001F"/>
    <w:rsid w:val="00600387"/>
    <w:rsid w:val="006016BE"/>
    <w:rsid w:val="00603DF7"/>
    <w:rsid w:val="006070A5"/>
    <w:rsid w:val="006074B4"/>
    <w:rsid w:val="00607E6A"/>
    <w:rsid w:val="006116C6"/>
    <w:rsid w:val="00625575"/>
    <w:rsid w:val="00625B74"/>
    <w:rsid w:val="00641582"/>
    <w:rsid w:val="006419AD"/>
    <w:rsid w:val="006438ED"/>
    <w:rsid w:val="00652CCB"/>
    <w:rsid w:val="00654790"/>
    <w:rsid w:val="00655068"/>
    <w:rsid w:val="00657F65"/>
    <w:rsid w:val="006633A0"/>
    <w:rsid w:val="006653E5"/>
    <w:rsid w:val="006654D6"/>
    <w:rsid w:val="00667ACD"/>
    <w:rsid w:val="00672226"/>
    <w:rsid w:val="0067234F"/>
    <w:rsid w:val="00673F04"/>
    <w:rsid w:val="00680FF7"/>
    <w:rsid w:val="00684D6B"/>
    <w:rsid w:val="00692369"/>
    <w:rsid w:val="00697B44"/>
    <w:rsid w:val="006A10D8"/>
    <w:rsid w:val="006A3707"/>
    <w:rsid w:val="006A46F2"/>
    <w:rsid w:val="006B043B"/>
    <w:rsid w:val="006B1145"/>
    <w:rsid w:val="006B281F"/>
    <w:rsid w:val="006B3A54"/>
    <w:rsid w:val="006B7F85"/>
    <w:rsid w:val="006C04F4"/>
    <w:rsid w:val="006C337C"/>
    <w:rsid w:val="006D2E86"/>
    <w:rsid w:val="006D2E8E"/>
    <w:rsid w:val="006D3F8F"/>
    <w:rsid w:val="006D73BF"/>
    <w:rsid w:val="006E335D"/>
    <w:rsid w:val="006E39F1"/>
    <w:rsid w:val="006E6864"/>
    <w:rsid w:val="006F09B8"/>
    <w:rsid w:val="006F582B"/>
    <w:rsid w:val="00704510"/>
    <w:rsid w:val="00707B5F"/>
    <w:rsid w:val="0071308F"/>
    <w:rsid w:val="0072260D"/>
    <w:rsid w:val="007231E5"/>
    <w:rsid w:val="00724EAC"/>
    <w:rsid w:val="00726169"/>
    <w:rsid w:val="007306CA"/>
    <w:rsid w:val="00731C39"/>
    <w:rsid w:val="00732281"/>
    <w:rsid w:val="00734707"/>
    <w:rsid w:val="00735364"/>
    <w:rsid w:val="007354B3"/>
    <w:rsid w:val="00740EAB"/>
    <w:rsid w:val="00741B09"/>
    <w:rsid w:val="0074247E"/>
    <w:rsid w:val="0074411B"/>
    <w:rsid w:val="00744E12"/>
    <w:rsid w:val="0076083F"/>
    <w:rsid w:val="00762599"/>
    <w:rsid w:val="00763B05"/>
    <w:rsid w:val="00772686"/>
    <w:rsid w:val="0077345D"/>
    <w:rsid w:val="00774C7A"/>
    <w:rsid w:val="0077562A"/>
    <w:rsid w:val="00793E79"/>
    <w:rsid w:val="007A0450"/>
    <w:rsid w:val="007A0FBB"/>
    <w:rsid w:val="007A19AA"/>
    <w:rsid w:val="007A3631"/>
    <w:rsid w:val="007A3C3A"/>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501E"/>
    <w:rsid w:val="0081691B"/>
    <w:rsid w:val="00822071"/>
    <w:rsid w:val="00822E86"/>
    <w:rsid w:val="00824940"/>
    <w:rsid w:val="008267A0"/>
    <w:rsid w:val="008332EF"/>
    <w:rsid w:val="008340F1"/>
    <w:rsid w:val="0083451E"/>
    <w:rsid w:val="0084260D"/>
    <w:rsid w:val="0084429D"/>
    <w:rsid w:val="00845B43"/>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74C1"/>
    <w:rsid w:val="00894856"/>
    <w:rsid w:val="00895527"/>
    <w:rsid w:val="00895580"/>
    <w:rsid w:val="008A1066"/>
    <w:rsid w:val="008A4F00"/>
    <w:rsid w:val="008A6921"/>
    <w:rsid w:val="008B09E4"/>
    <w:rsid w:val="008C0963"/>
    <w:rsid w:val="008C2534"/>
    <w:rsid w:val="008C5D7F"/>
    <w:rsid w:val="008C5E65"/>
    <w:rsid w:val="008E5565"/>
    <w:rsid w:val="008F0498"/>
    <w:rsid w:val="008F1128"/>
    <w:rsid w:val="008F4C32"/>
    <w:rsid w:val="00901C78"/>
    <w:rsid w:val="00904922"/>
    <w:rsid w:val="00907DB4"/>
    <w:rsid w:val="00914F34"/>
    <w:rsid w:val="009249E0"/>
    <w:rsid w:val="009303A6"/>
    <w:rsid w:val="00935B20"/>
    <w:rsid w:val="00936004"/>
    <w:rsid w:val="0093607C"/>
    <w:rsid w:val="0093719B"/>
    <w:rsid w:val="0094033C"/>
    <w:rsid w:val="00943C28"/>
    <w:rsid w:val="00951E16"/>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40026"/>
    <w:rsid w:val="00A40299"/>
    <w:rsid w:val="00A42051"/>
    <w:rsid w:val="00A50AFC"/>
    <w:rsid w:val="00A54C39"/>
    <w:rsid w:val="00A64BA0"/>
    <w:rsid w:val="00A7111B"/>
    <w:rsid w:val="00A82B22"/>
    <w:rsid w:val="00A87D5B"/>
    <w:rsid w:val="00A953BB"/>
    <w:rsid w:val="00AA3FD2"/>
    <w:rsid w:val="00AA544B"/>
    <w:rsid w:val="00AA6923"/>
    <w:rsid w:val="00AA736C"/>
    <w:rsid w:val="00AB05BB"/>
    <w:rsid w:val="00AB0A26"/>
    <w:rsid w:val="00AB16DE"/>
    <w:rsid w:val="00AB29B4"/>
    <w:rsid w:val="00AB651E"/>
    <w:rsid w:val="00AB7397"/>
    <w:rsid w:val="00AB7CC6"/>
    <w:rsid w:val="00AC096A"/>
    <w:rsid w:val="00AC152A"/>
    <w:rsid w:val="00AC3C22"/>
    <w:rsid w:val="00AC5069"/>
    <w:rsid w:val="00AC55FB"/>
    <w:rsid w:val="00AC7B52"/>
    <w:rsid w:val="00AD34E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73B04"/>
    <w:rsid w:val="00B84F55"/>
    <w:rsid w:val="00B928AA"/>
    <w:rsid w:val="00B93E4B"/>
    <w:rsid w:val="00B9463D"/>
    <w:rsid w:val="00BA7A19"/>
    <w:rsid w:val="00BB081F"/>
    <w:rsid w:val="00BB338B"/>
    <w:rsid w:val="00BC0586"/>
    <w:rsid w:val="00BC45C3"/>
    <w:rsid w:val="00BC599C"/>
    <w:rsid w:val="00BC5FE5"/>
    <w:rsid w:val="00BC7853"/>
    <w:rsid w:val="00BD1502"/>
    <w:rsid w:val="00BD2C98"/>
    <w:rsid w:val="00BE0ACA"/>
    <w:rsid w:val="00BE26FC"/>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2C0C"/>
    <w:rsid w:val="00C24347"/>
    <w:rsid w:val="00C31C3A"/>
    <w:rsid w:val="00C35F23"/>
    <w:rsid w:val="00C424C7"/>
    <w:rsid w:val="00C44463"/>
    <w:rsid w:val="00C55BC7"/>
    <w:rsid w:val="00C63B3A"/>
    <w:rsid w:val="00C65B61"/>
    <w:rsid w:val="00C72B5B"/>
    <w:rsid w:val="00C7428B"/>
    <w:rsid w:val="00C74747"/>
    <w:rsid w:val="00C75FDB"/>
    <w:rsid w:val="00C76696"/>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E74FA"/>
    <w:rsid w:val="00CF068C"/>
    <w:rsid w:val="00CF6D63"/>
    <w:rsid w:val="00CF793D"/>
    <w:rsid w:val="00D006C1"/>
    <w:rsid w:val="00D04458"/>
    <w:rsid w:val="00D108BD"/>
    <w:rsid w:val="00D12B74"/>
    <w:rsid w:val="00D14B4B"/>
    <w:rsid w:val="00D14D60"/>
    <w:rsid w:val="00D21A85"/>
    <w:rsid w:val="00D24416"/>
    <w:rsid w:val="00D24F14"/>
    <w:rsid w:val="00D255B7"/>
    <w:rsid w:val="00D27846"/>
    <w:rsid w:val="00D30E6A"/>
    <w:rsid w:val="00D362D3"/>
    <w:rsid w:val="00D44BB8"/>
    <w:rsid w:val="00D52199"/>
    <w:rsid w:val="00D543EB"/>
    <w:rsid w:val="00D55777"/>
    <w:rsid w:val="00D5637D"/>
    <w:rsid w:val="00D65AF5"/>
    <w:rsid w:val="00D70EEC"/>
    <w:rsid w:val="00D742F8"/>
    <w:rsid w:val="00D82F94"/>
    <w:rsid w:val="00D83192"/>
    <w:rsid w:val="00D85CD7"/>
    <w:rsid w:val="00D91D85"/>
    <w:rsid w:val="00D92B02"/>
    <w:rsid w:val="00DA15EC"/>
    <w:rsid w:val="00DA2376"/>
    <w:rsid w:val="00DB121B"/>
    <w:rsid w:val="00DB351F"/>
    <w:rsid w:val="00DB4238"/>
    <w:rsid w:val="00DB5412"/>
    <w:rsid w:val="00DB6A4C"/>
    <w:rsid w:val="00DC420F"/>
    <w:rsid w:val="00DC5900"/>
    <w:rsid w:val="00DC590D"/>
    <w:rsid w:val="00DC6C2D"/>
    <w:rsid w:val="00DD601F"/>
    <w:rsid w:val="00DE12E9"/>
    <w:rsid w:val="00DE6451"/>
    <w:rsid w:val="00DF0A11"/>
    <w:rsid w:val="00DF232A"/>
    <w:rsid w:val="00DF2D88"/>
    <w:rsid w:val="00DF3712"/>
    <w:rsid w:val="00DF3BBE"/>
    <w:rsid w:val="00DF5A9F"/>
    <w:rsid w:val="00E13A50"/>
    <w:rsid w:val="00E159EF"/>
    <w:rsid w:val="00E15FB1"/>
    <w:rsid w:val="00E22C95"/>
    <w:rsid w:val="00E24344"/>
    <w:rsid w:val="00E272E7"/>
    <w:rsid w:val="00E342D0"/>
    <w:rsid w:val="00E367A0"/>
    <w:rsid w:val="00E377F7"/>
    <w:rsid w:val="00E40B1A"/>
    <w:rsid w:val="00E4547A"/>
    <w:rsid w:val="00E47044"/>
    <w:rsid w:val="00E47119"/>
    <w:rsid w:val="00E4793A"/>
    <w:rsid w:val="00E51146"/>
    <w:rsid w:val="00E5120D"/>
    <w:rsid w:val="00E51B4B"/>
    <w:rsid w:val="00E523A6"/>
    <w:rsid w:val="00E529B5"/>
    <w:rsid w:val="00E537A7"/>
    <w:rsid w:val="00E53822"/>
    <w:rsid w:val="00E63691"/>
    <w:rsid w:val="00E64EB7"/>
    <w:rsid w:val="00E65C0F"/>
    <w:rsid w:val="00E66F6B"/>
    <w:rsid w:val="00E70C68"/>
    <w:rsid w:val="00E74200"/>
    <w:rsid w:val="00E742A9"/>
    <w:rsid w:val="00E847C4"/>
    <w:rsid w:val="00E84C0E"/>
    <w:rsid w:val="00E8513D"/>
    <w:rsid w:val="00E90A88"/>
    <w:rsid w:val="00E91F0E"/>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12D3"/>
    <w:rsid w:val="00ED2121"/>
    <w:rsid w:val="00ED290A"/>
    <w:rsid w:val="00ED34B2"/>
    <w:rsid w:val="00ED4AD3"/>
    <w:rsid w:val="00EE08BD"/>
    <w:rsid w:val="00EE297B"/>
    <w:rsid w:val="00EE3789"/>
    <w:rsid w:val="00EE3EE2"/>
    <w:rsid w:val="00EE4324"/>
    <w:rsid w:val="00EF0972"/>
    <w:rsid w:val="00EF1D59"/>
    <w:rsid w:val="00EF6080"/>
    <w:rsid w:val="00F0243E"/>
    <w:rsid w:val="00F068C0"/>
    <w:rsid w:val="00F12E0E"/>
    <w:rsid w:val="00F12F6B"/>
    <w:rsid w:val="00F164CA"/>
    <w:rsid w:val="00F207C9"/>
    <w:rsid w:val="00F21E8C"/>
    <w:rsid w:val="00F2419C"/>
    <w:rsid w:val="00F306C8"/>
    <w:rsid w:val="00F33E74"/>
    <w:rsid w:val="00F340CD"/>
    <w:rsid w:val="00F346BB"/>
    <w:rsid w:val="00F37A2C"/>
    <w:rsid w:val="00F41FD9"/>
    <w:rsid w:val="00F458E5"/>
    <w:rsid w:val="00F474BB"/>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4294"/>
    <w:rsid w:val="00F95BFE"/>
    <w:rsid w:val="00FA31AE"/>
    <w:rsid w:val="00FA4134"/>
    <w:rsid w:val="00FB14B1"/>
    <w:rsid w:val="00FB14FC"/>
    <w:rsid w:val="00FB3A64"/>
    <w:rsid w:val="00FB4CFE"/>
    <w:rsid w:val="00FB62E0"/>
    <w:rsid w:val="00FC2A73"/>
    <w:rsid w:val="00FC2ABF"/>
    <w:rsid w:val="00FC6241"/>
    <w:rsid w:val="00FD0CB6"/>
    <w:rsid w:val="00FD60E7"/>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semiHidden/>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eg"/><Relationship Id="rId18" Type="http://schemas.openxmlformats.org/officeDocument/2006/relationships/image" Target="media/image9.em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emf"/><Relationship Id="rId23" Type="http://schemas.microsoft.com/office/2011/relationships/people" Target="people.xml"/><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B432A-7816-4513-8212-92E34BC19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39</Pages>
  <Words>14895</Words>
  <Characters>84903</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99599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Frick, Kinsey</cp:lastModifiedBy>
  <cp:revision>4</cp:revision>
  <cp:lastPrinted>2017-12-18T17:44:00Z</cp:lastPrinted>
  <dcterms:created xsi:type="dcterms:W3CDTF">2017-12-21T22:40:00Z</dcterms:created>
  <dcterms:modified xsi:type="dcterms:W3CDTF">2017-12-21T23:30:00Z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citations="23" publications="15"/&gt;&lt;/info&gt;PAPERS2_INFO_END</vt:lpwstr>
  </property>
</Properties>
</file>