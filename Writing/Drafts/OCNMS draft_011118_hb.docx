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77777777"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r w:rsidR="004278B2" w:rsidRPr="00AF1F04">
        <w:rPr>
          <w:rFonts w:ascii="Times" w:hAnsi="Times" w:cs="Times New Roman"/>
          <w:sz w:val="24"/>
          <w:szCs w:val="24"/>
        </w:rPr>
        <w:t>Jameal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and Liam D. </w:t>
      </w:r>
      <w:r w:rsidR="00015232" w:rsidRPr="00AF1F04">
        <w:rPr>
          <w:rFonts w:ascii="Times" w:hAnsi="Times" w:cs="Times New Roman"/>
          <w:sz w:val="24"/>
          <w:szCs w:val="24"/>
        </w:rPr>
        <w:t>Antrim</w:t>
      </w:r>
      <w:r w:rsidR="00015232" w:rsidRPr="00AF1F04">
        <w:rPr>
          <w:rFonts w:ascii="Times" w:hAnsi="Times" w:cs="Times New Roman"/>
          <w:sz w:val="24"/>
          <w:szCs w:val="24"/>
          <w:vertAlign w:val="superscript"/>
        </w:rPr>
        <w:t>4</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01F2E8E7" w14:textId="23EFFB7A" w:rsidR="009F3627" w:rsidRPr="00AF1F04"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6E74BC74"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3340382D-CB97-4B45-97A5-BCA337327C74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C6750" w:rsidRPr="00AF1F04">
        <w:rPr>
          <w:rFonts w:ascii="Times" w:hAnsi="Times" w:cs="Times New Roman"/>
          <w:sz w:val="24"/>
          <w:szCs w:val="24"/>
        </w:rPr>
        <w:fldChar w:fldCharType="end"/>
      </w:r>
      <w:ins w:id="0" w:author="Chris.Harvey" w:date="2018-01-10T16:50:00Z">
        <w:r w:rsidR="00BE4ED3">
          <w:rPr>
            <w:rFonts w:ascii="Times" w:hAnsi="Times" w:cs="Times New Roman"/>
            <w:sz w:val="24"/>
            <w:szCs w:val="24"/>
          </w:rPr>
          <w:t>.</w:t>
        </w:r>
      </w:ins>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A167E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F2F5BB6-DAF0-41C4-AA09-F31F7126092F&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sidRPr="00AF1F04">
        <w:rPr>
          <w:rFonts w:ascii="Times" w:hAnsi="Times" w:cs="Times New Roman"/>
          <w:sz w:val="24"/>
          <w:szCs w:val="24"/>
        </w:rPr>
        <w:fldChar w:fldCharType="separate"/>
      </w:r>
      <w:r w:rsidR="008F7061" w:rsidRPr="00AF1F04">
        <w:rPr>
          <w:rFonts w:ascii="Times" w:hAnsi="Times" w:cs="Helvetica"/>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192323E-894B-4576-87E5-23ED2D1F6077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AF1F04">
        <w:rPr>
          <w:rFonts w:ascii="Times" w:hAnsi="Times" w:cs="Times New Roman"/>
          <w:sz w:val="24"/>
          <w:szCs w:val="24"/>
        </w:rPr>
        <w:fldChar w:fldCharType="separate"/>
      </w:r>
      <w:r w:rsidR="00956657" w:rsidRPr="00AF1F04">
        <w:rPr>
          <w:rFonts w:ascii="Times" w:hAnsi="Times" w:cs="Times New Roman"/>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AF1F04">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AF1F04">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F3EF2359-CADF-46D3-B573-A304D4FC71CB&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AF1F04">
        <w:rPr>
          <w:rFonts w:ascii="Times" w:hAnsi="Times" w:cs="Times New Roman"/>
          <w:sz w:val="24"/>
          <w:szCs w:val="24"/>
        </w:rPr>
        <w:fldChar w:fldCharType="separate"/>
      </w:r>
      <w:r w:rsidR="003D1D77" w:rsidRPr="00AF1F04">
        <w:rPr>
          <w:rFonts w:ascii="Times" w:hAnsi="Times" w:cs="Times New Roman"/>
          <w:sz w:val="24"/>
          <w:szCs w:val="24"/>
        </w:rPr>
        <w:t>(Wilmers et al. 2012)</w:t>
      </w:r>
      <w:r w:rsidR="003D1D77" w:rsidRPr="00AF1F04">
        <w:rPr>
          <w:rFonts w:ascii="Times" w:hAnsi="Times" w:cs="Times New Roman"/>
          <w:sz w:val="24"/>
          <w:szCs w:val="24"/>
        </w:rPr>
        <w:fldChar w:fldCharType="end"/>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F61881D-F2CC-4179-8478-AA4057F95561&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5F1089" w:rsidRPr="00AF1F04">
        <w:rPr>
          <w:rFonts w:ascii="Times" w:hAnsi="Times" w:cs="Helvetica"/>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11262BD0"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w:t>
      </w:r>
      <w:proofErr w:type="spellStart"/>
      <w:r w:rsidR="00C6722A">
        <w:rPr>
          <w:rFonts w:ascii="Times" w:hAnsi="Times" w:cs="Times New Roman"/>
          <w:sz w:val="24"/>
          <w:szCs w:val="24"/>
        </w:rPr>
        <w:t>Kvitek</w:t>
      </w:r>
      <w:proofErr w:type="spellEnd"/>
      <w:r w:rsidR="00C6722A">
        <w:rPr>
          <w:rFonts w:ascii="Times" w:hAnsi="Times" w:cs="Times New Roman"/>
          <w:sz w:val="24"/>
          <w:szCs w:val="24"/>
        </w:rPr>
        <w:t xml:space="preserve"> et al. 1989, 1998, 2000)</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7F2AF67-5729-493B-BEA6-AEE3CDDE8968&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AF1F04">
        <w:rPr>
          <w:rFonts w:ascii="Times" w:hAnsi="Times" w:cs="Times New Roman"/>
          <w:sz w:val="24"/>
          <w:szCs w:val="24"/>
        </w:rPr>
        <w:fldChar w:fldCharType="separate"/>
      </w:r>
      <w:r w:rsidR="00C6722A">
        <w:rPr>
          <w:rFonts w:ascii="Times" w:hAnsi="Times" w:cs="Times"/>
          <w:sz w:val="24"/>
          <w:szCs w:val="24"/>
        </w:rPr>
        <w:t>(Kvitek et al. 1989)</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&lt;citation&gt;&lt;uuid&gt;B0D50640-ED65-4A5A-94DA-C9E3903F0F92&lt;/uuid&gt;&lt;priority&gt;0&lt;/priority&gt;&lt;publications&gt;&lt;publication&gt;&lt;publication_date&gt;99201700001200000000200000&lt;/publication_date&gt;&lt;title&gt;The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AF1F04">
        <w:rPr>
          <w:rFonts w:ascii="Times" w:hAnsi="Times" w:cs="Times New Roman"/>
          <w:sz w:val="24"/>
          <w:szCs w:val="24"/>
        </w:rPr>
        <w:fldChar w:fldCharType="separate"/>
      </w:r>
      <w:r w:rsidR="003D1D77" w:rsidRPr="00AF1F04">
        <w:rPr>
          <w:rFonts w:ascii="Times" w:hAnsi="Times" w:cs="Times New Roman"/>
          <w:sz w:val="24"/>
          <w:szCs w:val="24"/>
        </w:rPr>
        <w:t>(Pfister et al. 2017)</w:t>
      </w:r>
      <w:r w:rsidR="009E74CB" w:rsidRPr="00AF1F04">
        <w:rPr>
          <w:rFonts w:ascii="Times" w:hAnsi="Times" w:cs="Times New Roman"/>
          <w:sz w:val="24"/>
          <w:szCs w:val="24"/>
        </w:rPr>
        <w:fldChar w:fldCharType="end"/>
      </w:r>
      <w:r w:rsidR="00B63FF4" w:rsidRPr="00AF1F04">
        <w:rPr>
          <w:rFonts w:ascii="Times" w:hAnsi="Times" w:cs="Times New Roman"/>
          <w:sz w:val="24"/>
          <w:szCs w:val="24"/>
        </w:rPr>
        <w:t>)</w:t>
      </w:r>
    </w:p>
    <w:p w14:paraId="2608E717" w14:textId="0F8D94D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commentRangeStart w:id="1"/>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commentRangeEnd w:id="1"/>
      <w:r w:rsidR="00A05CB8">
        <w:rPr>
          <w:rStyle w:val="CommentReference"/>
        </w:rPr>
        <w:commentReference w:id="1"/>
      </w:r>
      <w:r w:rsidR="00D85CD7" w:rsidRPr="00AF1F04">
        <w:rPr>
          <w:rFonts w:ascii="Times" w:hAnsi="Times" w:cs="Times New Roman"/>
          <w:sz w:val="24"/>
          <w:szCs w:val="24"/>
        </w:rPr>
        <w:t>.</w:t>
      </w:r>
    </w:p>
    <w:p w14:paraId="24BBEB70" w14:textId="1D1AB6F2"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xml:space="preserve">, this </w:t>
      </w:r>
      <w:r w:rsidRPr="00AF1F04">
        <w:rPr>
          <w:rFonts w:ascii="Times" w:hAnsi="Times" w:cs="Times New Roman"/>
          <w:sz w:val="24"/>
          <w:szCs w:val="24"/>
        </w:rPr>
        <w:lastRenderedPageBreak/>
        <w:t>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14B50C4-83F0-47F9-A64D-F79D88805BBA&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AF1F04">
        <w:rPr>
          <w:rFonts w:ascii="Times" w:hAnsi="Times" w:cs="Times New Roman"/>
          <w:sz w:val="24"/>
          <w:szCs w:val="24"/>
        </w:rPr>
        <w:fldChar w:fldCharType="separate"/>
      </w:r>
      <w:r w:rsidR="00E47119" w:rsidRPr="00AF1F04">
        <w:rPr>
          <w:rFonts w:ascii="Times" w:hAnsi="Times" w:cs="Times New Roman"/>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 xml:space="preserve">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7E0488F4"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3D88F9CE"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w:t>
      </w:r>
      <w:r w:rsidR="00C72B5B" w:rsidRPr="00AF1F04">
        <w:rPr>
          <w:rFonts w:ascii="Times" w:hAnsi="Times" w:cs="Times New Roman"/>
          <w:sz w:val="24"/>
          <w:szCs w:val="24"/>
        </w:rPr>
        <w:t xml:space="preserve">ide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6B153317"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Chibadehl</w:t>
      </w:r>
      <w:proofErr w:type="spellEnd"/>
      <w:r w:rsidR="00F37A2C" w:rsidRPr="00AF1F04">
        <w:rPr>
          <w:rFonts w:ascii="Times" w:hAnsi="Times" w:cs="Times New Roman"/>
          <w:sz w:val="24"/>
          <w:szCs w:val="24"/>
        </w:rPr>
        <w:t xml:space="preserve"> 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the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684A4898"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 Point, Point of 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and 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w:t>
      </w:r>
      <w:r w:rsidRPr="00AF1F04">
        <w:rPr>
          <w:rFonts w:ascii="Times" w:hAnsi="Times" w:cs="Times New Roman"/>
          <w:color w:val="151518"/>
          <w:sz w:val="24"/>
          <w:szCs w:val="24"/>
        </w:rPr>
        <w:lastRenderedPageBreak/>
        <w:t xml:space="preserve">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and to allow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E6C88D7"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We used the waves tool (</w:t>
      </w:r>
      <w:proofErr w:type="spellStart"/>
      <w:r w:rsidR="00810CF7" w:rsidRPr="00022F30">
        <w:rPr>
          <w:rFonts w:ascii="Times" w:hAnsi="Times" w:cs="Times New Roman"/>
          <w:color w:val="151518"/>
          <w:sz w:val="24"/>
          <w:szCs w:val="24"/>
        </w:rPr>
        <w:t>Rohweder</w:t>
      </w:r>
      <w:proofErr w:type="spellEnd"/>
      <w:r w:rsidR="00810CF7" w:rsidRPr="00022F30">
        <w:rPr>
          <w:rFonts w:ascii="Times" w:hAnsi="Times" w:cs="Times New Roman"/>
          <w:color w:val="151518"/>
          <w:sz w:val="24"/>
          <w:szCs w:val="24"/>
        </w:rPr>
        <w:t xml:space="preserve">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hyperlink r:id="rId10" w:history="1">
        <w:r w:rsidR="00DC175B" w:rsidRPr="00022F30">
          <w:rPr>
            <w:rStyle w:val="Hyperlink"/>
            <w:rFonts w:ascii="Times" w:hAnsi="Times" w:cs="Times New Roman"/>
            <w:sz w:val="24"/>
            <w:szCs w:val="24"/>
          </w:rPr>
          <w:t>https://shoreline.noaa.gov/data/datasheets/cusp.html</w:t>
        </w:r>
      </w:hyperlink>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w:t>
      </w:r>
      <w:proofErr w:type="spellStart"/>
      <w:r w:rsidR="00BE0910" w:rsidRPr="00022F30">
        <w:rPr>
          <w:rFonts w:ascii="Times" w:hAnsi="Times" w:cs="Times New Roman"/>
          <w:color w:val="151518"/>
          <w:sz w:val="24"/>
          <w:szCs w:val="24"/>
        </w:rPr>
        <w:t>Quillayute</w:t>
      </w:r>
      <w:proofErr w:type="spellEnd"/>
      <w:r w:rsidR="00BE0910" w:rsidRPr="00022F30">
        <w:rPr>
          <w:rFonts w:ascii="Times" w:hAnsi="Times" w:cs="Times New Roman"/>
          <w:color w:val="151518"/>
          <w:sz w:val="24"/>
          <w:szCs w:val="24"/>
        </w:rPr>
        <w:t xml:space="preserve"> State Airport </w:t>
      </w:r>
      <w:r w:rsidR="00810CF7" w:rsidRPr="00022F30">
        <w:rPr>
          <w:rFonts w:ascii="Times" w:hAnsi="Times" w:cs="Times New Roman"/>
          <w:color w:val="151518"/>
          <w:sz w:val="24"/>
          <w:szCs w:val="24"/>
        </w:rPr>
        <w:t>(</w:t>
      </w:r>
      <w:proofErr w:type="spellStart"/>
      <w:r w:rsidR="00810CF7" w:rsidRPr="00022F30">
        <w:rPr>
          <w:rFonts w:ascii="Times" w:hAnsi="Times" w:cs="Times New Roman"/>
          <w:color w:val="151518"/>
          <w:sz w:val="24"/>
          <w:szCs w:val="24"/>
        </w:rPr>
        <w:t>Arguez</w:t>
      </w:r>
      <w:proofErr w:type="spellEnd"/>
      <w:r w:rsidR="00810CF7" w:rsidRPr="00022F30">
        <w:rPr>
          <w:rFonts w:ascii="Times" w:hAnsi="Times" w:cs="Times New Roman"/>
          <w:color w:val="151518"/>
          <w:sz w:val="24"/>
          <w:szCs w:val="24"/>
        </w:rPr>
        <w:t xml:space="preserve">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4EAF6645"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no surveys in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w:t>
      </w:r>
      <w:r w:rsidRPr="00AF1F04">
        <w:rPr>
          <w:rFonts w:ascii="Times" w:hAnsi="Times" w:cs="Times New Roman"/>
          <w:sz w:val="24"/>
          <w:szCs w:val="24"/>
        </w:rPr>
        <w:lastRenderedPageBreak/>
        <w:t xml:space="preserve">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notably uncertain.</w:t>
      </w:r>
    </w:p>
    <w:p w14:paraId="199434C5" w14:textId="7B50C55C"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Specifically, we placed a Gaussian distribution centered at each</w:t>
      </w:r>
      <w:r w:rsidRPr="00AF1F04">
        <w:rPr>
          <w:rFonts w:ascii="Times" w:hAnsi="Times" w:cs="Times New Roman"/>
          <w:color w:val="151518"/>
          <w:sz w:val="24"/>
          <w:szCs w:val="24"/>
        </w:rPr>
        <w:t xml:space="preserve"> survey location </w:t>
      </w:r>
      <w:r w:rsidR="005752D3" w:rsidRPr="005647B0">
        <w:rPr>
          <w:rFonts w:ascii="Times" w:hAnsi="Times" w:cs="Times New Roman"/>
          <w:color w:val="151518"/>
          <w:sz w:val="24"/>
          <w:szCs w:val="24"/>
        </w:rPr>
        <w:t>with</w:t>
      </w:r>
      <w:r w:rsidRPr="005647B0">
        <w:rPr>
          <w:rFonts w:ascii="Times" w:hAnsi="Times" w:cs="Times New Roman"/>
          <w:color w:val="151518"/>
          <w:sz w:val="24"/>
          <w:szCs w:val="24"/>
        </w:rPr>
        <w:t xml:space="preserve"> a standard deviation </w:t>
      </w:r>
      <w:r w:rsidRPr="005647B0">
        <w:rPr>
          <w:rFonts w:ascii="Times" w:hAnsi="Times" w:cs="Times New Roman"/>
          <w:i/>
          <w:color w:val="151518"/>
          <w:sz w:val="24"/>
          <w:szCs w:val="24"/>
        </w:rPr>
        <w:t>h</w:t>
      </w:r>
      <w:r w:rsidRPr="005647B0">
        <w:rPr>
          <w:rFonts w:ascii="Times" w:hAnsi="Times" w:cs="Times New Roman"/>
          <w:color w:val="151518"/>
          <w:sz w:val="24"/>
          <w:szCs w:val="24"/>
        </w:rPr>
        <w:t xml:space="preserve"> (the bandwidth) that corresponds to the </w:t>
      </w:r>
      <w:r w:rsidR="00375C21" w:rsidRPr="005647B0">
        <w:rPr>
          <w:rFonts w:ascii="Times" w:hAnsi="Times" w:cs="Times New Roman"/>
          <w:color w:val="151518"/>
          <w:sz w:val="24"/>
          <w:szCs w:val="24"/>
        </w:rPr>
        <w:t xml:space="preserve">estimated </w:t>
      </w:r>
      <w:r w:rsidRPr="005647B0">
        <w:rPr>
          <w:rFonts w:ascii="Times" w:hAnsi="Times" w:cs="Times New Roman"/>
          <w:color w:val="151518"/>
          <w:sz w:val="24"/>
          <w:szCs w:val="24"/>
        </w:rPr>
        <w:t xml:space="preserve">home-range size of sea otters of 40 km for the Washington coast </w:t>
      </w:r>
      <w:r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 </w:instrText>
      </w:r>
      <w:r w:rsidR="00655068"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EN.CITE.DATA </w:instrText>
      </w:r>
      <w:r w:rsidR="00655068" w:rsidRPr="005647B0">
        <w:rPr>
          <w:rFonts w:ascii="Times" w:hAnsi="Times" w:cs="Times New Roman"/>
          <w:color w:val="151518"/>
          <w:sz w:val="24"/>
          <w:szCs w:val="24"/>
        </w:rPr>
      </w:r>
      <w:r w:rsidR="00655068" w:rsidRPr="005647B0">
        <w:rPr>
          <w:rFonts w:ascii="Times" w:hAnsi="Times" w:cs="Times New Roman"/>
          <w:color w:val="151518"/>
          <w:sz w:val="24"/>
          <w:szCs w:val="24"/>
        </w:rPr>
        <w:fldChar w:fldCharType="end"/>
      </w:r>
      <w:r w:rsidRPr="005647B0">
        <w:rPr>
          <w:rFonts w:ascii="Times" w:hAnsi="Times" w:cs="Times New Roman"/>
          <w:color w:val="151518"/>
          <w:sz w:val="24"/>
          <w:szCs w:val="24"/>
        </w:rPr>
      </w:r>
      <w:r w:rsidRPr="005647B0">
        <w:rPr>
          <w:rFonts w:ascii="Times" w:hAnsi="Times" w:cs="Times New Roman"/>
          <w:color w:val="151518"/>
          <w:sz w:val="24"/>
          <w:szCs w:val="24"/>
        </w:rPr>
        <w:fldChar w:fldCharType="separate"/>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fldChar w:fldCharType="end"/>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BEC3ABB"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first year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w:t>
      </w:r>
      <w:r w:rsidRPr="00AF1F04">
        <w:rPr>
          <w:rFonts w:ascii="Times" w:hAnsi="Times" w:cs="Times New Roman"/>
          <w:sz w:val="24"/>
          <w:szCs w:val="24"/>
        </w:rPr>
        <w:lastRenderedPageBreak/>
        <w:t>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the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3E28D21C"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Pr="00AF1F04">
        <w:rPr>
          <w:rFonts w:ascii="Times" w:hAnsi="Times" w:cs="Times New Roman"/>
          <w:sz w:val="24"/>
          <w:szCs w:val="24"/>
        </w:rPr>
        <w:t xml:space="preserve">; </w:t>
      </w:r>
      <w:r w:rsidR="001403C9" w:rsidRPr="00AF1F04">
        <w:rPr>
          <w:rFonts w:ascii="Times" w:hAnsi="Times" w:cs="Times New Roman"/>
          <w:sz w:val="24"/>
          <w:szCs w:val="24"/>
        </w:rPr>
        <w:t xml:space="preserve">WADNR 2017,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&lt;citation&gt;&lt;uuid&gt;ADE6CE8E-4B2D-4318-BA73-40A79B614F6B&lt;/uuid&gt;&lt;priority&gt;0&lt;/priority&gt;&lt;publications&gt;&lt;publication&gt;&lt;publication_date&gt;99201700001200000000200000&lt;/publication_date&gt;&lt;title&gt;The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&lt;citation&gt;&lt;uuid&gt;C6FF8901-921F-4026-B5F2-4C20116D9955&lt;/uuid&gt;&lt;priority&gt;0&lt;/priority&gt;&lt;publications&gt;&lt;publication&gt;&lt;publication_date&gt;99201700001200000000200000&lt;/publication_date&gt;&lt;title&gt;The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w:t>
      </w:r>
      <w:r w:rsidRPr="00AF1F04">
        <w:rPr>
          <w:rFonts w:ascii="Times" w:hAnsi="Times" w:cs="Times New Roman"/>
          <w:sz w:val="24"/>
          <w:szCs w:val="24"/>
        </w:rPr>
        <w:lastRenderedPageBreak/>
        <w:t>containing each 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(see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DNR are substantially larger than 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xml:space="preserve">). Second, we summed kelp surface coverage in all strata between </w:t>
      </w:r>
      <w:proofErr w:type="spellStart"/>
      <w:r w:rsidRPr="00022F30">
        <w:rPr>
          <w:rFonts w:ascii="Times" w:hAnsi="Times" w:cs="Times New Roman"/>
          <w:sz w:val="24"/>
          <w:szCs w:val="24"/>
        </w:rPr>
        <w:t>Neah</w:t>
      </w:r>
      <w:proofErr w:type="spellEnd"/>
      <w:r w:rsidRPr="00022F30">
        <w:rPr>
          <w:rFonts w:ascii="Times" w:hAnsi="Times" w:cs="Times New Roman"/>
          <w:sz w:val="24"/>
          <w:szCs w:val="24"/>
        </w:rPr>
        <w:t xml:space="preserve">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etween 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 xml:space="preserve">and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02D6454F" w14:textId="2AE531EA" w:rsidR="00264472" w:rsidRPr="00AF1F04" w:rsidRDefault="009F00BB" w:rsidP="00B24E62">
      <w:pPr>
        <w:spacing w:line="480" w:lineRule="auto"/>
        <w:ind w:firstLine="720"/>
        <w:rPr>
          <w:rFonts w:ascii="Times" w:hAnsi="Times" w:cs="Times New Roman"/>
          <w:i/>
          <w:color w:val="151518"/>
          <w:sz w:val="24"/>
          <w:szCs w:val="24"/>
        </w:rPr>
      </w:pPr>
      <w:r w:rsidRPr="00AF1F04">
        <w:rPr>
          <w:rFonts w:ascii="Times" w:hAnsi="Times" w:cs="Times New Roman"/>
          <w:sz w:val="24"/>
          <w:szCs w:val="24"/>
        </w:rPr>
        <w:lastRenderedPageBreak/>
        <w:t xml:space="preserve">For the 1987, 1995, and 1999 subtidal surveys, we extracted summary statistics on </w:t>
      </w:r>
      <w:commentRangeStart w:id="2"/>
      <w:r w:rsidRPr="00AF1F04">
        <w:rPr>
          <w:rFonts w:ascii="Times" w:hAnsi="Times" w:cs="Times New Roman"/>
          <w:sz w:val="24"/>
          <w:szCs w:val="24"/>
        </w:rPr>
        <w:t xml:space="preserve">benthic invertebrate densities </w:t>
      </w:r>
      <w:commentRangeEnd w:id="2"/>
      <w:r w:rsidR="004F2D5F">
        <w:rPr>
          <w:rStyle w:val="CommentReference"/>
        </w:rPr>
        <w:commentReference w:id="2"/>
      </w:r>
      <w:r w:rsidRPr="00AF1F04">
        <w:rPr>
          <w:rFonts w:ascii="Times" w:hAnsi="Times" w:cs="Times New Roman"/>
          <w:sz w:val="24"/>
          <w:szCs w:val="24"/>
        </w:rPr>
        <w:t>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(Kvitek et al. 1989, Kvitek et al. 2000)</w:t>
      </w:r>
      <w:r w:rsidRPr="00AF1F04">
        <w:rPr>
          <w:rFonts w:ascii="Times" w:hAnsi="Times" w:cs="Times New Roman"/>
          <w:sz w:val="24"/>
          <w:szCs w:val="24"/>
        </w:rPr>
        <w:fldChar w:fldCharType="end"/>
      </w:r>
      <w:r w:rsidRPr="00AF1F04">
        <w:rPr>
          <w:rFonts w:ascii="Times" w:hAnsi="Times" w:cs="Times New Roman"/>
          <w:sz w:val="24"/>
          <w:szCs w:val="24"/>
        </w:rPr>
        <w:t>.</w:t>
      </w:r>
      <w:r w:rsidR="00467D12" w:rsidRPr="00AF1F04">
        <w:rPr>
          <w:rFonts w:ascii="Times" w:hAnsi="Times" w:cs="Times New Roman"/>
          <w:sz w:val="24"/>
          <w:szCs w:val="24"/>
        </w:rPr>
        <w:t xml:space="preserve"> </w:t>
      </w:r>
      <w:r w:rsidR="00467D12"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492E3B0E-4AA0-463D-B27E-CAAB5D4FD49B&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AF1F04">
        <w:rPr>
          <w:rFonts w:ascii="Times" w:hAnsi="Times" w:cs="Times New Roman"/>
          <w:sz w:val="24"/>
          <w:szCs w:val="24"/>
        </w:rPr>
        <w:fldChar w:fldCharType="separate"/>
      </w:r>
      <w:r w:rsidR="00C6722A">
        <w:rPr>
          <w:rFonts w:ascii="Times" w:hAnsi="Times" w:cs="Times"/>
          <w:sz w:val="24"/>
          <w:szCs w:val="24"/>
        </w:rPr>
        <w:t>(Kvitek et al. 1989)</w:t>
      </w:r>
      <w:r w:rsidR="00467D12"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 xml:space="preserve">diver variation in detection of cryptic species (e.g.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important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sea otter diet </w:t>
      </w:r>
      <w:r w:rsidR="00AA6923" w:rsidRPr="00022F30">
        <w:rPr>
          <w:rFonts w:ascii="Times" w:hAnsi="Times" w:cs="Times New Roman"/>
          <w:sz w:val="24"/>
          <w:szCs w:val="24"/>
        </w:rPr>
        <w:t xml:space="preserve">information provided </w:t>
      </w:r>
      <w:commentRangeStart w:id="3"/>
      <w:r w:rsidR="00AA6923" w:rsidRPr="00022F30">
        <w:rPr>
          <w:rFonts w:ascii="Times" w:hAnsi="Times" w:cs="Times New Roman"/>
          <w:sz w:val="24"/>
          <w:szCs w:val="24"/>
        </w:rPr>
        <w:t>by Jesse</w:t>
      </w:r>
      <w:commentRangeEnd w:id="3"/>
      <w:r w:rsidR="000F51AE" w:rsidRPr="00022F30">
        <w:rPr>
          <w:rStyle w:val="CommentReference"/>
          <w:rFonts w:ascii="Times" w:hAnsi="Times" w:cs="Times New Roman"/>
          <w:sz w:val="24"/>
          <w:szCs w:val="24"/>
        </w:rPr>
        <w:commentReference w:id="3"/>
      </w:r>
      <w:r w:rsidR="00AA6923" w:rsidRPr="00022F30">
        <w:rPr>
          <w:rFonts w:ascii="Times" w:hAnsi="Times" w:cs="Times New Roman"/>
          <w:sz w:val="24"/>
          <w:szCs w:val="24"/>
        </w:rPr>
        <w:t xml:space="preserve">, we classified these groups </w:t>
      </w:r>
      <w:r w:rsidR="00CA12C2" w:rsidRPr="00022F30">
        <w:rPr>
          <w:rFonts w:ascii="Times" w:hAnsi="Times" w:cs="Times New Roman"/>
          <w:sz w:val="24"/>
          <w:szCs w:val="24"/>
        </w:rPr>
        <w:t>based on their frequency of occurrence in otter diets</w:t>
      </w:r>
      <w:r w:rsidR="008F7061" w:rsidRPr="00022F30">
        <w:rPr>
          <w:rFonts w:ascii="Times" w:hAnsi="Times" w:cs="Times New Roman"/>
          <w:sz w:val="24"/>
          <w:szCs w:val="24"/>
        </w:rPr>
        <w:t xml:space="preserve"> </w:t>
      </w:r>
      <w:r w:rsidR="008F7061" w:rsidRPr="00022F30">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437CCC06-9910-4A36-A192-4FA16DB7C00D&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sidRPr="00022F30">
        <w:rPr>
          <w:rFonts w:ascii="Times" w:hAnsi="Times" w:cs="Times New Roman"/>
          <w:sz w:val="24"/>
          <w:szCs w:val="24"/>
        </w:rPr>
        <w:fldChar w:fldCharType="separate"/>
      </w:r>
      <w:r w:rsidR="008F7061" w:rsidRPr="00022F30">
        <w:rPr>
          <w:rFonts w:ascii="Times" w:hAnsi="Times" w:cs="Helvetica"/>
          <w:sz w:val="24"/>
          <w:szCs w:val="24"/>
        </w:rPr>
        <w:t>(Walker et al. 2008)</w:t>
      </w:r>
      <w:r w:rsidR="008F7061" w:rsidRPr="00022F30">
        <w:rPr>
          <w:rFonts w:ascii="Times" w:hAnsi="Times" w:cs="Times New Roman"/>
          <w:sz w:val="24"/>
          <w:szCs w:val="24"/>
        </w:rPr>
        <w:fldChar w:fldCharType="end"/>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sea urchins and</w:t>
      </w:r>
      <w:r w:rsidR="00AF6161" w:rsidRPr="00AF1F04">
        <w:rPr>
          <w:rFonts w:ascii="Times" w:hAnsi="Times" w:cs="Times New Roman"/>
          <w:sz w:val="24"/>
          <w:szCs w:val="24"/>
        </w:rPr>
        <w:t xml:space="preserve"> scallops</w:t>
      </w:r>
      <w:r w:rsidR="0060001F" w:rsidRPr="00AF1F04">
        <w:rPr>
          <w:rFonts w:ascii="Times" w:hAnsi="Times" w:cs="Times New Roman"/>
          <w:sz w:val="24"/>
          <w:szCs w:val="24"/>
        </w:rPr>
        <w:t xml:space="preserve"> (bivalves)</w:t>
      </w:r>
      <w:r w:rsidR="00AF6161" w:rsidRPr="00AF1F04">
        <w:rPr>
          <w:rFonts w:ascii="Times" w:hAnsi="Times" w:cs="Times New Roman"/>
          <w:sz w:val="24"/>
          <w:szCs w:val="24"/>
        </w:rPr>
        <w:t>, and as common prey items</w:t>
      </w:r>
      <w:r w:rsidR="00FA2A30" w:rsidRPr="00AF1F04">
        <w:rPr>
          <w:rFonts w:ascii="Times" w:hAnsi="Times" w:cs="Times New Roman"/>
          <w:sz w:val="24"/>
          <w:szCs w:val="24"/>
        </w:rPr>
        <w:t xml:space="preserve"> (&gt;5% of observed successful sea otter foraging dives)</w:t>
      </w:r>
      <w:r w:rsidR="00AF6161" w:rsidRPr="00AF1F04">
        <w:rPr>
          <w:rFonts w:ascii="Times" w:hAnsi="Times" w:cs="Times New Roman"/>
          <w:sz w:val="24"/>
          <w:szCs w:val="24"/>
        </w:rPr>
        <w:t>; crabs as occasional prey items</w:t>
      </w:r>
      <w:r w:rsidR="00FA2A30" w:rsidRPr="00AF1F04">
        <w:rPr>
          <w:rFonts w:ascii="Times" w:hAnsi="Times" w:cs="Times New Roman"/>
          <w:sz w:val="24"/>
          <w:szCs w:val="24"/>
        </w:rPr>
        <w:t xml:space="preserve"> (1%-5% of foraging dives)</w:t>
      </w:r>
      <w:r w:rsidR="00AF6161" w:rsidRPr="00AF1F04">
        <w:rPr>
          <w:rFonts w:ascii="Times" w:hAnsi="Times" w:cs="Times New Roman"/>
          <w:sz w:val="24"/>
          <w:szCs w:val="24"/>
        </w:rPr>
        <w:t xml:space="preserve">; chitons, sea </w:t>
      </w:r>
      <w:r w:rsidR="00AF6161" w:rsidRPr="00AF1F04">
        <w:rPr>
          <w:rFonts w:ascii="Times" w:hAnsi="Times" w:cs="Times New Roman"/>
          <w:sz w:val="24"/>
          <w:szCs w:val="24"/>
        </w:rPr>
        <w:lastRenderedPageBreak/>
        <w:t>stars, and sea cucumbers as rare prey items</w:t>
      </w:r>
      <w:r w:rsidR="00FA2A30" w:rsidRPr="00AF1F04">
        <w:rPr>
          <w:rFonts w:ascii="Times" w:hAnsi="Times" w:cs="Times New Roman"/>
          <w:sz w:val="24"/>
          <w:szCs w:val="24"/>
        </w:rPr>
        <w:t xml:space="preserve"> (&lt;1%</w:t>
      </w:r>
      <w:r w:rsidR="00C2452D" w:rsidRPr="00AF1F04">
        <w:rPr>
          <w:rFonts w:ascii="Times" w:hAnsi="Times" w:cs="Times New Roman"/>
          <w:sz w:val="24"/>
          <w:szCs w:val="24"/>
        </w:rPr>
        <w:t>)</w:t>
      </w:r>
      <w:r w:rsidR="00AF6161" w:rsidRPr="00AF1F04">
        <w:rPr>
          <w:rFonts w:ascii="Times" w:hAnsi="Times" w:cs="Times New Roman"/>
          <w:sz w:val="24"/>
          <w:szCs w:val="24"/>
        </w:rPr>
        <w:t xml:space="preserve">; and, anemones, tunicates, and nudibranchs as </w:t>
      </w:r>
      <w:r w:rsidR="0078236D" w:rsidRPr="00AF1F04">
        <w:rPr>
          <w:rFonts w:ascii="Times" w:hAnsi="Times" w:cs="Times New Roman"/>
          <w:sz w:val="24"/>
          <w:szCs w:val="24"/>
        </w:rPr>
        <w:t>non-</w:t>
      </w:r>
      <w:r w:rsidR="00AF6161" w:rsidRPr="00AF1F04">
        <w:rPr>
          <w:rFonts w:ascii="Times" w:hAnsi="Times" w:cs="Times New Roman"/>
          <w:sz w:val="24"/>
          <w:szCs w:val="24"/>
        </w:rPr>
        <w:t>prey items</w:t>
      </w:r>
      <w:r w:rsidR="00C2452D" w:rsidRPr="00AF1F04">
        <w:rPr>
          <w:rFonts w:ascii="Times" w:hAnsi="Times" w:cs="Times New Roman"/>
          <w:sz w:val="24"/>
          <w:szCs w:val="24"/>
        </w:rPr>
        <w:t xml:space="preserve"> (not observed)</w:t>
      </w:r>
      <w:r w:rsidR="00AF6161" w:rsidRPr="00AF1F04">
        <w:rPr>
          <w:rFonts w:ascii="Times" w:hAnsi="Times" w:cs="Times New Roman"/>
          <w:sz w:val="24"/>
          <w:szCs w:val="24"/>
        </w:rPr>
        <w:t xml:space="preserve">.  </w:t>
      </w: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85EB0DD" w14:textId="3A3B4B39"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s three time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for each site-year-region were used as the dependent variables, and converted to dissimilarity matrices using Manhattan log(</w:t>
      </w:r>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w:t>
      </w:r>
      <w:r w:rsidR="00027B04" w:rsidRPr="00AF1F04">
        <w:rPr>
          <w:rFonts w:ascii="Times" w:hAnsi="Times" w:cs="Times New Roman"/>
          <w:sz w:val="24"/>
          <w:szCs w:val="24"/>
        </w:rPr>
        <w:lastRenderedPageBreak/>
        <w:t xml:space="preserve">information. The more commonly used Bray-Curtis dissimilarity excluded information about joint absences </w:t>
      </w:r>
      <w:r w:rsidR="009E6D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AA7D541-AB9D-4744-A282-EAC82454263B&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sidRPr="00AF1F04">
        <w:rPr>
          <w:rFonts w:ascii="Times" w:hAnsi="Times" w:cs="Times New Roman"/>
          <w:sz w:val="24"/>
          <w:szCs w:val="24"/>
        </w:rPr>
        <w:fldChar w:fldCharType="separate"/>
      </w:r>
      <w:r w:rsidR="008F7061" w:rsidRPr="00AF1F04">
        <w:rPr>
          <w:rFonts w:ascii="Times" w:hAnsi="Times" w:cs="Helvetica"/>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4"/>
      <w:proofErr w:type="spellStart"/>
      <w:r w:rsidRPr="00AF1F04">
        <w:rPr>
          <w:rFonts w:ascii="Times" w:hAnsi="Times" w:cs="Times New Roman"/>
          <w:sz w:val="24"/>
          <w:szCs w:val="24"/>
        </w:rPr>
        <w:t>nMDS</w:t>
      </w:r>
      <w:commentRangeEnd w:id="4"/>
      <w:proofErr w:type="spellEnd"/>
      <w:r w:rsidR="00027B04" w:rsidRPr="00AF1F04">
        <w:rPr>
          <w:rStyle w:val="CommentReference"/>
          <w:rFonts w:ascii="Times" w:hAnsi="Times"/>
          <w:sz w:val="24"/>
          <w:szCs w:val="24"/>
        </w:rPr>
        <w:commentReference w:id="4"/>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F343493"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227428" w:rsidRPr="00AF1F04">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 xml:space="preserve">stable at densities just above </w:t>
      </w:r>
      <w:r w:rsidR="005B503D" w:rsidRPr="00AF1F04">
        <w:rPr>
          <w:rFonts w:ascii="Times" w:hAnsi="Times" w:cs="Times New Roman"/>
          <w:sz w:val="24"/>
          <w:szCs w:val="24"/>
        </w:rPr>
        <w:lastRenderedPageBreak/>
        <w:t>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(Northern region), </w:t>
      </w:r>
      <w:r w:rsidR="00CA3641" w:rsidRPr="00AF1F04">
        <w:rPr>
          <w:rFonts w:ascii="Times" w:hAnsi="Times" w:cs="Times New Roman"/>
          <w:sz w:val="24"/>
          <w:szCs w:val="24"/>
        </w:rPr>
        <w:t>Cape Alava</w:t>
      </w:r>
      <w:r w:rsidR="00E65C0F" w:rsidRPr="00AF1F04">
        <w:rPr>
          <w:rFonts w:ascii="Times" w:hAnsi="Times" w:cs="Times New Roman"/>
          <w:sz w:val="24"/>
          <w:szCs w:val="24"/>
        </w:rPr>
        <w:t xml:space="preserve"> (Central)</w:t>
      </w:r>
      <w:r w:rsidR="00CA3641" w:rsidRPr="00AF1F04">
        <w:rPr>
          <w:rFonts w:ascii="Times" w:hAnsi="Times" w:cs="Times New Roman"/>
          <w:sz w:val="24"/>
          <w:szCs w:val="24"/>
        </w:rPr>
        <w:t>, and</w:t>
      </w:r>
      <w:r w:rsidR="003A1E6A" w:rsidRPr="00AF1F04">
        <w:rPr>
          <w:rFonts w:ascii="Times" w:hAnsi="Times" w:cs="Times New Roman"/>
          <w:sz w:val="24"/>
          <w:szCs w:val="24"/>
        </w:rPr>
        <w:t xml:space="preserve"> Destruction Island (Southern)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26733BB2"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w:t>
      </w:r>
      <w:r w:rsidR="00863FD5" w:rsidRPr="00AF1F04">
        <w:rPr>
          <w:rFonts w:ascii="Times" w:hAnsi="Times" w:cs="Times New Roman"/>
          <w:sz w:val="24"/>
          <w:szCs w:val="24"/>
        </w:rPr>
        <w:lastRenderedPageBreak/>
        <w:t xml:space="preserve">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&lt;citation&gt;&lt;uuid&gt;91195EC7-A5E4-478B-814C-101BE2EFF17F&lt;/uuid&gt;&lt;priority&gt;0&lt;/priority&gt;&lt;publications&gt;&lt;publication&gt;&lt;publication_date&gt;99201700001200000000200000&lt;/publication_date&gt;&lt;title&gt;The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3; Pfister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612A59A9"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commentRangeStart w:id="5"/>
      <w:r w:rsidR="00911703" w:rsidRPr="00AF1F04">
        <w:rPr>
          <w:rFonts w:ascii="Times" w:hAnsi="Times" w:cs="Times New Roman"/>
          <w:sz w:val="24"/>
          <w:szCs w:val="24"/>
        </w:rPr>
        <w:t>0.056</w:t>
      </w:r>
      <w:r w:rsidR="00651A31" w:rsidRPr="00AF1F04">
        <w:rPr>
          <w:rFonts w:ascii="Times" w:hAnsi="Times" w:cs="Times New Roman"/>
          <w:sz w:val="24"/>
          <w:szCs w:val="24"/>
        </w:rPr>
        <w:t xml:space="preserve"> for 2002-</w:t>
      </w:r>
      <w:r w:rsidR="004344B0">
        <w:rPr>
          <w:rFonts w:ascii="Times" w:hAnsi="Times" w:cs="Times New Roman"/>
          <w:sz w:val="24"/>
          <w:szCs w:val="24"/>
        </w:rPr>
        <w:t>20</w:t>
      </w:r>
      <w:r w:rsidR="00651A31" w:rsidRPr="00AF1F04">
        <w:rPr>
          <w:rFonts w:ascii="Times" w:hAnsi="Times" w:cs="Times New Roman"/>
          <w:sz w:val="24"/>
          <w:szCs w:val="24"/>
        </w:rPr>
        <w:t xml:space="preserve">15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CD19C9" w:rsidRPr="00AF1F04">
        <w:rPr>
          <w:rFonts w:ascii="Times" w:hAnsi="Times" w:cs="Times New Roman"/>
          <w:sz w:val="24"/>
          <w:szCs w:val="24"/>
        </w:rPr>
        <w:t>1989-200</w:t>
      </w:r>
      <w:r w:rsidR="00675C72">
        <w:rPr>
          <w:rFonts w:ascii="Times" w:hAnsi="Times" w:cs="Times New Roman"/>
          <w:sz w:val="24"/>
          <w:szCs w:val="24"/>
        </w:rPr>
        <w:t>1</w:t>
      </w:r>
      <w:r w:rsidR="00CD19C9" w:rsidRPr="00AF1F04">
        <w:rPr>
          <w:rFonts w:ascii="Times" w:hAnsi="Times" w:cs="Times New Roman"/>
          <w:sz w:val="24"/>
          <w:szCs w:val="24"/>
        </w:rPr>
        <w:t xml:space="preserve"> </w:t>
      </w:r>
      <w:commentRangeEnd w:id="5"/>
      <w:r w:rsidR="00D323B5">
        <w:rPr>
          <w:rStyle w:val="CommentReference"/>
        </w:rPr>
        <w:commentReference w:id="5"/>
      </w:r>
      <w:r w:rsidR="00CD19C9" w:rsidRPr="00AF1F04">
        <w:rPr>
          <w:rFonts w:ascii="Times" w:hAnsi="Times" w:cs="Times New Roman"/>
          <w:sz w:val="24"/>
          <w:szCs w:val="24"/>
        </w:rPr>
        <w:t xml:space="preserve">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kelp during the earlier period (point estimate of 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lastRenderedPageBreak/>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6"/>
      <w:r w:rsidR="009B5122" w:rsidRPr="00AF1F04">
        <w:rPr>
          <w:rFonts w:ascii="Times" w:hAnsi="Times" w:cs="Times New Roman"/>
          <w:sz w:val="24"/>
          <w:szCs w:val="24"/>
        </w:rPr>
        <w:t>growth</w:t>
      </w:r>
      <w:commentRangeEnd w:id="6"/>
      <w:r w:rsidR="001C6B10" w:rsidRPr="00AF1F04">
        <w:rPr>
          <w:rStyle w:val="CommentReference"/>
          <w:rFonts w:ascii="Times" w:hAnsi="Times" w:cs="Times New Roman"/>
          <w:sz w:val="24"/>
          <w:szCs w:val="24"/>
        </w:rPr>
        <w:commentReference w:id="6"/>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two time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7"/>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7"/>
      <w:r w:rsidR="007D1754" w:rsidRPr="00AF1F04">
        <w:rPr>
          <w:rStyle w:val="CommentReference"/>
          <w:rFonts w:ascii="Times" w:hAnsi="Times" w:cs="Times New Roman"/>
          <w:sz w:val="24"/>
          <w:szCs w:val="24"/>
        </w:rPr>
        <w:commentReference w:id="7"/>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w:t>
      </w:r>
      <w:r w:rsidR="00443DCB" w:rsidRPr="00AF1F04">
        <w:rPr>
          <w:rFonts w:ascii="Times" w:eastAsiaTheme="minorEastAsia" w:hAnsi="Times" w:cs="Times New Roman"/>
          <w:sz w:val="24"/>
          <w:szCs w:val="24"/>
        </w:rPr>
        <w:lastRenderedPageBreak/>
        <w:t>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 xml:space="preserve">site standard deviation fell by 75 to 99% for our six species </w:t>
      </w:r>
      <w:r w:rsidR="00AF6161" w:rsidRPr="00AF1F04">
        <w:rPr>
          <w:rFonts w:ascii="Times" w:hAnsi="Times" w:cs="Times New Roman"/>
          <w:sz w:val="24"/>
          <w:szCs w:val="24"/>
        </w:rPr>
        <w:lastRenderedPageBreak/>
        <w:t>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67DF6E6A"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EE4E8E2-A814-4CE8-B2DB-17E29FFB60B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B11D21-CDEA-4F8C-B374-4F0D2F95C5E0&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w:t>
      </w:r>
      <w:r w:rsidR="00AB7CC6" w:rsidRPr="00AF1F04">
        <w:rPr>
          <w:rFonts w:ascii="Times" w:hAnsi="Times" w:cs="Times New Roman"/>
          <w:sz w:val="24"/>
          <w:szCs w:val="24"/>
        </w:rPr>
        <w:lastRenderedPageBreak/>
        <w:t xml:space="preserve">about the relative influence of top-down and bottom-up forcing factors in temperate coastal habitats. </w:t>
      </w:r>
    </w:p>
    <w:p w14:paraId="1B704553" w14:textId="59FFF736"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(1989,</w:t>
      </w:r>
      <w:r w:rsidR="000A2581">
        <w:rPr>
          <w:rFonts w:ascii="Times" w:hAnsi="Times" w:cs="Times New Roman"/>
          <w:sz w:val="24"/>
          <w:szCs w:val="24"/>
        </w:rPr>
        <w:t xml:space="preserve"> </w:t>
      </w:r>
      <w:r w:rsidR="003C723C" w:rsidRPr="00AF1F04">
        <w:rPr>
          <w:rFonts w:ascii="Times" w:hAnsi="Times" w:cs="Times New Roman"/>
          <w:sz w:val="24"/>
          <w:szCs w:val="24"/>
        </w:rPr>
        <w:t xml:space="preserve"> 1998</w:t>
      </w:r>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sea 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but can manifest gradually over the 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88781727-3A82-46EC-8A2D-0B94D9E922F7&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F425F6">
        <w:rPr>
          <w:rFonts w:ascii="Calibri" w:eastAsia="Calibri" w:hAnsi="Calibri" w:cs="Calibri"/>
          <w:sz w:val="24"/>
          <w:szCs w:val="24"/>
        </w:rPr>
        <w:instrText>‐</w:instrText>
      </w:r>
      <w:r w:rsidR="00F425F6">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sidRPr="00AF1F04">
        <w:rPr>
          <w:rFonts w:ascii="Times" w:hAnsi="Times" w:cs="Times New Roman"/>
          <w:sz w:val="24"/>
          <w:szCs w:val="24"/>
        </w:rPr>
        <w:fldChar w:fldCharType="separate"/>
      </w:r>
      <w:r w:rsidR="005F1089" w:rsidRPr="00AF1F04">
        <w:rPr>
          <w:rFonts w:ascii="Times" w:hAnsi="Times" w:cs="Helvetica"/>
          <w:sz w:val="24"/>
          <w:szCs w:val="24"/>
        </w:rPr>
        <w:t>(Watson &amp; Estes 2011, Kenner et al. 2013)</w:t>
      </w:r>
      <w:r w:rsidR="00C241E8" w:rsidRPr="00AF1F04">
        <w:rPr>
          <w:rFonts w:ascii="Times" w:hAnsi="Times" w:cs="Times New Roman"/>
          <w:sz w:val="24"/>
          <w:szCs w:val="24"/>
        </w:rPr>
        <w:fldChar w:fldCharType="end"/>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historical levels and those associated with shifts to non-kelp dominated states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5410FB15-780A-4C82-98F3-D4DC5C4EAEA1&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(Filbee-Dexter &amp; Scheibling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0B98154B"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C723C"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D17A72D-5959-4512-9902-0C0DC15E125B&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AF1F04">
        <w:rPr>
          <w:rFonts w:ascii="Times" w:hAnsi="Times" w:cs="Times New Roman"/>
          <w:sz w:val="24"/>
          <w:szCs w:val="24"/>
        </w:rPr>
        <w:fldChar w:fldCharType="separate"/>
      </w:r>
      <w:r w:rsidR="005F1089" w:rsidRPr="00AF1F04">
        <w:rPr>
          <w:rFonts w:ascii="Times" w:hAnsi="Times" w:cs="Helvetica"/>
          <w:sz w:val="24"/>
          <w:szCs w:val="24"/>
        </w:rPr>
        <w:t xml:space="preserve">(Mantua et al. 1997, </w:t>
      </w:r>
      <w:r w:rsidR="005F1089" w:rsidRPr="00AF1F04">
        <w:rPr>
          <w:rFonts w:ascii="Times" w:hAnsi="Times" w:cs="Helvetica"/>
          <w:sz w:val="24"/>
          <w:szCs w:val="24"/>
        </w:rPr>
        <w:lastRenderedPageBreak/>
        <w:t>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(Pfister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E1DBE6-AC0F-443C-B4C5-8A2B98A50A18&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F425F6">
        <w:rPr>
          <w:rFonts w:ascii="Calibri" w:eastAsia="Calibri" w:hAnsi="Calibri" w:cs="Calibri"/>
          <w:sz w:val="24"/>
          <w:szCs w:val="24"/>
        </w:rPr>
        <w:instrText>‐</w:instrText>
      </w:r>
      <w:r w:rsidR="00F425F6">
        <w:rPr>
          <w:rFonts w:ascii="Times" w:hAnsi="Times" w:cs="Times New Roman"/>
          <w:sz w:val="24"/>
          <w:szCs w:val="24"/>
        </w:rPr>
        <w:instrText>down and bottom</w:instrText>
      </w:r>
      <w:r w:rsidR="00F425F6">
        <w:rPr>
          <w:rFonts w:ascii="Calibri" w:eastAsia="Calibri" w:hAnsi="Calibri" w:cs="Calibri"/>
          <w:sz w:val="24"/>
          <w:szCs w:val="24"/>
        </w:rPr>
        <w:instrText>‐</w:instrText>
      </w:r>
      <w:r w:rsidR="00F425F6">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AF1F04">
        <w:rPr>
          <w:rFonts w:ascii="Times" w:hAnsi="Times" w:cs="Times New Roman"/>
          <w:sz w:val="24"/>
          <w:szCs w:val="24"/>
        </w:rPr>
        <w:fldChar w:fldCharType="separate"/>
      </w:r>
      <w:r w:rsidR="000D6CA9" w:rsidRPr="00AF1F04">
        <w:rPr>
          <w:rFonts w:ascii="Times" w:hAnsi="Times" w:cs="Times New Roman"/>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E4E8ECE-675D-4439-86D6-D9F5A33053DE&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sidRPr="00AF1F04">
        <w:rPr>
          <w:rFonts w:ascii="Times" w:hAnsi="Times" w:cs="Times New Roman"/>
          <w:sz w:val="24"/>
          <w:szCs w:val="24"/>
        </w:rPr>
        <w:fldChar w:fldCharType="separate"/>
      </w:r>
      <w:r w:rsidR="005F1089" w:rsidRPr="00AF1F04">
        <w:rPr>
          <w:rFonts w:ascii="Times" w:hAnsi="Times" w:cs="Helvetica"/>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Our study adds richness and complexity to the classic trophic cascade explanation for the dynamics of kelp forest communities in the presence of sea otters.</w:t>
      </w:r>
    </w:p>
    <w:p w14:paraId="4509C69E" w14:textId="056A7F46"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BA2A118-62BC-4F37-BAEF-1B52A3A9C860&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AF1F04">
        <w:rPr>
          <w:rFonts w:ascii="Times" w:hAnsi="Times" w:cs="Times New Roman"/>
          <w:sz w:val="24"/>
          <w:szCs w:val="24"/>
        </w:rPr>
        <w:fldChar w:fldCharType="separate"/>
      </w:r>
      <w:r w:rsidR="005F1089" w:rsidRPr="00AF1F04">
        <w:rPr>
          <w:rFonts w:ascii="Times" w:hAnsi="Times" w:cs="Helvetica"/>
          <w:sz w:val="24"/>
          <w:szCs w:val="24"/>
        </w:rPr>
        <w:t>(Arkema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lastRenderedPageBreak/>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F2BCEAE-4754-4EC9-A18F-3EA6390988FB&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AF1F04">
        <w:rPr>
          <w:rFonts w:ascii="Times" w:hAnsi="Times" w:cs="Times New Roman"/>
          <w:sz w:val="24"/>
          <w:szCs w:val="24"/>
        </w:rPr>
        <w:fldChar w:fldCharType="separate"/>
      </w:r>
      <w:r w:rsidR="003E45D4" w:rsidRPr="00AF1F04">
        <w:rPr>
          <w:rFonts w:ascii="Times" w:hAnsi="Times" w:cs="Times New Roman"/>
          <w:sz w:val="24"/>
          <w:szCs w:val="24"/>
        </w:rPr>
        <w:t>(Wilmers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3DE8C46-7B07-4A5B-8FF4-E7031F7BE756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algae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78183C80-F930-40D6-BCBF-B968D974447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8C54241-7189-426F-B59E-15A6E56C075C&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(Markel &amp; Shurin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38F727A4"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D10C6C1-6262-4395-B7A8-4E4FD86A0E63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C6722A">
        <w:rPr>
          <w:rFonts w:ascii="Times" w:hAnsi="Times" w:cs="Times"/>
          <w:sz w:val="24"/>
          <w:szCs w:val="24"/>
        </w:rPr>
        <w:t>(e.g. sea star wasting disease outbreak in 2013-4; Eisenlord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driver of observed kelp patterns.</w:t>
      </w:r>
    </w:p>
    <w:p w14:paraId="3E36CC6F" w14:textId="6F7611DD" w:rsidR="005F6C85" w:rsidRPr="00AF1F04" w:rsidRDefault="001C6750" w:rsidP="00DF3BB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Looking to the future, </w:t>
      </w:r>
      <w:r w:rsidR="005F578C" w:rsidRPr="00AF1F04">
        <w:rPr>
          <w:rFonts w:ascii="Times" w:hAnsi="Times" w:cs="Times New Roman"/>
          <w:sz w:val="24"/>
          <w:szCs w:val="24"/>
        </w:rPr>
        <w:t xml:space="preserve">sea </w:t>
      </w:r>
      <w:r w:rsidRPr="00AF1F04">
        <w:rPr>
          <w:rFonts w:ascii="Times" w:hAnsi="Times" w:cs="Times New Roman"/>
          <w:sz w:val="24"/>
          <w:szCs w:val="24"/>
        </w:rPr>
        <w:t>o</w:t>
      </w:r>
      <w:r w:rsidR="007354B3" w:rsidRPr="00AF1F04">
        <w:rPr>
          <w:rFonts w:ascii="Times" w:hAnsi="Times" w:cs="Times New Roman"/>
          <w:sz w:val="24"/>
          <w:szCs w:val="24"/>
        </w:rPr>
        <w:t xml:space="preserve">tter numbers appear to have stabilized in much of the northern </w:t>
      </w:r>
      <w:r w:rsidR="00E50496" w:rsidRPr="00AF1F04">
        <w:rPr>
          <w:rFonts w:ascii="Times" w:hAnsi="Times" w:cs="Times New Roman"/>
          <w:sz w:val="24"/>
          <w:szCs w:val="24"/>
        </w:rPr>
        <w:t xml:space="preserve">and central regions of </w:t>
      </w:r>
      <w:r w:rsidR="007354B3" w:rsidRPr="00AF1F04">
        <w:rPr>
          <w:rFonts w:ascii="Times" w:hAnsi="Times" w:cs="Times New Roman"/>
          <w:sz w:val="24"/>
          <w:szCs w:val="24"/>
        </w:rPr>
        <w:t>the OCNMS</w:t>
      </w:r>
      <w:r w:rsidRPr="00AF1F04">
        <w:rPr>
          <w:rFonts w:ascii="Times" w:hAnsi="Times" w:cs="Times New Roman"/>
          <w:sz w:val="24"/>
          <w:szCs w:val="24"/>
        </w:rPr>
        <w:t xml:space="preserve"> (Fig. 2)</w:t>
      </w:r>
      <w:r w:rsidR="007354B3" w:rsidRPr="00AF1F04">
        <w:rPr>
          <w:rFonts w:ascii="Times" w:hAnsi="Times" w:cs="Times New Roman"/>
          <w:sz w:val="24"/>
          <w:szCs w:val="24"/>
        </w:rPr>
        <w:t xml:space="preserve"> and </w:t>
      </w:r>
      <w:r w:rsidRPr="00AF1F04">
        <w:rPr>
          <w:rFonts w:ascii="Times" w:hAnsi="Times" w:cs="Times New Roman"/>
          <w:sz w:val="24"/>
          <w:szCs w:val="24"/>
        </w:rPr>
        <w:t xml:space="preserve">may be </w:t>
      </w:r>
      <w:r w:rsidR="005F578C" w:rsidRPr="00AF1F04">
        <w:rPr>
          <w:rFonts w:ascii="Times" w:hAnsi="Times" w:cs="Times New Roman"/>
          <w:sz w:val="24"/>
          <w:szCs w:val="24"/>
        </w:rPr>
        <w:t xml:space="preserve">at or near </w:t>
      </w:r>
      <w:r w:rsidR="007354B3" w:rsidRPr="00AF1F04">
        <w:rPr>
          <w:rFonts w:ascii="Times" w:hAnsi="Times" w:cs="Times New Roman"/>
          <w:sz w:val="24"/>
          <w:szCs w:val="24"/>
        </w:rPr>
        <w:t>carrying capacity</w:t>
      </w:r>
      <w:r w:rsidRPr="00AF1F04">
        <w:rPr>
          <w:rFonts w:ascii="Times" w:hAnsi="Times" w:cs="Times New Roman"/>
          <w:sz w:val="24"/>
          <w:szCs w:val="24"/>
        </w:rPr>
        <w:t xml:space="preserve"> in this </w:t>
      </w:r>
      <w:r w:rsidRPr="00AF1F04">
        <w:rPr>
          <w:rFonts w:ascii="Times" w:hAnsi="Times" w:cs="Times New Roman"/>
          <w:sz w:val="24"/>
          <w:szCs w:val="24"/>
        </w:rPr>
        <w:lastRenderedPageBreak/>
        <w:t>region</w:t>
      </w:r>
      <w:r w:rsidR="007354B3" w:rsidRPr="00AF1F04">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F1F04">
        <w:rPr>
          <w:rFonts w:ascii="Times" w:hAnsi="Times" w:cs="Times New Roman"/>
          <w:sz w:val="24"/>
          <w:szCs w:val="24"/>
        </w:rPr>
        <w:t>Rocky subtidal and kelp forest habitats support higher densities of sea otters</w:t>
      </w:r>
      <w:r w:rsidRPr="00AF1F04">
        <w:rPr>
          <w:rFonts w:ascii="Times" w:hAnsi="Times" w:cs="Times New Roman"/>
          <w:sz w:val="24"/>
          <w:szCs w:val="24"/>
        </w:rPr>
        <w:t xml:space="preserve"> in Washington</w:t>
      </w:r>
      <w:r w:rsidR="00084CDD" w:rsidRPr="00AF1F04">
        <w:rPr>
          <w:rFonts w:ascii="Times" w:hAnsi="Times" w:cs="Times New Roman"/>
          <w:sz w:val="24"/>
          <w:szCs w:val="24"/>
        </w:rPr>
        <w:t xml:space="preserve"> than either sandy</w:t>
      </w:r>
      <w:r w:rsidRPr="00AF1F04">
        <w:rPr>
          <w:rFonts w:ascii="Times" w:hAnsi="Times" w:cs="Times New Roman"/>
          <w:sz w:val="24"/>
          <w:szCs w:val="24"/>
        </w:rPr>
        <w:t xml:space="preserve"> bottom</w:t>
      </w:r>
      <w:r w:rsidR="00084CDD" w:rsidRPr="00AF1F04">
        <w:rPr>
          <w:rFonts w:ascii="Times" w:hAnsi="Times" w:cs="Times New Roman"/>
          <w:sz w:val="24"/>
          <w:szCs w:val="24"/>
        </w:rPr>
        <w:t xml:space="preserve"> or estuarine habitats </w:t>
      </w:r>
      <w:r w:rsidR="00084CDD"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084DB9AF-BFA1-452F-A2F1-F9C56E88B0C9&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AF1F04">
        <w:rPr>
          <w:rFonts w:ascii="Times" w:hAnsi="Times" w:cs="Times New Roman"/>
          <w:sz w:val="24"/>
          <w:szCs w:val="24"/>
        </w:rPr>
        <w:fldChar w:fldCharType="separate"/>
      </w:r>
      <w:r w:rsidR="00A87D5B" w:rsidRPr="00AF1F04">
        <w:rPr>
          <w:rFonts w:ascii="Times" w:hAnsi="Times" w:cs="Times New Roman"/>
          <w:sz w:val="24"/>
          <w:szCs w:val="24"/>
        </w:rPr>
        <w:t>(Laidre et al. 2001, 2002)</w:t>
      </w:r>
      <w:r w:rsidR="00084CDD" w:rsidRPr="00AF1F04">
        <w:rPr>
          <w:rFonts w:ascii="Times" w:hAnsi="Times" w:cs="Times New Roman"/>
          <w:sz w:val="24"/>
          <w:szCs w:val="24"/>
        </w:rPr>
        <w:fldChar w:fldCharType="end"/>
      </w:r>
      <w:r w:rsidRPr="00AF1F04">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F1F04">
        <w:rPr>
          <w:rFonts w:ascii="Times" w:hAnsi="Times" w:cs="Times New Roman"/>
          <w:sz w:val="24"/>
          <w:szCs w:val="24"/>
        </w:rPr>
        <w:t xml:space="preserve"> or historical surveys</w:t>
      </w:r>
      <w:r w:rsidRPr="00AF1F04">
        <w:rPr>
          <w:rFonts w:ascii="Times" w:hAnsi="Times" w:cs="Times New Roman"/>
          <w:sz w:val="24"/>
          <w:szCs w:val="24"/>
        </w:rPr>
        <w:t>. Furthermore,</w:t>
      </w:r>
      <w:r w:rsidR="00084CDD" w:rsidRPr="00AF1F04">
        <w:rPr>
          <w:rFonts w:ascii="Times" w:hAnsi="Times" w:cs="Times New Roman"/>
          <w:sz w:val="24"/>
          <w:szCs w:val="24"/>
        </w:rPr>
        <w:t xml:space="preserve"> </w:t>
      </w:r>
      <w:r w:rsidRPr="00AF1F04">
        <w:rPr>
          <w:rFonts w:ascii="Times" w:hAnsi="Times" w:cs="Times New Roman"/>
          <w:sz w:val="24"/>
          <w:szCs w:val="24"/>
        </w:rPr>
        <w:t>w</w:t>
      </w:r>
      <w:r w:rsidR="007354B3" w:rsidRPr="00AF1F04">
        <w:rPr>
          <w:rFonts w:ascii="Times" w:hAnsi="Times" w:cs="Times New Roman"/>
          <w:sz w:val="24"/>
          <w:szCs w:val="24"/>
        </w:rPr>
        <w:t>e note that the abundance of sea otters in 2015</w:t>
      </w:r>
      <w:r w:rsidR="003B4A86">
        <w:rPr>
          <w:rFonts w:ascii="Times" w:hAnsi="Times" w:cs="Times New Roman"/>
          <w:sz w:val="24"/>
          <w:szCs w:val="24"/>
        </w:rPr>
        <w:t xml:space="preserve"> (</w:t>
      </w:r>
      <w:r w:rsidR="003B4A86" w:rsidRPr="00D37893">
        <w:rPr>
          <w:rFonts w:ascii="Times" w:hAnsi="Times" w:cs="Times New Roman"/>
          <w:i/>
          <w:sz w:val="24"/>
          <w:szCs w:val="24"/>
        </w:rPr>
        <w:t>n</w:t>
      </w:r>
      <w:r w:rsidR="003B4A86">
        <w:rPr>
          <w:rFonts w:ascii="Times" w:hAnsi="Times" w:cs="Times New Roman"/>
          <w:sz w:val="24"/>
          <w:szCs w:val="24"/>
        </w:rPr>
        <w:t xml:space="preserve"> &gt; 1400)</w:t>
      </w:r>
      <w:r w:rsidR="007354B3" w:rsidRPr="00AF1F04">
        <w:rPr>
          <w:rFonts w:ascii="Times" w:hAnsi="Times" w:cs="Times New Roman"/>
          <w:sz w:val="24"/>
          <w:szCs w:val="24"/>
        </w:rPr>
        <w:t xml:space="preserve"> is substantially above the published estimates of carrying capacity for the Washington outer coast</w:t>
      </w:r>
      <w:r w:rsidR="00763B05" w:rsidRPr="00AF1F04">
        <w:rPr>
          <w:rFonts w:ascii="Times" w:hAnsi="Times" w:cs="Times New Roman"/>
          <w:sz w:val="24"/>
          <w:szCs w:val="24"/>
        </w:rPr>
        <w:t xml:space="preserve"> (922 to 1189; </w:t>
      </w:r>
      <w:proofErr w:type="spellStart"/>
      <w:r w:rsidR="00763B05" w:rsidRPr="00AF1F04">
        <w:rPr>
          <w:rFonts w:ascii="Times" w:hAnsi="Times" w:cs="Times New Roman"/>
          <w:sz w:val="24"/>
          <w:szCs w:val="24"/>
        </w:rPr>
        <w:t>Laidre</w:t>
      </w:r>
      <w:proofErr w:type="spellEnd"/>
      <w:r w:rsidR="00763B05" w:rsidRPr="00AF1F04">
        <w:rPr>
          <w:rFonts w:ascii="Times" w:hAnsi="Times" w:cs="Times New Roman"/>
          <w:sz w:val="24"/>
          <w:szCs w:val="24"/>
        </w:rPr>
        <w:t xml:space="preserve"> et al. 2002)</w:t>
      </w:r>
      <w:r w:rsidR="007354B3" w:rsidRPr="00AF1F04">
        <w:rPr>
          <w:rFonts w:ascii="Times" w:hAnsi="Times" w:cs="Times New Roman"/>
          <w:sz w:val="24"/>
          <w:szCs w:val="24"/>
        </w:rPr>
        <w:t>, suggesting that either the carrying capacity of otters needs to be revis</w:t>
      </w:r>
      <w:r w:rsidRPr="00AF1F04">
        <w:rPr>
          <w:rFonts w:ascii="Times" w:hAnsi="Times" w:cs="Times New Roman"/>
          <w:sz w:val="24"/>
          <w:szCs w:val="24"/>
        </w:rPr>
        <w:t>i</w:t>
      </w:r>
      <w:r w:rsidR="007354B3" w:rsidRPr="00AF1F04">
        <w:rPr>
          <w:rFonts w:ascii="Times" w:hAnsi="Times" w:cs="Times New Roman"/>
          <w:sz w:val="24"/>
          <w:szCs w:val="24"/>
        </w:rPr>
        <w:t>ted or</w:t>
      </w:r>
      <w:r w:rsidRPr="00AF1F04">
        <w:rPr>
          <w:rFonts w:ascii="Times" w:hAnsi="Times" w:cs="Times New Roman"/>
          <w:sz w:val="24"/>
          <w:szCs w:val="24"/>
        </w:rPr>
        <w:t>,</w:t>
      </w:r>
      <w:r w:rsidR="007354B3" w:rsidRPr="00AF1F04">
        <w:rPr>
          <w:rFonts w:ascii="Times" w:hAnsi="Times" w:cs="Times New Roman"/>
          <w:sz w:val="24"/>
          <w:szCs w:val="24"/>
        </w:rPr>
        <w:t xml:space="preserve"> </w:t>
      </w:r>
      <w:r w:rsidRPr="00AF1F04">
        <w:rPr>
          <w:rFonts w:ascii="Times" w:hAnsi="Times" w:cs="Times New Roman"/>
          <w:sz w:val="24"/>
          <w:szCs w:val="24"/>
        </w:rPr>
        <w:t xml:space="preserve">if </w:t>
      </w:r>
      <w:r w:rsidR="00C12030">
        <w:rPr>
          <w:rFonts w:ascii="Times" w:hAnsi="Times" w:cs="Times New Roman"/>
          <w:sz w:val="24"/>
          <w:szCs w:val="24"/>
        </w:rPr>
        <w:t>carrying capacity</w:t>
      </w:r>
      <w:r w:rsidRPr="00AF1F04">
        <w:rPr>
          <w:rFonts w:ascii="Times" w:hAnsi="Times" w:cs="Times New Roman"/>
          <w:sz w:val="24"/>
          <w:szCs w:val="24"/>
        </w:rPr>
        <w:t xml:space="preserve"> estimates are correct, </w:t>
      </w:r>
      <w:r w:rsidR="007354B3" w:rsidRPr="00AF1F04">
        <w:rPr>
          <w:rFonts w:ascii="Times" w:hAnsi="Times" w:cs="Times New Roman"/>
          <w:sz w:val="24"/>
          <w:szCs w:val="24"/>
        </w:rPr>
        <w:t xml:space="preserve">the population </w:t>
      </w:r>
      <w:r w:rsidR="00763B05" w:rsidRPr="00AF1F04">
        <w:rPr>
          <w:rFonts w:ascii="Times" w:hAnsi="Times" w:cs="Times New Roman"/>
          <w:sz w:val="24"/>
          <w:szCs w:val="24"/>
        </w:rPr>
        <w:t xml:space="preserve">is </w:t>
      </w:r>
      <w:r w:rsidRPr="00AF1F04">
        <w:rPr>
          <w:rFonts w:ascii="Times" w:hAnsi="Times" w:cs="Times New Roman"/>
          <w:sz w:val="24"/>
          <w:szCs w:val="24"/>
        </w:rPr>
        <w:t xml:space="preserve">predicted to </w:t>
      </w:r>
      <w:r w:rsidR="007354B3" w:rsidRPr="00AF1F04">
        <w:rPr>
          <w:rFonts w:ascii="Times" w:hAnsi="Times" w:cs="Times New Roman"/>
          <w:sz w:val="24"/>
          <w:szCs w:val="24"/>
        </w:rPr>
        <w:t>decline in the coming years.</w:t>
      </w:r>
    </w:p>
    <w:p w14:paraId="220732BB" w14:textId="5C4B1580" w:rsidR="001110EE" w:rsidRPr="00AF4296" w:rsidRDefault="00964CE9" w:rsidP="00F12E0E">
      <w:pPr>
        <w:spacing w:after="0" w:line="480" w:lineRule="auto"/>
        <w:ind w:firstLine="720"/>
        <w:rPr>
          <w:rFonts w:ascii="Times" w:hAnsi="Times" w:cs="Times New Roman"/>
          <w:b/>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http://www.msp.wa.gov/wp-content/uploads/2017/draft_MSP_and_appendices.pdf</w:t>
      </w:r>
      <w:r w:rsidR="00736D3B">
        <w:rPr>
          <w:rFonts w:ascii="Times" w:hAnsi="Times" w:cs="Times New Roman"/>
          <w:sz w:val="24"/>
          <w:szCs w:val="24"/>
        </w:rPr>
        <w:t>)—and the federal level, as practiced by the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apparent decoupling poses a challenge to spatial management of marine resources in the area because the new prevalent mechanisms must be identified in order to anticipate further change </w:t>
      </w:r>
      <w:r w:rsidR="00721BAC">
        <w:rPr>
          <w:rFonts w:ascii="Times" w:hAnsi="Times" w:cs="Times New Roman"/>
          <w:sz w:val="24"/>
          <w:szCs w:val="24"/>
        </w:rPr>
        <w:lastRenderedPageBreak/>
        <w:t>and understand how management acti</w:t>
      </w:r>
      <w:bookmarkStart w:id="8" w:name="_GoBack"/>
      <w:bookmarkEnd w:id="8"/>
      <w:r w:rsidR="00721BAC">
        <w:rPr>
          <w:rFonts w:ascii="Times" w:hAnsi="Times" w:cs="Times New Roman"/>
          <w:sz w:val="24"/>
          <w:szCs w:val="24"/>
        </w:rPr>
        <w:t xml:space="preserve">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F425F6">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E9312BED-392C-444C-A53D-FA2CE0DC60C7&lt;/uuid&gt;&lt;priority&gt;28&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F425F6">
        <w:rPr>
          <w:rFonts w:ascii="Times" w:hAnsi="Times" w:cs="Times New Roman"/>
          <w:sz w:val="24"/>
          <w:szCs w:val="24"/>
        </w:rPr>
        <w:fldChar w:fldCharType="separate"/>
      </w:r>
      <w:r w:rsidR="00F425F6">
        <w:rPr>
          <w:rFonts w:ascii="Times" w:hAnsi="Times" w:cs="Times"/>
          <w:sz w:val="24"/>
          <w:szCs w:val="24"/>
        </w:rPr>
        <w:t>(Watson &amp; Estes 2011, Wilmers et al. 2012)</w:t>
      </w:r>
      <w:r w:rsidR="00F425F6">
        <w:rPr>
          <w:rFonts w:ascii="Times" w:hAnsi="Times" w:cs="Times New Roman"/>
          <w:sz w:val="24"/>
          <w:szCs w:val="24"/>
        </w:rPr>
        <w:fldChar w:fldCharType="end"/>
      </w:r>
      <w:r w:rsidR="00A01672">
        <w:rPr>
          <w:rFonts w:ascii="Times" w:hAnsi="Times" w:cs="Times New Roman"/>
          <w:sz w:val="24"/>
          <w:szCs w:val="24"/>
        </w:rPr>
        <w:t xml:space="preserve">. Our work suggests that their keystone effect on kelp forests has diminished over time, and also that </w:t>
      </w:r>
      <w:commentRangeStart w:id="9"/>
      <w:r w:rsidR="00A01672">
        <w:rPr>
          <w:rFonts w:ascii="Times" w:hAnsi="Times" w:cs="Times New Roman"/>
          <w:sz w:val="24"/>
          <w:szCs w:val="24"/>
        </w:rPr>
        <w:t xml:space="preserve">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 xml:space="preserve">their tremendous predatory demands are impacting other habitats </w:t>
      </w:r>
      <w:commentRangeEnd w:id="9"/>
      <w:r w:rsidR="00374DE2">
        <w:rPr>
          <w:rStyle w:val="CommentReference"/>
        </w:rPr>
        <w:commentReference w:id="9"/>
      </w:r>
      <w:r w:rsidR="00FA1478">
        <w:rPr>
          <w:rFonts w:ascii="Times" w:hAnsi="Times" w:cs="Times New Roman"/>
          <w:sz w:val="24"/>
          <w:szCs w:val="24"/>
        </w:rPr>
        <w:t>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10"/>
      <w:r w:rsidR="00AF4296">
        <w:rPr>
          <w:rFonts w:ascii="Times" w:hAnsi="Times" w:cs="Times New Roman"/>
          <w:sz w:val="24"/>
          <w:szCs w:val="24"/>
        </w:rPr>
        <w:t>here</w:t>
      </w:r>
      <w:commentRangeEnd w:id="10"/>
      <w:r w:rsidR="00AF4296">
        <w:rPr>
          <w:rStyle w:val="CommentReference"/>
        </w:rPr>
        <w:commentReference w:id="10"/>
      </w:r>
      <w:r w:rsidR="00AF4296">
        <w:rPr>
          <w:rFonts w:ascii="Times" w:hAnsi="Times" w:cs="Times New Roman"/>
          <w:sz w:val="24"/>
          <w:szCs w:val="24"/>
        </w:rPr>
        <w:t>.</w:t>
      </w: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60F90759"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Helen Ba</w:t>
      </w:r>
      <w:r w:rsidR="00AC3C22" w:rsidRPr="00AF1F04">
        <w:rPr>
          <w:rFonts w:ascii="Times" w:hAnsi="Times" w:cs="Times New Roman"/>
          <w:sz w:val="24"/>
          <w:szCs w:val="24"/>
          <w:highlight w:val="yellow"/>
        </w:rPr>
        <w:t xml:space="preserve">rry at </w:t>
      </w:r>
      <w:r w:rsidR="005B71FA" w:rsidRPr="00AF1F04">
        <w:rPr>
          <w:rFonts w:ascii="Times" w:hAnsi="Times" w:cs="Times New Roman"/>
          <w:sz w:val="24"/>
          <w:szCs w:val="24"/>
          <w:highlight w:val="yellow"/>
        </w:rPr>
        <w:t xml:space="preserve">Washington </w:t>
      </w:r>
      <w:r w:rsidR="00AC3C22" w:rsidRPr="00AF1F04">
        <w:rPr>
          <w:rFonts w:ascii="Times" w:hAnsi="Times" w:cs="Times New Roman"/>
          <w:sz w:val="24"/>
          <w:szCs w:val="24"/>
          <w:highlight w:val="yellow"/>
        </w:rPr>
        <w:t>Department of Natural Resources</w:t>
      </w:r>
      <w:r w:rsidR="005B71FA" w:rsidRPr="00AF1F04">
        <w:rPr>
          <w:rFonts w:ascii="Times" w:hAnsi="Times" w:cs="Times New Roman"/>
          <w:sz w:val="24"/>
          <w:szCs w:val="24"/>
          <w:highlight w:val="yellow"/>
        </w:rPr>
        <w:t xml:space="preserve"> provided data </w:t>
      </w:r>
      <w:r w:rsidR="00AC3C22" w:rsidRPr="00AF1F04">
        <w:rPr>
          <w:rFonts w:ascii="Times" w:hAnsi="Times" w:cs="Times New Roman"/>
          <w:sz w:val="24"/>
          <w:szCs w:val="24"/>
          <w:highlight w:val="yellow"/>
        </w:rPr>
        <w:t xml:space="preserve">and guidance on </w:t>
      </w:r>
      <w:r w:rsidR="005B71FA" w:rsidRPr="00AF1F04">
        <w:rPr>
          <w:rFonts w:ascii="Times" w:hAnsi="Times" w:cs="Times New Roman"/>
          <w:sz w:val="24"/>
          <w:szCs w:val="24"/>
          <w:highlight w:val="yellow"/>
        </w:rPr>
        <w:t xml:space="preserve">kelp canopy aerial surveys. Cathy Pfister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11"/>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11"/>
      <w:r w:rsidR="00D54C0B">
        <w:rPr>
          <w:rStyle w:val="CommentReference"/>
        </w:rPr>
        <w:commentReference w:id="11"/>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76EFAFE0" w14:textId="4C17F23E" w:rsidR="000C6B87" w:rsidRPr="00AF1F04" w:rsidRDefault="00F5754D" w:rsidP="00F425F6">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commentRangeStart w:id="12"/>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commentRangeEnd w:id="12"/>
      <w:r w:rsidR="00CA371A">
        <w:rPr>
          <w:rStyle w:val="CommentReference"/>
        </w:rPr>
        <w:commentReference w:id="12"/>
      </w:r>
    </w:p>
    <w:p w14:paraId="07AA1B6F" w14:textId="0B428293" w:rsidR="00220681" w:rsidRPr="00AF1F04" w:rsidRDefault="00167CFD" w:rsidP="00301736">
      <w:pPr>
        <w:spacing w:after="0" w:line="240" w:lineRule="auto"/>
        <w:rPr>
          <w:rFonts w:ascii="Times" w:hAnsi="Times" w:cs="Times New Roman"/>
          <w:sz w:val="24"/>
          <w:szCs w:val="24"/>
        </w:rPr>
      </w:pPr>
      <w:commentRangeStart w:id="13"/>
      <w:r w:rsidRPr="00AF1F04">
        <w:rPr>
          <w:rFonts w:ascii="Times" w:hAnsi="Times" w:cs="Times New Roman"/>
          <w:sz w:val="24"/>
          <w:szCs w:val="24"/>
        </w:rPr>
        <w:t>Fig</w:t>
      </w:r>
      <w:r w:rsidR="00220681" w:rsidRPr="00AF1F04">
        <w:rPr>
          <w:rFonts w:ascii="Times" w:hAnsi="Times" w:cs="Times New Roman"/>
          <w:sz w:val="24"/>
          <w:szCs w:val="24"/>
        </w:rPr>
        <w:t>ure 2</w:t>
      </w:r>
      <w:commentRangeEnd w:id="13"/>
      <w:r w:rsidR="004F2D5F">
        <w:rPr>
          <w:rStyle w:val="CommentReference"/>
        </w:rPr>
        <w:commentReference w:id="13"/>
      </w:r>
      <w:r w:rsidR="00220681" w:rsidRPr="00AF1F04">
        <w:rPr>
          <w:rFonts w:ascii="Times" w:hAnsi="Times" w:cs="Times New Roman"/>
          <w:sz w:val="24"/>
          <w:szCs w:val="24"/>
        </w:rPr>
        <w:t xml:space="preserve">: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commentRangeStart w:id="14"/>
      <w:r w:rsidRPr="00AF1F04">
        <w:rPr>
          <w:rFonts w:ascii="Times" w:hAnsi="Times" w:cs="Times New Roman"/>
          <w:sz w:val="24"/>
          <w:szCs w:val="24"/>
        </w:rPr>
        <w:t>Figure 3</w:t>
      </w:r>
      <w:commentRangeEnd w:id="14"/>
      <w:r w:rsidR="00600E0E">
        <w:rPr>
          <w:rStyle w:val="CommentReference"/>
        </w:rPr>
        <w:commentReference w:id="14"/>
      </w:r>
      <w:r w:rsidRPr="00AF1F04">
        <w:rPr>
          <w:rFonts w:ascii="Times" w:hAnsi="Times" w:cs="Times New Roman"/>
          <w:sz w:val="24"/>
          <w:szCs w:val="24"/>
        </w:rPr>
        <w:t xml:space="preserve">.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15"/>
      </w:r>
      <w:r w:rsidR="00CA371A">
        <w:rPr>
          <w:rStyle w:val="CommentReference"/>
        </w:rPr>
        <w:commentReference w:id="16"/>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17"/>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17"/>
      <w:r w:rsidR="009D4EAF" w:rsidRPr="00AF1F04">
        <w:rPr>
          <w:rStyle w:val="CommentReference"/>
          <w:rFonts w:ascii="Times" w:hAnsi="Times"/>
          <w:sz w:val="24"/>
          <w:szCs w:val="24"/>
        </w:rPr>
        <w:commentReference w:id="17"/>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AF1F04" w:rsidRDefault="00BC5FE5" w:rsidP="00C63B3A">
      <w:pPr>
        <w:rPr>
          <w:rFonts w:ascii="Times" w:hAnsi="Times" w:cs="Times New Roman"/>
          <w:sz w:val="24"/>
          <w:szCs w:val="24"/>
        </w:rPr>
      </w:pPr>
      <w:commentRangeStart w:id="18"/>
      <w:r w:rsidRPr="00AF1F04">
        <w:rPr>
          <w:rFonts w:ascii="Times" w:hAnsi="Times" w:cs="Times New Roman"/>
          <w:sz w:val="24"/>
          <w:szCs w:val="24"/>
        </w:rPr>
        <w:t>Figure 7</w:t>
      </w:r>
      <w:commentRangeEnd w:id="18"/>
      <w:r w:rsidR="00A11967">
        <w:rPr>
          <w:rStyle w:val="CommentReference"/>
        </w:rPr>
        <w:commentReference w:id="18"/>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w:t>
      </w:r>
      <w:r w:rsidR="00F24E1E">
        <w:rPr>
          <w:rFonts w:ascii="Times" w:hAnsi="Times" w:cs="Times New Roman"/>
          <w:sz w:val="24"/>
          <w:szCs w:val="24"/>
        </w:rPr>
        <w:t xml:space="preserve">e primary otter range in 1987. </w:t>
      </w:r>
      <w:r w:rsidR="00C63B3A" w:rsidRPr="00AF1F04">
        <w:rPr>
          <w:rFonts w:ascii="Times" w:hAnsi="Times" w:cs="Times New Roman"/>
          <w:sz w:val="24"/>
          <w:szCs w:val="24"/>
        </w:rPr>
        <w:t xml:space="preserve">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lastRenderedPageBreak/>
        <w:t>Figure S1. 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5449EF47" w14:textId="77777777" w:rsidR="00C12030"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F1F04">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(2014) "Washington State floating kelp inventory of the Strait of Juan de Fuca and outer coast"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 State Department of Natural Resources, Olympia, WA. URL https://fortress.wa.gov/dnr/adminsa/gisdata/datadownload/kelp_canopy_strait_coast.zip Accessed: 2 March 2017.</w:t>
      </w:r>
    </w:p>
    <w:p w14:paraId="2ED113D5"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 State Department of Natural Resources, Olympia, WA. URL http://data-wadnr.opendata.arcgis.com/datasets/kelp-monitoring-olympic-peninsula Accessed: 1 September 2017.</w:t>
      </w:r>
    </w:p>
    <w:p w14:paraId="7EDD27D0" w14:textId="77777777" w:rsidR="00AF1F04" w:rsidRPr="00AF1F04" w:rsidRDefault="00AF1F04"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32E2D8E9" w14:textId="77777777" w:rsidR="00F425F6"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r w:rsidR="00F425F6">
        <w:rPr>
          <w:rFonts w:ascii="Times" w:hAnsi="Times" w:cs="Times"/>
          <w:sz w:val="24"/>
          <w:szCs w:val="24"/>
        </w:rPr>
        <w:t>Arkema KK, Reed DC, Schroeter SC (2009) Direct and indirect effects of giant kelp determine benthic community structure and dynamics. Ecology Letters 90:3126–3137</w:t>
      </w:r>
    </w:p>
    <w:p w14:paraId="43A833DE"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 TW, Cavanaugh KC, Reed DC, Siegel DA (2015) Geographical variability in the controls of giant kelp biomass dynamics. Journal of Biogeography 42:2010–2021</w:t>
      </w:r>
    </w:p>
    <w:p w14:paraId="26DAA198"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Bellwood DR, Hughes TP, Hoey AS (2006) Sleeping functional group drives coral-reef recovery. Current Biology 16:2434–2439</w:t>
      </w:r>
    </w:p>
    <w:p w14:paraId="2C7604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46A342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Filbee-Dexter K, Scheibling RE (2014) Sea urchin barrens as alternative stable states of collapsed kelp ecosystems. Mar Ecol Prog Ser 495:1–25</w:t>
      </w:r>
    </w:p>
    <w:p w14:paraId="0042D48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Hughes BB, Eby R, Van Dyke E, Tinker MT, Marks CI, Johnson KS, Wasson K (2013) Recovery of a top predator mediates negative eutrophic effects on seagrass. Proceedings of the National Academy of Sciences 110:15313–15318</w:t>
      </w:r>
    </w:p>
    <w:p w14:paraId="1EDEF59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Kenner MC, Estes JA, Tinker MT, Bodkin JL, Cowen RK, Harrold C, Hatfield BB, Novak M, Rassweiler A, Reed DC (2013) A multi</w:t>
      </w:r>
      <w:r>
        <w:rPr>
          <w:rFonts w:ascii="Calibri" w:eastAsia="Calibri" w:hAnsi="Calibri" w:cs="Calibri"/>
          <w:sz w:val="24"/>
          <w:szCs w:val="24"/>
        </w:rPr>
        <w:t>‐</w:t>
      </w:r>
      <w:r>
        <w:rPr>
          <w:rFonts w:ascii="Times" w:hAnsi="Times" w:cs="Times"/>
          <w:sz w:val="24"/>
          <w:szCs w:val="24"/>
        </w:rPr>
        <w:t>decade time series of kelp forest community structure at San Nicolas Island, California (USA). Ecology Letters 94:2654–2654</w:t>
      </w:r>
    </w:p>
    <w:p w14:paraId="6A7F5E9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Kvitek RG, Shull D, Canestro D, Bowlby EC, Troutman BL (1989) Sea otters and benthic prey communities in Washington state. Marine Mammal Science 5:266–280</w:t>
      </w:r>
    </w:p>
    <w:p w14:paraId="335CC7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Laidre KL, Jameson RJ, Demaster DP (2001) An estimation of carrying capacity for sea otters along the California coast. Marine Mammal Science 17:294–309</w:t>
      </w:r>
    </w:p>
    <w:p w14:paraId="096A1AD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Laidre KL, Jameson RJ, Jeffries SJ, Hobbs RC, Bowlby CE, VanBlaricom GR (2002) Estimates of carrying capacity for sea otters in Washington state. Wildlife Society Bulletin 30:1172–1181</w:t>
      </w:r>
    </w:p>
    <w:p w14:paraId="46940D8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Legendre P, Borcard D, Peres-Neto PR (2005) ANALYZING BETA DIVERSITY: PARTITIONING THE SPATIAL VARIATION OF COMMUNITY COMPOSITION DATA. Ecological Monographs 75:435–450</w:t>
      </w:r>
    </w:p>
    <w:p w14:paraId="38D8F8EC"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76D244A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 Hare S, Zhang Y, Wallace J, Francis R (1997) A Pacific interdecadal climate oscillation with impacts on salmon production. Bulletin of the American Meteorological Society 78:1069–1079</w:t>
      </w:r>
    </w:p>
    <w:p w14:paraId="7B9FDEF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3F392A4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Markel RW, Shurin JB (2015) Indirect effects of sea otters on rockfish (Sebastes spp.) in giant kelp forests. Ecology Letters 96:2877–2890</w:t>
      </w:r>
    </w:p>
    <w:p w14:paraId="0F16E3F2"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Petraitis PS, Methratta ET, Rhile EC, Vidargas NA, Dudgeon SR Experimental confirmation of multiple community states in a marine ecosystem. Oecologia 161:139–148</w:t>
      </w:r>
    </w:p>
    <w:p w14:paraId="7C3376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Pfister CA, Berry HD, Mumford T (2017) The dynamics of kelp forests in the Northeast Pacific Ocean and the relationship with environmental drivers. J Ecology In Press</w:t>
      </w:r>
    </w:p>
    <w:p w14:paraId="5D5DD5A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73D9F753"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Reed DC, Rassweiler A, Carr MH, Cavanaugh KC, Malone DP, Siegel DA (2011) Wave disturbance overwhelms top</w:t>
      </w:r>
      <w:r>
        <w:rPr>
          <w:rFonts w:ascii="Calibri" w:eastAsia="Calibri" w:hAnsi="Calibri" w:cs="Calibri"/>
          <w:sz w:val="24"/>
          <w:szCs w:val="24"/>
        </w:rPr>
        <w:t>‐</w:t>
      </w:r>
      <w:r>
        <w:rPr>
          <w:rFonts w:ascii="Times" w:hAnsi="Times" w:cs="Times"/>
          <w:sz w:val="24"/>
          <w:szCs w:val="24"/>
        </w:rPr>
        <w:t>down and bottom</w:t>
      </w:r>
      <w:r>
        <w:rPr>
          <w:rFonts w:ascii="Calibri" w:eastAsia="Calibri" w:hAnsi="Calibri" w:cs="Calibri"/>
          <w:sz w:val="24"/>
          <w:szCs w:val="24"/>
        </w:rPr>
        <w:t>‐</w:t>
      </w:r>
      <w:r>
        <w:rPr>
          <w:rFonts w:ascii="Times" w:hAnsi="Times" w:cs="Times"/>
          <w:sz w:val="24"/>
          <w:szCs w:val="24"/>
        </w:rPr>
        <w:t>up control of primary production in California kelp forests. Ecology Letters 92:2108–2116</w:t>
      </w:r>
    </w:p>
    <w:p w14:paraId="0BF229E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Sergio F, Schmitz OJ, Krebs CJ, Holt RD, Heithaus MR, Wirsing AJ, Ripple WJ, Ritchie E, Ainley D, Oro D, Jhala Y, Hiraldo F, Korpimäki E (2014) Towards a cohesive, holistic view of top predation: a definition, synthesis and perspective. Oikos 123:1234–1243</w:t>
      </w:r>
    </w:p>
    <w:p w14:paraId="643F763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Stier AC, Samhouri JF, Novak M, Marshall KN, Ward EJ, Holt RD, Levin PS (2016) Ecosystem context and historical contingency in apex predator recoveries. Science Advances 2:e1501769</w:t>
      </w:r>
    </w:p>
    <w:p w14:paraId="71A5EA66"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Walker KA, Davis JW, Duffield DA (2008) Activity Budgets and Prey Consumption of Sea Otters (&lt;I&gt;Enhydra lutris kenyoni&lt;/I&gt;) in Washington. Aquatic Mammals 34:393–401</w:t>
      </w:r>
    </w:p>
    <w:p w14:paraId="051E388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Watson J, Estes JA (2011) Stability, resilience, and phase shifts in rocky subtidal communities along the west coast of Vancouver Island, Canada. Ecological Monographs 81:215–239</w:t>
      </w:r>
    </w:p>
    <w:p w14:paraId="736B550D"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26C8FE70" w:rsidR="00F55396" w:rsidRPr="00AF1F04"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at  44.617822°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lastRenderedPageBreak/>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600E0E" w:rsidP="003A6675">
      <w:pPr>
        <w:pStyle w:val="NormalWeb"/>
        <w:numPr>
          <w:ilvl w:val="1"/>
          <w:numId w:val="7"/>
        </w:numPr>
        <w:spacing w:before="0" w:beforeAutospacing="0" w:after="0" w:afterAutospacing="0"/>
        <w:textAlignment w:val="baseline"/>
        <w:rPr>
          <w:rFonts w:ascii="Times" w:hAnsi="Times"/>
          <w:color w:val="000000"/>
        </w:rPr>
      </w:pPr>
      <w:hyperlink r:id="rId19"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600E0E"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sum the “&lt;6 or (blank)” and “ &gt;356”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12CB281D"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BERRY, HELEN (DNR)" w:date="2018-01-16T11:27:00Z" w:initials="BH(">
    <w:p w14:paraId="17449A5C" w14:textId="0719F2DB" w:rsidR="00600E0E" w:rsidRDefault="00600E0E">
      <w:pPr>
        <w:pStyle w:val="CommentText"/>
      </w:pPr>
      <w:r>
        <w:rPr>
          <w:rStyle w:val="CommentReference"/>
        </w:rPr>
        <w:annotationRef/>
      </w:r>
      <w:r>
        <w:t>This statement really caught my attention, then I didn’t see it addressed directly in the results/discussion. Recovery of which benthic grazers? I think that the results rule out of this possibility (results report large declines in mean densities of inverts and in spatial variability of invertebrate densities.)</w:t>
      </w:r>
    </w:p>
  </w:comment>
  <w:comment w:id="2" w:author="BERRY, HELEN (DNR)" w:date="2018-01-18T17:26:00Z" w:initials="BH(">
    <w:p w14:paraId="31107507" w14:textId="6170004D" w:rsidR="00600E0E" w:rsidRDefault="00600E0E">
      <w:pPr>
        <w:pStyle w:val="CommentText"/>
      </w:pPr>
      <w:r>
        <w:rPr>
          <w:rStyle w:val="CommentReference"/>
        </w:rPr>
        <w:annotationRef/>
      </w:r>
      <w:r>
        <w:t xml:space="preserve">Did you re-survey the algae percent cover data? I’m thinking ‘no’. </w:t>
      </w:r>
    </w:p>
  </w:comment>
  <w:comment w:id="3" w:author="Ole Shelton" w:date="2017-10-30T09:47:00Z" w:initials="AOS">
    <w:p w14:paraId="4BC664E6" w14:textId="0DA0DFC4" w:rsidR="00600E0E" w:rsidRDefault="00600E0E" w:rsidP="008332EF">
      <w:pPr>
        <w:pStyle w:val="CommentText"/>
      </w:pPr>
      <w:r>
        <w:rPr>
          <w:rStyle w:val="CommentReference"/>
        </w:rPr>
        <w:annotationRef/>
      </w:r>
      <w:r>
        <w:t>Need to see if Jesse has a pub that we can cite or how best to reference this info.</w:t>
      </w:r>
    </w:p>
    <w:p w14:paraId="4E2C8612" w14:textId="77777777" w:rsidR="00600E0E" w:rsidRDefault="00600E0E" w:rsidP="008332EF">
      <w:pPr>
        <w:pStyle w:val="CommentText"/>
      </w:pPr>
    </w:p>
    <w:p w14:paraId="6CC736BC" w14:textId="77777777" w:rsidR="00600E0E" w:rsidRDefault="00600E0E" w:rsidP="008332EF">
      <w:pPr>
        <w:pStyle w:val="CommentText"/>
      </w:pPr>
    </w:p>
  </w:comment>
  <w:comment w:id="4" w:author="Ole Shelton" w:date="2018-01-03T11:08:00Z" w:initials="AOS">
    <w:p w14:paraId="336B377E" w14:textId="04FEE40B" w:rsidR="00600E0E" w:rsidRDefault="00600E0E" w:rsidP="00027B04">
      <w:pPr>
        <w:pStyle w:val="CommentText"/>
      </w:pPr>
      <w:r>
        <w:t>NICK T:</w:t>
      </w:r>
    </w:p>
    <w:p w14:paraId="684E936A" w14:textId="28D2CF7E" w:rsidR="00600E0E" w:rsidRDefault="00600E0E"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600E0E" w:rsidRDefault="00600E0E" w:rsidP="00027B04">
      <w:pPr>
        <w:pStyle w:val="CommentText"/>
      </w:pPr>
    </w:p>
    <w:p w14:paraId="4EE430E8" w14:textId="77777777" w:rsidR="00600E0E" w:rsidRDefault="00600E0E" w:rsidP="00027B04">
      <w:pPr>
        <w:pStyle w:val="CommentText"/>
      </w:pPr>
      <w:r>
        <w:t>I forget the function name in R, but I can look it up.</w:t>
      </w:r>
    </w:p>
    <w:p w14:paraId="67BF9240" w14:textId="77777777" w:rsidR="00600E0E" w:rsidRDefault="00600E0E" w:rsidP="00027B04">
      <w:pPr>
        <w:pStyle w:val="CommentText"/>
      </w:pPr>
    </w:p>
    <w:p w14:paraId="4F0B483E" w14:textId="5093D980" w:rsidR="00600E0E" w:rsidRDefault="00600E0E" w:rsidP="00027B04">
      <w:pPr>
        <w:pStyle w:val="CommentText"/>
      </w:pPr>
      <w:r>
        <w:t>Also:</w:t>
      </w:r>
    </w:p>
    <w:p w14:paraId="2DC0CC98" w14:textId="530BF098" w:rsidR="00600E0E" w:rsidRDefault="00600E0E">
      <w:pPr>
        <w:pStyle w:val="CommentText"/>
      </w:pPr>
      <w:r>
        <w:t>What distance metric?  Manhattan?  Should probably be the same.</w:t>
      </w:r>
    </w:p>
  </w:comment>
  <w:comment w:id="5" w:author="BERRY, HELEN (DNR)" w:date="2018-01-12T15:06:00Z" w:initials="BH(">
    <w:p w14:paraId="2320C6EE" w14:textId="5E81C8D1" w:rsidR="00600E0E" w:rsidRDefault="00600E0E">
      <w:pPr>
        <w:pStyle w:val="CommentText"/>
      </w:pPr>
      <w:r>
        <w:rPr>
          <w:rStyle w:val="CommentReference"/>
        </w:rPr>
        <w:annotationRef/>
      </w:r>
      <w:r>
        <w:t xml:space="preserve">I’m confused – line 397 and graph show positive in 1990s and neutral/negative post 2000. Typo? </w:t>
      </w:r>
    </w:p>
  </w:comment>
  <w:comment w:id="6" w:author="Ole Shelton" w:date="2017-10-30T16:24:00Z" w:initials="AOS">
    <w:p w14:paraId="5E1AC2A4" w14:textId="77777777" w:rsidR="00600E0E" w:rsidRPr="00CC50CE" w:rsidRDefault="00600E0E"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lm(formula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600E0E" w:rsidRPr="00CC50CE" w:rsidRDefault="00600E0E" w:rsidP="001C6B10">
      <w:pPr>
        <w:spacing w:before="120" w:after="0" w:line="240" w:lineRule="auto"/>
        <w:rPr>
          <w:rFonts w:ascii="Times New Roman" w:hAnsi="Times New Roman" w:cs="Times New Roman"/>
          <w:i/>
          <w:sz w:val="18"/>
          <w:szCs w:val="18"/>
        </w:rPr>
      </w:pPr>
    </w:p>
    <w:p w14:paraId="2BDD254B"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-0.039652 -0.014942 -0.001978  0.016036  0.048590 </w:t>
      </w:r>
    </w:p>
    <w:p w14:paraId="048A0720" w14:textId="77777777" w:rsidR="00600E0E" w:rsidRPr="00CC50CE" w:rsidRDefault="00600E0E" w:rsidP="001C6B10">
      <w:pPr>
        <w:spacing w:before="120" w:after="0" w:line="240" w:lineRule="auto"/>
        <w:rPr>
          <w:rFonts w:ascii="Times New Roman" w:hAnsi="Times New Roman" w:cs="Times New Roman"/>
          <w:i/>
          <w:sz w:val="18"/>
          <w:szCs w:val="18"/>
        </w:rPr>
      </w:pPr>
    </w:p>
    <w:p w14:paraId="3E400E4C"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(Intercept)                    0.02901    0.01520   1.909   0.0770 .</w:t>
      </w:r>
    </w:p>
    <w:p w14:paraId="59714976" w14:textId="1FE39F5B" w:rsidR="00600E0E" w:rsidRPr="00CC50CE" w:rsidRDefault="00600E0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600E0E" w:rsidRPr="00CC50CE" w:rsidRDefault="00600E0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600E0E" w:rsidRPr="00CC50CE" w:rsidRDefault="00600E0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0.28527    0.28273   1.009   0.3301  </w:t>
      </w:r>
    </w:p>
    <w:p w14:paraId="2C552D70" w14:textId="742D8F6A" w:rsidR="00600E0E" w:rsidRPr="00CC50CE" w:rsidRDefault="00600E0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600E0E" w:rsidRPr="00CC50CE" w:rsidRDefault="00600E0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slope.otter:as.factor</w:t>
      </w:r>
      <w:proofErr w:type="spellEnd"/>
      <w:r w:rsidRPr="00CC50CE">
        <w:rPr>
          <w:rFonts w:ascii="Times New Roman" w:hAnsi="Times New Roman" w:cs="Times New Roman"/>
          <w:i/>
          <w:sz w:val="18"/>
          <w:szCs w:val="18"/>
        </w:rPr>
        <w:t>(Start)2002 -0.79260    0.35973  -2.203   0.0448 *</w:t>
      </w:r>
    </w:p>
    <w:p w14:paraId="1A335375"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600E0E" w:rsidRPr="00CC50CE" w:rsidRDefault="00600E0E"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codes:  0 ‘***’ 0.001 ‘**’ 0.01 ‘*’ 0.05 ‘.’ </w:t>
      </w:r>
      <w:r w:rsidRPr="00CC50CE">
        <w:rPr>
          <w:rFonts w:ascii="Times New Roman" w:hAnsi="Times New Roman" w:cs="Times New Roman"/>
          <w:i/>
          <w:sz w:val="18"/>
          <w:szCs w:val="18"/>
        </w:rPr>
        <w:t>0.1 ‘ ’ 1</w:t>
      </w:r>
    </w:p>
    <w:p w14:paraId="572995D8" w14:textId="77777777" w:rsidR="00600E0E" w:rsidRPr="00CC50CE" w:rsidRDefault="00600E0E" w:rsidP="001C6B10">
      <w:pPr>
        <w:spacing w:before="120" w:after="0" w:line="240" w:lineRule="auto"/>
        <w:rPr>
          <w:rFonts w:ascii="Times New Roman" w:hAnsi="Times New Roman" w:cs="Times New Roman"/>
          <w:i/>
          <w:sz w:val="18"/>
          <w:szCs w:val="18"/>
        </w:rPr>
      </w:pPr>
    </w:p>
    <w:p w14:paraId="716660DF"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600E0E" w:rsidRPr="00CC50CE" w:rsidRDefault="00600E0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  p-value: 0.0001583</w:t>
      </w:r>
    </w:p>
    <w:p w14:paraId="25A7FBED" w14:textId="38786946" w:rsidR="00600E0E" w:rsidRDefault="00600E0E">
      <w:pPr>
        <w:pStyle w:val="CommentText"/>
      </w:pPr>
    </w:p>
  </w:comment>
  <w:comment w:id="7" w:author="Ole Shelton" w:date="2017-11-03T10:56:00Z" w:initials="AOS">
    <w:p w14:paraId="7E768971" w14:textId="77777777" w:rsidR="00600E0E" w:rsidRDefault="00600E0E" w:rsidP="007D1754">
      <w:pPr>
        <w:pStyle w:val="CommentText"/>
      </w:pPr>
    </w:p>
    <w:p w14:paraId="328EFAEC" w14:textId="0D46E44E" w:rsidR="00600E0E" w:rsidRDefault="00600E0E" w:rsidP="007D1754">
      <w:pPr>
        <w:pStyle w:val="CommentText"/>
      </w:pPr>
      <w:r w:rsidRPr="007D1754">
        <w:rPr>
          <w:highlight w:val="yellow"/>
        </w:rPr>
        <w:t>BEST two MODELS</w:t>
      </w:r>
      <w:r>
        <w:t xml:space="preserve"> </w:t>
      </w:r>
    </w:p>
    <w:p w14:paraId="6597083D" w14:textId="77777777" w:rsidR="00600E0E" w:rsidRDefault="00600E0E" w:rsidP="007D1754">
      <w:pPr>
        <w:pStyle w:val="CommentText"/>
      </w:pPr>
      <w:r>
        <w:rPr>
          <w:rStyle w:val="CommentReference"/>
        </w:rPr>
        <w:annotationRef/>
      </w:r>
      <w:r>
        <w:t>Call:</w:t>
      </w:r>
    </w:p>
    <w:p w14:paraId="6E240012" w14:textId="77777777" w:rsidR="00600E0E" w:rsidRDefault="00600E0E" w:rsidP="007D1754">
      <w:pPr>
        <w:pStyle w:val="CommentText"/>
      </w:pPr>
      <w:r>
        <w:t xml:space="preserve">lm(formula = CV.DIFF ~ kelp.cv.89, data = </w:t>
      </w:r>
      <w:proofErr w:type="spellStart"/>
      <w:r>
        <w:t>cv.diff</w:t>
      </w:r>
      <w:proofErr w:type="spellEnd"/>
      <w:r>
        <w:t>)</w:t>
      </w:r>
    </w:p>
    <w:p w14:paraId="7623B2AA" w14:textId="77777777" w:rsidR="00600E0E" w:rsidRDefault="00600E0E" w:rsidP="007D1754">
      <w:pPr>
        <w:pStyle w:val="CommentText"/>
      </w:pPr>
    </w:p>
    <w:p w14:paraId="528A14F9" w14:textId="77777777" w:rsidR="00600E0E" w:rsidRDefault="00600E0E" w:rsidP="007D1754">
      <w:pPr>
        <w:pStyle w:val="CommentText"/>
      </w:pPr>
      <w:r>
        <w:t>Residuals:</w:t>
      </w:r>
    </w:p>
    <w:p w14:paraId="16537FFB" w14:textId="77777777" w:rsidR="00600E0E" w:rsidRDefault="00600E0E" w:rsidP="007D1754">
      <w:pPr>
        <w:pStyle w:val="CommentText"/>
      </w:pPr>
      <w:r>
        <w:t xml:space="preserve">      Min        1Q    Median        3Q       Max </w:t>
      </w:r>
    </w:p>
    <w:p w14:paraId="1C618CC3" w14:textId="77777777" w:rsidR="00600E0E" w:rsidRDefault="00600E0E" w:rsidP="007D1754">
      <w:pPr>
        <w:pStyle w:val="CommentText"/>
      </w:pPr>
      <w:r>
        <w:t xml:space="preserve">-0.234926 -0.039794  0.001805  0.009730  0.282642 </w:t>
      </w:r>
    </w:p>
    <w:p w14:paraId="6561E0BE" w14:textId="77777777" w:rsidR="00600E0E" w:rsidRDefault="00600E0E" w:rsidP="007D1754">
      <w:pPr>
        <w:pStyle w:val="CommentText"/>
      </w:pPr>
    </w:p>
    <w:p w14:paraId="76F7B2EF" w14:textId="77777777" w:rsidR="00600E0E" w:rsidRDefault="00600E0E" w:rsidP="007D1754">
      <w:pPr>
        <w:pStyle w:val="CommentText"/>
      </w:pPr>
      <w:r>
        <w:t>Coefficients:</w:t>
      </w:r>
    </w:p>
    <w:p w14:paraId="179879D5" w14:textId="77777777" w:rsidR="00600E0E" w:rsidRDefault="00600E0E" w:rsidP="007D1754">
      <w:pPr>
        <w:pStyle w:val="CommentText"/>
      </w:pPr>
      <w:r>
        <w:t xml:space="preserve">            Estimate Std. Error t value </w:t>
      </w:r>
      <w:proofErr w:type="spellStart"/>
      <w:r>
        <w:t>Pr</w:t>
      </w:r>
      <w:proofErr w:type="spellEnd"/>
      <w:r>
        <w:t xml:space="preserve">(&gt;|t|)   </w:t>
      </w:r>
    </w:p>
    <w:p w14:paraId="4F868F5C" w14:textId="77777777" w:rsidR="00600E0E" w:rsidRDefault="00600E0E" w:rsidP="007D1754">
      <w:pPr>
        <w:pStyle w:val="CommentText"/>
      </w:pPr>
      <w:r>
        <w:t xml:space="preserve">(Intercept)  0.09883    0.10448   0.946  0.37187   </w:t>
      </w:r>
    </w:p>
    <w:p w14:paraId="783691FD" w14:textId="77777777" w:rsidR="00600E0E" w:rsidRDefault="00600E0E" w:rsidP="007D1754">
      <w:pPr>
        <w:pStyle w:val="CommentText"/>
      </w:pPr>
      <w:r>
        <w:t>kelp.cv.89  -0.64073    0.18844  -3.400  0.00936 **</w:t>
      </w:r>
    </w:p>
    <w:p w14:paraId="608B8162" w14:textId="77777777" w:rsidR="00600E0E" w:rsidRDefault="00600E0E" w:rsidP="007D1754">
      <w:pPr>
        <w:pStyle w:val="CommentText"/>
      </w:pPr>
      <w:r>
        <w:t>---</w:t>
      </w:r>
    </w:p>
    <w:p w14:paraId="62EF6AC9" w14:textId="77777777" w:rsidR="00600E0E" w:rsidRDefault="00600E0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15E0873A" w14:textId="77777777" w:rsidR="00600E0E" w:rsidRDefault="00600E0E" w:rsidP="007D1754">
      <w:pPr>
        <w:pStyle w:val="CommentText"/>
      </w:pPr>
    </w:p>
    <w:p w14:paraId="61B06641" w14:textId="77777777" w:rsidR="00600E0E" w:rsidRDefault="00600E0E" w:rsidP="007D1754">
      <w:pPr>
        <w:pStyle w:val="CommentText"/>
      </w:pPr>
      <w:r>
        <w:t>Residual standard error: 0.1455 on 8 degrees of freedom</w:t>
      </w:r>
    </w:p>
    <w:p w14:paraId="474FAF91" w14:textId="77777777" w:rsidR="00600E0E" w:rsidRDefault="00600E0E" w:rsidP="007D1754">
      <w:pPr>
        <w:pStyle w:val="CommentText"/>
      </w:pPr>
      <w:r>
        <w:t>Multiple R-squared:  0.591,</w:t>
      </w:r>
      <w:r>
        <w:tab/>
        <w:t xml:space="preserve">Adjusted R-squared:  0.5399 </w:t>
      </w:r>
    </w:p>
    <w:p w14:paraId="570F335A" w14:textId="77777777" w:rsidR="00600E0E" w:rsidRDefault="00600E0E" w:rsidP="007D1754">
      <w:pPr>
        <w:pStyle w:val="CommentText"/>
      </w:pPr>
      <w:r>
        <w:t>F-statistic: 11.56 on 1 and 8 DF,  p-value: 0.009358</w:t>
      </w:r>
    </w:p>
    <w:p w14:paraId="7D31F030" w14:textId="77777777" w:rsidR="00600E0E" w:rsidRDefault="00600E0E" w:rsidP="007D1754">
      <w:pPr>
        <w:pStyle w:val="CommentText"/>
      </w:pPr>
    </w:p>
    <w:p w14:paraId="7FD8623C" w14:textId="77777777" w:rsidR="00600E0E" w:rsidRDefault="00600E0E" w:rsidP="007D1754">
      <w:pPr>
        <w:pStyle w:val="CommentText"/>
      </w:pPr>
      <w:r>
        <w:t>&gt; summary(M.2b)</w:t>
      </w:r>
    </w:p>
    <w:p w14:paraId="2B3DA14B" w14:textId="77777777" w:rsidR="00600E0E" w:rsidRDefault="00600E0E" w:rsidP="007D1754">
      <w:pPr>
        <w:pStyle w:val="CommentText"/>
      </w:pPr>
    </w:p>
    <w:p w14:paraId="766179B5" w14:textId="77777777" w:rsidR="00600E0E" w:rsidRDefault="00600E0E" w:rsidP="007D1754">
      <w:pPr>
        <w:pStyle w:val="CommentText"/>
      </w:pPr>
      <w:r>
        <w:t>Call:</w:t>
      </w:r>
    </w:p>
    <w:p w14:paraId="14870F31" w14:textId="77777777" w:rsidR="00600E0E" w:rsidRDefault="00600E0E" w:rsidP="007D1754">
      <w:pPr>
        <w:pStyle w:val="CommentText"/>
      </w:pPr>
      <w:r>
        <w:t xml:space="preserve">lm(formula = CV.DIFF ~ kelp.cv.89 + </w:t>
      </w:r>
      <w:proofErr w:type="spellStart"/>
      <w:r>
        <w:t>diff.otter.mean</w:t>
      </w:r>
      <w:proofErr w:type="spellEnd"/>
      <w:r>
        <w:t xml:space="preserve">, data = </w:t>
      </w:r>
      <w:proofErr w:type="spellStart"/>
      <w:r>
        <w:t>cv.diff</w:t>
      </w:r>
      <w:proofErr w:type="spellEnd"/>
      <w:r>
        <w:t>)</w:t>
      </w:r>
    </w:p>
    <w:p w14:paraId="1C5E76C9" w14:textId="77777777" w:rsidR="00600E0E" w:rsidRDefault="00600E0E" w:rsidP="007D1754">
      <w:pPr>
        <w:pStyle w:val="CommentText"/>
      </w:pPr>
    </w:p>
    <w:p w14:paraId="6EFFC865" w14:textId="77777777" w:rsidR="00600E0E" w:rsidRDefault="00600E0E" w:rsidP="007D1754">
      <w:pPr>
        <w:pStyle w:val="CommentText"/>
      </w:pPr>
      <w:r>
        <w:t>Residuals:</w:t>
      </w:r>
    </w:p>
    <w:p w14:paraId="65B7C08D" w14:textId="77777777" w:rsidR="00600E0E" w:rsidRDefault="00600E0E" w:rsidP="007D1754">
      <w:pPr>
        <w:pStyle w:val="CommentText"/>
      </w:pPr>
      <w:r>
        <w:t xml:space="preserve">     Min       1Q   Median       3Q      Max </w:t>
      </w:r>
    </w:p>
    <w:p w14:paraId="5562D6C9" w14:textId="77777777" w:rsidR="00600E0E" w:rsidRDefault="00600E0E" w:rsidP="007D1754">
      <w:pPr>
        <w:pStyle w:val="CommentText"/>
      </w:pPr>
      <w:r>
        <w:t xml:space="preserve">-0.20532 -0.03482 -0.03241  0.05621  0.23198 </w:t>
      </w:r>
    </w:p>
    <w:p w14:paraId="4BD6B6A2" w14:textId="77777777" w:rsidR="00600E0E" w:rsidRDefault="00600E0E" w:rsidP="007D1754">
      <w:pPr>
        <w:pStyle w:val="CommentText"/>
      </w:pPr>
    </w:p>
    <w:p w14:paraId="072947FC" w14:textId="77777777" w:rsidR="00600E0E" w:rsidRDefault="00600E0E" w:rsidP="007D1754">
      <w:pPr>
        <w:pStyle w:val="CommentText"/>
      </w:pPr>
      <w:r>
        <w:t>Coefficients:</w:t>
      </w:r>
    </w:p>
    <w:p w14:paraId="55BB4DEF" w14:textId="77777777" w:rsidR="00600E0E" w:rsidRDefault="00600E0E" w:rsidP="007D1754">
      <w:pPr>
        <w:pStyle w:val="CommentText"/>
      </w:pPr>
      <w:r>
        <w:t xml:space="preserve">                  Estimate Std. Error t value </w:t>
      </w:r>
      <w:proofErr w:type="spellStart"/>
      <w:r>
        <w:t>Pr</w:t>
      </w:r>
      <w:proofErr w:type="spellEnd"/>
      <w:r>
        <w:t xml:space="preserve">(&gt;|t|)   </w:t>
      </w:r>
    </w:p>
    <w:p w14:paraId="0DA9BD4B" w14:textId="77777777" w:rsidR="00600E0E" w:rsidRDefault="00600E0E" w:rsidP="007D1754">
      <w:pPr>
        <w:pStyle w:val="CommentText"/>
      </w:pPr>
      <w:r>
        <w:t xml:space="preserve">(Intercept)      0.1341438  0.0938903   1.429  0.19615   </w:t>
      </w:r>
    </w:p>
    <w:p w14:paraId="43CF9633" w14:textId="77777777" w:rsidR="00600E0E" w:rsidRDefault="00600E0E" w:rsidP="007D1754">
      <w:pPr>
        <w:pStyle w:val="CommentText"/>
      </w:pPr>
      <w:r>
        <w:t>kelp.cv.89      -0.6276541  0.1658760  -3.784  0.00686 **</w:t>
      </w:r>
    </w:p>
    <w:p w14:paraId="0DC205F6" w14:textId="77777777" w:rsidR="00600E0E" w:rsidRDefault="00600E0E" w:rsidP="007D1754">
      <w:pPr>
        <w:pStyle w:val="CommentText"/>
      </w:pPr>
      <w:proofErr w:type="spellStart"/>
      <w:r>
        <w:t>diff.otter.mean</w:t>
      </w:r>
      <w:proofErr w:type="spellEnd"/>
      <w:r>
        <w:t xml:space="preserve"> -0.0007823  0.0004278  -1.829  0.11017   </w:t>
      </w:r>
    </w:p>
    <w:p w14:paraId="676B6344" w14:textId="77777777" w:rsidR="00600E0E" w:rsidRDefault="00600E0E" w:rsidP="007D1754">
      <w:pPr>
        <w:pStyle w:val="CommentText"/>
      </w:pPr>
      <w:r>
        <w:t>---</w:t>
      </w:r>
    </w:p>
    <w:p w14:paraId="1DCC0AB0" w14:textId="77777777" w:rsidR="00600E0E" w:rsidRDefault="00600E0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37C2B364" w14:textId="77777777" w:rsidR="00600E0E" w:rsidRDefault="00600E0E" w:rsidP="007D1754">
      <w:pPr>
        <w:pStyle w:val="CommentText"/>
      </w:pPr>
    </w:p>
    <w:p w14:paraId="4368D8AC" w14:textId="77777777" w:rsidR="00600E0E" w:rsidRDefault="00600E0E" w:rsidP="007D1754">
      <w:pPr>
        <w:pStyle w:val="CommentText"/>
      </w:pPr>
      <w:r>
        <w:t>Residual standard error: 0.128 on 7 degrees of freedom</w:t>
      </w:r>
    </w:p>
    <w:p w14:paraId="284D140E" w14:textId="77777777" w:rsidR="00600E0E" w:rsidRDefault="00600E0E" w:rsidP="007D1754">
      <w:pPr>
        <w:pStyle w:val="CommentText"/>
      </w:pPr>
      <w:r>
        <w:t>Multiple R-squared:  0.7232,</w:t>
      </w:r>
      <w:r>
        <w:tab/>
        <w:t xml:space="preserve">Adjusted R-squared:  0.6442 </w:t>
      </w:r>
    </w:p>
    <w:p w14:paraId="7A5762B9" w14:textId="30072132" w:rsidR="00600E0E" w:rsidRDefault="00600E0E" w:rsidP="007D1754">
      <w:pPr>
        <w:pStyle w:val="CommentText"/>
      </w:pPr>
      <w:r>
        <w:t>F-statistic: 9.146 on 2 and 7 DF,  p-value: 0.01115</w:t>
      </w:r>
    </w:p>
  </w:comment>
  <w:comment w:id="9" w:author="BERRY, HELEN (DNR)" w:date="2018-01-19T06:47:00Z" w:initials="BH(">
    <w:p w14:paraId="0B50EDEA" w14:textId="7CD1D703" w:rsidR="00374DE2" w:rsidRDefault="00374DE2">
      <w:pPr>
        <w:pStyle w:val="CommentText"/>
      </w:pPr>
      <w:r>
        <w:rPr>
          <w:rStyle w:val="CommentReference"/>
        </w:rPr>
        <w:annotationRef/>
      </w:r>
      <w:r>
        <w:t>This is an interesting point but it feels like an abrupt shift – is there updated data on their diet? Perhaps soften verbs like ‘must’ to reflect that it’s a general hypothesis.</w:t>
      </w:r>
    </w:p>
  </w:comment>
  <w:comment w:id="10" w:author="Ole Shelton" w:date="2018-01-11T12:05:00Z" w:initials="AOS">
    <w:p w14:paraId="3D05581E" w14:textId="46A32DEF" w:rsidR="00600E0E" w:rsidRDefault="00600E0E">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11" w:author="Ole Shelton" w:date="2018-01-09T14:48:00Z" w:initials="AOS">
    <w:p w14:paraId="6C234B07" w14:textId="744EDCCC" w:rsidR="00600E0E" w:rsidRDefault="00600E0E">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=2 here. Jameal?</w:t>
      </w:r>
    </w:p>
  </w:comment>
  <w:comment w:id="12" w:author="BERRY, HELEN (DNR)" w:date="2018-01-18T17:16:00Z" w:initials="BH(">
    <w:p w14:paraId="28DF9641" w14:textId="753FFCB2" w:rsidR="00600E0E" w:rsidRDefault="00600E0E">
      <w:pPr>
        <w:pStyle w:val="CommentText"/>
      </w:pPr>
      <w:r>
        <w:rPr>
          <w:rStyle w:val="CommentReference"/>
        </w:rPr>
        <w:annotationRef/>
      </w:r>
      <w:r>
        <w:t xml:space="preserve">I understand that the kelp data is lumped for </w:t>
      </w:r>
      <w:proofErr w:type="spellStart"/>
      <w:r>
        <w:t>Neah</w:t>
      </w:r>
      <w:proofErr w:type="spellEnd"/>
      <w:r>
        <w:t xml:space="preserve"> Bay and </w:t>
      </w:r>
      <w:proofErr w:type="spellStart"/>
      <w:r>
        <w:t>Chibadehl</w:t>
      </w:r>
      <w:proofErr w:type="spellEnd"/>
      <w:r>
        <w:t xml:space="preserve"> Rocks (makes sense). I assume you used the corresponding kelp index area (16.2). If yes, I suggest you use the symbol for </w:t>
      </w:r>
      <w:proofErr w:type="spellStart"/>
      <w:r>
        <w:t>Chibadehl</w:t>
      </w:r>
      <w:proofErr w:type="spellEnd"/>
      <w:r>
        <w:t xml:space="preserve"> Rocks for the kelp in D) rather than </w:t>
      </w:r>
      <w:proofErr w:type="spellStart"/>
      <w:r>
        <w:t>Neah</w:t>
      </w:r>
      <w:proofErr w:type="spellEnd"/>
      <w:r>
        <w:t xml:space="preserve"> Bay in order to avoid any possible confusion with the geographic name </w:t>
      </w:r>
      <w:proofErr w:type="spellStart"/>
      <w:r>
        <w:t>Neah</w:t>
      </w:r>
      <w:proofErr w:type="spellEnd"/>
      <w:r>
        <w:t xml:space="preserve"> Bay, which has a separate kelp index area in Figure 1.</w:t>
      </w:r>
    </w:p>
  </w:comment>
  <w:comment w:id="13" w:author="BERRY, HELEN (DNR)" w:date="2018-01-18T17:23:00Z" w:initials="BH(">
    <w:p w14:paraId="58F79B51" w14:textId="1C4ABD6D" w:rsidR="00600E0E" w:rsidRDefault="00600E0E">
      <w:pPr>
        <w:pStyle w:val="CommentText"/>
      </w:pPr>
      <w:r>
        <w:rPr>
          <w:rStyle w:val="CommentReference"/>
        </w:rPr>
        <w:annotationRef/>
      </w:r>
      <w:r>
        <w:t>I find these figures really interesting, yet why do a log transform? I’m wondering how it changes the shape of the data.</w:t>
      </w:r>
    </w:p>
  </w:comment>
  <w:comment w:id="14" w:author="BERRY, HELEN (DNR)" w:date="2018-01-19T06:32:00Z" w:initials="BH(">
    <w:p w14:paraId="2577CDF3" w14:textId="41FC57D6" w:rsidR="00600E0E" w:rsidRDefault="00600E0E">
      <w:pPr>
        <w:pStyle w:val="CommentText"/>
      </w:pPr>
      <w:r>
        <w:rPr>
          <w:rStyle w:val="CommentReference"/>
        </w:rPr>
        <w:annotationRef/>
      </w:r>
      <w:r>
        <w:t>Very cool figure!</w:t>
      </w:r>
    </w:p>
  </w:comment>
  <w:comment w:id="15" w:author="Ole Shelton" w:date="2017-12-01T10:40:00Z" w:initials="AOS">
    <w:p w14:paraId="1F44F8EE" w14:textId="71B986EF" w:rsidR="00600E0E" w:rsidRDefault="00600E0E">
      <w:pPr>
        <w:pStyle w:val="CommentText"/>
      </w:pPr>
      <w:r>
        <w:rPr>
          <w:rStyle w:val="CommentReference"/>
        </w:rPr>
        <w:annotationRef/>
      </w:r>
      <w:r>
        <w:t>Alternate figure version using the average number of otters present at each site in each time period.</w:t>
      </w:r>
    </w:p>
    <w:p w14:paraId="33BFAA86" w14:textId="77777777" w:rsidR="00600E0E" w:rsidRDefault="00600E0E">
      <w:pPr>
        <w:pStyle w:val="CommentText"/>
      </w:pPr>
    </w:p>
    <w:p w14:paraId="0152C974" w14:textId="340E7C4E" w:rsidR="00600E0E" w:rsidRDefault="00600E0E">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16" w:author="BERRY, HELEN (DNR)" w:date="2018-01-18T17:20:00Z" w:initials="BH(">
    <w:p w14:paraId="37451261" w14:textId="4832066F" w:rsidR="00600E0E" w:rsidRDefault="00600E0E">
      <w:pPr>
        <w:pStyle w:val="CommentText"/>
      </w:pPr>
      <w:r>
        <w:rPr>
          <w:rStyle w:val="CommentReference"/>
        </w:rPr>
        <w:annotationRef/>
      </w:r>
      <w:r w:rsidR="00A1198F">
        <w:t xml:space="preserve">Great figure. I </w:t>
      </w:r>
      <w:r>
        <w:t>prefer the alternate with average.</w:t>
      </w:r>
    </w:p>
  </w:comment>
  <w:comment w:id="17" w:author="Ole Shelton" w:date="2018-01-09T14:27:00Z" w:initials="AOS">
    <w:p w14:paraId="07228034" w14:textId="26754B7A" w:rsidR="00600E0E" w:rsidRDefault="00600E0E">
      <w:pPr>
        <w:pStyle w:val="CommentText"/>
      </w:pPr>
      <w:r>
        <w:rPr>
          <w:rStyle w:val="CommentReference"/>
        </w:rPr>
        <w:annotationRef/>
      </w:r>
      <w:r>
        <w:t>Greg suggests enlarging legend.</w:t>
      </w:r>
    </w:p>
  </w:comment>
  <w:comment w:id="18" w:author="BERRY, HELEN (DNR)" w:date="2018-01-12T14:35:00Z" w:initials="BH(">
    <w:p w14:paraId="2232576E" w14:textId="67F47D56" w:rsidR="00600E0E" w:rsidRDefault="00600E0E">
      <w:pPr>
        <w:pStyle w:val="CommentText"/>
      </w:pPr>
      <w:r>
        <w:rPr>
          <w:rStyle w:val="CommentReference"/>
        </w:rPr>
        <w:annotationRef/>
      </w:r>
      <w:r>
        <w:t>Symbols aren’t visible for region and otters present, so ha</w:t>
      </w:r>
      <w:r w:rsidR="00A1198F">
        <w:t>rd for me to interpret</w:t>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7449A5C" w15:done="0"/>
  <w15:commentEx w15:paraId="31107507" w15:done="0"/>
  <w15:commentEx w15:paraId="6CC736BC" w15:done="0"/>
  <w15:commentEx w15:paraId="2DC0CC98" w15:done="0"/>
  <w15:commentEx w15:paraId="2320C6EE" w15:done="0"/>
  <w15:commentEx w15:paraId="25A7FBED" w15:done="0"/>
  <w15:commentEx w15:paraId="7A5762B9" w15:done="0"/>
  <w15:commentEx w15:paraId="0B50EDEA" w15:done="0"/>
  <w15:commentEx w15:paraId="3D05581E" w15:done="0"/>
  <w15:commentEx w15:paraId="6C234B07" w15:done="0"/>
  <w15:commentEx w15:paraId="28DF9641" w15:done="0"/>
  <w15:commentEx w15:paraId="58F79B51" w15:done="0"/>
  <w15:commentEx w15:paraId="2577CDF3" w15:done="0"/>
  <w15:commentEx w15:paraId="0152C974" w15:done="0"/>
  <w15:commentEx w15:paraId="37451261" w15:paraIdParent="0152C974" w15:done="0"/>
  <w15:commentEx w15:paraId="07228034" w15:done="0"/>
  <w15:commentEx w15:paraId="2232576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034C4" w14:textId="77777777" w:rsidR="00600E0E" w:rsidRDefault="00600E0E" w:rsidP="001D5F25">
      <w:pPr>
        <w:spacing w:after="0" w:line="240" w:lineRule="auto"/>
      </w:pPr>
      <w:r>
        <w:separator/>
      </w:r>
    </w:p>
  </w:endnote>
  <w:endnote w:type="continuationSeparator" w:id="0">
    <w:p w14:paraId="38CFC27B" w14:textId="77777777" w:rsidR="00600E0E" w:rsidRDefault="00600E0E"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725D6B1A" w:rsidR="00600E0E" w:rsidRDefault="00600E0E">
        <w:pPr>
          <w:pStyle w:val="Footer"/>
          <w:jc w:val="right"/>
        </w:pPr>
        <w:r>
          <w:fldChar w:fldCharType="begin"/>
        </w:r>
        <w:r>
          <w:instrText xml:space="preserve"> PAGE   \* MERGEFORMAT </w:instrText>
        </w:r>
        <w:r>
          <w:fldChar w:fldCharType="separate"/>
        </w:r>
        <w:r w:rsidR="00374DE2">
          <w:rPr>
            <w:noProof/>
          </w:rPr>
          <w:t>21</w:t>
        </w:r>
        <w:r>
          <w:rPr>
            <w:noProof/>
          </w:rPr>
          <w:fldChar w:fldCharType="end"/>
        </w:r>
      </w:p>
    </w:sdtContent>
  </w:sdt>
  <w:p w14:paraId="7730144E" w14:textId="77777777" w:rsidR="00600E0E" w:rsidRDefault="00600E0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C05DF" w14:textId="77777777" w:rsidR="00600E0E" w:rsidRDefault="00600E0E" w:rsidP="001D5F25">
      <w:pPr>
        <w:spacing w:after="0" w:line="240" w:lineRule="auto"/>
      </w:pPr>
      <w:r>
        <w:separator/>
      </w:r>
    </w:p>
  </w:footnote>
  <w:footnote w:type="continuationSeparator" w:id="0">
    <w:p w14:paraId="18F574E4" w14:textId="77777777" w:rsidR="00600E0E" w:rsidRDefault="00600E0E" w:rsidP="001D5F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Harvey">
    <w15:presenceInfo w15:providerId="None" w15:userId="Chris.Harvey"/>
  </w15:person>
  <w15:person w15:author="BERRY, HELEN (DNR)">
    <w15:presenceInfo w15:providerId="AD" w15:userId="S-1-5-21-353372909-3866996864-486674793-7647"/>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22EB"/>
    <w:rsid w:val="000B4409"/>
    <w:rsid w:val="000C3269"/>
    <w:rsid w:val="000C4F44"/>
    <w:rsid w:val="000C6B87"/>
    <w:rsid w:val="000C6ED6"/>
    <w:rsid w:val="000D0C5B"/>
    <w:rsid w:val="000D25C3"/>
    <w:rsid w:val="000D6CA9"/>
    <w:rsid w:val="000D6E4A"/>
    <w:rsid w:val="000D788C"/>
    <w:rsid w:val="000E30A8"/>
    <w:rsid w:val="000F08C9"/>
    <w:rsid w:val="000F51AE"/>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1C70"/>
    <w:rsid w:val="0018710D"/>
    <w:rsid w:val="001943D5"/>
    <w:rsid w:val="001A0A96"/>
    <w:rsid w:val="001A3EE3"/>
    <w:rsid w:val="001A6CCE"/>
    <w:rsid w:val="001A7185"/>
    <w:rsid w:val="001B1B95"/>
    <w:rsid w:val="001B2DF6"/>
    <w:rsid w:val="001B3916"/>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1B64"/>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6338"/>
    <w:rsid w:val="00287C2B"/>
    <w:rsid w:val="00291253"/>
    <w:rsid w:val="0029189C"/>
    <w:rsid w:val="002A09B6"/>
    <w:rsid w:val="002A558F"/>
    <w:rsid w:val="002A7F60"/>
    <w:rsid w:val="002B2614"/>
    <w:rsid w:val="002B2FAF"/>
    <w:rsid w:val="002B4BDA"/>
    <w:rsid w:val="002B4DEA"/>
    <w:rsid w:val="002B56F3"/>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5D4A"/>
    <w:rsid w:val="00326F2B"/>
    <w:rsid w:val="0033127D"/>
    <w:rsid w:val="003317CF"/>
    <w:rsid w:val="00331DFA"/>
    <w:rsid w:val="0033217D"/>
    <w:rsid w:val="00332BDB"/>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4DE2"/>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26AC"/>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8F2"/>
    <w:rsid w:val="00420C32"/>
    <w:rsid w:val="004216FC"/>
    <w:rsid w:val="00422360"/>
    <w:rsid w:val="004242E4"/>
    <w:rsid w:val="004278B2"/>
    <w:rsid w:val="0043167E"/>
    <w:rsid w:val="00433C37"/>
    <w:rsid w:val="004344B0"/>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4BEC"/>
    <w:rsid w:val="00495DD6"/>
    <w:rsid w:val="00496B29"/>
    <w:rsid w:val="004A0561"/>
    <w:rsid w:val="004A11B6"/>
    <w:rsid w:val="004A1542"/>
    <w:rsid w:val="004A19CD"/>
    <w:rsid w:val="004A221F"/>
    <w:rsid w:val="004A3CD3"/>
    <w:rsid w:val="004A55A6"/>
    <w:rsid w:val="004A6145"/>
    <w:rsid w:val="004A79AD"/>
    <w:rsid w:val="004B1ABF"/>
    <w:rsid w:val="004B210F"/>
    <w:rsid w:val="004B4E9F"/>
    <w:rsid w:val="004B7925"/>
    <w:rsid w:val="004D2FD8"/>
    <w:rsid w:val="004D6174"/>
    <w:rsid w:val="004E355B"/>
    <w:rsid w:val="004E50F2"/>
    <w:rsid w:val="004F2D5F"/>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0E0E"/>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2182"/>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28BD"/>
    <w:rsid w:val="009F3627"/>
    <w:rsid w:val="009F52CD"/>
    <w:rsid w:val="009F6DB3"/>
    <w:rsid w:val="00A00FE2"/>
    <w:rsid w:val="00A0121A"/>
    <w:rsid w:val="00A015B7"/>
    <w:rsid w:val="00A01672"/>
    <w:rsid w:val="00A05CB8"/>
    <w:rsid w:val="00A06140"/>
    <w:rsid w:val="00A11967"/>
    <w:rsid w:val="00A1198F"/>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A90"/>
    <w:rsid w:val="00B535D3"/>
    <w:rsid w:val="00B56634"/>
    <w:rsid w:val="00B607BF"/>
    <w:rsid w:val="00B63FF4"/>
    <w:rsid w:val="00B71902"/>
    <w:rsid w:val="00B73B04"/>
    <w:rsid w:val="00B84F55"/>
    <w:rsid w:val="00B928AA"/>
    <w:rsid w:val="00B93E4B"/>
    <w:rsid w:val="00B9463D"/>
    <w:rsid w:val="00B94BB5"/>
    <w:rsid w:val="00BA015C"/>
    <w:rsid w:val="00BA7A19"/>
    <w:rsid w:val="00BB081F"/>
    <w:rsid w:val="00BB338B"/>
    <w:rsid w:val="00BB7F81"/>
    <w:rsid w:val="00BC0586"/>
    <w:rsid w:val="00BC45C3"/>
    <w:rsid w:val="00BC599C"/>
    <w:rsid w:val="00BC5FE5"/>
    <w:rsid w:val="00BC7853"/>
    <w:rsid w:val="00BC7F3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3001"/>
    <w:rsid w:val="00C241E8"/>
    <w:rsid w:val="00C24347"/>
    <w:rsid w:val="00C2452D"/>
    <w:rsid w:val="00C31C3A"/>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9030E"/>
    <w:rsid w:val="00C9171F"/>
    <w:rsid w:val="00C92335"/>
    <w:rsid w:val="00C955B3"/>
    <w:rsid w:val="00C95766"/>
    <w:rsid w:val="00C9622C"/>
    <w:rsid w:val="00C97FAD"/>
    <w:rsid w:val="00CA12C2"/>
    <w:rsid w:val="00CA3641"/>
    <w:rsid w:val="00CA371A"/>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23B5"/>
    <w:rsid w:val="00D362D3"/>
    <w:rsid w:val="00D37893"/>
    <w:rsid w:val="00D44BB8"/>
    <w:rsid w:val="00D45CDB"/>
    <w:rsid w:val="00D476CE"/>
    <w:rsid w:val="00D52199"/>
    <w:rsid w:val="00D52490"/>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4430"/>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87B11"/>
    <w:rsid w:val="00E90A88"/>
    <w:rsid w:val="00E91F0E"/>
    <w:rsid w:val="00E93420"/>
    <w:rsid w:val="00E937FA"/>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24E1E"/>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A4C60"/>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9.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hyperlink" Target="http://gis.ncdc.noaa.gov/map/view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microsoft.com/office/2011/relationships/people" Target="people.xml"/><Relationship Id="rId10" Type="http://schemas.openxmlformats.org/officeDocument/2006/relationships/hyperlink" Target="https://shoreline.noaa.gov/data/datasheets/cusp.html" TargetMode="External"/><Relationship Id="rId19" Type="http://schemas.openxmlformats.org/officeDocument/2006/relationships/hyperlink" Target="https://www.ncdc.noaa.gov/cdo-web/datasets/NORMAL_HLY/stations/GHCND:USW00094240/detail"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B460F-C8E7-4B6A-B42F-CA4767284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44</Pages>
  <Words>18793</Words>
  <Characters>107122</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125664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BERRY, HELEN (DNR)</cp:lastModifiedBy>
  <cp:revision>12</cp:revision>
  <dcterms:created xsi:type="dcterms:W3CDTF">2018-01-12T22:34:00Z</dcterms:created>
  <dcterms:modified xsi:type="dcterms:W3CDTF">2018-01-19T14:50:00Z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citations="29" publications="24"/&gt;&lt;/info&gt;PAPERS2_INFO_END</vt:lpwstr>
  </property>
</Properties>
</file>