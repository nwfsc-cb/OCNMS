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7B98B2" w14:textId="3307ECAC" w:rsidR="004D6174" w:rsidRPr="004D6174" w:rsidRDefault="001B4AB9" w:rsidP="00603DF7">
      <w:pPr>
        <w:rPr>
          <w:rFonts w:ascii="Times New Roman" w:hAnsi="Times New Roman" w:cs="Times New Roman"/>
          <w:b/>
          <w:bCs/>
          <w:sz w:val="24"/>
          <w:szCs w:val="24"/>
        </w:rPr>
      </w:pPr>
      <w:commentRangeStart w:id="0"/>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w:t>
      </w:r>
      <w:commentRangeEnd w:id="0"/>
      <w:r w:rsidR="00CF72C7">
        <w:rPr>
          <w:rStyle w:val="CommentReference"/>
        </w:rPr>
        <w:commentReference w:id="0"/>
      </w:r>
      <w:r w:rsidRPr="004D6174">
        <w:rPr>
          <w:rFonts w:ascii="Times New Roman" w:hAnsi="Times New Roman" w:cs="Times New Roman"/>
          <w:b/>
          <w:bCs/>
          <w:sz w:val="24"/>
          <w:szCs w:val="24"/>
        </w:rPr>
        <w:t>: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proofErr w:type="spellStart"/>
      <w:r w:rsidR="004278B2" w:rsidRPr="004D6174">
        <w:rPr>
          <w:rFonts w:ascii="Times New Roman" w:hAnsi="Times New Roman" w:cs="Times New Roman"/>
          <w:sz w:val="24"/>
          <w:szCs w:val="24"/>
        </w:rPr>
        <w:t>Jameal</w:t>
      </w:r>
      <w:proofErr w:type="spellEnd"/>
      <w:r w:rsidR="004278B2" w:rsidRPr="004D6174">
        <w:rPr>
          <w:rFonts w:ascii="Times New Roman" w:hAnsi="Times New Roman" w:cs="Times New Roman"/>
          <w:sz w:val="24"/>
          <w:szCs w:val="24"/>
        </w:rPr>
        <w:t xml:space="preserve">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w:t>
      </w:r>
      <w:bookmarkStart w:id="1" w:name="_GoBack"/>
      <w:bookmarkEnd w:id="1"/>
      <w:r w:rsidR="008267A0" w:rsidRPr="004D6174">
        <w:rPr>
          <w:rFonts w:ascii="Times New Roman" w:hAnsi="Times New Roman" w:cs="Times New Roman"/>
          <w:sz w:val="24"/>
          <w:szCs w:val="24"/>
        </w:rPr>
        <w:t xml:space="preserve">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sidRPr="004D6174">
        <w:rPr>
          <w:rFonts w:ascii="Times New Roman" w:hAnsi="Times New Roman" w:cs="Times New Roman"/>
          <w:sz w:val="24"/>
          <w:szCs w:val="24"/>
        </w:rPr>
        <w:t>Montlake</w:t>
      </w:r>
      <w:proofErr w:type="spellEnd"/>
      <w:r w:rsidRPr="004D6174">
        <w:rPr>
          <w:rFonts w:ascii="Times New Roman" w:hAnsi="Times New Roman" w:cs="Times New Roman"/>
          <w:sz w:val="24"/>
          <w:szCs w:val="24"/>
        </w:rPr>
        <w:t xml:space="preserv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sidR="005B0999" w:rsidRPr="004D6174">
        <w:rPr>
          <w:rFonts w:ascii="Times New Roman" w:hAnsi="Times New Roman" w:cs="Times New Roman"/>
          <w:sz w:val="24"/>
          <w:szCs w:val="24"/>
        </w:rPr>
        <w:t>Montlake</w:t>
      </w:r>
      <w:proofErr w:type="spellEnd"/>
      <w:r w:rsidR="005B0999" w:rsidRPr="004D6174">
        <w:rPr>
          <w:rFonts w:ascii="Times New Roman" w:hAnsi="Times New Roman" w:cs="Times New Roman"/>
          <w:sz w:val="24"/>
          <w:szCs w:val="24"/>
        </w:rPr>
        <w:t xml:space="preserv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sidRPr="004D6174">
        <w:rPr>
          <w:rFonts w:ascii="Times New Roman" w:hAnsi="Times New Roman" w:cs="Times New Roman"/>
          <w:sz w:val="24"/>
          <w:szCs w:val="24"/>
        </w:rPr>
        <w:t>Montlake</w:t>
      </w:r>
      <w:proofErr w:type="spellEnd"/>
      <w:r w:rsidR="008267A0" w:rsidRPr="004D6174">
        <w:rPr>
          <w:rFonts w:ascii="Times New Roman" w:hAnsi="Times New Roman" w:cs="Times New Roman"/>
          <w:sz w:val="24"/>
          <w:szCs w:val="24"/>
        </w:rPr>
        <w:t xml:space="preserv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565D444D"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state,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xml:space="preserve">. </w:t>
      </w:r>
      <w:commentRangeStart w:id="2"/>
      <w:r w:rsidR="006D3F8F">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w:t>
      </w:r>
      <w:commentRangeEnd w:id="2"/>
      <w:r w:rsidR="008A6E8C">
        <w:rPr>
          <w:rStyle w:val="CommentReference"/>
        </w:rPr>
        <w:commentReference w:id="2"/>
      </w:r>
      <w:r w:rsidRPr="004D6174">
        <w:rPr>
          <w:rFonts w:ascii="Times New Roman" w:hAnsi="Times New Roman" w:cs="Times New Roman"/>
          <w:sz w:val="24"/>
          <w:szCs w:val="24"/>
        </w:rPr>
        <w:t xml:space="preserve">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w:t>
      </w:r>
      <w:commentRangeStart w:id="3"/>
      <w:r w:rsidRPr="004D6174">
        <w:rPr>
          <w:rFonts w:ascii="Times New Roman" w:hAnsi="Times New Roman" w:cs="Times New Roman"/>
          <w:sz w:val="24"/>
          <w:szCs w:val="24"/>
        </w:rPr>
        <w:t xml:space="preserve">Thus, </w:t>
      </w:r>
      <w:commentRangeEnd w:id="3"/>
      <w:r w:rsidR="00491F8B">
        <w:rPr>
          <w:rStyle w:val="CommentReference"/>
        </w:rPr>
        <w:commentReference w:id="3"/>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4D6174">
        <w:rPr>
          <w:rFonts w:ascii="Times New Roman" w:hAnsi="Times New Roman" w:cs="Times New Roman"/>
          <w:i/>
          <w:sz w:val="24"/>
          <w:szCs w:val="24"/>
        </w:rPr>
        <w:t>Enhydra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lutris</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luetkeana</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pyrifera</w:t>
      </w:r>
      <w:proofErr w:type="spellEnd"/>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60034F2C"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proofErr w:type="spellStart"/>
      <w:r w:rsidR="00C03DCA" w:rsidRPr="004D6174">
        <w:rPr>
          <w:rFonts w:ascii="Times New Roman" w:hAnsi="Times New Roman" w:cs="Times New Roman"/>
          <w:i/>
          <w:sz w:val="24"/>
          <w:szCs w:val="24"/>
        </w:rPr>
        <w:t>Enhydra</w:t>
      </w:r>
      <w:proofErr w:type="spellEnd"/>
      <w:r w:rsidR="00C03DCA" w:rsidRPr="004D6174">
        <w:rPr>
          <w:rFonts w:ascii="Times New Roman" w:hAnsi="Times New Roman" w:cs="Times New Roman"/>
          <w:i/>
          <w:sz w:val="24"/>
          <w:szCs w:val="24"/>
        </w:rPr>
        <w:t xml:space="preserve"> </w:t>
      </w:r>
      <w:proofErr w:type="spellStart"/>
      <w:r w:rsidR="00C03DCA" w:rsidRPr="004D6174">
        <w:rPr>
          <w:rFonts w:ascii="Times New Roman" w:hAnsi="Times New Roman" w:cs="Times New Roman"/>
          <w:i/>
          <w:sz w:val="24"/>
          <w:szCs w:val="24"/>
        </w:rPr>
        <w:t>lutris</w:t>
      </w:r>
      <w:proofErr w:type="spellEnd"/>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470FF0" w:rsidRPr="004D6174">
        <w:rPr>
          <w:rFonts w:ascii="Times New Roman" w:hAnsi="Times New Roman" w:cs="Times New Roman"/>
          <w:sz w:val="24"/>
          <w:szCs w:val="24"/>
        </w:rPr>
        <w:t xml:space="preserve">. </w:t>
      </w:r>
      <w:r w:rsidR="00FC2ABF" w:rsidRPr="004D6174">
        <w:rPr>
          <w:rFonts w:ascii="Times New Roman" w:hAnsi="Times New Roman" w:cs="Times New Roman"/>
          <w:sz w:val="24"/>
          <w:szCs w:val="24"/>
        </w:rPr>
        <w:t xml:space="preserve">Researchers from Alaska to California have found that </w:t>
      </w:r>
      <w:r w:rsidR="00672226" w:rsidRPr="004D6174">
        <w:rPr>
          <w:rFonts w:ascii="Times New Roman" w:hAnsi="Times New Roman" w:cs="Times New Roman"/>
          <w:sz w:val="24"/>
          <w:szCs w:val="24"/>
        </w:rPr>
        <w:t>sea 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(Wilmers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 and ecosystem 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444B19" w:rsidRPr="004D6174">
        <w:rPr>
          <w:rFonts w:ascii="Times New Roman" w:hAnsi="Times New Roman" w:cs="Times New Roman"/>
          <w:sz w:val="24"/>
          <w:szCs w:val="24"/>
        </w:rPr>
        <w:t>{e.g. seagrass communities; Hughes:2013gk}</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1FAD12BD"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the early 20th</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Century</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ins w:id="4" w:author="Kelly Andrews" w:date="2017-12-19T16:41:00Z">
        <w:r w:rsidR="0070004F">
          <w:rPr>
            <w:rFonts w:ascii="Times New Roman" w:hAnsi="Times New Roman" w:cs="Times New Roman"/>
            <w:sz w:val="24"/>
            <w:szCs w:val="24"/>
          </w:rPr>
          <w:t>, AK</w:t>
        </w:r>
      </w:ins>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lastRenderedPageBreak/>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0B4409" w:rsidRPr="004D6174">
        <w:rPr>
          <w:rFonts w:ascii="Times New Roman" w:hAnsi="Times New Roman" w:cs="Times New Roman"/>
          <w:sz w:val="24"/>
          <w:szCs w:val="24"/>
        </w:rPr>
        <w:t xml:space="preserve"> including </w:t>
      </w:r>
      <w:r w:rsidR="003B31E0" w:rsidRPr="004D6174">
        <w:rPr>
          <w:rFonts w:ascii="Times New Roman" w:hAnsi="Times New Roman" w:cs="Times New Roman"/>
          <w:sz w:val="24"/>
          <w:szCs w:val="24"/>
        </w:rPr>
        <w:t xml:space="preserve">the kelp-grazing </w:t>
      </w:r>
      <w:r w:rsidR="000B4409" w:rsidRPr="004D6174">
        <w:rPr>
          <w:rFonts w:ascii="Times New Roman" w:hAnsi="Times New Roman" w:cs="Times New Roman"/>
          <w:sz w:val="24"/>
          <w:szCs w:val="24"/>
        </w:rPr>
        <w:t xml:space="preserve">red sea urchin </w:t>
      </w:r>
      <w:proofErr w:type="spellStart"/>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w:t>
      </w:r>
      <w:proofErr w:type="spellEnd"/>
      <w:r w:rsidR="000B4409" w:rsidRPr="004D6174">
        <w:rPr>
          <w:rFonts w:ascii="Times New Roman" w:hAnsi="Times New Roman" w:cs="Times New Roman"/>
          <w:i/>
          <w:sz w:val="24"/>
          <w:szCs w:val="24"/>
        </w:rPr>
        <w:t xml:space="preserve"> </w:t>
      </w:r>
      <w:proofErr w:type="spellStart"/>
      <w:r w:rsidR="000B4409" w:rsidRPr="004D6174">
        <w:rPr>
          <w:rFonts w:ascii="Times New Roman" w:hAnsi="Times New Roman" w:cs="Times New Roman"/>
          <w:i/>
          <w:sz w:val="24"/>
          <w:szCs w:val="24"/>
        </w:rPr>
        <w:t>franciscanus</w:t>
      </w:r>
      <w:proofErr w:type="spellEnd"/>
      <w:r w:rsidR="0083451E" w:rsidRPr="004D6174">
        <w:rPr>
          <w:rFonts w:ascii="Times New Roman" w:hAnsi="Times New Roman" w:cs="Times New Roman"/>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885440" w:rsidRPr="004D6174">
        <w:rPr>
          <w:rFonts w:ascii="Times New Roman" w:hAnsi="Times New Roman" w:cs="Times New Roman"/>
          <w:sz w:val="24"/>
          <w:szCs w:val="24"/>
        </w:rPr>
        <w:t xml:space="preserve">to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(Pfister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DABA3D3"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Start w:id="5"/>
      <w:r w:rsidR="00D85CD7" w:rsidRPr="004D6174">
        <w:rPr>
          <w:rFonts w:ascii="Times New Roman" w:hAnsi="Times New Roman" w:cs="Times New Roman"/>
          <w:sz w:val="24"/>
          <w:szCs w:val="24"/>
        </w:rPr>
        <w:t>.</w:t>
      </w:r>
      <w:commentRangeEnd w:id="5"/>
      <w:r w:rsidR="005614EF" w:rsidRPr="004D6174">
        <w:rPr>
          <w:rStyle w:val="CommentReference"/>
          <w:rFonts w:ascii="Times New Roman" w:hAnsi="Times New Roman" w:cs="Times New Roman"/>
        </w:rPr>
        <w:commentReference w:id="5"/>
      </w:r>
    </w:p>
    <w:p w14:paraId="24BBEB70" w14:textId="284DB499"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E47119"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This 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1E171F44"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We conduct spatial and temporal analyses on sea otter and kelp data available from publically available surveys and 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commentRangeStart w:id="6"/>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w:t>
      </w:r>
      <w:proofErr w:type="spellStart"/>
      <w:r w:rsidR="00C1717E" w:rsidRPr="004D6174">
        <w:rPr>
          <w:rFonts w:ascii="Times New Roman" w:hAnsi="Times New Roman" w:cs="Times New Roman"/>
          <w:sz w:val="24"/>
          <w:szCs w:val="24"/>
        </w:rPr>
        <w:t>coastwide</w:t>
      </w:r>
      <w:proofErr w:type="spellEnd"/>
      <w:r w:rsidR="00C1717E" w:rsidRPr="004D6174">
        <w:rPr>
          <w:rFonts w:ascii="Times New Roman" w:hAnsi="Times New Roman" w:cs="Times New Roman"/>
          <w:sz w:val="24"/>
          <w:szCs w:val="24"/>
        </w:rPr>
        <w:t xml:space="preserv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emblematic of trends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commentRangeEnd w:id="6"/>
      <w:r w:rsidR="00922293">
        <w:rPr>
          <w:rStyle w:val="CommentReference"/>
        </w:rPr>
        <w:commentReference w:id="6"/>
      </w:r>
      <w:r w:rsidR="00580D80" w:rsidRPr="004D6174">
        <w:rPr>
          <w:rFonts w:ascii="Times New Roman" w:hAnsi="Times New Roman" w:cs="Times New Roman"/>
          <w:sz w:val="24"/>
          <w:szCs w:val="24"/>
        </w:rPr>
        <w:t>Our ability to understand the</w:t>
      </w:r>
      <w:del w:id="7" w:author="Kelly Andrews" w:date="2017-12-20T13:28:00Z">
        <w:r w:rsidR="00580D80" w:rsidRPr="004D6174" w:rsidDel="00922293">
          <w:rPr>
            <w:rFonts w:ascii="Times New Roman" w:hAnsi="Times New Roman" w:cs="Times New Roman"/>
            <w:sz w:val="24"/>
            <w:szCs w:val="24"/>
          </w:rPr>
          <w:delText>se</w:delText>
        </w:r>
      </w:del>
      <w:r w:rsidR="00580D80" w:rsidRPr="004D6174">
        <w:rPr>
          <w:rFonts w:ascii="Times New Roman" w:hAnsi="Times New Roman" w:cs="Times New Roman"/>
          <w:sz w:val="24"/>
          <w:szCs w:val="24"/>
        </w:rPr>
        <w:t xml:space="preserve"> dynamics </w:t>
      </w:r>
      <w:ins w:id="8" w:author="Kelly Andrews" w:date="2017-12-20T13:29:00Z">
        <w:r w:rsidR="00922293">
          <w:rPr>
            <w:rFonts w:ascii="Times New Roman" w:hAnsi="Times New Roman" w:cs="Times New Roman"/>
            <w:sz w:val="24"/>
            <w:szCs w:val="24"/>
          </w:rPr>
          <w:t xml:space="preserve">between habitat, predators and prey </w:t>
        </w:r>
      </w:ins>
      <w:r w:rsidR="00580D80" w:rsidRPr="004D6174">
        <w:rPr>
          <w:rFonts w:ascii="Times New Roman" w:hAnsi="Times New Roman" w:cs="Times New Roman"/>
          <w:sz w:val="24"/>
          <w:szCs w:val="24"/>
        </w:rPr>
        <w:t xml:space="preserve">is 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w:t>
      </w:r>
      <w:proofErr w:type="spellStart"/>
      <w:r w:rsidR="00C72B5B" w:rsidRPr="004D6174">
        <w:rPr>
          <w:rFonts w:ascii="Times New Roman" w:hAnsi="Times New Roman" w:cs="Times New Roman"/>
          <w:sz w:val="24"/>
          <w:szCs w:val="24"/>
        </w:rPr>
        <w:t>coastwide</w:t>
      </w:r>
      <w:proofErr w:type="spellEnd"/>
      <w:r w:rsidR="00C72B5B" w:rsidRPr="004D6174">
        <w:rPr>
          <w:rFonts w:ascii="Times New Roman" w:hAnsi="Times New Roman" w:cs="Times New Roman"/>
          <w:sz w:val="24"/>
          <w:szCs w:val="24"/>
        </w:rPr>
        <w:t xml:space="preserv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surveys to provide sea otter and kelp abundance at our focal sites. </w:t>
      </w:r>
    </w:p>
    <w:p w14:paraId="64783EC2" w14:textId="56DF974A"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w:t>
      </w:r>
      <w:proofErr w:type="spellStart"/>
      <w:r w:rsidR="003153A5" w:rsidRPr="004D6174">
        <w:rPr>
          <w:rFonts w:ascii="Times New Roman" w:hAnsi="Times New Roman" w:cs="Times New Roman"/>
          <w:sz w:val="24"/>
          <w:szCs w:val="24"/>
        </w:rPr>
        <w:t>coastwide</w:t>
      </w:r>
      <w:proofErr w:type="spellEnd"/>
      <w:r w:rsidR="003153A5" w:rsidRPr="004D6174">
        <w:rPr>
          <w:rFonts w:ascii="Times New Roman" w:hAnsi="Times New Roman" w:cs="Times New Roman"/>
          <w:sz w:val="24"/>
          <w:szCs w:val="24"/>
        </w:rPr>
        <w:t xml:space="preserv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Most of the sites are on the outer coast, while two sites, </w:t>
      </w:r>
      <w:proofErr w:type="spellStart"/>
      <w:r w:rsidR="00F37A2C" w:rsidRPr="004D6174">
        <w:rPr>
          <w:rFonts w:ascii="Times New Roman" w:hAnsi="Times New Roman" w:cs="Times New Roman"/>
          <w:sz w:val="24"/>
          <w:szCs w:val="24"/>
        </w:rPr>
        <w:t>Chibadehl</w:t>
      </w:r>
      <w:proofErr w:type="spellEnd"/>
      <w:r w:rsidR="00F37A2C" w:rsidRPr="004D6174">
        <w:rPr>
          <w:rFonts w:ascii="Times New Roman" w:hAnsi="Times New Roman" w:cs="Times New Roman"/>
          <w:sz w:val="24"/>
          <w:szCs w:val="24"/>
        </w:rPr>
        <w:t xml:space="preserve"> Rocks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proofErr w:type="spellStart"/>
      <w:r w:rsidR="00F37A2C" w:rsidRPr="004D6174">
        <w:rPr>
          <w:rFonts w:ascii="Times New Roman" w:hAnsi="Times New Roman" w:cs="Times New Roman"/>
          <w:i/>
          <w:sz w:val="24"/>
          <w:szCs w:val="24"/>
        </w:rPr>
        <w:t>Nereocystis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luetkeana</w:t>
      </w:r>
      <w:proofErr w:type="spellEnd"/>
      <w:r w:rsidR="00F37A2C" w:rsidRPr="004D6174">
        <w:rPr>
          <w:rFonts w:ascii="Times New Roman" w:hAnsi="Times New Roman" w:cs="Times New Roman"/>
          <w:sz w:val="24"/>
          <w:szCs w:val="24"/>
        </w:rPr>
        <w:t xml:space="preserve"> and/or </w:t>
      </w:r>
      <w:proofErr w:type="spellStart"/>
      <w:r w:rsidR="00F37A2C" w:rsidRPr="004D6174">
        <w:rPr>
          <w:rFonts w:ascii="Times New Roman" w:hAnsi="Times New Roman" w:cs="Times New Roman"/>
          <w:i/>
          <w:sz w:val="24"/>
          <w:szCs w:val="24"/>
        </w:rPr>
        <w:t>Macrocystis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pyrifera</w:t>
      </w:r>
      <w:proofErr w:type="spellEnd"/>
      <w:r w:rsidR="00F37A2C" w:rsidRPr="004D6174">
        <w:rPr>
          <w:rFonts w:ascii="Times New Roman" w:hAnsi="Times New Roman" w:cs="Times New Roman"/>
          <w:sz w:val="24"/>
          <w:szCs w:val="24"/>
        </w:rPr>
        <w:t>, along with diverse communities of understory red, brown, green</w:t>
      </w:r>
      <w:r w:rsidR="004A11B6"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 and coralline 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10 m in the OCNMS. Each site was surveyed for benthic invertebrates using SCUBA in 2015 (see methods below) and in at least two of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that were surveyed by </w:t>
      </w:r>
      <w:proofErr w:type="spellStart"/>
      <w:r w:rsidR="00F37A2C" w:rsidRPr="004D6174">
        <w:rPr>
          <w:rFonts w:ascii="Times New Roman" w:hAnsi="Times New Roman" w:cs="Times New Roman"/>
          <w:sz w:val="24"/>
          <w:szCs w:val="24"/>
        </w:rPr>
        <w:t>Kvitek</w:t>
      </w:r>
      <w:proofErr w:type="spellEnd"/>
      <w:r w:rsidR="00F37A2C" w:rsidRPr="004D6174">
        <w:rPr>
          <w:rFonts w:ascii="Times New Roman" w:hAnsi="Times New Roman" w:cs="Times New Roman"/>
          <w:sz w:val="24"/>
          <w:szCs w:val="24"/>
        </w:rPr>
        <w:t xml:space="preserve">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w:t>
      </w:r>
      <w:proofErr w:type="spellStart"/>
      <w:r w:rsidR="00F37A2C" w:rsidRPr="004D6174">
        <w:rPr>
          <w:rFonts w:ascii="Times New Roman" w:hAnsi="Times New Roman" w:cs="Times New Roman"/>
          <w:sz w:val="24"/>
          <w:szCs w:val="24"/>
        </w:rPr>
        <w:t>Teahwhit</w:t>
      </w:r>
      <w:proofErr w:type="spellEnd"/>
      <w:r w:rsidR="00F37A2C" w:rsidRPr="004D6174">
        <w:rPr>
          <w:rFonts w:ascii="Times New Roman" w:hAnsi="Times New Roman" w:cs="Times New Roman"/>
          <w:sz w:val="24"/>
          <w:szCs w:val="24"/>
        </w:rPr>
        <w:t xml:space="preserve"> Head, Rock 305, Cape Johnson, Cape Alava, Anderson Point,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of monitoring.</w:t>
      </w:r>
      <w:r w:rsidR="0024088A" w:rsidRPr="004D6174">
        <w:rPr>
          <w:rFonts w:ascii="Times New Roman" w:hAnsi="Times New Roman" w:cs="Times New Roman"/>
          <w:sz w:val="24"/>
          <w:szCs w:val="24"/>
        </w:rPr>
        <w:t xml:space="preserve"> </w:t>
      </w:r>
    </w:p>
    <w:p w14:paraId="3A66B52E" w14:textId="23EF579B"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sites into three geographic groupings: Northern (</w:t>
      </w:r>
      <w:proofErr w:type="spellStart"/>
      <w:r w:rsidRPr="004D6174">
        <w:rPr>
          <w:rFonts w:ascii="Times New Roman" w:hAnsi="Times New Roman" w:cs="Times New Roman"/>
          <w:color w:val="151518"/>
          <w:sz w:val="24"/>
          <w:szCs w:val="24"/>
        </w:rPr>
        <w:t>Neah</w:t>
      </w:r>
      <w:proofErr w:type="spellEnd"/>
      <w:r w:rsidRPr="004D6174">
        <w:rPr>
          <w:rFonts w:ascii="Times New Roman" w:hAnsi="Times New Roman" w:cs="Times New Roman"/>
          <w:color w:val="151518"/>
          <w:sz w:val="24"/>
          <w:szCs w:val="24"/>
        </w:rPr>
        <w:t xml:space="preserve"> Bay, </w:t>
      </w:r>
      <w:proofErr w:type="spellStart"/>
      <w:r w:rsidRPr="004D6174">
        <w:rPr>
          <w:rFonts w:ascii="Times New Roman" w:hAnsi="Times New Roman" w:cs="Times New Roman"/>
          <w:color w:val="151518"/>
          <w:sz w:val="24"/>
          <w:szCs w:val="24"/>
        </w:rPr>
        <w:t>Chibadehl</w:t>
      </w:r>
      <w:proofErr w:type="spellEnd"/>
      <w:r w:rsidRPr="004D6174">
        <w:rPr>
          <w:rFonts w:ascii="Times New Roman" w:hAnsi="Times New Roman" w:cs="Times New Roman"/>
          <w:color w:val="151518"/>
          <w:sz w:val="24"/>
          <w:szCs w:val="24"/>
        </w:rPr>
        <w:t xml:space="preserve"> Rocks, and </w:t>
      </w:r>
      <w:proofErr w:type="spellStart"/>
      <w:r w:rsidRPr="004D6174">
        <w:rPr>
          <w:rFonts w:ascii="Times New Roman" w:hAnsi="Times New Roman" w:cs="Times New Roman"/>
          <w:color w:val="151518"/>
          <w:sz w:val="24"/>
          <w:szCs w:val="24"/>
        </w:rPr>
        <w:t>Tatoosh</w:t>
      </w:r>
      <w:proofErr w:type="spellEnd"/>
      <w:r w:rsidRPr="004D6174">
        <w:rPr>
          <w:rFonts w:ascii="Times New Roman" w:hAnsi="Times New Roman" w:cs="Times New Roman"/>
          <w:color w:val="151518"/>
          <w:sz w:val="24"/>
          <w:szCs w:val="24"/>
        </w:rPr>
        <w:t xml:space="preserve"> Island), Central (Andersen Point, Point of </w:t>
      </w:r>
      <w:r w:rsidRPr="004D6174">
        <w:rPr>
          <w:rFonts w:ascii="Times New Roman" w:hAnsi="Times New Roman" w:cs="Times New Roman"/>
          <w:color w:val="151518"/>
          <w:sz w:val="24"/>
          <w:szCs w:val="24"/>
        </w:rPr>
        <w:lastRenderedPageBreak/>
        <w:t>the Arches, and Cape Alava) and Southern (</w:t>
      </w:r>
      <w:del w:id="9" w:author="Kelly Andrews" w:date="2017-12-20T13:39:00Z">
        <w:r w:rsidRPr="004D6174" w:rsidDel="00467E0D">
          <w:rPr>
            <w:rFonts w:ascii="Times New Roman" w:hAnsi="Times New Roman" w:cs="Times New Roman"/>
            <w:color w:val="151518"/>
            <w:sz w:val="24"/>
            <w:szCs w:val="24"/>
          </w:rPr>
          <w:delText xml:space="preserve">Rock 305, </w:delText>
        </w:r>
      </w:del>
      <w:r w:rsidRPr="004D6174">
        <w:rPr>
          <w:rFonts w:ascii="Times New Roman" w:hAnsi="Times New Roman" w:cs="Times New Roman"/>
          <w:color w:val="151518"/>
          <w:sz w:val="24"/>
          <w:szCs w:val="24"/>
        </w:rPr>
        <w:t xml:space="preserve">Cape Johnson, </w:t>
      </w:r>
      <w:ins w:id="10" w:author="Kelly Andrews" w:date="2017-12-20T13:39:00Z">
        <w:r w:rsidR="00467E0D" w:rsidRPr="004D6174">
          <w:rPr>
            <w:rFonts w:ascii="Times New Roman" w:hAnsi="Times New Roman" w:cs="Times New Roman"/>
            <w:color w:val="151518"/>
            <w:sz w:val="24"/>
            <w:szCs w:val="24"/>
          </w:rPr>
          <w:t xml:space="preserve">Rock 305, </w:t>
        </w:r>
      </w:ins>
      <w:proofErr w:type="spellStart"/>
      <w:r w:rsidRPr="004D6174">
        <w:rPr>
          <w:rFonts w:ascii="Times New Roman" w:hAnsi="Times New Roman" w:cs="Times New Roman"/>
          <w:color w:val="151518"/>
          <w:sz w:val="24"/>
          <w:szCs w:val="24"/>
        </w:rPr>
        <w:t>Teahwhit</w:t>
      </w:r>
      <w:proofErr w:type="spellEnd"/>
      <w:r w:rsidRPr="004D6174">
        <w:rPr>
          <w:rFonts w:ascii="Times New Roman" w:hAnsi="Times New Roman" w:cs="Times New Roman"/>
          <w:color w:val="151518"/>
          <w:sz w:val="24"/>
          <w:szCs w:val="24"/>
        </w:rPr>
        <w:t xml:space="preserve"> Head, and 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w:t>
      </w:r>
      <w:commentRangeStart w:id="11"/>
      <w:r w:rsidR="00863D60" w:rsidRPr="004D6174">
        <w:rPr>
          <w:rFonts w:ascii="Times New Roman" w:hAnsi="Times New Roman" w:cs="Times New Roman"/>
          <w:color w:val="151518"/>
          <w:sz w:val="24"/>
          <w:szCs w:val="24"/>
        </w:rPr>
        <w:t xml:space="preserve">to </w:t>
      </w:r>
      <w:r w:rsidR="00951E16" w:rsidRPr="004D6174">
        <w:rPr>
          <w:rFonts w:ascii="Times New Roman" w:hAnsi="Times New Roman" w:cs="Times New Roman"/>
          <w:color w:val="151518"/>
          <w:sz w:val="24"/>
          <w:szCs w:val="24"/>
        </w:rPr>
        <w:t>reduce</w:t>
      </w:r>
      <w:r w:rsidR="00863D60" w:rsidRPr="004D6174">
        <w:rPr>
          <w:rFonts w:ascii="Times New Roman" w:hAnsi="Times New Roman" w:cs="Times New Roman"/>
          <w:color w:val="151518"/>
          <w:sz w:val="24"/>
          <w:szCs w:val="24"/>
        </w:rPr>
        <w:t xml:space="preserve"> 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commentRangeEnd w:id="11"/>
      <w:r w:rsidR="007653BD">
        <w:rPr>
          <w:rStyle w:val="CommentReference"/>
        </w:rPr>
        <w:commentReference w:id="11"/>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7773B56D"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 xml:space="preserve">We extracted sea otter location and abundance information from research reports and </w:t>
      </w:r>
      <w:ins w:id="12" w:author="Kelly Andrews" w:date="2017-12-20T13:30:00Z">
        <w:r w:rsidR="00922293">
          <w:rPr>
            <w:rFonts w:ascii="Times New Roman" w:hAnsi="Times New Roman" w:cs="Times New Roman"/>
            <w:sz w:val="24"/>
            <w:szCs w:val="24"/>
          </w:rPr>
          <w:t xml:space="preserve">peer-reviewed </w:t>
        </w:r>
      </w:ins>
      <w:r w:rsidRPr="004D6174">
        <w:rPr>
          <w:rFonts w:ascii="Times New Roman" w:hAnsi="Times New Roman" w:cs="Times New Roman"/>
          <w:sz w:val="24"/>
          <w:szCs w:val="24"/>
        </w:rPr>
        <w:t>literature</w:t>
      </w:r>
      <w:r w:rsidR="00264EBD" w:rsidRPr="004D6174">
        <w:rPr>
          <w:rFonts w:ascii="Times New Roman" w:hAnsi="Times New Roman" w:cs="Times New Roman"/>
          <w:sz w:val="24"/>
          <w:szCs w:val="24"/>
        </w:rPr>
        <w:t xml:space="preserve"> </w:t>
      </w:r>
      <w:commentRangeStart w:id="13"/>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commentRangeEnd w:id="13"/>
      <w:r w:rsidR="00922293">
        <w:rPr>
          <w:rStyle w:val="CommentReference"/>
        </w:rPr>
        <w:commentReference w:id="13"/>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commentRangeStart w:id="14"/>
      <w:r w:rsidRPr="004D6174">
        <w:rPr>
          <w:rFonts w:ascii="Times New Roman" w:hAnsi="Times New Roman" w:cs="Times New Roman"/>
          <w:sz w:val="24"/>
          <w:szCs w:val="24"/>
        </w:rPr>
        <w:t>no data in 1979, 1980, 1982, 1984, 1986, or 1988</w:t>
      </w:r>
      <w:commentRangeEnd w:id="14"/>
      <w:r w:rsidR="0035766A">
        <w:rPr>
          <w:rStyle w:val="CommentReference"/>
        </w:rPr>
        <w:commentReference w:id="14"/>
      </w:r>
      <w:r w:rsidRPr="004D6174">
        <w:rPr>
          <w:rFonts w:ascii="Times New Roman" w:hAnsi="Times New Roman" w:cs="Times New Roman"/>
          <w:sz w:val="24"/>
          <w:szCs w:val="24"/>
        </w:rPr>
        <w:t xml:space="preserve">),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Sea otters are highly mobile predators with substantial home ranges</w:t>
      </w:r>
      <w:r w:rsidR="004563B1"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4563B1" w:rsidRPr="004D6174">
        <w:rPr>
          <w:rFonts w:ascii="Times New Roman" w:hAnsi="Times New Roman" w:cs="Times New Roman"/>
          <w:sz w:val="24"/>
          <w:szCs w:val="24"/>
        </w:rPr>
        <w:t>, but information on seasonal patterns is notably uncertain.</w:t>
      </w:r>
    </w:p>
    <w:p w14:paraId="199434C5" w14:textId="0AF22B8D"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w:t>
      </w:r>
      <w:r w:rsidRPr="004D6174">
        <w:rPr>
          <w:rFonts w:ascii="Times New Roman" w:hAnsi="Times New Roman" w:cs="Times New Roman"/>
          <w:sz w:val="24"/>
          <w:szCs w:val="24"/>
        </w:rPr>
        <w:lastRenderedPageBreak/>
        <w:t>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and </w:t>
      </w:r>
      <w:r w:rsidRPr="004D6174">
        <w:rPr>
          <w:rFonts w:ascii="Times New Roman" w:hAnsi="Times New Roman" w:cs="Times New Roman"/>
          <w:color w:val="151518"/>
          <w:sz w:val="24"/>
          <w:szCs w:val="24"/>
          <w:highlight w:val="yellow"/>
        </w:rPr>
        <w:t xml:space="preserve">used 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15"/>
      <w:r w:rsidRPr="004D6174">
        <w:rPr>
          <w:rFonts w:ascii="Times New Roman" w:hAnsi="Times New Roman" w:cs="Times New Roman"/>
          <w:color w:val="151518"/>
          <w:sz w:val="24"/>
          <w:szCs w:val="24"/>
        </w:rPr>
        <w:t xml:space="preserve">. </w:t>
      </w:r>
      <w:commentRangeEnd w:id="15"/>
      <w:r w:rsidR="0037692D" w:rsidRPr="004D6174">
        <w:rPr>
          <w:rStyle w:val="CommentReference"/>
          <w:rFonts w:ascii="Times New Roman" w:hAnsi="Times New Roman" w:cs="Times New Roman"/>
        </w:rPr>
        <w:commentReference w:id="15"/>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commentRangeStart w:id="16"/>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commentRangeEnd w:id="16"/>
      <w:r w:rsidR="007D6713">
        <w:rPr>
          <w:rStyle w:val="CommentReference"/>
        </w:rPr>
        <w:commentReference w:id="16"/>
      </w:r>
    </w:p>
    <w:p w14:paraId="65B92090" w14:textId="05192B53" w:rsidR="000F51AE" w:rsidRPr="004D6174" w:rsidRDefault="000F51AE" w:rsidP="008332EF">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w:t>
      </w:r>
      <w:proofErr w:type="spellStart"/>
      <w:r w:rsidR="002730AC" w:rsidRPr="004D6174">
        <w:rPr>
          <w:rFonts w:ascii="Times New Roman" w:hAnsi="Times New Roman" w:cs="Times New Roman"/>
          <w:sz w:val="24"/>
        </w:rPr>
        <w:t>coastwide</w:t>
      </w:r>
      <w:proofErr w:type="spellEnd"/>
      <w:r w:rsidR="002730AC" w:rsidRPr="004D6174">
        <w:rPr>
          <w:rFonts w:ascii="Times New Roman" w:hAnsi="Times New Roman" w:cs="Times New Roman"/>
          <w:sz w:val="24"/>
        </w:rPr>
        <w:t xml:space="preserve"> </w:t>
      </w:r>
      <w:r w:rsidRPr="004D6174">
        <w:rPr>
          <w:rFonts w:ascii="Times New Roman" w:hAnsi="Times New Roman" w:cs="Times New Roman"/>
          <w:sz w:val="24"/>
        </w:rPr>
        <w:t xml:space="preserve">by regressing the natural logarithm of sea otter abundance against time. </w:t>
      </w:r>
      <w:commentRangeStart w:id="17"/>
      <w:r w:rsidRPr="004D6174">
        <w:rPr>
          <w:rFonts w:ascii="Times New Roman" w:hAnsi="Times New Roman" w:cs="Times New Roman"/>
          <w:sz w:val="24"/>
        </w:rPr>
        <w:t>We performed this analysis on the entire time series (</w:t>
      </w:r>
      <w:commentRangeStart w:id="18"/>
      <w:r w:rsidRPr="004D6174">
        <w:rPr>
          <w:rFonts w:ascii="Times New Roman" w:hAnsi="Times New Roman" w:cs="Times New Roman"/>
          <w:sz w:val="24"/>
        </w:rPr>
        <w:t>1989-2015</w:t>
      </w:r>
      <w:commentRangeEnd w:id="18"/>
      <w:r w:rsidR="001F18BB">
        <w:rPr>
          <w:rStyle w:val="CommentReference"/>
        </w:rPr>
        <w:commentReference w:id="18"/>
      </w:r>
      <w:r w:rsidRPr="004D6174">
        <w:rPr>
          <w:rFonts w:ascii="Times New Roman" w:hAnsi="Times New Roman" w:cs="Times New Roman"/>
          <w:sz w:val="24"/>
        </w:rPr>
        <w:t>),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me progressively less precise with less data, we elected not to further subdivide the time series.</w:t>
      </w:r>
      <w:commentRangeEnd w:id="17"/>
      <w:r w:rsidR="001F18BB">
        <w:rPr>
          <w:rStyle w:val="CommentReference"/>
        </w:rPr>
        <w:commentReference w:id="17"/>
      </w:r>
      <w:r w:rsidRPr="004D6174">
        <w:rPr>
          <w:rFonts w:ascii="Times New Roman" w:hAnsi="Times New Roman" w:cs="Times New Roman"/>
          <w:sz w:val="24"/>
        </w:rPr>
        <w:t xml:space="preserve"> To facilitate comparison among sites that vary substantially in </w:t>
      </w:r>
      <w:del w:id="19" w:author="Kelly Andrews" w:date="2017-12-20T14:18:00Z">
        <w:r w:rsidRPr="004D6174" w:rsidDel="001F18BB">
          <w:rPr>
            <w:rFonts w:ascii="Times New Roman" w:hAnsi="Times New Roman" w:cs="Times New Roman"/>
            <w:sz w:val="24"/>
          </w:rPr>
          <w:delText xml:space="preserve">the </w:delText>
        </w:r>
      </w:del>
      <w:r w:rsidRPr="004D6174">
        <w:rPr>
          <w:rFonts w:ascii="Times New Roman" w:hAnsi="Times New Roman" w:cs="Times New Roman"/>
          <w:sz w:val="24"/>
        </w:rPr>
        <w:t xml:space="preserve">sea otter abundance, we </w:t>
      </w:r>
      <w:del w:id="20" w:author="Kelly Andrews" w:date="2017-12-20T14:18:00Z">
        <w:r w:rsidRPr="004D6174" w:rsidDel="001F18BB">
          <w:rPr>
            <w:rFonts w:ascii="Times New Roman" w:hAnsi="Times New Roman" w:cs="Times New Roman"/>
            <w:sz w:val="24"/>
          </w:rPr>
          <w:delText xml:space="preserve">constructing </w:delText>
        </w:r>
      </w:del>
      <w:ins w:id="21" w:author="Kelly Andrews" w:date="2017-12-20T14:18:00Z">
        <w:r w:rsidR="001F18BB" w:rsidRPr="004D6174">
          <w:rPr>
            <w:rFonts w:ascii="Times New Roman" w:hAnsi="Times New Roman" w:cs="Times New Roman"/>
            <w:sz w:val="24"/>
          </w:rPr>
          <w:t>construct</w:t>
        </w:r>
        <w:r w:rsidR="001F18BB">
          <w:rPr>
            <w:rFonts w:ascii="Times New Roman" w:hAnsi="Times New Roman" w:cs="Times New Roman"/>
            <w:sz w:val="24"/>
          </w:rPr>
          <w:t>ed</w:t>
        </w:r>
        <w:r w:rsidR="001F18BB" w:rsidRPr="004D6174">
          <w:rPr>
            <w:rFonts w:ascii="Times New Roman" w:hAnsi="Times New Roman" w:cs="Times New Roman"/>
            <w:sz w:val="24"/>
          </w:rPr>
          <w:t xml:space="preserve"> </w:t>
        </w:r>
      </w:ins>
      <w:r w:rsidRPr="004D6174">
        <w:rPr>
          <w:rFonts w:ascii="Times New Roman" w:hAnsi="Times New Roman" w:cs="Times New Roman"/>
          <w:sz w:val="24"/>
        </w:rPr>
        <w:t>a log-index of sea otter abundance</w:t>
      </w:r>
      <w:ins w:id="22" w:author="Kelly Andrews" w:date="2017-12-20T14:28:00Z">
        <w:r w:rsidR="000D0007">
          <w:rPr>
            <w:rFonts w:ascii="Times New Roman" w:hAnsi="Times New Roman" w:cs="Times New Roman"/>
            <w:sz w:val="24"/>
          </w:rPr>
          <w:t>.</w:t>
        </w:r>
      </w:ins>
      <w:del w:id="23" w:author="Kelly Andrews" w:date="2017-12-20T14:28:00Z">
        <w:r w:rsidRPr="004D6174" w:rsidDel="000D0007">
          <w:rPr>
            <w:rFonts w:ascii="Times New Roman" w:hAnsi="Times New Roman" w:cs="Times New Roman"/>
            <w:sz w:val="24"/>
          </w:rPr>
          <w:delText>;</w:delText>
        </w:r>
      </w:del>
      <w:r w:rsidRPr="004D6174">
        <w:rPr>
          <w:rFonts w:ascii="Times New Roman" w:hAnsi="Times New Roman" w:cs="Times New Roman"/>
          <w:sz w:val="24"/>
        </w:rPr>
        <w:t xml:space="preserve"> </w:t>
      </w:r>
      <w:del w:id="24" w:author="Kelly Andrews" w:date="2017-12-20T14:28:00Z">
        <w:r w:rsidRPr="004D6174" w:rsidDel="000D0007">
          <w:rPr>
            <w:rFonts w:ascii="Times New Roman" w:hAnsi="Times New Roman" w:cs="Times New Roman"/>
            <w:sz w:val="24"/>
          </w:rPr>
          <w:delText>w</w:delText>
        </w:r>
      </w:del>
      <w:ins w:id="25" w:author="Kelly Andrews" w:date="2017-12-20T14:28:00Z">
        <w:r w:rsidR="000D0007">
          <w:rPr>
            <w:rFonts w:ascii="Times New Roman" w:hAnsi="Times New Roman" w:cs="Times New Roman"/>
            <w:sz w:val="24"/>
          </w:rPr>
          <w:t>W</w:t>
        </w:r>
      </w:ins>
      <w:r w:rsidRPr="004D6174">
        <w:rPr>
          <w:rFonts w:ascii="Times New Roman" w:hAnsi="Times New Roman" w:cs="Times New Roman"/>
          <w:sz w:val="24"/>
        </w:rPr>
        <w:t xml:space="preserve">e standardized the number of sea otters by dividing </w:t>
      </w:r>
      <w:ins w:id="26" w:author="Kelly Andrews" w:date="2017-12-20T14:29:00Z">
        <w:r w:rsidR="006536EC">
          <w:rPr>
            <w:rFonts w:ascii="Times New Roman" w:hAnsi="Times New Roman" w:cs="Times New Roman"/>
            <w:sz w:val="24"/>
          </w:rPr>
          <w:t xml:space="preserve">by </w:t>
        </w:r>
      </w:ins>
      <w:r w:rsidRPr="004D6174">
        <w:rPr>
          <w:rFonts w:ascii="Times New Roman" w:hAnsi="Times New Roman" w:cs="Times New Roman"/>
          <w:sz w:val="24"/>
        </w:rPr>
        <w:t xml:space="preserve">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ins w:id="27" w:author="Kelly Andrews" w:date="2017-12-20T14:19:00Z">
        <w:r w:rsidR="001F18BB">
          <w:rPr>
            <w:rFonts w:ascii="Times New Roman" w:hAnsi="Times New Roman" w:cs="Times New Roman"/>
            <w:sz w:val="24"/>
          </w:rPr>
          <w:t>s</w:t>
        </w:r>
      </w:ins>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lastRenderedPageBreak/>
        <w:t>allows for sites across a large range of abundance to be visualized on the same 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p>
    <w:p w14:paraId="0A231A98" w14:textId="77777777" w:rsidR="000F51AE" w:rsidRPr="004D6174" w:rsidRDefault="000F51AE" w:rsidP="000F51AE">
      <w:pPr>
        <w:spacing w:after="0" w:line="480" w:lineRule="auto"/>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2F9A2DAA"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proofErr w:type="spellStart"/>
      <w:r w:rsidRPr="004D6174">
        <w:rPr>
          <w:rFonts w:ascii="Times New Roman" w:hAnsi="Times New Roman" w:cs="Times New Roman"/>
          <w:i/>
          <w:sz w:val="24"/>
        </w:rPr>
        <w:t>Macrocystis</w:t>
      </w:r>
      <w:proofErr w:type="spellEnd"/>
      <w:r w:rsidRPr="004D6174">
        <w:rPr>
          <w:rFonts w:ascii="Times New Roman" w:hAnsi="Times New Roman" w:cs="Times New Roman"/>
          <w:sz w:val="24"/>
        </w:rPr>
        <w:t xml:space="preserve"> and </w:t>
      </w:r>
      <w:proofErr w:type="spellStart"/>
      <w:r w:rsidRPr="004D6174">
        <w:rPr>
          <w:rFonts w:ascii="Times New Roman" w:hAnsi="Times New Roman" w:cs="Times New Roman"/>
          <w:i/>
          <w:sz w:val="24"/>
        </w:rPr>
        <w:t>Nereocystis</w:t>
      </w:r>
      <w:proofErr w:type="spellEnd"/>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proofErr w:type="spellStart"/>
      <w:r w:rsidRPr="004D6174">
        <w:rPr>
          <w:rFonts w:ascii="Times New Roman" w:hAnsi="Times New Roman" w:cs="Times New Roman"/>
          <w:i/>
          <w:sz w:val="24"/>
        </w:rPr>
        <w:t>t</w:t>
      </w:r>
      <w:proofErr w:type="spellEnd"/>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w:t>
      </w:r>
      <w:proofErr w:type="spellStart"/>
      <w:r w:rsidRPr="004D6174">
        <w:rPr>
          <w:rFonts w:ascii="Times New Roman" w:hAnsi="Times New Roman" w:cs="Times New Roman"/>
          <w:sz w:val="24"/>
        </w:rPr>
        <w:t>Neah</w:t>
      </w:r>
      <w:proofErr w:type="spellEnd"/>
      <w:r w:rsidRPr="004D6174">
        <w:rPr>
          <w:rFonts w:ascii="Times New Roman" w:hAnsi="Times New Roman" w:cs="Times New Roman"/>
          <w:sz w:val="24"/>
        </w:rPr>
        <w:t xml:space="preserve"> Bay and Destruction Island to provide a </w:t>
      </w:r>
      <w:r w:rsidR="00CC22CD" w:rsidRPr="004D6174">
        <w:rPr>
          <w:rFonts w:ascii="Times New Roman" w:hAnsi="Times New Roman" w:cs="Times New Roman"/>
          <w:sz w:val="24"/>
        </w:rPr>
        <w:t xml:space="preserve">northern Olympic Coast </w:t>
      </w:r>
      <w:proofErr w:type="spellStart"/>
      <w:r w:rsidRPr="004D6174">
        <w:rPr>
          <w:rFonts w:ascii="Times New Roman" w:hAnsi="Times New Roman" w:cs="Times New Roman"/>
          <w:sz w:val="24"/>
        </w:rPr>
        <w:t>coastwide</w:t>
      </w:r>
      <w:proofErr w:type="spellEnd"/>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68342D63"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in kelp canopy coverage at each site and </w:t>
      </w:r>
      <w:proofErr w:type="spellStart"/>
      <w:r w:rsidRPr="004D6174">
        <w:rPr>
          <w:rFonts w:ascii="Times New Roman" w:hAnsi="Times New Roman" w:cs="Times New Roman"/>
          <w:sz w:val="24"/>
        </w:rPr>
        <w:t>coastwide</w:t>
      </w:r>
      <w:proofErr w:type="spellEnd"/>
      <w:r w:rsidRPr="004D6174">
        <w:rPr>
          <w:rFonts w:ascii="Times New Roman" w:hAnsi="Times New Roman" w:cs="Times New Roman"/>
          <w:sz w:val="24"/>
        </w:rPr>
        <w:t xml:space="preserve"> by regressing the natural logarithm of kelp area against time. We also calculated the standard </w:t>
      </w:r>
      <w:r w:rsidRPr="004D6174">
        <w:rPr>
          <w:rFonts w:ascii="Times New Roman" w:hAnsi="Times New Roman" w:cs="Times New Roman"/>
          <w:sz w:val="24"/>
        </w:rPr>
        <w:lastRenderedPageBreak/>
        <w:t>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performed this analysis on the entire time series (1989-2015), and separately for the two halves of </w:t>
      </w:r>
      <w:r w:rsidR="008332EF">
        <w:rPr>
          <w:rFonts w:ascii="Times New Roman" w:hAnsi="Times New Roman" w:cs="Times New Roman"/>
          <w:sz w:val="24"/>
        </w:rPr>
        <w:t>the time-series (</w:t>
      </w:r>
      <w:commentRangeStart w:id="28"/>
      <w:r w:rsidR="008332EF">
        <w:rPr>
          <w:rFonts w:ascii="Times New Roman" w:hAnsi="Times New Roman" w:cs="Times New Roman"/>
          <w:sz w:val="24"/>
        </w:rPr>
        <w:t>1989-2001 and</w:t>
      </w:r>
      <w:r w:rsidRPr="004D6174">
        <w:rPr>
          <w:rFonts w:ascii="Times New Roman" w:hAnsi="Times New Roman" w:cs="Times New Roman"/>
          <w:sz w:val="24"/>
        </w:rPr>
        <w:t xml:space="preserve"> 2002-2015</w:t>
      </w:r>
      <w:commentRangeEnd w:id="28"/>
      <w:r w:rsidR="001953D4">
        <w:rPr>
          <w:rStyle w:val="CommentReference"/>
        </w:rPr>
        <w:commentReference w:id="28"/>
      </w:r>
      <w:r w:rsidRPr="004D6174">
        <w:rPr>
          <w:rFonts w:ascii="Times New Roman" w:hAnsi="Times New Roman" w:cs="Times New Roman"/>
          <w:sz w:val="24"/>
        </w:rPr>
        <w:t xml:space="preserve">) in order to determine if trends shifted over time. As with sea otter data, to facilitate comparison among sites that vary substantially in the kelp area, we constructed a log-index of kelp area; we standardized the area of kelp by dividing </w:t>
      </w:r>
      <w:ins w:id="29" w:author="Kelly Andrews" w:date="2017-12-20T15:05:00Z">
        <w:r w:rsidR="001953D4">
          <w:rPr>
            <w:rFonts w:ascii="Times New Roman" w:hAnsi="Times New Roman" w:cs="Times New Roman"/>
            <w:sz w:val="24"/>
          </w:rPr>
          <w:t xml:space="preserve">by </w:t>
        </w:r>
      </w:ins>
      <w:r w:rsidRPr="004D6174">
        <w:rPr>
          <w:rFonts w:ascii="Times New Roman" w:hAnsi="Times New Roman" w:cs="Times New Roman"/>
          <w:sz w:val="24"/>
        </w:rPr>
        <w:t xml:space="preserve">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0C73AB9B"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 xml:space="preserve">historical survey information collected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and co</w:t>
      </w:r>
      <w:r w:rsidR="00BA7A19" w:rsidRPr="004D6174">
        <w:rPr>
          <w:rFonts w:ascii="Times New Roman" w:hAnsi="Times New Roman" w:cs="Times New Roman"/>
          <w:sz w:val="24"/>
          <w:szCs w:val="24"/>
        </w:rPr>
        <w:t>lleagues in 1987, 1995, and 1999 (</w:t>
      </w:r>
      <w:proofErr w:type="spellStart"/>
      <w:r w:rsidR="00BA7A19" w:rsidRPr="004D6174">
        <w:rPr>
          <w:rFonts w:ascii="Times New Roman" w:hAnsi="Times New Roman" w:cs="Times New Roman"/>
          <w:sz w:val="24"/>
          <w:szCs w:val="24"/>
        </w:rPr>
        <w:t>Kvitek</w:t>
      </w:r>
      <w:proofErr w:type="spellEnd"/>
      <w:r w:rsidR="00BA7A19" w:rsidRPr="004D6174">
        <w:rPr>
          <w:rFonts w:ascii="Times New Roman" w:hAnsi="Times New Roman" w:cs="Times New Roman"/>
          <w:sz w:val="24"/>
          <w:szCs w:val="24"/>
        </w:rPr>
        <w:t xml:space="preserve">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 </w:t>
      </w:r>
      <w:commentRangeStart w:id="30"/>
      <w:r w:rsidR="009721A7" w:rsidRPr="004D6174">
        <w:rPr>
          <w:rFonts w:ascii="Times New Roman" w:hAnsi="Times New Roman" w:cs="Times New Roman"/>
          <w:sz w:val="24"/>
          <w:szCs w:val="24"/>
        </w:rPr>
        <w:t>and estimated sizes</w:t>
      </w:r>
      <w:r w:rsidR="00692369" w:rsidRPr="004D6174">
        <w:rPr>
          <w:rFonts w:ascii="Times New Roman" w:hAnsi="Times New Roman" w:cs="Times New Roman"/>
          <w:sz w:val="24"/>
          <w:szCs w:val="24"/>
        </w:rPr>
        <w:t xml:space="preserve"> of </w:t>
      </w:r>
      <w:commentRangeEnd w:id="30"/>
      <w:r w:rsidR="00E54F70">
        <w:rPr>
          <w:rStyle w:val="CommentReference"/>
        </w:rPr>
        <w:commentReference w:id="30"/>
      </w:r>
      <w:r w:rsidR="008340F1" w:rsidRPr="004D6174">
        <w:rPr>
          <w:rFonts w:ascii="Times New Roman" w:hAnsi="Times New Roman" w:cs="Times New Roman"/>
          <w:sz w:val="24"/>
          <w:szCs w:val="24"/>
        </w:rPr>
        <w:t xml:space="preserve">large,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31"/>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31"/>
      <w:r w:rsidR="008332EF">
        <w:rPr>
          <w:rStyle w:val="CommentReference"/>
        </w:rPr>
        <w:commentReference w:id="31"/>
      </w:r>
    </w:p>
    <w:p w14:paraId="4EF75A84" w14:textId="41EF6748"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w:t>
      </w:r>
      <w:del w:id="32" w:author="Kelly Andrews" w:date="2017-12-20T15:09:00Z">
        <w:r w:rsidR="00227428" w:rsidRPr="004D6174" w:rsidDel="00E54F70">
          <w:rPr>
            <w:rFonts w:ascii="Times New Roman" w:hAnsi="Times New Roman" w:cs="Times New Roman"/>
            <w:sz w:val="24"/>
          </w:rPr>
          <w:delText>published and grey</w:delText>
        </w:r>
        <w:r w:rsidRPr="004D6174" w:rsidDel="00E54F70">
          <w:rPr>
            <w:rFonts w:ascii="Times New Roman" w:hAnsi="Times New Roman" w:cs="Times New Roman"/>
            <w:sz w:val="24"/>
          </w:rPr>
          <w:delText xml:space="preserve"> literature</w:delText>
        </w:r>
      </w:del>
      <w:proofErr w:type="spellStart"/>
      <w:ins w:id="33" w:author="Kelly Andrews" w:date="2017-12-20T15:09:00Z">
        <w:r w:rsidR="00E54F70">
          <w:rPr>
            <w:rFonts w:ascii="Times New Roman" w:hAnsi="Times New Roman" w:cs="Times New Roman"/>
            <w:sz w:val="24"/>
          </w:rPr>
          <w:t>Kvitek</w:t>
        </w:r>
        <w:proofErr w:type="spellEnd"/>
        <w:r w:rsidR="00E54F70">
          <w:rPr>
            <w:rFonts w:ascii="Times New Roman" w:hAnsi="Times New Roman" w:cs="Times New Roman"/>
            <w:sz w:val="24"/>
          </w:rPr>
          <w:t xml:space="preserve"> and colleagues (1989, 1998, 2000)</w:t>
        </w:r>
      </w:ins>
      <w:r w:rsidRPr="004D6174">
        <w:rPr>
          <w:rFonts w:ascii="Times New Roman" w:hAnsi="Times New Roman" w:cs="Times New Roman"/>
          <w:sz w:val="24"/>
          <w:szCs w:val="24"/>
        </w:rPr>
        <w:t xml:space="preserve">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Raw data were not available from these reports</w:t>
      </w:r>
      <w:r w:rsidR="00BA7A19" w:rsidRPr="004D6174">
        <w:rPr>
          <w:rFonts w:ascii="Times New Roman" w:hAnsi="Times New Roman" w:cs="Times New Roman"/>
          <w:sz w:val="24"/>
          <w:szCs w:val="24"/>
        </w:rPr>
        <w:t xml:space="preserve"> nor from the original authors</w:t>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sample </w:t>
      </w:r>
      <w:r w:rsidRPr="004D6174">
        <w:rPr>
          <w:rFonts w:ascii="Times New Roman" w:hAnsi="Times New Roman" w:cs="Times New Roman"/>
          <w:sz w:val="24"/>
        </w:rPr>
        <w:lastRenderedPageBreak/>
        <w:t>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w:ins w:id="34" w:author="Kelly Andrews" w:date="2017-12-20T15:15:00Z">
        <m:oMath>
          <m:r>
            <w:rPr>
              <w:rFonts w:ascii="Cambria Math" w:hAnsi="Cambria Math" w:cs="Times New Roman"/>
              <w:sz w:val="24"/>
            </w:rPr>
            <m:t xml:space="preserve"> </m:t>
          </m:r>
        </m:oMath>
      </w:ins>
      <w:del w:id="35" w:author="Kelly Andrews" w:date="2017-12-20T15:15:00Z">
        <m:oMath>
          <m:r>
            <w:rPr>
              <w:rFonts w:ascii="Cambria Math" w:hAnsi="Cambria Math" w:cs="Times New Roman"/>
              <w:sz w:val="24"/>
            </w:rPr>
            <m:t>∙</m:t>
          </m:r>
        </m:oMath>
      </w:del>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concerns about among</w:t>
      </w:r>
      <w:ins w:id="36" w:author="Kelly Andrews" w:date="2017-12-20T15:16:00Z">
        <w:r w:rsidR="00764A67">
          <w:rPr>
            <w:rFonts w:ascii="Times New Roman" w:hAnsi="Times New Roman" w:cs="Times New Roman"/>
            <w:sz w:val="24"/>
          </w:rPr>
          <w:t>-</w:t>
        </w:r>
      </w:ins>
      <w:del w:id="37" w:author="Kelly Andrews" w:date="2017-12-20T15:16:00Z">
        <w:r w:rsidR="00325D4A" w:rsidRPr="004D6174" w:rsidDel="00764A67">
          <w:rPr>
            <w:rFonts w:ascii="Times New Roman" w:hAnsi="Times New Roman" w:cs="Times New Roman"/>
            <w:sz w:val="24"/>
          </w:rPr>
          <w:delText xml:space="preserve"> </w:delText>
        </w:r>
      </w:del>
      <w:r w:rsidR="00325D4A" w:rsidRPr="004D6174">
        <w:rPr>
          <w:rFonts w:ascii="Times New Roman" w:hAnsi="Times New Roman" w:cs="Times New Roman"/>
          <w:sz w:val="24"/>
        </w:rPr>
        <w:t xml:space="preserve">diver variation in detection of cryptic species (e.g. chitons; class </w:t>
      </w:r>
      <w:proofErr w:type="spellStart"/>
      <w:r w:rsidR="00325D4A" w:rsidRPr="004D6174">
        <w:rPr>
          <w:rFonts w:ascii="Times New Roman" w:hAnsi="Times New Roman" w:cs="Times New Roman"/>
          <w:i/>
          <w:sz w:val="24"/>
        </w:rPr>
        <w:t>Polyplacophora</w:t>
      </w:r>
      <w:proofErr w:type="spellEnd"/>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547D7D" w:rsidRPr="004D6174">
        <w:rPr>
          <w:rFonts w:ascii="Times New Roman" w:hAnsi="Times New Roman" w:cs="Times New Roman"/>
          <w:sz w:val="24"/>
        </w:rPr>
        <w:t xml:space="preserve">genus </w:t>
      </w:r>
      <w:proofErr w:type="spellStart"/>
      <w:r w:rsidR="0046456B" w:rsidRPr="004D6174">
        <w:rPr>
          <w:rFonts w:ascii="Times New Roman" w:hAnsi="Times New Roman" w:cs="Times New Roman"/>
          <w:i/>
          <w:sz w:val="24"/>
          <w:szCs w:val="24"/>
        </w:rPr>
        <w:t>Mesocentrotus</w:t>
      </w:r>
      <w:proofErr w:type="spellEnd"/>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proofErr w:type="spellStart"/>
      <w:r w:rsidR="00CC22CD" w:rsidRPr="004D6174">
        <w:rPr>
          <w:rFonts w:ascii="Times New Roman" w:hAnsi="Times New Roman" w:cs="Times New Roman"/>
          <w:i/>
          <w:sz w:val="24"/>
        </w:rPr>
        <w:t>Cucumaria</w:t>
      </w:r>
      <w:proofErr w:type="spellEnd"/>
      <w:r w:rsidR="00CC22CD" w:rsidRPr="004D6174">
        <w:rPr>
          <w:rFonts w:ascii="Times New Roman" w:hAnsi="Times New Roman" w:cs="Times New Roman"/>
          <w:i/>
          <w:sz w:val="24"/>
        </w:rPr>
        <w:t xml:space="preserve">, </w:t>
      </w:r>
      <w:proofErr w:type="spellStart"/>
      <w:r w:rsidR="00547D7D" w:rsidRPr="004D6174">
        <w:rPr>
          <w:rFonts w:ascii="Times New Roman" w:eastAsia="Times New Roman" w:hAnsi="Times New Roman" w:cs="Times New Roman"/>
          <w:i/>
          <w:sz w:val="24"/>
          <w:szCs w:val="24"/>
        </w:rPr>
        <w:t>Parastichopus</w:t>
      </w:r>
      <w:proofErr w:type="spellEnd"/>
      <w:r w:rsidR="00547D7D" w:rsidRPr="004D6174">
        <w:rPr>
          <w:rFonts w:ascii="Times New Roman" w:eastAsia="Times New Roman" w:hAnsi="Times New Roman" w:cs="Times New Roman"/>
          <w:i/>
          <w:sz w:val="24"/>
          <w:szCs w:val="24"/>
        </w:rPr>
        <w:t>)</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proofErr w:type="spellStart"/>
      <w:r w:rsidR="00F76E00" w:rsidRPr="004D6174">
        <w:rPr>
          <w:rFonts w:ascii="Times New Roman" w:hAnsi="Times New Roman" w:cs="Times New Roman"/>
          <w:i/>
          <w:sz w:val="24"/>
        </w:rPr>
        <w:t>Pugettia</w:t>
      </w:r>
      <w:proofErr w:type="spellEnd"/>
      <w:r w:rsidR="00F76E00" w:rsidRPr="004D6174">
        <w:rPr>
          <w:rFonts w:ascii="Times New Roman" w:hAnsi="Times New Roman" w:cs="Times New Roman"/>
          <w:i/>
          <w:sz w:val="24"/>
        </w:rPr>
        <w:t xml:space="preserve">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proofErr w:type="spellStart"/>
      <w:r w:rsidR="00AA6923" w:rsidRPr="004D6174">
        <w:rPr>
          <w:rFonts w:ascii="Times New Roman" w:hAnsi="Times New Roman" w:cs="Times New Roman"/>
          <w:i/>
          <w:sz w:val="24"/>
        </w:rPr>
        <w:t>Crassadoma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gigantea</w:t>
      </w:r>
      <w:proofErr w:type="spellEnd"/>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proofErr w:type="spellStart"/>
      <w:r w:rsidR="00AA6923" w:rsidRPr="004D6174">
        <w:rPr>
          <w:rFonts w:ascii="Times New Roman" w:hAnsi="Times New Roman" w:cs="Times New Roman"/>
          <w:i/>
          <w:sz w:val="24"/>
        </w:rPr>
        <w:t>Pisaster</w:t>
      </w:r>
      <w:proofErr w:type="spellEnd"/>
      <w:r w:rsidR="00AA6923" w:rsidRPr="004D6174">
        <w:rPr>
          <w:rFonts w:ascii="Times New Roman" w:hAnsi="Times New Roman" w:cs="Times New Roman"/>
          <w:i/>
          <w:sz w:val="24"/>
        </w:rPr>
        <w:t>,</w:t>
      </w:r>
      <w:r w:rsidR="00CA12C2" w:rsidRPr="004D6174">
        <w:rPr>
          <w:rFonts w:ascii="Times New Roman" w:hAnsi="Times New Roman" w:cs="Times New Roman"/>
          <w:i/>
          <w:sz w:val="24"/>
        </w:rPr>
        <w:t xml:space="preserve"> </w:t>
      </w:r>
      <w:proofErr w:type="spellStart"/>
      <w:r w:rsidR="00CA12C2" w:rsidRPr="004D6174">
        <w:rPr>
          <w:rFonts w:ascii="Times New Roman" w:hAnsi="Times New Roman" w:cs="Times New Roman"/>
          <w:i/>
          <w:sz w:val="24"/>
        </w:rPr>
        <w:t>Orthaster</w:t>
      </w:r>
      <w:proofErr w:type="spellEnd"/>
      <w:r w:rsidR="00CA12C2" w:rsidRPr="004D6174">
        <w:rPr>
          <w:rFonts w:ascii="Times New Roman" w:hAnsi="Times New Roman" w:cs="Times New Roman"/>
          <w:i/>
          <w:sz w:val="24"/>
        </w:rPr>
        <w:t>,</w:t>
      </w:r>
      <w:r w:rsidR="00AA6923" w:rsidRPr="004D6174">
        <w:rPr>
          <w:rFonts w:ascii="Times New Roman" w:hAnsi="Times New Roman" w:cs="Times New Roman"/>
          <w:i/>
          <w:sz w:val="24"/>
        </w:rPr>
        <w:t xml:space="preserve"> </w:t>
      </w:r>
      <w:proofErr w:type="spellStart"/>
      <w:r w:rsidR="00AA6923" w:rsidRPr="004D6174">
        <w:rPr>
          <w:rFonts w:ascii="Times New Roman" w:eastAsia="Times New Roman" w:hAnsi="Times New Roman" w:cs="Times New Roman"/>
          <w:i/>
          <w:iCs/>
          <w:sz w:val="24"/>
          <w:szCs w:val="24"/>
        </w:rPr>
        <w:t>Dermasterias</w:t>
      </w:r>
      <w:proofErr w:type="spellEnd"/>
      <w:r w:rsidR="00AA6923" w:rsidRPr="004D6174">
        <w:rPr>
          <w:rFonts w:ascii="Times New Roman" w:eastAsia="Times New Roman" w:hAnsi="Times New Roman" w:cs="Times New Roman"/>
          <w:i/>
          <w:iCs/>
          <w:sz w:val="24"/>
          <w:szCs w:val="24"/>
        </w:rPr>
        <w:t>,</w:t>
      </w:r>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Henricia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Pychnopodia</w:t>
      </w:r>
      <w:proofErr w:type="spellEnd"/>
      <w:r w:rsidR="00AA6923" w:rsidRPr="004D6174">
        <w:rPr>
          <w:rFonts w:ascii="Times New Roman" w:hAnsi="Times New Roman" w:cs="Times New Roman"/>
          <w:i/>
          <w:sz w:val="24"/>
        </w:rPr>
        <w:t>)</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38"/>
      <w:commentRangeStart w:id="39"/>
      <w:r w:rsidR="00AA6923" w:rsidRPr="004D6174">
        <w:rPr>
          <w:rFonts w:ascii="Times New Roman" w:hAnsi="Times New Roman" w:cs="Times New Roman"/>
          <w:sz w:val="24"/>
          <w:highlight w:val="yellow"/>
        </w:rPr>
        <w:t>by Jesse</w:t>
      </w:r>
      <w:commentRangeEnd w:id="38"/>
      <w:r w:rsidR="000F51AE" w:rsidRPr="004D6174">
        <w:rPr>
          <w:rStyle w:val="CommentReference"/>
          <w:rFonts w:ascii="Times New Roman" w:hAnsi="Times New Roman" w:cs="Times New Roman"/>
          <w:highlight w:val="yellow"/>
        </w:rPr>
        <w:commentReference w:id="38"/>
      </w:r>
      <w:commentRangeEnd w:id="39"/>
      <w:r w:rsidR="00764A67">
        <w:rPr>
          <w:rStyle w:val="CommentReference"/>
        </w:rPr>
        <w:commentReference w:id="39"/>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w:t>
      </w:r>
      <w:del w:id="40" w:author="Kelly Andrews" w:date="2017-12-20T15:18:00Z">
        <w:r w:rsidR="00AF6161" w:rsidRPr="004D6174" w:rsidDel="00764A67">
          <w:rPr>
            <w:rFonts w:ascii="Times New Roman" w:hAnsi="Times New Roman" w:cs="Times New Roman"/>
            <w:sz w:val="24"/>
          </w:rPr>
          <w:delText>not prey</w:delText>
        </w:r>
      </w:del>
      <w:ins w:id="41" w:author="Kelly Andrews" w:date="2017-12-20T15:18:00Z">
        <w:r w:rsidR="00764A67" w:rsidRPr="004D6174">
          <w:rPr>
            <w:rFonts w:ascii="Times New Roman" w:hAnsi="Times New Roman" w:cs="Times New Roman"/>
            <w:sz w:val="24"/>
          </w:rPr>
          <w:t>no</w:t>
        </w:r>
        <w:r w:rsidR="00764A67">
          <w:rPr>
            <w:rFonts w:ascii="Times New Roman" w:hAnsi="Times New Roman" w:cs="Times New Roman"/>
            <w:sz w:val="24"/>
          </w:rPr>
          <w:t>n</w:t>
        </w:r>
        <w:r w:rsidR="00764A67" w:rsidRPr="004D6174">
          <w:rPr>
            <w:rFonts w:ascii="Times New Roman" w:hAnsi="Times New Roman" w:cs="Times New Roman"/>
            <w:sz w:val="24"/>
          </w:rPr>
          <w:t>-prey</w:t>
        </w:r>
      </w:ins>
      <w:r w:rsidR="00AF6161" w:rsidRPr="004D6174">
        <w:rPr>
          <w:rFonts w:ascii="Times New Roman" w:hAnsi="Times New Roman" w:cs="Times New Roman"/>
          <w:sz w:val="24"/>
        </w:rPr>
        <w:t xml:space="preserve">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sidRPr="004D6174">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1BD86FA5"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assess the effect of otter abundance on the variability of kelp,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 xml:space="preserve">difference in CV </w:t>
      </w:r>
      <w:ins w:id="42" w:author="Kelly Andrews" w:date="2017-12-20T15:43:00Z">
        <w:r w:rsidR="006643CE">
          <w:rPr>
            <w:rFonts w:ascii="Times New Roman" w:hAnsi="Times New Roman" w:cs="Times New Roman"/>
            <w:color w:val="151518"/>
            <w:sz w:val="24"/>
            <w:szCs w:val="24"/>
          </w:rPr>
          <w:t xml:space="preserve">of kelp area (yes?) </w:t>
        </w:r>
      </w:ins>
      <w:r w:rsidR="0054174A" w:rsidRPr="004D6174">
        <w:rPr>
          <w:rFonts w:ascii="Times New Roman" w:hAnsi="Times New Roman" w:cs="Times New Roman"/>
          <w:color w:val="151518"/>
          <w:sz w:val="24"/>
          <w:szCs w:val="24"/>
        </w:rPr>
        <w:t>at each site between period</w:t>
      </w:r>
      <w:r w:rsidR="005A112B">
        <w:rPr>
          <w:rFonts w:ascii="Times New Roman" w:hAnsi="Times New Roman" w:cs="Times New Roman"/>
          <w:color w:val="151518"/>
          <w:sz w:val="24"/>
          <w:szCs w:val="24"/>
        </w:rPr>
        <w:t>s as the response variable and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w:t>
      </w:r>
      <w:proofErr w:type="spellStart"/>
      <w:r w:rsidR="007D0372" w:rsidRPr="004D6174">
        <w:rPr>
          <w:rFonts w:ascii="Times New Roman" w:hAnsi="Times New Roman" w:cs="Times New Roman"/>
          <w:color w:val="151518"/>
          <w:sz w:val="24"/>
          <w:szCs w:val="24"/>
        </w:rPr>
        <w:t>AICc</w:t>
      </w:r>
      <w:proofErr w:type="spellEnd"/>
      <w:r w:rsidR="007D0372" w:rsidRPr="004D6174">
        <w:rPr>
          <w:rFonts w:ascii="Times New Roman" w:hAnsi="Times New Roman" w:cs="Times New Roman"/>
          <w:color w:val="151518"/>
          <w:sz w:val="24"/>
          <w:szCs w:val="24"/>
        </w:rPr>
        <w:t>)</w:t>
      </w:r>
      <w:r w:rsidR="00774C7A" w:rsidRPr="004D6174">
        <w:rPr>
          <w:rFonts w:ascii="Times New Roman" w:hAnsi="Times New Roman" w:cs="Times New Roman"/>
          <w:color w:val="151518"/>
          <w:sz w:val="24"/>
          <w:szCs w:val="24"/>
        </w:rPr>
        <w:t>.</w:t>
      </w:r>
    </w:p>
    <w:p w14:paraId="3F473CF5" w14:textId="598A55D0"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To examine changes in the abundance of sea urchins, bivalves, crabs, sea stars, and sea cucumbers over time, we used </w:t>
      </w:r>
      <w:proofErr w:type="spellStart"/>
      <w:r w:rsidRPr="004D6174">
        <w:rPr>
          <w:rFonts w:ascii="Times New Roman" w:hAnsi="Times New Roman" w:cs="Times New Roman"/>
          <w:sz w:val="24"/>
          <w:szCs w:val="24"/>
        </w:rPr>
        <w:t>permutational</w:t>
      </w:r>
      <w:proofErr w:type="spellEnd"/>
      <w:r w:rsidRPr="004D6174">
        <w:rPr>
          <w:rFonts w:ascii="Times New Roman" w:hAnsi="Times New Roman" w:cs="Times New Roman"/>
          <w:sz w:val="24"/>
          <w:szCs w:val="24"/>
        </w:rPr>
        <w:t xml:space="preserve">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xml:space="preserve">, 2015) or three regions (northern, central, and southern) using the </w:t>
      </w:r>
      <w:proofErr w:type="spellStart"/>
      <w:r w:rsidRPr="004D6174">
        <w:rPr>
          <w:rFonts w:ascii="Times New Roman" w:hAnsi="Times New Roman" w:cs="Times New Roman"/>
          <w:sz w:val="24"/>
          <w:szCs w:val="24"/>
        </w:rPr>
        <w:t>adonis</w:t>
      </w:r>
      <w:proofErr w:type="spellEnd"/>
      <w:r w:rsidRPr="004D6174">
        <w:rPr>
          <w:rFonts w:ascii="Times New Roman" w:hAnsi="Times New Roman" w:cs="Times New Roman"/>
          <w:sz w:val="24"/>
          <w:szCs w:val="24"/>
        </w:rPr>
        <w:t xml:space="preserve"> function in R.</w:t>
      </w:r>
      <w:r w:rsidR="0060001F" w:rsidRPr="004D6174">
        <w:rPr>
          <w:rFonts w:ascii="Times New Roman" w:hAnsi="Times New Roman" w:cs="Times New Roman"/>
          <w:sz w:val="24"/>
          <w:szCs w:val="24"/>
        </w:rPr>
        <w:t xml:space="preserve"> We exclude data from 1995 because sea star data are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for each site-year-region were used as the dependent variables, and converted to dissimilarity matrices using Manhattan </w:t>
      </w:r>
      <w:proofErr w:type="gramStart"/>
      <w:r w:rsidRPr="004D6174">
        <w:rPr>
          <w:rFonts w:ascii="Times New Roman" w:hAnsi="Times New Roman" w:cs="Times New Roman"/>
          <w:sz w:val="24"/>
          <w:szCs w:val="24"/>
        </w:rPr>
        <w:t>log(</w:t>
      </w:r>
      <w:proofErr w:type="gramEnd"/>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 We performed randomizations within strata based on regions or time periods. We also tested whether community composition was more variable in some regions </w:t>
      </w:r>
      <w:del w:id="43" w:author="Kelly Andrews" w:date="2017-12-20T15:50:00Z">
        <w:r w:rsidRPr="004D6174" w:rsidDel="001B4111">
          <w:rPr>
            <w:rFonts w:ascii="Times New Roman" w:hAnsi="Times New Roman" w:cs="Times New Roman"/>
            <w:sz w:val="24"/>
            <w:szCs w:val="24"/>
          </w:rPr>
          <w:delText>than others an</w:delText>
        </w:r>
      </w:del>
      <w:ins w:id="44" w:author="Kelly Andrews" w:date="2017-12-20T15:50:00Z">
        <w:r w:rsidR="001B4111">
          <w:rPr>
            <w:rFonts w:ascii="Times New Roman" w:hAnsi="Times New Roman" w:cs="Times New Roman"/>
            <w:sz w:val="24"/>
            <w:szCs w:val="24"/>
          </w:rPr>
          <w:t>or</w:t>
        </w:r>
      </w:ins>
      <w:r w:rsidRPr="004D6174">
        <w:rPr>
          <w:rFonts w:ascii="Times New Roman" w:hAnsi="Times New Roman" w:cs="Times New Roman"/>
          <w:sz w:val="24"/>
          <w:szCs w:val="24"/>
        </w:rPr>
        <w:t xml:space="preserve"> in some time periods </w:t>
      </w:r>
      <w:del w:id="45" w:author="Kelly Andrews" w:date="2017-12-20T15:50:00Z">
        <w:r w:rsidRPr="004D6174" w:rsidDel="001B4111">
          <w:rPr>
            <w:rFonts w:ascii="Times New Roman" w:hAnsi="Times New Roman" w:cs="Times New Roman"/>
            <w:sz w:val="24"/>
            <w:szCs w:val="24"/>
          </w:rPr>
          <w:delText xml:space="preserve">rather than others </w:delText>
        </w:r>
      </w:del>
      <w:r w:rsidRPr="004D6174">
        <w:rPr>
          <w:rFonts w:ascii="Times New Roman" w:hAnsi="Times New Roman" w:cs="Times New Roman"/>
          <w:sz w:val="24"/>
          <w:szCs w:val="24"/>
        </w:rPr>
        <w:t xml:space="preserve">by examining multivariate dispersion in community composition using the </w:t>
      </w:r>
      <w:proofErr w:type="spellStart"/>
      <w:r w:rsidRPr="004D6174">
        <w:rPr>
          <w:rFonts w:ascii="Times New Roman" w:hAnsi="Times New Roman" w:cs="Times New Roman"/>
          <w:sz w:val="24"/>
          <w:szCs w:val="24"/>
        </w:rPr>
        <w:t>betadisper</w:t>
      </w:r>
      <w:proofErr w:type="spellEnd"/>
      <w:r w:rsidRPr="004D6174">
        <w:rPr>
          <w:rFonts w:ascii="Times New Roman" w:hAnsi="Times New Roman" w:cs="Times New Roman"/>
          <w:sz w:val="24"/>
          <w:szCs w:val="24"/>
        </w:rPr>
        <w:t xml:space="preserve"> function in R. To visualize differences among time periods or regions in invertebrate community structure, we used non-metric multidimensional scaling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based on the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4D6174">
        <w:rPr>
          <w:rFonts w:ascii="Times New Roman" w:hAnsi="Times New Roman" w:cs="Times New Roman"/>
          <w:sz w:val="24"/>
          <w:szCs w:val="24"/>
        </w:rPr>
        <w:t>envfit</w:t>
      </w:r>
      <w:proofErr w:type="spellEnd"/>
      <w:r w:rsidRPr="004D6174">
        <w:rPr>
          <w:rFonts w:ascii="Times New Roman" w:hAnsi="Times New Roman" w:cs="Times New Roman"/>
          <w:sz w:val="24"/>
          <w:szCs w:val="24"/>
        </w:rPr>
        <w:t xml:space="preserve"> function. Because information about </w:t>
      </w:r>
      <w:r w:rsidRPr="004D6174">
        <w:rPr>
          <w:rFonts w:ascii="Times New Roman" w:hAnsi="Times New Roman" w:cs="Times New Roman"/>
          <w:sz w:val="24"/>
          <w:szCs w:val="24"/>
        </w:rPr>
        <w:lastRenderedPageBreak/>
        <w:t>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3F46A950"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Pr="004D6174">
        <w:rPr>
          <w:rFonts w:ascii="Times New Roman" w:hAnsi="Times New Roman" w:cs="Times New Roman"/>
          <w:sz w:val="24"/>
          <w:szCs w:val="24"/>
        </w:rPr>
        <w:t>a</w:t>
      </w:r>
      <w:del w:id="46" w:author="Kelly Andrews" w:date="2017-12-20T15:51:00Z">
        <w:r w:rsidRPr="004D6174" w:rsidDel="00904DAE">
          <w:rPr>
            <w:rFonts w:ascii="Times New Roman" w:hAnsi="Times New Roman" w:cs="Times New Roman"/>
            <w:sz w:val="24"/>
            <w:szCs w:val="24"/>
          </w:rPr>
          <w:delText>,</w:delText>
        </w:r>
        <w:r w:rsidR="001815AF" w:rsidRPr="004D6174" w:rsidDel="00904DAE">
          <w:rPr>
            <w:rFonts w:ascii="Times New Roman" w:hAnsi="Times New Roman" w:cs="Times New Roman"/>
            <w:sz w:val="24"/>
            <w:szCs w:val="24"/>
          </w:rPr>
          <w:delText xml:space="preserve"> 2b, 2</w:delText>
        </w:r>
      </w:del>
      <w:ins w:id="47" w:author="Kelly Andrews" w:date="2017-12-20T15:51:00Z">
        <w:r w:rsidR="00904DAE">
          <w:rPr>
            <w:rFonts w:ascii="Times New Roman" w:hAnsi="Times New Roman" w:cs="Times New Roman"/>
            <w:sz w:val="24"/>
            <w:szCs w:val="24"/>
          </w:rPr>
          <w:t>-</w:t>
        </w:r>
      </w:ins>
      <w:r w:rsidR="001815AF" w:rsidRPr="004D6174">
        <w:rPr>
          <w:rFonts w:ascii="Times New Roman" w:hAnsi="Times New Roman" w:cs="Times New Roman"/>
          <w:sz w:val="24"/>
          <w:szCs w:val="24"/>
        </w:rPr>
        <w:t>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 xml:space="preserve">outpaced rates of increase near </w:t>
      </w:r>
      <w:proofErr w:type="spellStart"/>
      <w:r w:rsidR="0033217D" w:rsidRPr="004D6174">
        <w:rPr>
          <w:rFonts w:ascii="Times New Roman" w:hAnsi="Times New Roman" w:cs="Times New Roman"/>
          <w:sz w:val="24"/>
          <w:szCs w:val="24"/>
        </w:rPr>
        <w:t>Teahwhit</w:t>
      </w:r>
      <w:proofErr w:type="spellEnd"/>
      <w:r w:rsidR="0033217D" w:rsidRPr="004D6174">
        <w:rPr>
          <w:rFonts w:ascii="Times New Roman" w:hAnsi="Times New Roman" w:cs="Times New Roman"/>
          <w:sz w:val="24"/>
          <w:szCs w:val="24"/>
        </w:rPr>
        <w:t xml:space="preserve">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The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 xml:space="preserve">for </w:t>
      </w:r>
      <w:r w:rsidR="00CA3641" w:rsidRPr="004D6174">
        <w:rPr>
          <w:rFonts w:ascii="Times New Roman" w:hAnsi="Times New Roman" w:cs="Times New Roman"/>
          <w:sz w:val="24"/>
          <w:szCs w:val="24"/>
        </w:rPr>
        <w:lastRenderedPageBreak/>
        <w:t>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xml:space="preserve">, and </w:t>
      </w:r>
      <w:proofErr w:type="spellStart"/>
      <w:r w:rsidR="00CA3641" w:rsidRPr="004D6174">
        <w:rPr>
          <w:rFonts w:ascii="Times New Roman" w:hAnsi="Times New Roman" w:cs="Times New Roman"/>
          <w:sz w:val="24"/>
          <w:szCs w:val="24"/>
        </w:rPr>
        <w:t>Tatoosh</w:t>
      </w:r>
      <w:proofErr w:type="spellEnd"/>
      <w:r w:rsidR="00CA3641" w:rsidRPr="004D6174">
        <w:rPr>
          <w:rFonts w:ascii="Times New Roman" w:hAnsi="Times New Roman" w:cs="Times New Roman"/>
          <w:sz w:val="24"/>
          <w:szCs w:val="24"/>
        </w:rPr>
        <w:t xml:space="preserve">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7524A5D4"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observations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(Fig. 3). The center of gravity of the population was in the vicinity of </w:t>
      </w:r>
      <w:proofErr w:type="spellStart"/>
      <w:r w:rsidRPr="004D6174">
        <w:rPr>
          <w:rFonts w:ascii="Times New Roman" w:hAnsi="Times New Roman" w:cs="Times New Roman"/>
          <w:sz w:val="24"/>
          <w:szCs w:val="24"/>
        </w:rPr>
        <w:t>Teahwit</w:t>
      </w:r>
      <w:proofErr w:type="spellEnd"/>
      <w:r w:rsidRPr="004D6174">
        <w:rPr>
          <w:rFonts w:ascii="Times New Roman" w:hAnsi="Times New Roman" w:cs="Times New Roman"/>
          <w:sz w:val="24"/>
          <w:szCs w:val="24"/>
        </w:rPr>
        <w:t xml:space="preserve">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w:t>
      </w:r>
      <w:ins w:id="48" w:author="Kelly Andrews" w:date="2017-12-20T15:59:00Z">
        <w:r w:rsidR="00410C62">
          <w:rPr>
            <w:rFonts w:ascii="Times New Roman" w:hAnsi="Times New Roman" w:cs="Times New Roman"/>
            <w:sz w:val="24"/>
            <w:szCs w:val="24"/>
          </w:rPr>
          <w:t>,</w:t>
        </w:r>
      </w:ins>
      <w:r w:rsidR="007D0372" w:rsidRPr="004D6174">
        <w:rPr>
          <w:rFonts w:ascii="Times New Roman" w:hAnsi="Times New Roman" w:cs="Times New Roman"/>
          <w:sz w:val="24"/>
          <w:szCs w:val="24"/>
        </w:rPr>
        <w:t xml:space="preserve">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xml:space="preserve">, above dashed line) </w:t>
      </w:r>
      <w:commentRangeStart w:id="49"/>
      <w:r w:rsidR="007D0372" w:rsidRPr="004D6174">
        <w:rPr>
          <w:rFonts w:ascii="Times New Roman" w:hAnsi="Times New Roman" w:cs="Times New Roman"/>
          <w:sz w:val="24"/>
          <w:szCs w:val="24"/>
        </w:rPr>
        <w:t xml:space="preserve">and rare near </w:t>
      </w:r>
      <w:r w:rsidR="00C31C3A" w:rsidRPr="004D6174">
        <w:rPr>
          <w:rFonts w:ascii="Times New Roman" w:hAnsi="Times New Roman" w:cs="Times New Roman"/>
          <w:sz w:val="24"/>
          <w:szCs w:val="24"/>
        </w:rPr>
        <w:t>Point Grenville</w:t>
      </w:r>
      <w:r w:rsidR="007D0372" w:rsidRPr="004D6174">
        <w:rPr>
          <w:rFonts w:ascii="Times New Roman" w:hAnsi="Times New Roman" w:cs="Times New Roman"/>
          <w:sz w:val="24"/>
          <w:szCs w:val="24"/>
        </w:rPr>
        <w:t xml:space="preserve"> in the far south</w:t>
      </w:r>
      <w:commentRangeEnd w:id="49"/>
      <w:r w:rsidR="00BE2F0E">
        <w:rPr>
          <w:rStyle w:val="CommentReference"/>
        </w:rPr>
        <w:commentReference w:id="49"/>
      </w:r>
      <w:r w:rsidR="007D0372" w:rsidRPr="004D6174">
        <w:rPr>
          <w:rFonts w:ascii="Times New Roman" w:hAnsi="Times New Roman" w:cs="Times New Roman"/>
          <w:sz w:val="24"/>
          <w:szCs w:val="24"/>
        </w:rPr>
        <w:t xml:space="preserve">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in between (Fig. 3)</w:t>
      </w:r>
      <w:r w:rsidR="00C31C3A" w:rsidRPr="004D6174">
        <w:rPr>
          <w:rFonts w:ascii="Times New Roman" w:hAnsi="Times New Roman" w:cs="Times New Roman"/>
          <w:sz w:val="24"/>
          <w:szCs w:val="24"/>
        </w:rPr>
        <w:t xml:space="preserve">. </w:t>
      </w:r>
    </w:p>
    <w:p w14:paraId="34E09CC5" w14:textId="26C8F043"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w:t>
      </w:r>
      <w:del w:id="50" w:author="Kelly Andrews" w:date="2017-12-20T16:01:00Z">
        <w:r w:rsidR="00E66F6B" w:rsidRPr="004D6174" w:rsidDel="00BE2F0E">
          <w:rPr>
            <w:rFonts w:ascii="Times New Roman" w:hAnsi="Times New Roman" w:cs="Times New Roman"/>
            <w:sz w:val="24"/>
            <w:szCs w:val="24"/>
          </w:rPr>
          <w:delText>b,</w:delText>
        </w:r>
      </w:del>
      <w:r w:rsidR="00E66F6B" w:rsidRPr="004D6174">
        <w:rPr>
          <w:rFonts w:ascii="Times New Roman" w:hAnsi="Times New Roman" w:cs="Times New Roman"/>
          <w:sz w:val="24"/>
          <w:szCs w:val="24"/>
        </w:rPr>
        <w:t>d</w:t>
      </w:r>
      <w:ins w:id="51" w:author="Kelly Andrews" w:date="2017-12-20T16:01:00Z">
        <w:r w:rsidR="00BE2F0E">
          <w:rPr>
            <w:rFonts w:ascii="Times New Roman" w:hAnsi="Times New Roman" w:cs="Times New Roman"/>
            <w:sz w:val="24"/>
            <w:szCs w:val="24"/>
          </w:rPr>
          <w:t>-</w:t>
        </w:r>
      </w:ins>
      <w:del w:id="52" w:author="Kelly Andrews" w:date="2017-12-20T16:01:00Z">
        <w:r w:rsidR="00E66F6B" w:rsidRPr="004D6174" w:rsidDel="00BE2F0E">
          <w:rPr>
            <w:rFonts w:ascii="Times New Roman" w:hAnsi="Times New Roman" w:cs="Times New Roman"/>
            <w:sz w:val="24"/>
            <w:szCs w:val="24"/>
          </w:rPr>
          <w:delText>,</w:delText>
        </w:r>
      </w:del>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variation both at the individual sites and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 xml:space="preserve">3; </w:t>
      </w:r>
      <w:proofErr w:type="spellStart"/>
      <w:r w:rsidR="00FB14FC" w:rsidRPr="004D6174">
        <w:rPr>
          <w:rFonts w:ascii="Times New Roman" w:hAnsi="Times New Roman" w:cs="Times New Roman"/>
          <w:sz w:val="24"/>
          <w:szCs w:val="24"/>
        </w:rPr>
        <w:t>Pfister</w:t>
      </w:r>
      <w:proofErr w:type="spellEnd"/>
      <w:r w:rsidR="00FB14FC" w:rsidRPr="004D6174">
        <w:rPr>
          <w:rFonts w:ascii="Times New Roman" w:hAnsi="Times New Roman" w:cs="Times New Roman"/>
          <w:sz w:val="24"/>
          <w:szCs w:val="24"/>
        </w:rPr>
        <w:t xml:space="preserve">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variability at </w:t>
      </w:r>
      <w:proofErr w:type="spellStart"/>
      <w:r w:rsidR="009A608F" w:rsidRPr="004D6174">
        <w:rPr>
          <w:rFonts w:ascii="Times New Roman" w:hAnsi="Times New Roman" w:cs="Times New Roman"/>
          <w:sz w:val="24"/>
          <w:szCs w:val="24"/>
        </w:rPr>
        <w:t>Tatoosh</w:t>
      </w:r>
      <w:proofErr w:type="spellEnd"/>
      <w:r w:rsidR="009A608F" w:rsidRPr="004D6174">
        <w:rPr>
          <w:rFonts w:ascii="Times New Roman" w:hAnsi="Times New Roman" w:cs="Times New Roman"/>
          <w:sz w:val="24"/>
          <w:szCs w:val="24"/>
        </w:rPr>
        <w:t xml:space="preserve">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w:t>
      </w:r>
      <w:proofErr w:type="spellStart"/>
      <w:r w:rsidR="009A608F" w:rsidRPr="004D6174">
        <w:rPr>
          <w:rFonts w:ascii="Times New Roman" w:hAnsi="Times New Roman" w:cs="Times New Roman"/>
          <w:sz w:val="24"/>
          <w:szCs w:val="24"/>
        </w:rPr>
        <w:t>Neah</w:t>
      </w:r>
      <w:proofErr w:type="spellEnd"/>
      <w:r w:rsidR="009A608F" w:rsidRPr="004D6174">
        <w:rPr>
          <w:rFonts w:ascii="Times New Roman" w:hAnsi="Times New Roman" w:cs="Times New Roman"/>
          <w:sz w:val="24"/>
          <w:szCs w:val="24"/>
        </w:rPr>
        <w:t xml:space="preserve"> Bay and </w:t>
      </w:r>
      <w:proofErr w:type="spellStart"/>
      <w:r w:rsidR="009A608F" w:rsidRPr="004D6174">
        <w:rPr>
          <w:rFonts w:ascii="Times New Roman" w:hAnsi="Times New Roman" w:cs="Times New Roman"/>
          <w:sz w:val="24"/>
          <w:szCs w:val="24"/>
        </w:rPr>
        <w:t>Chibadehl</w:t>
      </w:r>
      <w:proofErr w:type="spellEnd"/>
      <w:r w:rsidR="009A608F" w:rsidRPr="004D6174">
        <w:rPr>
          <w:rFonts w:ascii="Times New Roman" w:hAnsi="Times New Roman" w:cs="Times New Roman"/>
          <w:sz w:val="24"/>
          <w:szCs w:val="24"/>
        </w:rPr>
        <w:t xml:space="preserve">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proofErr w:type="spellStart"/>
      <w:r w:rsidR="00531481" w:rsidRPr="004D6174">
        <w:rPr>
          <w:rFonts w:ascii="Times New Roman" w:hAnsi="Times New Roman" w:cs="Times New Roman"/>
          <w:sz w:val="24"/>
          <w:szCs w:val="24"/>
        </w:rPr>
        <w:t>Neah</w:t>
      </w:r>
      <w:proofErr w:type="spellEnd"/>
      <w:r w:rsidR="00531481" w:rsidRPr="004D6174">
        <w:rPr>
          <w:rFonts w:ascii="Times New Roman" w:hAnsi="Times New Roman" w:cs="Times New Roman"/>
          <w:sz w:val="24"/>
          <w:szCs w:val="24"/>
        </w:rPr>
        <w:t xml:space="preserve"> Bay and </w:t>
      </w:r>
      <w:proofErr w:type="spellStart"/>
      <w:r w:rsidR="00531481" w:rsidRPr="004D6174">
        <w:rPr>
          <w:rFonts w:ascii="Times New Roman" w:hAnsi="Times New Roman" w:cs="Times New Roman"/>
          <w:sz w:val="24"/>
          <w:szCs w:val="24"/>
        </w:rPr>
        <w:t>Chibadehl</w:t>
      </w:r>
      <w:proofErr w:type="spellEnd"/>
      <w:r w:rsidR="00531481" w:rsidRPr="004D6174">
        <w:rPr>
          <w:rFonts w:ascii="Times New Roman" w:hAnsi="Times New Roman" w:cs="Times New Roman"/>
          <w:sz w:val="24"/>
          <w:szCs w:val="24"/>
        </w:rPr>
        <w:t xml:space="preserve">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 xml:space="preserve">he central region </w:t>
      </w:r>
      <w:ins w:id="53" w:author="Kelly Andrews" w:date="2017-12-20T16:04:00Z">
        <w:r w:rsidR="00E31B2A">
          <w:rPr>
            <w:rFonts w:ascii="Times New Roman" w:hAnsi="Times New Roman" w:cs="Times New Roman"/>
            <w:sz w:val="24"/>
            <w:szCs w:val="24"/>
          </w:rPr>
          <w:t>also showed within</w:t>
        </w:r>
      </w:ins>
      <w:ins w:id="54" w:author="Kelly Andrews" w:date="2017-12-20T16:05:00Z">
        <w:r w:rsidR="00E31B2A">
          <w:rPr>
            <w:rFonts w:ascii="Times New Roman" w:hAnsi="Times New Roman" w:cs="Times New Roman"/>
            <w:sz w:val="24"/>
            <w:szCs w:val="24"/>
          </w:rPr>
          <w:t xml:space="preserve">-region </w:t>
        </w:r>
      </w:ins>
      <w:del w:id="55" w:author="Kelly Andrews" w:date="2017-12-20T16:05:00Z">
        <w:r w:rsidR="007C21D6" w:rsidRPr="004D6174" w:rsidDel="00E31B2A">
          <w:rPr>
            <w:rFonts w:ascii="Times New Roman" w:hAnsi="Times New Roman" w:cs="Times New Roman"/>
            <w:sz w:val="24"/>
            <w:szCs w:val="24"/>
          </w:rPr>
          <w:delText xml:space="preserve">had </w:delText>
        </w:r>
      </w:del>
      <w:r w:rsidR="007C21D6" w:rsidRPr="004D6174">
        <w:rPr>
          <w:rFonts w:ascii="Times New Roman" w:hAnsi="Times New Roman" w:cs="Times New Roman"/>
          <w:sz w:val="24"/>
          <w:szCs w:val="24"/>
        </w:rPr>
        <w:t>di</w:t>
      </w:r>
      <w:r w:rsidR="001815AF" w:rsidRPr="004D6174">
        <w:rPr>
          <w:rFonts w:ascii="Times New Roman" w:hAnsi="Times New Roman" w:cs="Times New Roman"/>
          <w:sz w:val="24"/>
          <w:szCs w:val="24"/>
        </w:rPr>
        <w:t xml:space="preserve">fferences </w:t>
      </w:r>
      <w:del w:id="56" w:author="Kelly Andrews" w:date="2017-12-20T16:05:00Z">
        <w:r w:rsidR="001815AF" w:rsidRPr="004D6174" w:rsidDel="00E31B2A">
          <w:rPr>
            <w:rFonts w:ascii="Times New Roman" w:hAnsi="Times New Roman" w:cs="Times New Roman"/>
            <w:sz w:val="24"/>
            <w:szCs w:val="24"/>
          </w:rPr>
          <w:delText>between</w:delText>
        </w:r>
      </w:del>
      <w:ins w:id="57" w:author="Kelly Andrews" w:date="2017-12-20T16:05:00Z">
        <w:r w:rsidR="00E31B2A">
          <w:rPr>
            <w:rFonts w:ascii="Times New Roman" w:hAnsi="Times New Roman" w:cs="Times New Roman"/>
            <w:sz w:val="24"/>
            <w:szCs w:val="24"/>
          </w:rPr>
          <w:t>among</w:t>
        </w:r>
      </w:ins>
      <w:r w:rsidR="001815AF" w:rsidRPr="004D6174">
        <w:rPr>
          <w:rFonts w:ascii="Times New Roman" w:hAnsi="Times New Roman" w:cs="Times New Roman"/>
          <w:sz w:val="24"/>
          <w:szCs w:val="24"/>
        </w:rPr>
        <w:t xml:space="preserve"> sites (Fig. 2e</w:t>
      </w:r>
      <w:r w:rsidR="007C21D6" w:rsidRPr="004D6174">
        <w:rPr>
          <w:rFonts w:ascii="Times New Roman" w:hAnsi="Times New Roman" w:cs="Times New Roman"/>
          <w:sz w:val="24"/>
          <w:szCs w:val="24"/>
        </w:rPr>
        <w:t>)</w:t>
      </w:r>
      <w:ins w:id="58" w:author="Kelly Andrews" w:date="2017-12-20T16:05:00Z">
        <w:r w:rsidR="00E31B2A">
          <w:rPr>
            <w:rFonts w:ascii="Times New Roman" w:hAnsi="Times New Roman" w:cs="Times New Roman"/>
            <w:sz w:val="24"/>
            <w:szCs w:val="24"/>
          </w:rPr>
          <w:t>.</w:t>
        </w:r>
      </w:ins>
      <w:r w:rsidR="00863FD5" w:rsidRPr="004D6174">
        <w:rPr>
          <w:rFonts w:ascii="Times New Roman" w:hAnsi="Times New Roman" w:cs="Times New Roman"/>
          <w:sz w:val="24"/>
          <w:szCs w:val="24"/>
        </w:rPr>
        <w:t xml:space="preserve"> </w:t>
      </w:r>
      <w:del w:id="59" w:author="Kelly Andrews" w:date="2017-12-20T16:05:00Z">
        <w:r w:rsidR="00863FD5" w:rsidRPr="004D6174" w:rsidDel="00E31B2A">
          <w:rPr>
            <w:rFonts w:ascii="Times New Roman" w:hAnsi="Times New Roman" w:cs="Times New Roman"/>
            <w:sz w:val="24"/>
            <w:szCs w:val="24"/>
          </w:rPr>
          <w:delText>with</w:delText>
        </w:r>
      </w:del>
      <w:r w:rsidR="003372E1" w:rsidRPr="004D6174">
        <w:rPr>
          <w:rFonts w:ascii="Times New Roman" w:hAnsi="Times New Roman" w:cs="Times New Roman"/>
          <w:sz w:val="24"/>
          <w:szCs w:val="24"/>
        </w:rPr>
        <w:t xml:space="preserve"> </w:t>
      </w:r>
      <w:del w:id="60" w:author="Kelly Andrews" w:date="2017-12-20T16:05:00Z">
        <w:r w:rsidR="003372E1" w:rsidRPr="004D6174" w:rsidDel="00E31B2A">
          <w:rPr>
            <w:rFonts w:ascii="Times New Roman" w:hAnsi="Times New Roman" w:cs="Times New Roman"/>
            <w:sz w:val="24"/>
            <w:szCs w:val="24"/>
          </w:rPr>
          <w:delText>c</w:delText>
        </w:r>
      </w:del>
      <w:ins w:id="61" w:author="Kelly Andrews" w:date="2017-12-20T16:05:00Z">
        <w:r w:rsidR="00E31B2A">
          <w:rPr>
            <w:rFonts w:ascii="Times New Roman" w:hAnsi="Times New Roman" w:cs="Times New Roman"/>
            <w:sz w:val="24"/>
            <w:szCs w:val="24"/>
          </w:rPr>
          <w:t>C</w:t>
        </w:r>
      </w:ins>
      <w:r w:rsidR="003372E1" w:rsidRPr="004D6174">
        <w:rPr>
          <w:rFonts w:ascii="Times New Roman" w:hAnsi="Times New Roman" w:cs="Times New Roman"/>
          <w:sz w:val="24"/>
          <w:szCs w:val="24"/>
        </w:rPr>
        <w:t>anopy area at Cape Alava increas</w:t>
      </w:r>
      <w:ins w:id="62" w:author="Kelly Andrews" w:date="2017-12-20T16:05:00Z">
        <w:r w:rsidR="00E31B2A">
          <w:rPr>
            <w:rFonts w:ascii="Times New Roman" w:hAnsi="Times New Roman" w:cs="Times New Roman"/>
            <w:sz w:val="24"/>
            <w:szCs w:val="24"/>
          </w:rPr>
          <w:t>ed</w:t>
        </w:r>
      </w:ins>
      <w:del w:id="63" w:author="Kelly Andrews" w:date="2017-12-20T16:05:00Z">
        <w:r w:rsidR="003372E1" w:rsidRPr="004D6174" w:rsidDel="00E31B2A">
          <w:rPr>
            <w:rFonts w:ascii="Times New Roman" w:hAnsi="Times New Roman" w:cs="Times New Roman"/>
            <w:sz w:val="24"/>
            <w:szCs w:val="24"/>
          </w:rPr>
          <w:delText>ing</w:delText>
        </w:r>
      </w:del>
      <w:r w:rsidR="003372E1" w:rsidRPr="004D6174">
        <w:rPr>
          <w:rFonts w:ascii="Times New Roman" w:hAnsi="Times New Roman" w:cs="Times New Roman"/>
          <w:sz w:val="24"/>
          <w:szCs w:val="24"/>
        </w:rPr>
        <w:t xml:space="preserve"> from 1989 to </w:t>
      </w:r>
      <w:r w:rsidR="003372E1" w:rsidRPr="004D6174">
        <w:rPr>
          <w:rFonts w:ascii="Times New Roman" w:hAnsi="Times New Roman" w:cs="Times New Roman"/>
          <w:sz w:val="24"/>
          <w:szCs w:val="24"/>
        </w:rPr>
        <w:lastRenderedPageBreak/>
        <w:t>2000 before stabilizing and poss</w:t>
      </w:r>
      <w:r w:rsidR="00FB14FC" w:rsidRPr="004D6174">
        <w:rPr>
          <w:rFonts w:ascii="Times New Roman" w:hAnsi="Times New Roman" w:cs="Times New Roman"/>
          <w:sz w:val="24"/>
          <w:szCs w:val="24"/>
        </w:rPr>
        <w:t>ibly declining in recent years</w:t>
      </w:r>
      <w:ins w:id="64" w:author="Kelly Andrews" w:date="2017-12-20T16:05:00Z">
        <w:r w:rsidR="00E31B2A">
          <w:rPr>
            <w:rFonts w:ascii="Times New Roman" w:hAnsi="Times New Roman" w:cs="Times New Roman"/>
            <w:sz w:val="24"/>
            <w:szCs w:val="24"/>
          </w:rPr>
          <w:t>, while</w:t>
        </w:r>
      </w:ins>
      <w:del w:id="65" w:author="Kelly Andrews" w:date="2017-12-20T16:05:00Z">
        <w:r w:rsidR="00FB14FC" w:rsidRPr="004D6174" w:rsidDel="00E31B2A">
          <w:rPr>
            <w:rFonts w:ascii="Times New Roman" w:hAnsi="Times New Roman" w:cs="Times New Roman"/>
            <w:sz w:val="24"/>
            <w:szCs w:val="24"/>
          </w:rPr>
          <w:delText>.</w:delText>
        </w:r>
      </w:del>
      <w:r w:rsidR="00FB14FC" w:rsidRPr="004D6174">
        <w:rPr>
          <w:rFonts w:ascii="Times New Roman" w:hAnsi="Times New Roman" w:cs="Times New Roman"/>
          <w:sz w:val="24"/>
          <w:szCs w:val="24"/>
        </w:rPr>
        <w:t xml:space="preserve"> </w:t>
      </w:r>
      <w:r w:rsidR="003372E1" w:rsidRPr="004D6174">
        <w:rPr>
          <w:rFonts w:ascii="Times New Roman" w:hAnsi="Times New Roman" w:cs="Times New Roman"/>
          <w:sz w:val="24"/>
          <w:szCs w:val="24"/>
        </w:rPr>
        <w:t xml:space="preserve">Point of the Arches and Anderson Point </w:t>
      </w:r>
      <w:del w:id="66" w:author="Kelly Andrews" w:date="2017-12-20T16:05:00Z">
        <w:r w:rsidR="003372E1" w:rsidRPr="004D6174" w:rsidDel="00E31B2A">
          <w:rPr>
            <w:rFonts w:ascii="Times New Roman" w:hAnsi="Times New Roman" w:cs="Times New Roman"/>
            <w:sz w:val="24"/>
            <w:szCs w:val="24"/>
          </w:rPr>
          <w:delText>experienced decreases</w:delText>
        </w:r>
      </w:del>
      <w:ins w:id="67" w:author="Kelly Andrews" w:date="2017-12-20T16:05:00Z">
        <w:r w:rsidR="00E31B2A">
          <w:rPr>
            <w:rFonts w:ascii="Times New Roman" w:hAnsi="Times New Roman" w:cs="Times New Roman"/>
            <w:sz w:val="24"/>
            <w:szCs w:val="24"/>
          </w:rPr>
          <w:t>decreased</w:t>
        </w:r>
      </w:ins>
      <w:r w:rsidR="003372E1" w:rsidRPr="004D6174">
        <w:rPr>
          <w:rFonts w:ascii="Times New Roman" w:hAnsi="Times New Roman" w:cs="Times New Roman"/>
          <w:sz w:val="24"/>
          <w:szCs w:val="24"/>
        </w:rPr>
        <w:t xml:space="preserve"> 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0B22EB" w:rsidRPr="004D6174">
        <w:rPr>
          <w:rFonts w:ascii="Times New Roman" w:hAnsi="Times New Roman" w:cs="Times New Roman"/>
          <w:sz w:val="24"/>
          <w:szCs w:val="24"/>
        </w:rPr>
        <w:t>he souther</w:t>
      </w:r>
      <w:ins w:id="68" w:author="Kelly Andrews" w:date="2017-12-20T16:06:00Z">
        <w:r w:rsidR="004353B5">
          <w:rPr>
            <w:rFonts w:ascii="Times New Roman" w:hAnsi="Times New Roman" w:cs="Times New Roman"/>
            <w:sz w:val="24"/>
            <w:szCs w:val="24"/>
          </w:rPr>
          <w:t>n</w:t>
        </w:r>
      </w:ins>
      <w:del w:id="69" w:author="Kelly Andrews" w:date="2017-12-20T16:06:00Z">
        <w:r w:rsidR="000B22EB" w:rsidRPr="004D6174" w:rsidDel="004353B5">
          <w:rPr>
            <w:rFonts w:ascii="Times New Roman" w:hAnsi="Times New Roman" w:cs="Times New Roman"/>
            <w:sz w:val="24"/>
            <w:szCs w:val="24"/>
          </w:rPr>
          <w:delText>ly</w:delText>
        </w:r>
      </w:del>
      <w:r w:rsidR="000B22EB" w:rsidRPr="004D6174">
        <w:rPr>
          <w:rFonts w:ascii="Times New Roman" w:hAnsi="Times New Roman" w:cs="Times New Roman"/>
          <w:sz w:val="24"/>
          <w:szCs w:val="24"/>
        </w:rPr>
        <w:t xml:space="preserve">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531481" w:rsidRPr="004D6174">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sidRPr="004D6174">
        <w:rPr>
          <w:rFonts w:ascii="Times New Roman" w:hAnsi="Times New Roman" w:cs="Times New Roman"/>
          <w:sz w:val="24"/>
          <w:szCs w:val="24"/>
        </w:rPr>
        <w:t>interannual</w:t>
      </w:r>
      <w:proofErr w:type="spellEnd"/>
      <w:r w:rsidR="00531481" w:rsidRPr="004D6174">
        <w:rPr>
          <w:rFonts w:ascii="Times New Roman" w:hAnsi="Times New Roman" w:cs="Times New Roman"/>
          <w:sz w:val="24"/>
          <w:szCs w:val="24"/>
        </w:rPr>
        <w:t xml:space="preserve">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10851F07" w:rsidR="001C6B10" w:rsidRPr="004D6174" w:rsidRDefault="00EB67E6" w:rsidP="001C6B10">
      <w:pPr>
        <w:spacing w:before="120"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r w:rsidR="00CD19C9" w:rsidRPr="004D6174">
        <w:rPr>
          <w:rFonts w:ascii="Times New Roman" w:hAnsi="Times New Roman" w:cs="Times New Roman"/>
          <w:sz w:val="24"/>
          <w:szCs w:val="24"/>
        </w:rPr>
        <w:t>kelp growth rate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AA3FD2" w:rsidRPr="004D6174">
        <w:rPr>
          <w:rFonts w:ascii="Times New Roman" w:hAnsi="Times New Roman" w:cs="Times New Roman"/>
          <w:sz w:val="24"/>
          <w:szCs w:val="24"/>
        </w:rPr>
        <w:t xml:space="preserve"> with 2002-15 having</w:t>
      </w:r>
      <w:r w:rsidR="00CD19C9" w:rsidRPr="004D6174">
        <w:rPr>
          <w:rFonts w:ascii="Times New Roman" w:hAnsi="Times New Roman" w:cs="Times New Roman"/>
          <w:sz w:val="24"/>
          <w:szCs w:val="24"/>
        </w:rPr>
        <w:t xml:space="preserve"> </w:t>
      </w:r>
      <w:r w:rsidR="00D21A85" w:rsidRPr="004D6174">
        <w:rPr>
          <w:rFonts w:ascii="Times New Roman" w:hAnsi="Times New Roman" w:cs="Times New Roman"/>
          <w:sz w:val="24"/>
          <w:szCs w:val="24"/>
        </w:rPr>
        <w:t>approximately</w:t>
      </w:r>
      <w:r w:rsidR="00CD19C9" w:rsidRPr="004D6174">
        <w:rPr>
          <w:rFonts w:ascii="Times New Roman" w:hAnsi="Times New Roman" w:cs="Times New Roman"/>
          <w:sz w:val="24"/>
          <w:szCs w:val="24"/>
        </w:rPr>
        <w:t xml:space="preserve"> 5% reduced </w:t>
      </w:r>
      <w:r w:rsidR="002270F6" w:rsidRPr="004D6174">
        <w:rPr>
          <w:rFonts w:ascii="Times New Roman" w:hAnsi="Times New Roman" w:cs="Times New Roman"/>
          <w:sz w:val="24"/>
          <w:szCs w:val="24"/>
        </w:rPr>
        <w:t xml:space="preserve">annual </w:t>
      </w:r>
      <w:r w:rsidR="00CD19C9" w:rsidRPr="004D6174">
        <w:rPr>
          <w:rFonts w:ascii="Times New Roman" w:hAnsi="Times New Roman" w:cs="Times New Roman"/>
          <w:sz w:val="24"/>
          <w:szCs w:val="24"/>
        </w:rPr>
        <w:t xml:space="preserve">growth rate from the 1989-2002 period (difference between periods of 0.053,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xml:space="preserve">; Fig. </w:t>
      </w:r>
      <w:del w:id="70" w:author="Kelly Andrews" w:date="2017-12-20T16:08:00Z">
        <w:r w:rsidR="0059708B" w:rsidRPr="004D6174" w:rsidDel="00B542DF">
          <w:rPr>
            <w:rFonts w:ascii="Times New Roman" w:hAnsi="Times New Roman" w:cs="Times New Roman"/>
            <w:sz w:val="24"/>
            <w:szCs w:val="24"/>
          </w:rPr>
          <w:delText>3</w:delText>
        </w:r>
      </w:del>
      <w:ins w:id="71" w:author="Kelly Andrews" w:date="2017-12-20T16:08:00Z">
        <w:r w:rsidR="00B542DF">
          <w:rPr>
            <w:rFonts w:ascii="Times New Roman" w:hAnsi="Times New Roman" w:cs="Times New Roman"/>
            <w:sz w:val="24"/>
            <w:szCs w:val="24"/>
          </w:rPr>
          <w:t>4</w:t>
        </w:r>
      </w:ins>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CD19C9" w:rsidRPr="004D6174">
        <w:rPr>
          <w:rFonts w:ascii="Times New Roman" w:hAnsi="Times New Roman" w:cs="Times New Roman"/>
          <w:sz w:val="24"/>
          <w:szCs w:val="24"/>
        </w:rPr>
        <w:t xml:space="preserve">between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growth rate</w:t>
      </w:r>
      <w:ins w:id="72" w:author="Kelly Andrews" w:date="2017-12-20T16:17:00Z">
        <w:r w:rsidR="00A66BC4">
          <w:rPr>
            <w:rFonts w:ascii="Times New Roman" w:hAnsi="Times New Roman" w:cs="Times New Roman"/>
            <w:sz w:val="24"/>
            <w:szCs w:val="24"/>
          </w:rPr>
          <w:t xml:space="preserve"> and time period</w:t>
        </w:r>
      </w:ins>
      <w:r w:rsidR="006A10D8" w:rsidRPr="004D6174">
        <w:rPr>
          <w:rFonts w:ascii="Times New Roman" w:hAnsi="Times New Roman" w:cs="Times New Roman"/>
          <w:sz w:val="24"/>
          <w:szCs w:val="24"/>
        </w:rPr>
        <w:t>, with both an estimated positive effect of sea otter growth rate on 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and a negative effect of sea otters during the later period (point estimate </w:t>
      </w:r>
      <w:ins w:id="73" w:author="Kelly Andrews" w:date="2017-12-20T16:27:00Z">
        <w:r w:rsidR="00AC7362">
          <w:rPr>
            <w:rFonts w:ascii="Times New Roman" w:hAnsi="Times New Roman" w:cs="Times New Roman"/>
            <w:sz w:val="24"/>
            <w:szCs w:val="24"/>
          </w:rPr>
          <w:t>of slope (yes</w:t>
        </w:r>
        <w:proofErr w:type="gramStart"/>
        <w:r w:rsidR="00AC7362">
          <w:rPr>
            <w:rFonts w:ascii="Times New Roman" w:hAnsi="Times New Roman" w:cs="Times New Roman"/>
            <w:sz w:val="24"/>
            <w:szCs w:val="24"/>
          </w:rPr>
          <w:t>?)</w:t>
        </w:r>
      </w:ins>
      <w:r w:rsidR="006654D6" w:rsidRPr="004D6174">
        <w:rPr>
          <w:rFonts w:ascii="Times New Roman" w:hAnsi="Times New Roman" w:cs="Times New Roman"/>
          <w:sz w:val="24"/>
          <w:szCs w:val="24"/>
        </w:rPr>
        <w:t>=</w:t>
      </w:r>
      <w:proofErr w:type="gramEnd"/>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p 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commentRangeStart w:id="74"/>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substantively alter</w:t>
      </w:r>
      <w:del w:id="75" w:author="Kelly Andrews" w:date="2017-12-20T16:19:00Z">
        <w:r w:rsidR="00C65B61" w:rsidRPr="004D6174" w:rsidDel="006407D3">
          <w:rPr>
            <w:rFonts w:ascii="Times New Roman" w:hAnsi="Times New Roman" w:cs="Times New Roman"/>
            <w:sz w:val="24"/>
            <w:szCs w:val="24"/>
          </w:rPr>
          <w:delText>s</w:delText>
        </w:r>
      </w:del>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 xml:space="preserve">mechanisms driving kelp </w:t>
      </w:r>
      <w:commentRangeStart w:id="76"/>
      <w:r w:rsidR="009B5122" w:rsidRPr="004D6174">
        <w:rPr>
          <w:rFonts w:ascii="Times New Roman" w:hAnsi="Times New Roman" w:cs="Times New Roman"/>
          <w:sz w:val="24"/>
          <w:szCs w:val="24"/>
        </w:rPr>
        <w:t>growth</w:t>
      </w:r>
      <w:commentRangeEnd w:id="76"/>
      <w:r w:rsidR="001C6B10" w:rsidRPr="004D6174">
        <w:rPr>
          <w:rStyle w:val="CommentReference"/>
          <w:rFonts w:ascii="Times New Roman" w:hAnsi="Times New Roman" w:cs="Times New Roman"/>
        </w:rPr>
        <w:commentReference w:id="76"/>
      </w:r>
      <w:r w:rsidR="009B5122" w:rsidRPr="004D6174">
        <w:rPr>
          <w:rFonts w:ascii="Times New Roman" w:hAnsi="Times New Roman" w:cs="Times New Roman"/>
          <w:sz w:val="24"/>
          <w:szCs w:val="24"/>
        </w:rPr>
        <w:t>.</w:t>
      </w:r>
      <w:commentRangeEnd w:id="74"/>
      <w:r w:rsidR="006407D3">
        <w:rPr>
          <w:rStyle w:val="CommentReference"/>
        </w:rPr>
        <w:commentReference w:id="74"/>
      </w:r>
    </w:p>
    <w:p w14:paraId="7B77B694" w14:textId="17DBC05D" w:rsidR="00D65AF5" w:rsidRPr="004D6174" w:rsidRDefault="003536A3" w:rsidP="005A112B">
      <w:pPr>
        <w:spacing w:before="120" w:after="0" w:line="480" w:lineRule="auto"/>
        <w:ind w:firstLine="720"/>
        <w:rPr>
          <w:rFonts w:ascii="Times New Roman" w:eastAsiaTheme="minorEastAsia" w:hAnsi="Times New Roman" w:cs="Times New Roman"/>
          <w:sz w:val="24"/>
          <w:szCs w:val="24"/>
        </w:rPr>
      </w:pPr>
      <w:r w:rsidRPr="004D6174">
        <w:rPr>
          <w:rFonts w:ascii="Times New Roman" w:hAnsi="Times New Roman" w:cs="Times New Roman"/>
          <w:sz w:val="24"/>
          <w:szCs w:val="24"/>
        </w:rPr>
        <w:t xml:space="preserve">After accounting for kelp 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w:t>
      </w:r>
      <w:proofErr w:type="gramStart"/>
      <w:r w:rsidR="00106D92" w:rsidRPr="004D6174">
        <w:rPr>
          <w:rFonts w:ascii="Times New Roman" w:hAnsi="Times New Roman" w:cs="Times New Roman"/>
          <w:sz w:val="24"/>
          <w:szCs w:val="24"/>
        </w:rPr>
        <w:t>two time</w:t>
      </w:r>
      <w:proofErr w:type="gramEnd"/>
      <w:r w:rsidR="00106D92" w:rsidRPr="004D6174">
        <w:rPr>
          <w:rFonts w:ascii="Times New Roman" w:hAnsi="Times New Roman" w:cs="Times New Roman"/>
          <w:sz w:val="24"/>
          <w:szCs w:val="24"/>
        </w:rPr>
        <w:t xml:space="preserv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 xml:space="preserve">bootstrapped estimates of CV showed </w:t>
      </w:r>
      <w:r w:rsidR="00AF5154" w:rsidRPr="004D6174">
        <w:rPr>
          <w:rFonts w:ascii="Times New Roman" w:hAnsi="Times New Roman" w:cs="Times New Roman"/>
          <w:sz w:val="24"/>
          <w:szCs w:val="24"/>
        </w:rPr>
        <w:t>all sites but one (</w:t>
      </w:r>
      <w:proofErr w:type="spellStart"/>
      <w:r w:rsidR="00AF5154" w:rsidRPr="004D6174">
        <w:rPr>
          <w:rFonts w:ascii="Times New Roman" w:hAnsi="Times New Roman" w:cs="Times New Roman"/>
          <w:sz w:val="24"/>
          <w:szCs w:val="24"/>
        </w:rPr>
        <w:t>Tatoosh</w:t>
      </w:r>
      <w:proofErr w:type="spellEnd"/>
      <w:r w:rsidR="00AF5154" w:rsidRPr="004D6174">
        <w:rPr>
          <w:rFonts w:ascii="Times New Roman" w:hAnsi="Times New Roman" w:cs="Times New Roman"/>
          <w:sz w:val="24"/>
          <w:szCs w:val="24"/>
        </w:rPr>
        <w:t xml:space="preserve">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w:t>
      </w:r>
      <w:r w:rsidR="00106D92" w:rsidRPr="004D6174">
        <w:rPr>
          <w:rFonts w:ascii="Times New Roman" w:hAnsi="Times New Roman" w:cs="Times New Roman"/>
          <w:sz w:val="24"/>
          <w:szCs w:val="24"/>
        </w:rPr>
        <w:lastRenderedPageBreak/>
        <w:t xml:space="preserve">region. </w:t>
      </w:r>
      <w:r w:rsidR="00BB338B" w:rsidRPr="004D6174">
        <w:rPr>
          <w:rFonts w:ascii="Times New Roman" w:hAnsi="Times New Roman" w:cs="Times New Roman"/>
          <w:sz w:val="24"/>
          <w:szCs w:val="24"/>
        </w:rPr>
        <w:t xml:space="preserve">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all sites), 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 and the</w:t>
      </w:r>
      <w:r w:rsidR="00AE44DD" w:rsidRPr="004D6174">
        <w:rPr>
          <w:rFonts w:ascii="Times New Roman" w:hAnsi="Times New Roman" w:cs="Times New Roman"/>
          <w:sz w:val="24"/>
          <w:szCs w:val="24"/>
        </w:rPr>
        <w:t xml:space="preserve"> central region also showed declines in CV but with </w:t>
      </w:r>
      <w:r w:rsidR="002270F6" w:rsidRPr="004D6174">
        <w:rPr>
          <w:rFonts w:ascii="Times New Roman" w:hAnsi="Times New Roman" w:cs="Times New Roman"/>
          <w:sz w:val="24"/>
          <w:szCs w:val="24"/>
        </w:rPr>
        <w:t>variability</w:t>
      </w:r>
      <w:r w:rsidR="00106D92" w:rsidRPr="004D6174">
        <w:rPr>
          <w:rFonts w:ascii="Times New Roman" w:hAnsi="Times New Roman" w:cs="Times New Roman"/>
          <w:sz w:val="24"/>
          <w:szCs w:val="24"/>
        </w:rPr>
        <w:t xml:space="preserve"> </w:t>
      </w:r>
      <w:r w:rsidR="00AE44DD" w:rsidRPr="004D6174">
        <w:rPr>
          <w:rFonts w:ascii="Times New Roman" w:hAnsi="Times New Roman" w:cs="Times New Roman"/>
          <w:sz w:val="24"/>
          <w:szCs w:val="24"/>
        </w:rPr>
        <w:t>among sites (</w:t>
      </w:r>
      <w:r w:rsidR="004A19CD" w:rsidRPr="004D6174">
        <w:rPr>
          <w:rFonts w:ascii="Times New Roman" w:hAnsi="Times New Roman" w:cs="Times New Roman"/>
          <w:sz w:val="24"/>
          <w:szCs w:val="24"/>
        </w:rPr>
        <w:t>declines</w:t>
      </w:r>
      <w:r w:rsidR="00AE44DD" w:rsidRPr="004D6174">
        <w:rPr>
          <w:rFonts w:ascii="Times New Roman" w:hAnsi="Times New Roman" w:cs="Times New Roman"/>
          <w:sz w:val="24"/>
          <w:szCs w:val="24"/>
        </w:rPr>
        <w:t xml:space="preserve"> of 0.03</w:t>
      </w:r>
      <w:r w:rsidR="00AA3FD2" w:rsidRPr="004D6174">
        <w:rPr>
          <w:rFonts w:ascii="Times New Roman" w:hAnsi="Times New Roman" w:cs="Times New Roman"/>
          <w:sz w:val="24"/>
          <w:szCs w:val="24"/>
        </w:rPr>
        <w:t>3</w:t>
      </w:r>
      <w:r w:rsidR="00AE44DD" w:rsidRPr="004D6174">
        <w:rPr>
          <w:rFonts w:ascii="Times New Roman" w:hAnsi="Times New Roman" w:cs="Times New Roman"/>
          <w:sz w:val="24"/>
          <w:szCs w:val="24"/>
        </w:rPr>
        <w:t>, 0.3</w:t>
      </w:r>
      <w:r w:rsidR="00AA3FD2" w:rsidRPr="004D6174">
        <w:rPr>
          <w:rFonts w:ascii="Times New Roman" w:hAnsi="Times New Roman" w:cs="Times New Roman"/>
          <w:sz w:val="24"/>
          <w:szCs w:val="24"/>
        </w:rPr>
        <w:t>43</w:t>
      </w:r>
      <w:r w:rsidR="00AE44DD" w:rsidRPr="004D6174">
        <w:rPr>
          <w:rFonts w:ascii="Times New Roman" w:hAnsi="Times New Roman" w:cs="Times New Roman"/>
          <w:sz w:val="24"/>
          <w:szCs w:val="24"/>
        </w:rPr>
        <w:t xml:space="preserve">, and </w:t>
      </w:r>
      <w:r w:rsidR="00D24F14" w:rsidRPr="004D6174">
        <w:rPr>
          <w:rFonts w:ascii="Times New Roman" w:hAnsi="Times New Roman" w:cs="Times New Roman"/>
          <w:sz w:val="24"/>
          <w:szCs w:val="24"/>
        </w:rPr>
        <w:t>0.351, for Cape Alava, Anderson Point, and Point of the Arches, respectively</w:t>
      </w:r>
      <w:r w:rsidR="00106D92" w:rsidRPr="004D6174">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w:t>
      </w:r>
      <w:r w:rsidR="00667ACD" w:rsidRPr="004D6174">
        <w:rPr>
          <w:rFonts w:ascii="Times New Roman" w:hAnsi="Times New Roman" w:cs="Times New Roman"/>
          <w:sz w:val="24"/>
          <w:szCs w:val="24"/>
        </w:rPr>
        <w:t>,</w:t>
      </w:r>
      <w:r w:rsidR="00106D92" w:rsidRPr="004D6174">
        <w:rPr>
          <w:rFonts w:ascii="Times New Roman" w:hAnsi="Times New Roman" w:cs="Times New Roman"/>
          <w:sz w:val="24"/>
          <w:szCs w:val="24"/>
        </w:rPr>
        <w:t xml:space="preserve"> changes in kelp variability</w:t>
      </w:r>
      <w:r w:rsidR="009762D4" w:rsidRPr="004D6174">
        <w:rPr>
          <w:rFonts w:ascii="Times New Roman" w:hAnsi="Times New Roman" w:cs="Times New Roman"/>
          <w:sz w:val="24"/>
          <w:szCs w:val="24"/>
        </w:rPr>
        <w:t xml:space="preserve">. </w:t>
      </w:r>
      <w:commentRangeStart w:id="77"/>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77"/>
      <w:r w:rsidR="007D1754" w:rsidRPr="004D6174">
        <w:rPr>
          <w:rStyle w:val="CommentReference"/>
          <w:rFonts w:ascii="Times New Roman" w:hAnsi="Times New Roman" w:cs="Times New Roman"/>
        </w:rPr>
        <w:commentReference w:id="77"/>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In this model</w:t>
      </w:r>
      <w:ins w:id="78" w:author="Kelly Andrews" w:date="2017-12-20T16:42:00Z">
        <w:r w:rsidR="00DD7634">
          <w:rPr>
            <w:rFonts w:ascii="Times New Roman" w:eastAsiaTheme="minorEastAsia" w:hAnsi="Times New Roman" w:cs="Times New Roman"/>
            <w:sz w:val="24"/>
            <w:szCs w:val="24"/>
          </w:rPr>
          <w:t>,</w:t>
        </w:r>
      </w:ins>
      <w:r w:rsidR="000336C9" w:rsidRPr="004D6174">
        <w:rPr>
          <w:rFonts w:ascii="Times New Roman" w:eastAsiaTheme="minorEastAsia" w:hAnsi="Times New Roman" w:cs="Times New Roman"/>
          <w:sz w:val="24"/>
          <w:szCs w:val="24"/>
        </w:rPr>
        <w:t xml:space="preserve"> </w:t>
      </w:r>
      <w:ins w:id="79" w:author="Kelly Andrews" w:date="2017-12-20T16:42:00Z">
        <w:r w:rsidR="00DD7634">
          <w:rPr>
            <w:rFonts w:ascii="Times New Roman" w:eastAsiaTheme="minorEastAsia" w:hAnsi="Times New Roman" w:cs="Times New Roman"/>
            <w:sz w:val="24"/>
            <w:szCs w:val="24"/>
          </w:rPr>
          <w:t xml:space="preserve">the </w:t>
        </w:r>
      </w:ins>
      <w:r w:rsidR="000336C9" w:rsidRPr="004D6174">
        <w:rPr>
          <w:rFonts w:ascii="Times New Roman" w:eastAsiaTheme="minorEastAsia" w:hAnsi="Times New Roman" w:cs="Times New Roman"/>
          <w:sz w:val="24"/>
          <w:szCs w:val="24"/>
        </w:rPr>
        <w:t xml:space="preserve">coefficient for </w:t>
      </w:r>
      <w:del w:id="80" w:author="Kelly Andrews" w:date="2017-12-20T16:43:00Z">
        <w:r w:rsidR="000336C9" w:rsidRPr="004D6174" w:rsidDel="00DD7634">
          <w:rPr>
            <w:rFonts w:ascii="Times New Roman" w:eastAsiaTheme="minorEastAsia" w:hAnsi="Times New Roman" w:cs="Times New Roman"/>
            <w:sz w:val="24"/>
            <w:szCs w:val="24"/>
          </w:rPr>
          <w:delText xml:space="preserve">the </w:delText>
        </w:r>
      </w:del>
      <w:r w:rsidR="000336C9" w:rsidRPr="004D6174">
        <w:rPr>
          <w:rFonts w:ascii="Times New Roman" w:eastAsiaTheme="minorEastAsia" w:hAnsi="Times New Roman" w:cs="Times New Roman"/>
          <w:sz w:val="24"/>
          <w:szCs w:val="24"/>
        </w:rPr>
        <w:t xml:space="preserve">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 xml:space="preserve">Estimates of wave exposure were not </w:t>
      </w:r>
      <w:ins w:id="81" w:author="Kelly Andrews" w:date="2017-12-20T16:43:00Z">
        <w:r w:rsidR="00DD7634">
          <w:rPr>
            <w:rFonts w:ascii="Times New Roman" w:eastAsiaTheme="minorEastAsia" w:hAnsi="Times New Roman" w:cs="Times New Roman"/>
            <w:sz w:val="24"/>
            <w:szCs w:val="24"/>
          </w:rPr>
          <w:t xml:space="preserve">a </w:t>
        </w:r>
      </w:ins>
      <w:r w:rsidR="00306611" w:rsidRPr="004D6174">
        <w:rPr>
          <w:rFonts w:ascii="Times New Roman" w:eastAsiaTheme="minorEastAsia" w:hAnsi="Times New Roman" w:cs="Times New Roman"/>
          <w:sz w:val="24"/>
          <w:szCs w:val="24"/>
        </w:rPr>
        <w:t>significant explanatory variable for any aspect of kelp CV.</w:t>
      </w:r>
    </w:p>
    <w:p w14:paraId="0F47EA56" w14:textId="0E50F882" w:rsidR="00AF6161" w:rsidRPr="004D6174" w:rsidRDefault="00AF6161" w:rsidP="005A112B">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xml:space="preserve">). The differences in community composition among years reflected substantial declines </w:t>
      </w:r>
      <w:del w:id="82" w:author="Kelly Andrews" w:date="2017-12-20T16:47:00Z">
        <w:r w:rsidRPr="004D6174" w:rsidDel="00B54A96">
          <w:rPr>
            <w:rFonts w:ascii="Times New Roman" w:hAnsi="Times New Roman" w:cs="Times New Roman"/>
            <w:sz w:val="24"/>
            <w:szCs w:val="24"/>
          </w:rPr>
          <w:delText xml:space="preserve">reduction </w:delText>
        </w:r>
      </w:del>
      <w:r w:rsidRPr="004D6174">
        <w:rPr>
          <w:rFonts w:ascii="Times New Roman" w:hAnsi="Times New Roman" w:cs="Times New Roman"/>
          <w:sz w:val="24"/>
          <w:szCs w:val="24"/>
        </w:rPr>
        <w:t>in all 5 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xml:space="preserve">. 7). </w:t>
      </w:r>
      <w:ins w:id="83" w:author="Kelly Andrews" w:date="2017-12-20T16:50:00Z">
        <w:r w:rsidR="009739BC">
          <w:rPr>
            <w:rFonts w:ascii="Times New Roman" w:hAnsi="Times New Roman" w:cs="Times New Roman"/>
            <w:sz w:val="24"/>
            <w:szCs w:val="24"/>
          </w:rPr>
          <w:t xml:space="preserve">Sea urchins, </w:t>
        </w:r>
      </w:ins>
      <w:del w:id="84" w:author="Kelly Andrews" w:date="2017-12-20T16:50:00Z">
        <w:r w:rsidRPr="004D6174" w:rsidDel="009739BC">
          <w:rPr>
            <w:rFonts w:ascii="Times New Roman" w:hAnsi="Times New Roman" w:cs="Times New Roman"/>
            <w:sz w:val="24"/>
            <w:szCs w:val="24"/>
          </w:rPr>
          <w:delText>T</w:delText>
        </w:r>
      </w:del>
      <w:ins w:id="85" w:author="Kelly Andrews" w:date="2017-12-20T16:50:00Z">
        <w:r w:rsidR="009739BC">
          <w:rPr>
            <w:rFonts w:ascii="Times New Roman" w:hAnsi="Times New Roman" w:cs="Times New Roman"/>
            <w:sz w:val="24"/>
            <w:szCs w:val="24"/>
          </w:rPr>
          <w:t>t</w:t>
        </w:r>
      </w:ins>
      <w:r w:rsidRPr="004D6174">
        <w:rPr>
          <w:rFonts w:ascii="Times New Roman" w:hAnsi="Times New Roman" w:cs="Times New Roman"/>
          <w:sz w:val="24"/>
          <w:szCs w:val="24"/>
        </w:rPr>
        <w:t xml:space="preserve">he iconic prey of sea otters, </w:t>
      </w:r>
      <w:del w:id="86" w:author="Kelly Andrews" w:date="2017-12-20T16:50:00Z">
        <w:r w:rsidRPr="004D6174" w:rsidDel="009739BC">
          <w:rPr>
            <w:rFonts w:ascii="Times New Roman" w:hAnsi="Times New Roman" w:cs="Times New Roman"/>
            <w:sz w:val="24"/>
            <w:szCs w:val="24"/>
          </w:rPr>
          <w:delText xml:space="preserve">sea urchins, </w:delText>
        </w:r>
      </w:del>
      <w:r w:rsidRPr="004D6174">
        <w:rPr>
          <w:rFonts w:ascii="Times New Roman" w:hAnsi="Times New Roman" w:cs="Times New Roman"/>
          <w:sz w:val="24"/>
          <w:szCs w:val="24"/>
        </w:rPr>
        <w:t>declined precipitously with the across</w:t>
      </w:r>
      <w:del w:id="87" w:author="Kelly Andrews" w:date="2017-12-20T16:51:00Z">
        <w:r w:rsidRPr="004D6174" w:rsidDel="009739BC">
          <w:rPr>
            <w:rFonts w:ascii="Times New Roman" w:hAnsi="Times New Roman" w:cs="Times New Roman"/>
            <w:sz w:val="24"/>
            <w:szCs w:val="24"/>
          </w:rPr>
          <w:delText xml:space="preserve"> </w:delText>
        </w:r>
      </w:del>
      <w:ins w:id="88" w:author="Kelly Andrews" w:date="2017-12-20T16:51:00Z">
        <w:r w:rsidR="009739BC">
          <w:rPr>
            <w:rFonts w:ascii="Times New Roman" w:hAnsi="Times New Roman" w:cs="Times New Roman"/>
            <w:sz w:val="24"/>
            <w:szCs w:val="24"/>
          </w:rPr>
          <w:t>-</w:t>
        </w:r>
      </w:ins>
      <w:r w:rsidRPr="004D6174">
        <w:rPr>
          <w:rFonts w:ascii="Times New Roman" w:hAnsi="Times New Roman" w:cs="Times New Roman"/>
          <w:sz w:val="24"/>
          <w:szCs w:val="24"/>
        </w:rPr>
        <w:t>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to </w:t>
      </w:r>
      <w:r w:rsidRPr="004D6174">
        <w:rPr>
          <w:rFonts w:ascii="Times New Roman" w:hAnsi="Times New Roman" w:cs="Times New Roman"/>
          <w:sz w:val="24"/>
          <w:szCs w:val="24"/>
        </w:rPr>
        <w:lastRenderedPageBreak/>
        <w:t>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Only sea urchins showed a pattern in which the highest densit</w:t>
      </w:r>
      <w:ins w:id="89" w:author="Kelly Andrews" w:date="2017-12-20T16:53:00Z">
        <w:r w:rsidR="00925ED3">
          <w:rPr>
            <w:rFonts w:ascii="Times New Roman" w:hAnsi="Times New Roman" w:cs="Times New Roman"/>
            <w:sz w:val="24"/>
            <w:szCs w:val="24"/>
          </w:rPr>
          <w:t>ies</w:t>
        </w:r>
      </w:ins>
      <w:del w:id="90" w:author="Kelly Andrews" w:date="2017-12-20T16:53:00Z">
        <w:r w:rsidRPr="004D6174" w:rsidDel="00925ED3">
          <w:rPr>
            <w:rFonts w:ascii="Times New Roman" w:hAnsi="Times New Roman" w:cs="Times New Roman"/>
            <w:sz w:val="24"/>
            <w:szCs w:val="24"/>
          </w:rPr>
          <w:delText>y</w:delText>
        </w:r>
      </w:del>
      <w:r w:rsidRPr="004D6174">
        <w:rPr>
          <w:rFonts w:ascii="Times New Roman" w:hAnsi="Times New Roman" w:cs="Times New Roman"/>
          <w:sz w:val="24"/>
          <w:szCs w:val="24"/>
        </w:rPr>
        <w:t xml:space="preserve"> occurred in the three sites defined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as outside of the range of sea otters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 notable declines in the among</w:t>
      </w:r>
      <w:ins w:id="91" w:author="Kelly Andrews" w:date="2017-12-20T16:54:00Z">
        <w:r w:rsidR="00885817">
          <w:rPr>
            <w:rFonts w:ascii="Times New Roman" w:hAnsi="Times New Roman" w:cs="Times New Roman"/>
            <w:sz w:val="24"/>
            <w:szCs w:val="24"/>
          </w:rPr>
          <w:t>-</w:t>
        </w:r>
      </w:ins>
      <w:del w:id="92" w:author="Kelly Andrews" w:date="2017-12-20T16:54:00Z">
        <w:r w:rsidRPr="004D6174" w:rsidDel="00885817">
          <w:rPr>
            <w:rFonts w:ascii="Times New Roman" w:hAnsi="Times New Roman" w:cs="Times New Roman"/>
            <w:sz w:val="24"/>
            <w:szCs w:val="24"/>
          </w:rPr>
          <w:delText xml:space="preserve"> </w:delText>
        </w:r>
      </w:del>
      <w:r w:rsidRPr="004D6174">
        <w:rPr>
          <w:rFonts w:ascii="Times New Roman" w:hAnsi="Times New Roman" w:cs="Times New Roman"/>
          <w:sz w:val="24"/>
          <w:szCs w:val="24"/>
        </w:rPr>
        <w:t>site variation in density; the among</w:t>
      </w:r>
      <w:ins w:id="93" w:author="Kelly Andrews" w:date="2017-12-20T16:54:00Z">
        <w:r w:rsidR="00885817">
          <w:rPr>
            <w:rFonts w:ascii="Times New Roman" w:hAnsi="Times New Roman" w:cs="Times New Roman"/>
            <w:sz w:val="24"/>
            <w:szCs w:val="24"/>
          </w:rPr>
          <w:t>-</w:t>
        </w:r>
      </w:ins>
      <w:del w:id="94" w:author="Kelly Andrews" w:date="2017-12-20T16:54:00Z">
        <w:r w:rsidRPr="004D6174" w:rsidDel="00885817">
          <w:rPr>
            <w:rFonts w:ascii="Times New Roman" w:hAnsi="Times New Roman" w:cs="Times New Roman"/>
            <w:sz w:val="24"/>
            <w:szCs w:val="24"/>
          </w:rPr>
          <w:delText xml:space="preserve"> </w:delText>
        </w:r>
      </w:del>
      <w:r w:rsidRPr="004D6174">
        <w:rPr>
          <w:rFonts w:ascii="Times New Roman" w:hAnsi="Times New Roman" w:cs="Times New Roman"/>
          <w:sz w:val="24"/>
          <w:szCs w:val="24"/>
        </w:rPr>
        <w:t>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7AC9AE3A"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 xml:space="preserve">Estes and </w:t>
      </w:r>
      <w:proofErr w:type="spellStart"/>
      <w:r w:rsidR="00D006C1" w:rsidRPr="004D6174">
        <w:rPr>
          <w:rFonts w:ascii="Times New Roman" w:hAnsi="Times New Roman" w:cs="Times New Roman"/>
          <w:sz w:val="24"/>
          <w:szCs w:val="24"/>
        </w:rPr>
        <w:t>Duggins</w:t>
      </w:r>
      <w:proofErr w:type="spellEnd"/>
      <w:r w:rsidR="00D006C1" w:rsidRPr="004D6174">
        <w:rPr>
          <w:rFonts w:ascii="Times New Roman" w:hAnsi="Times New Roman" w:cs="Times New Roman"/>
          <w:sz w:val="24"/>
          <w:szCs w:val="24"/>
        </w:rPr>
        <w:t xml:space="preserve"> 1995, </w:t>
      </w:r>
      <w:proofErr w:type="spellStart"/>
      <w:r w:rsidR="00D006C1" w:rsidRPr="004D6174">
        <w:rPr>
          <w:rFonts w:ascii="Times New Roman" w:hAnsi="Times New Roman" w:cs="Times New Roman"/>
          <w:sz w:val="24"/>
          <w:szCs w:val="24"/>
        </w:rPr>
        <w:t>Steneck</w:t>
      </w:r>
      <w:proofErr w:type="spellEnd"/>
      <w:r w:rsidR="00D006C1" w:rsidRPr="004D6174">
        <w:rPr>
          <w:rFonts w:ascii="Times New Roman" w:hAnsi="Times New Roman" w:cs="Times New Roman"/>
          <w:sz w:val="24"/>
          <w:szCs w:val="24"/>
        </w:rPr>
        <w:t xml:space="preserve">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w:t>
      </w:r>
      <w:ins w:id="95" w:author="Kelly Andrews" w:date="2018-01-02T13:53:00Z">
        <w:r w:rsidR="000728D6">
          <w:rPr>
            <w:rFonts w:ascii="Times New Roman" w:hAnsi="Times New Roman" w:cs="Times New Roman"/>
            <w:sz w:val="24"/>
            <w:szCs w:val="24"/>
          </w:rPr>
          <w:t>,</w:t>
        </w:r>
      </w:ins>
      <w:r w:rsidR="00051059" w:rsidRPr="004D6174">
        <w:rPr>
          <w:rFonts w:ascii="Times New Roman" w:hAnsi="Times New Roman" w:cs="Times New Roman"/>
          <w:sz w:val="24"/>
          <w:szCs w:val="24"/>
        </w:rPr>
        <w:t xml:space="preserve"> we revisit a series of historical invertebrate surveys and complement these surveys with </w:t>
      </w:r>
      <w:r w:rsidR="006B3A54" w:rsidRPr="004D6174">
        <w:rPr>
          <w:rFonts w:ascii="Times New Roman" w:hAnsi="Times New Roman" w:cs="Times New Roman"/>
          <w:sz w:val="24"/>
          <w:szCs w:val="24"/>
        </w:rPr>
        <w:t xml:space="preserve">independent </w:t>
      </w:r>
      <w:proofErr w:type="spellStart"/>
      <w:r w:rsidR="006B3A54" w:rsidRPr="004D6174">
        <w:rPr>
          <w:rFonts w:ascii="Times New Roman" w:hAnsi="Times New Roman" w:cs="Times New Roman"/>
          <w:sz w:val="24"/>
          <w:szCs w:val="24"/>
        </w:rPr>
        <w:t>spatio</w:t>
      </w:r>
      <w:proofErr w:type="spellEnd"/>
      <w:r w:rsidR="006B3A54" w:rsidRPr="004D6174">
        <w:rPr>
          <w:rFonts w:ascii="Times New Roman" w:hAnsi="Times New Roman" w:cs="Times New Roman"/>
          <w:sz w:val="24"/>
          <w:szCs w:val="24"/>
        </w:rPr>
        <w:t>-temporal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commentRangeStart w:id="96"/>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abundance and kelp population growth at the local scale</w:t>
      </w:r>
      <w:commentRangeEnd w:id="96"/>
      <w:r w:rsidR="000728D6">
        <w:rPr>
          <w:rStyle w:val="CommentReference"/>
        </w:rPr>
        <w:commentReference w:id="96"/>
      </w:r>
      <w:r w:rsidR="009A451E" w:rsidRPr="004D6174">
        <w:rPr>
          <w:rFonts w:ascii="Times New Roman" w:hAnsi="Times New Roman" w:cs="Times New Roman"/>
          <w:sz w:val="24"/>
          <w:szCs w:val="24"/>
        </w:rPr>
        <w:t>, despite local variability in the trajectories of sea otters and kelp.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 xml:space="preserve">the relationship between </w:t>
      </w:r>
      <w:r w:rsidR="009A451E" w:rsidRPr="004D6174">
        <w:rPr>
          <w:rFonts w:ascii="Times New Roman" w:hAnsi="Times New Roman" w:cs="Times New Roman"/>
          <w:sz w:val="24"/>
          <w:szCs w:val="24"/>
        </w:rPr>
        <w:lastRenderedPageBreak/>
        <w:t>kelp and 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w:t>
      </w:r>
      <w:proofErr w:type="spellStart"/>
      <w:r w:rsidR="00F12E0E" w:rsidRPr="004D6174">
        <w:rPr>
          <w:rFonts w:ascii="Times New Roman" w:hAnsi="Times New Roman" w:cs="Times New Roman"/>
          <w:sz w:val="24"/>
          <w:szCs w:val="24"/>
        </w:rPr>
        <w:t>coastwide</w:t>
      </w:r>
      <w:proofErr w:type="spellEnd"/>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w:t>
      </w:r>
      <w:proofErr w:type="spellStart"/>
      <w:r w:rsidR="009A451E" w:rsidRPr="004D6174">
        <w:rPr>
          <w:rFonts w:ascii="Times New Roman" w:hAnsi="Times New Roman" w:cs="Times New Roman"/>
          <w:sz w:val="24"/>
          <w:szCs w:val="24"/>
        </w:rPr>
        <w:t>coastwide</w:t>
      </w:r>
      <w:proofErr w:type="spellEnd"/>
      <w:r w:rsidR="009A451E" w:rsidRPr="004D6174">
        <w:rPr>
          <w:rFonts w:ascii="Times New Roman" w:hAnsi="Times New Roman" w:cs="Times New Roman"/>
          <w:sz w:val="24"/>
          <w:szCs w:val="24"/>
        </w:rPr>
        <w:t xml:space="preserv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 xml:space="preserve">more generally </w:t>
      </w:r>
      <w:r w:rsidR="00AB7CC6" w:rsidRPr="004D6174">
        <w:rPr>
          <w:rFonts w:ascii="Times New Roman" w:hAnsi="Times New Roman" w:cs="Times New Roman"/>
          <w:sz w:val="24"/>
          <w:szCs w:val="24"/>
        </w:rPr>
        <w:t>(</w:t>
      </w:r>
      <w:r w:rsidR="00AB7CC6" w:rsidRPr="004D6174">
        <w:rPr>
          <w:rFonts w:ascii="Times New Roman" w:hAnsi="Times New Roman" w:cs="Times New Roman"/>
          <w:sz w:val="24"/>
          <w:szCs w:val="24"/>
          <w:highlight w:val="yellow"/>
        </w:rPr>
        <w:t xml:space="preserve">Ritchie papers, </w:t>
      </w:r>
      <w:commentRangeStart w:id="97"/>
      <w:proofErr w:type="spellStart"/>
      <w:r w:rsidR="00AB7CC6" w:rsidRPr="004D6174">
        <w:rPr>
          <w:rFonts w:ascii="Times New Roman" w:hAnsi="Times New Roman" w:cs="Times New Roman"/>
          <w:sz w:val="24"/>
          <w:szCs w:val="24"/>
          <w:highlight w:val="yellow"/>
        </w:rPr>
        <w:t>Stier</w:t>
      </w:r>
      <w:proofErr w:type="spellEnd"/>
      <w:r w:rsidR="00AB7CC6" w:rsidRPr="004D6174">
        <w:rPr>
          <w:rFonts w:ascii="Times New Roman" w:hAnsi="Times New Roman" w:cs="Times New Roman"/>
          <w:sz w:val="24"/>
          <w:szCs w:val="24"/>
          <w:highlight w:val="yellow"/>
        </w:rPr>
        <w:t xml:space="preserve"> et al. 2016 Science Advances</w:t>
      </w:r>
      <w:commentRangeEnd w:id="97"/>
      <w:r w:rsidR="00DF3712">
        <w:rPr>
          <w:rStyle w:val="CommentReference"/>
        </w:rPr>
        <w:commentReference w:id="97"/>
      </w:r>
      <w:r w:rsidR="00AB7CC6" w:rsidRPr="004D6174">
        <w:rPr>
          <w:rFonts w:ascii="Times New Roman" w:hAnsi="Times New Roman" w:cs="Times New Roman"/>
          <w:sz w:val="24"/>
          <w:szCs w:val="24"/>
        </w:rPr>
        <w:t>)</w:t>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5089E53C"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 xml:space="preserve">s in their abundance. Our results echo those of </w:t>
      </w:r>
      <w:proofErr w:type="spellStart"/>
      <w:r w:rsidR="006419AD" w:rsidRPr="004D6174">
        <w:rPr>
          <w:rFonts w:ascii="Times New Roman" w:hAnsi="Times New Roman" w:cs="Times New Roman"/>
          <w:sz w:val="24"/>
          <w:szCs w:val="24"/>
        </w:rPr>
        <w:t>K</w:t>
      </w:r>
      <w:r w:rsidR="003C723C" w:rsidRPr="004D6174">
        <w:rPr>
          <w:rFonts w:ascii="Times New Roman" w:hAnsi="Times New Roman" w:cs="Times New Roman"/>
          <w:sz w:val="24"/>
          <w:szCs w:val="24"/>
        </w:rPr>
        <w:t>vitek</w:t>
      </w:r>
      <w:proofErr w:type="spellEnd"/>
      <w:r w:rsidR="003C723C" w:rsidRPr="004D6174">
        <w:rPr>
          <w:rFonts w:ascii="Times New Roman" w:hAnsi="Times New Roman" w:cs="Times New Roman"/>
          <w:sz w:val="24"/>
          <w:szCs w:val="24"/>
        </w:rPr>
        <w:t xml:space="preserve">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lead to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commentRangeStart w:id="98"/>
      <w:r w:rsidR="00704510" w:rsidRPr="004D6174">
        <w:rPr>
          <w:rFonts w:ascii="Times New Roman" w:hAnsi="Times New Roman" w:cs="Times New Roman"/>
          <w:sz w:val="24"/>
          <w:szCs w:val="24"/>
          <w:highlight w:val="yellow"/>
        </w:rPr>
        <w:t>other REFS THAT SHOW THIS</w:t>
      </w:r>
      <w:commentRangeEnd w:id="98"/>
      <w:r w:rsidR="00F474BB" w:rsidRPr="004D6174">
        <w:rPr>
          <w:rStyle w:val="CommentReference"/>
          <w:rFonts w:ascii="Times New Roman" w:hAnsi="Times New Roman" w:cs="Times New Roman"/>
        </w:rPr>
        <w:commentReference w:id="98"/>
      </w:r>
      <w:r w:rsidR="009303A6" w:rsidRPr="004D6174">
        <w:rPr>
          <w:rFonts w:ascii="Times New Roman" w:hAnsi="Times New Roman" w:cs="Times New Roman"/>
          <w:sz w:val="24"/>
          <w:szCs w:val="24"/>
        </w:rPr>
        <w:t>?</w:t>
      </w:r>
      <w:r w:rsidR="00704510" w:rsidRPr="004D6174">
        <w:rPr>
          <w:rFonts w:ascii="Times New Roman" w:hAnsi="Times New Roman" w:cs="Times New Roman"/>
          <w:sz w:val="24"/>
          <w:szCs w:val="24"/>
        </w:rPr>
        <w:t>)</w:t>
      </w:r>
      <w:r w:rsidR="002305D4" w:rsidRPr="004D6174">
        <w:rPr>
          <w:rFonts w:ascii="Times New Roman" w:hAnsi="Times New Roman" w:cs="Times New Roman"/>
          <w:sz w:val="24"/>
          <w:szCs w:val="24"/>
        </w:rPr>
        <w:t>.</w:t>
      </w:r>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Furthermore, because invertebrate densities remain far below historical levels and those associated with shifts to non-kelp dominated states (</w:t>
      </w:r>
      <w:commentRangeStart w:id="99"/>
      <w:r w:rsidR="00AD34E2" w:rsidRPr="004D6174">
        <w:rPr>
          <w:rFonts w:ascii="Times New Roman" w:hAnsi="Times New Roman" w:cs="Times New Roman"/>
          <w:sz w:val="24"/>
          <w:szCs w:val="24"/>
        </w:rPr>
        <w:t>CITE</w:t>
      </w:r>
      <w:commentRangeEnd w:id="99"/>
      <w:r w:rsidR="00AD34E2" w:rsidRPr="004D6174">
        <w:rPr>
          <w:rStyle w:val="CommentReference"/>
          <w:rFonts w:ascii="Times New Roman" w:hAnsi="Times New Roman" w:cs="Times New Roman"/>
        </w:rPr>
        <w:commentReference w:id="99"/>
      </w:r>
      <w:r w:rsidR="00AD34E2" w:rsidRPr="004D6174">
        <w:rPr>
          <w:rFonts w:ascii="Times New Roman" w:hAnsi="Times New Roman" w:cs="Times New Roman"/>
          <w:sz w:val="24"/>
          <w:szCs w:val="24"/>
        </w:rPr>
        <w:t xml:space="preserve">), the observed decline in kelp growth rates (Fig. </w:t>
      </w:r>
      <w:del w:id="100" w:author="Kelly Andrews" w:date="2018-01-02T14:02:00Z">
        <w:r w:rsidR="00AD34E2" w:rsidRPr="004D6174" w:rsidDel="00F9377E">
          <w:rPr>
            <w:rFonts w:ascii="Times New Roman" w:hAnsi="Times New Roman" w:cs="Times New Roman"/>
            <w:sz w:val="24"/>
            <w:szCs w:val="24"/>
          </w:rPr>
          <w:delText>3</w:delText>
        </w:r>
      </w:del>
      <w:ins w:id="101" w:author="Kelly Andrews" w:date="2018-01-02T14:02:00Z">
        <w:r w:rsidR="00F9377E">
          <w:rPr>
            <w:rFonts w:ascii="Times New Roman" w:hAnsi="Times New Roman" w:cs="Times New Roman"/>
            <w:sz w:val="24"/>
            <w:szCs w:val="24"/>
          </w:rPr>
          <w:t>4</w:t>
        </w:r>
      </w:ins>
      <w:r w:rsidR="00AD34E2" w:rsidRPr="004D6174">
        <w:rPr>
          <w:rFonts w:ascii="Times New Roman" w:hAnsi="Times New Roman" w:cs="Times New Roman"/>
          <w:sz w:val="24"/>
          <w:szCs w:val="24"/>
        </w:rPr>
        <w:t xml:space="preserve">) and total area (Fig.1) in OCNMS since 2000 is unlikely to be </w:t>
      </w:r>
      <w:del w:id="102" w:author="Kelly Andrews" w:date="2018-01-02T15:21:00Z">
        <w:r w:rsidR="00AD34E2" w:rsidRPr="004D6174" w:rsidDel="00192191">
          <w:rPr>
            <w:rFonts w:ascii="Times New Roman" w:hAnsi="Times New Roman" w:cs="Times New Roman"/>
            <w:sz w:val="24"/>
            <w:szCs w:val="24"/>
          </w:rPr>
          <w:delText xml:space="preserve">mediated </w:delText>
        </w:r>
      </w:del>
      <w:ins w:id="103" w:author="Kelly Andrews" w:date="2018-01-02T15:21:00Z">
        <w:r w:rsidR="00192191">
          <w:rPr>
            <w:rFonts w:ascii="Times New Roman" w:hAnsi="Times New Roman" w:cs="Times New Roman"/>
            <w:sz w:val="24"/>
            <w:szCs w:val="24"/>
          </w:rPr>
          <w:t>caused</w:t>
        </w:r>
        <w:r w:rsidR="00192191" w:rsidRPr="004D6174">
          <w:rPr>
            <w:rFonts w:ascii="Times New Roman" w:hAnsi="Times New Roman" w:cs="Times New Roman"/>
            <w:sz w:val="24"/>
            <w:szCs w:val="24"/>
          </w:rPr>
          <w:t xml:space="preserve"> </w:t>
        </w:r>
      </w:ins>
      <w:r w:rsidR="00AD34E2" w:rsidRPr="004D6174">
        <w:rPr>
          <w:rFonts w:ascii="Times New Roman" w:hAnsi="Times New Roman" w:cs="Times New Roman"/>
          <w:sz w:val="24"/>
          <w:szCs w:val="24"/>
        </w:rPr>
        <w:t xml:space="preserve">by increased invertebrate grazing pressure. Rather, these results suggest </w:t>
      </w:r>
      <w:r w:rsidR="00AD34E2" w:rsidRPr="004D6174">
        <w:rPr>
          <w:rFonts w:ascii="Times New Roman" w:hAnsi="Times New Roman" w:cs="Times New Roman"/>
          <w:sz w:val="24"/>
          <w:szCs w:val="24"/>
        </w:rPr>
        <w:lastRenderedPageBreak/>
        <w:t xml:space="preserve">that forces unrelated to otter abundance may </w:t>
      </w:r>
      <w:r w:rsidR="006E6864" w:rsidRPr="004D6174">
        <w:rPr>
          <w:rFonts w:ascii="Times New Roman" w:hAnsi="Times New Roman" w:cs="Times New Roman"/>
          <w:sz w:val="24"/>
          <w:szCs w:val="24"/>
        </w:rPr>
        <w:t>also</w:t>
      </w:r>
      <w:r w:rsidR="00AD34E2" w:rsidRPr="004D6174">
        <w:rPr>
          <w:rFonts w:ascii="Times New Roman" w:hAnsi="Times New Roman" w:cs="Times New Roman"/>
          <w:sz w:val="24"/>
          <w:szCs w:val="24"/>
        </w:rPr>
        <w:t xml:space="preserve"> </w:t>
      </w:r>
      <w:r w:rsidR="006E6864" w:rsidRPr="004D6174">
        <w:rPr>
          <w:rFonts w:ascii="Times New Roman" w:hAnsi="Times New Roman" w:cs="Times New Roman"/>
          <w:sz w:val="24"/>
          <w:szCs w:val="24"/>
        </w:rPr>
        <w:t xml:space="preserve">contribute to kelp forest </w:t>
      </w:r>
      <w:r w:rsidR="00AD34E2" w:rsidRPr="004D6174">
        <w:rPr>
          <w:rFonts w:ascii="Times New Roman" w:hAnsi="Times New Roman" w:cs="Times New Roman"/>
          <w:sz w:val="24"/>
          <w:szCs w:val="24"/>
        </w:rPr>
        <w:t xml:space="preserve">community </w:t>
      </w:r>
      <w:r w:rsidR="006E6864" w:rsidRPr="004D6174">
        <w:rPr>
          <w:rFonts w:ascii="Times New Roman" w:hAnsi="Times New Roman" w:cs="Times New Roman"/>
          <w:sz w:val="24"/>
          <w:szCs w:val="24"/>
        </w:rPr>
        <w:t xml:space="preserve">dynamics and </w:t>
      </w:r>
      <w:r w:rsidR="00AD34E2" w:rsidRPr="004D6174">
        <w:rPr>
          <w:rFonts w:ascii="Times New Roman" w:hAnsi="Times New Roman" w:cs="Times New Roman"/>
          <w:sz w:val="24"/>
          <w:szCs w:val="24"/>
        </w:rPr>
        <w:t>composition</w:t>
      </w:r>
      <w:commentRangeStart w:id="104"/>
      <w:r w:rsidR="00AD34E2" w:rsidRPr="004D6174">
        <w:rPr>
          <w:rFonts w:ascii="Times New Roman" w:hAnsi="Times New Roman" w:cs="Times New Roman"/>
          <w:sz w:val="24"/>
          <w:szCs w:val="24"/>
        </w:rPr>
        <w:t>.</w:t>
      </w:r>
      <w:commentRangeEnd w:id="104"/>
      <w:r w:rsidR="006E6864" w:rsidRPr="004D6174">
        <w:rPr>
          <w:rStyle w:val="CommentReference"/>
          <w:rFonts w:ascii="Times New Roman" w:hAnsi="Times New Roman" w:cs="Times New Roman"/>
        </w:rPr>
        <w:commentReference w:id="104"/>
      </w:r>
    </w:p>
    <w:p w14:paraId="4BD351D5" w14:textId="5ED1F35E"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since 2000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3C723C" w:rsidRPr="004D6174">
        <w:rPr>
          <w:rFonts w:ascii="Times New Roman" w:hAnsi="Times New Roman" w:cs="Times New Roman"/>
          <w:sz w:val="24"/>
          <w:szCs w:val="24"/>
        </w:rPr>
        <w:t>{Mantua:1997tv, Mantua:2002jp}</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w:t>
      </w:r>
      <w:proofErr w:type="spellStart"/>
      <w:r w:rsidR="00446249">
        <w:rPr>
          <w:rFonts w:ascii="Times New Roman" w:hAnsi="Times New Roman" w:cs="Times New Roman"/>
          <w:sz w:val="24"/>
          <w:szCs w:val="24"/>
        </w:rPr>
        <w:t>Pfister</w:t>
      </w:r>
      <w:proofErr w:type="spellEnd"/>
      <w:r w:rsidR="00446249">
        <w:rPr>
          <w:rFonts w:ascii="Times New Roman" w:hAnsi="Times New Roman" w:cs="Times New Roman"/>
          <w:sz w:val="24"/>
          <w:szCs w:val="24"/>
        </w:rPr>
        <w:t xml:space="preserve">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we expected that the variability in kelp area would be strongly related to 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down and bottom</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Surprisingly, post-2002 </w:t>
      </w:r>
      <w:proofErr w:type="spellStart"/>
      <w:r w:rsidR="005F6C85" w:rsidRPr="004D6174">
        <w:rPr>
          <w:rFonts w:ascii="Times New Roman" w:hAnsi="Times New Roman" w:cs="Times New Roman"/>
          <w:sz w:val="24"/>
          <w:szCs w:val="24"/>
        </w:rPr>
        <w:t>Neah</w:t>
      </w:r>
      <w:proofErr w:type="spellEnd"/>
      <w:r w:rsidR="005F6C85" w:rsidRPr="004D6174">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w:t>
      </w:r>
      <w:proofErr w:type="spellStart"/>
      <w:r w:rsidR="001815AF" w:rsidRPr="004D6174">
        <w:rPr>
          <w:rFonts w:ascii="Times New Roman" w:hAnsi="Times New Roman" w:cs="Times New Roman"/>
          <w:sz w:val="24"/>
          <w:szCs w:val="24"/>
        </w:rPr>
        <w:t>detrended</w:t>
      </w:r>
      <w:proofErr w:type="spellEnd"/>
      <w:r w:rsidR="001815AF" w:rsidRPr="004D6174">
        <w:rPr>
          <w:rFonts w:ascii="Times New Roman" w:hAnsi="Times New Roman" w:cs="Times New Roman"/>
          <w:sz w:val="24"/>
          <w:szCs w:val="24"/>
        </w:rPr>
        <w:t xml:space="preserve">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5F6C85" w:rsidRPr="004D6174">
        <w:rPr>
          <w:rFonts w:ascii="Times New Roman" w:hAnsi="Times New Roman" w:cs="Times New Roman"/>
          <w:sz w:val="24"/>
          <w:szCs w:val="24"/>
        </w:rPr>
        <w:t xml:space="preserve"> is </w:t>
      </w:r>
      <w:del w:id="105" w:author="Kelly Andrews" w:date="2018-01-02T15:27:00Z">
        <w:r w:rsidR="005F6C85" w:rsidRPr="004D6174" w:rsidDel="00955A63">
          <w:rPr>
            <w:rFonts w:ascii="Times New Roman" w:hAnsi="Times New Roman" w:cs="Times New Roman"/>
            <w:sz w:val="24"/>
            <w:szCs w:val="24"/>
          </w:rPr>
          <w:delText xml:space="preserve">a </w:delText>
        </w:r>
      </w:del>
      <w:r w:rsidR="005F6C85" w:rsidRPr="004D6174">
        <w:rPr>
          <w:rFonts w:ascii="Times New Roman" w:hAnsi="Times New Roman" w:cs="Times New Roman"/>
          <w:sz w:val="24"/>
          <w:szCs w:val="24"/>
        </w:rPr>
        <w:t xml:space="preserve">relatively low. </w:t>
      </w:r>
      <w:commentRangeStart w:id="106"/>
      <w:r w:rsidR="005F6C85" w:rsidRPr="004D6174">
        <w:rPr>
          <w:rFonts w:ascii="Times New Roman" w:hAnsi="Times New Roman" w:cs="Times New Roman"/>
          <w:sz w:val="24"/>
          <w:szCs w:val="24"/>
        </w:rPr>
        <w:t>An alternative prediction is that kelp CV</w:t>
      </w:r>
      <w:r w:rsidR="005C1320" w:rsidRPr="004D6174">
        <w:rPr>
          <w:rFonts w:ascii="Times New Roman" w:hAnsi="Times New Roman" w:cs="Times New Roman"/>
          <w:sz w:val="24"/>
          <w:szCs w:val="24"/>
        </w:rPr>
        <w:t xml:space="preserve"> in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 would decline if sea otters invaded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commentRangeEnd w:id="106"/>
      <w:r w:rsidR="00C30C94">
        <w:rPr>
          <w:rStyle w:val="CommentReference"/>
        </w:rPr>
        <w:commentReference w:id="106"/>
      </w:r>
      <w:r w:rsidR="001D5A08" w:rsidRPr="004D6174">
        <w:rPr>
          <w:rFonts w:ascii="Times New Roman" w:hAnsi="Times New Roman" w:cs="Times New Roman"/>
          <w:sz w:val="24"/>
          <w:szCs w:val="24"/>
        </w:rPr>
        <w:t>While we cannot identify definitively what caused the decoupling of otter and kelp dynamics in OCNMS, shifts in factors controlling alternate states within ecological communities are not without precedent in other systems (</w:t>
      </w:r>
      <w:commentRangeStart w:id="107"/>
      <w:proofErr w:type="spellStart"/>
      <w:r w:rsidR="001D5A08" w:rsidRPr="004D6174">
        <w:rPr>
          <w:rFonts w:ascii="Times New Roman" w:hAnsi="Times New Roman" w:cs="Times New Roman"/>
          <w:sz w:val="24"/>
          <w:szCs w:val="24"/>
        </w:rPr>
        <w:t>Petraitis</w:t>
      </w:r>
      <w:proofErr w:type="spellEnd"/>
      <w:r w:rsidR="001D5A08" w:rsidRPr="004D6174">
        <w:rPr>
          <w:rFonts w:ascii="Times New Roman" w:hAnsi="Times New Roman" w:cs="Times New Roman"/>
          <w:sz w:val="24"/>
          <w:szCs w:val="24"/>
        </w:rPr>
        <w:t xml:space="preserve"> intertidal stuff</w:t>
      </w:r>
      <w:commentRangeEnd w:id="107"/>
      <w:r w:rsidR="00E84C0E">
        <w:rPr>
          <w:rStyle w:val="CommentReference"/>
        </w:rPr>
        <w:commentReference w:id="107"/>
      </w:r>
      <w:r w:rsidR="001D5A08" w:rsidRPr="004D6174">
        <w:rPr>
          <w:rFonts w:ascii="Times New Roman" w:hAnsi="Times New Roman" w:cs="Times New Roman"/>
          <w:sz w:val="24"/>
          <w:szCs w:val="24"/>
        </w:rPr>
        <w:t xml:space="preserve">, Bellwood et al. sleeping functional group on coral reefs). Our </w:t>
      </w:r>
      <w:r w:rsidR="001D5A08" w:rsidRPr="004D6174">
        <w:rPr>
          <w:rFonts w:ascii="Times New Roman" w:hAnsi="Times New Roman" w:cs="Times New Roman"/>
          <w:sz w:val="24"/>
          <w:szCs w:val="24"/>
        </w:rPr>
        <w:lastRenderedPageBreak/>
        <w:t>study adds richness and complexity to the classic trophic cascade explanation for the dynamics of kelp forest communities in the presence of sea otters.</w:t>
      </w:r>
    </w:p>
    <w:p w14:paraId="4509C69E" w14:textId="5ED2456C"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Beyond the</w:t>
      </w:r>
      <w:del w:id="108" w:author="Kelly Andrews" w:date="2018-01-02T15:42:00Z">
        <w:r w:rsidRPr="004D6174" w:rsidDel="007407DB">
          <w:rPr>
            <w:rFonts w:ascii="Times New Roman" w:hAnsi="Times New Roman" w:cs="Times New Roman"/>
            <w:sz w:val="24"/>
            <w:szCs w:val="24"/>
          </w:rPr>
          <w:delText>e</w:delText>
        </w:r>
      </w:del>
      <w:r w:rsidRPr="004D6174">
        <w:rPr>
          <w:rFonts w:ascii="Times New Roman" w:hAnsi="Times New Roman" w:cs="Times New Roman"/>
          <w:sz w:val="24"/>
          <w:szCs w:val="24"/>
        </w:rPr>
        <w:t xml:space="preserve"> </w:t>
      </w:r>
      <w:commentRangeStart w:id="109"/>
      <w:r w:rsidRPr="004D6174">
        <w:rPr>
          <w:rFonts w:ascii="Times New Roman" w:hAnsi="Times New Roman" w:cs="Times New Roman"/>
          <w:sz w:val="24"/>
          <w:szCs w:val="24"/>
        </w:rPr>
        <w:t>mean</w:t>
      </w:r>
      <w:commentRangeEnd w:id="109"/>
      <w:r w:rsidR="007407DB">
        <w:rPr>
          <w:rStyle w:val="CommentReference"/>
        </w:rPr>
        <w:commentReference w:id="109"/>
      </w:r>
      <w:r w:rsidRPr="004D6174">
        <w:rPr>
          <w:rFonts w:ascii="Times New Roman" w:hAnsi="Times New Roman" w:cs="Times New Roman"/>
          <w:sz w:val="24"/>
          <w:szCs w:val="24"/>
        </w:rPr>
        <w:t xml:space="preserve">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w:t>
      </w:r>
      <w:commentRangeStart w:id="110"/>
      <w:r w:rsidR="00FD60E7" w:rsidRPr="004D6174">
        <w:rPr>
          <w:rFonts w:ascii="Times New Roman" w:hAnsi="Times New Roman" w:cs="Times New Roman"/>
          <w:sz w:val="24"/>
          <w:szCs w:val="24"/>
        </w:rPr>
        <w:t xml:space="preserve"> benthic community structure</w:t>
      </w:r>
      <w:commentRangeEnd w:id="110"/>
      <w:r w:rsidR="00FD60E7" w:rsidRPr="004D6174">
        <w:rPr>
          <w:rStyle w:val="CommentReference"/>
          <w:rFonts w:ascii="Times New Roman" w:hAnsi="Times New Roman" w:cs="Times New Roman"/>
        </w:rPr>
        <w:commentReference w:id="110"/>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D14D60" w:rsidRPr="004D6174">
        <w:rPr>
          <w:rFonts w:ascii="Times New Roman" w:hAnsi="Times New Roman" w:cs="Times New Roman"/>
          <w:sz w:val="24"/>
          <w:szCs w:val="24"/>
        </w:rPr>
        <w:t>{Arkema:2009to}</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(Wilmers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(Markel &amp; Shurin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in this manuscript.</w:t>
      </w:r>
    </w:p>
    <w:p w14:paraId="2F8EDC48" w14:textId="32D88A17"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w:t>
      </w: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 and Pt. of the Arches - do not support radical changes in invertebrate abundances during </w:t>
      </w:r>
      <w:r w:rsidRPr="004D6174">
        <w:rPr>
          <w:rFonts w:ascii="Times New Roman" w:hAnsi="Times New Roman" w:cs="Times New Roman"/>
          <w:sz w:val="24"/>
          <w:szCs w:val="24"/>
        </w:rPr>
        <w:lastRenderedPageBreak/>
        <w:t>the 1999 to 2015 gap in our invertebrate time-series. We cannot exclude the possibility of strong variability in invertebrate communities driving these patterns but we suggest that is an unlikely driver of observed kelp patterns.</w:t>
      </w:r>
    </w:p>
    <w:p w14:paraId="3E36CC6F" w14:textId="5904E4B3"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tter numbers appear to have stabilized in much of the northern</w:t>
      </w:r>
      <w:ins w:id="111" w:author="Kelly Andrews" w:date="2018-01-02T16:03:00Z">
        <w:r w:rsidR="005E4FCB">
          <w:rPr>
            <w:rFonts w:ascii="Times New Roman" w:hAnsi="Times New Roman" w:cs="Times New Roman"/>
            <w:sz w:val="24"/>
            <w:szCs w:val="24"/>
          </w:rPr>
          <w:t xml:space="preserve"> and central regions</w:t>
        </w:r>
      </w:ins>
      <w:del w:id="112" w:author="Kelly Andrews" w:date="2018-01-02T16:03:00Z">
        <w:r w:rsidR="007354B3" w:rsidRPr="004D6174" w:rsidDel="005E4FCB">
          <w:rPr>
            <w:rFonts w:ascii="Times New Roman" w:hAnsi="Times New Roman" w:cs="Times New Roman"/>
            <w:sz w:val="24"/>
            <w:szCs w:val="24"/>
          </w:rPr>
          <w:delText xml:space="preserve"> part</w:delText>
        </w:r>
      </w:del>
      <w:r w:rsidR="007354B3" w:rsidRPr="004D6174">
        <w:rPr>
          <w:rFonts w:ascii="Times New Roman" w:hAnsi="Times New Roman" w:cs="Times New Roman"/>
          <w:sz w:val="24"/>
          <w:szCs w:val="24"/>
        </w:rPr>
        <w:t xml:space="preserve"> of 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w:t>
      </w:r>
      <w:ins w:id="113" w:author="Kelly Andrews" w:date="2018-01-02T16:04:00Z">
        <w:r w:rsidR="00584985">
          <w:rPr>
            <w:rFonts w:ascii="Times New Roman" w:hAnsi="Times New Roman" w:cs="Times New Roman"/>
            <w:sz w:val="24"/>
            <w:szCs w:val="24"/>
          </w:rPr>
          <w:t>e</w:t>
        </w:r>
      </w:ins>
      <w:del w:id="114" w:author="Kelly Andrews" w:date="2018-01-02T16:04:00Z">
        <w:r w:rsidRPr="004D6174" w:rsidDel="00584985">
          <w:rPr>
            <w:rFonts w:ascii="Times New Roman" w:hAnsi="Times New Roman" w:cs="Times New Roman"/>
            <w:sz w:val="24"/>
            <w:szCs w:val="24"/>
          </w:rPr>
          <w:delText>i</w:delText>
        </w:r>
      </w:del>
      <w:r w:rsidRPr="004D6174">
        <w:rPr>
          <w:rFonts w:ascii="Times New Roman" w:hAnsi="Times New Roman" w:cs="Times New Roman"/>
          <w:sz w:val="24"/>
          <w:szCs w:val="24"/>
        </w:rPr>
        <w:t>s</w:t>
      </w:r>
      <w:ins w:id="115" w:author="Kelly Andrews" w:date="2018-01-02T16:04:00Z">
        <w:r w:rsidR="00584985">
          <w:rPr>
            <w:rFonts w:ascii="Times New Roman" w:hAnsi="Times New Roman" w:cs="Times New Roman"/>
            <w:sz w:val="24"/>
            <w:szCs w:val="24"/>
          </w:rPr>
          <w:t>e</w:t>
        </w:r>
      </w:ins>
      <w:r w:rsidRPr="004D6174">
        <w:rPr>
          <w:rFonts w:ascii="Times New Roman" w:hAnsi="Times New Roman" w:cs="Times New Roman"/>
          <w:sz w:val="24"/>
          <w:szCs w:val="24"/>
        </w:rPr>
        <w:t xml:space="preserve"> region</w:t>
      </w:r>
      <w:ins w:id="116" w:author="Kelly Andrews" w:date="2018-01-02T16:04:00Z">
        <w:r w:rsidR="00584985">
          <w:rPr>
            <w:rFonts w:ascii="Times New Roman" w:hAnsi="Times New Roman" w:cs="Times New Roman"/>
            <w:sz w:val="24"/>
            <w:szCs w:val="24"/>
          </w:rPr>
          <w:t>s</w:t>
        </w:r>
      </w:ins>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(Laidre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 xml:space="preserve">400, but carrying capacity estimates range from 922 to 1189; </w:t>
      </w:r>
      <w:proofErr w:type="spellStart"/>
      <w:r w:rsidR="00763B05" w:rsidRPr="004D6174">
        <w:rPr>
          <w:rFonts w:ascii="Times New Roman" w:hAnsi="Times New Roman" w:cs="Times New Roman"/>
          <w:sz w:val="24"/>
          <w:szCs w:val="24"/>
        </w:rPr>
        <w:t>Laidre</w:t>
      </w:r>
      <w:proofErr w:type="spellEnd"/>
      <w:r w:rsidR="00763B05" w:rsidRPr="004D6174">
        <w:rPr>
          <w:rFonts w:ascii="Times New Roman" w:hAnsi="Times New Roman" w:cs="Times New Roman"/>
          <w:sz w:val="24"/>
          <w:szCs w:val="24"/>
        </w:rPr>
        <w:t xml:space="preserv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proofErr w:type="gramStart"/>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w:t>
      </w:r>
      <w:proofErr w:type="gramEnd"/>
      <w:r w:rsidRPr="004D6174">
        <w:rPr>
          <w:rFonts w:ascii="Times New Roman" w:hAnsi="Times New Roman" w:cs="Times New Roman"/>
          <w:sz w:val="24"/>
          <w:szCs w:val="24"/>
        </w:rPr>
        <w:t xml:space="preserve"> WORK, </w:t>
      </w:r>
    </w:p>
    <w:p w14:paraId="63E53CA8" w14:textId="4A777338"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sea otter population</w:t>
      </w:r>
      <w:ins w:id="117" w:author="Kelly Andrews" w:date="2018-01-02T16:06:00Z">
        <w:r w:rsidR="00584985">
          <w:rPr>
            <w:rFonts w:ascii="Times New Roman" w:hAnsi="Times New Roman" w:cs="Times New Roman"/>
            <w:sz w:val="24"/>
            <w:szCs w:val="24"/>
          </w:rPr>
          <w:t>s</w:t>
        </w:r>
      </w:ins>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 xml:space="preserve">less than half </w:t>
      </w:r>
      <w:ins w:id="118" w:author="Kelly Andrews" w:date="2018-01-02T16:06:00Z">
        <w:r w:rsidR="00584985">
          <w:rPr>
            <w:rFonts w:ascii="Times New Roman" w:hAnsi="Times New Roman" w:cs="Times New Roman"/>
            <w:sz w:val="24"/>
            <w:szCs w:val="24"/>
          </w:rPr>
          <w:t xml:space="preserve">their </w:t>
        </w:r>
      </w:ins>
      <w:r w:rsidR="00654790" w:rsidRPr="004D6174">
        <w:rPr>
          <w:rFonts w:ascii="Times New Roman" w:hAnsi="Times New Roman" w:cs="Times New Roman"/>
          <w:sz w:val="24"/>
          <w:szCs w:val="24"/>
        </w:rPr>
        <w:t>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84091A5"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5E7FB8FB"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AC3C22">
        <w:rPr>
          <w:rFonts w:ascii="Times New Roman" w:hAnsi="Times New Roman" w:cs="Times New Roman"/>
          <w:sz w:val="24"/>
          <w:szCs w:val="24"/>
          <w:highlight w:val="yellow"/>
        </w:rPr>
        <w:t xml:space="preserve">. Helen Berry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w:t>
      </w:r>
      <w:proofErr w:type="spellStart"/>
      <w:r w:rsidR="005B71FA" w:rsidRPr="004D6174">
        <w:rPr>
          <w:rFonts w:ascii="Times New Roman" w:hAnsi="Times New Roman" w:cs="Times New Roman"/>
          <w:sz w:val="24"/>
          <w:szCs w:val="24"/>
          <w:highlight w:val="yellow"/>
        </w:rPr>
        <w:t>Pfister</w:t>
      </w:r>
      <w:proofErr w:type="spellEnd"/>
      <w:r w:rsidR="005B71FA" w:rsidRPr="004D6174">
        <w:rPr>
          <w:rFonts w:ascii="Times New Roman" w:hAnsi="Times New Roman" w:cs="Times New Roman"/>
          <w:sz w:val="24"/>
          <w:szCs w:val="24"/>
          <w:highlight w:val="yellow"/>
        </w:rPr>
        <w:t xml:space="preserve">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 xml:space="preserve">Jessie Hale and Kristin </w:t>
      </w:r>
      <w:proofErr w:type="spellStart"/>
      <w:r w:rsidR="00AC3C22">
        <w:rPr>
          <w:rFonts w:ascii="Times New Roman" w:hAnsi="Times New Roman" w:cs="Times New Roman"/>
          <w:sz w:val="24"/>
          <w:szCs w:val="24"/>
          <w:highlight w:val="yellow"/>
        </w:rPr>
        <w:t>Laidre</w:t>
      </w:r>
      <w:proofErr w:type="spellEnd"/>
      <w:r w:rsidR="00AC3C22">
        <w:rPr>
          <w:rFonts w:ascii="Times New Roman" w:hAnsi="Times New Roman" w:cs="Times New Roman"/>
          <w:sz w:val="24"/>
          <w:szCs w:val="24"/>
          <w:highlight w:val="yellow"/>
        </w:rPr>
        <w:t xml:space="preserv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0A662A92"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 xml:space="preserve">Table 1: </w:t>
      </w:r>
      <w:ins w:id="119" w:author="Kelly Andrews" w:date="2017-12-20T15:13:00Z">
        <w:r w:rsidR="00764A67">
          <w:rPr>
            <w:rFonts w:ascii="Times New Roman" w:hAnsi="Times New Roman" w:cs="Times New Roman"/>
          </w:rPr>
          <w:t>Description</w:t>
        </w:r>
      </w:ins>
      <w:del w:id="120" w:author="Kelly Andrews" w:date="2017-12-20T15:13:00Z">
        <w:r w:rsidRPr="004D6174" w:rsidDel="00764A67">
          <w:rPr>
            <w:rFonts w:ascii="Times New Roman" w:hAnsi="Times New Roman" w:cs="Times New Roman"/>
          </w:rPr>
          <w:delText>A summary</w:delText>
        </w:r>
      </w:del>
      <w:r w:rsidRPr="004D6174">
        <w:rPr>
          <w:rFonts w:ascii="Times New Roman" w:hAnsi="Times New Roman" w:cs="Times New Roman"/>
        </w:rPr>
        <w:t xml:space="preserve"> of benthic i</w:t>
      </w:r>
      <w:r w:rsidR="007D0372" w:rsidRPr="004D6174">
        <w:rPr>
          <w:rFonts w:ascii="Times New Roman" w:hAnsi="Times New Roman" w:cs="Times New Roman"/>
        </w:rPr>
        <w:t xml:space="preserve">nvertebrate </w:t>
      </w:r>
      <w:ins w:id="121" w:author="Kelly Andrews" w:date="2017-12-20T15:13:00Z">
        <w:r w:rsidR="00764A67">
          <w:rPr>
            <w:rFonts w:ascii="Times New Roman" w:hAnsi="Times New Roman" w:cs="Times New Roman"/>
          </w:rPr>
          <w:t xml:space="preserve">SCUBA </w:t>
        </w:r>
      </w:ins>
      <w:r w:rsidRPr="004D6174">
        <w:rPr>
          <w:rFonts w:ascii="Times New Roman" w:hAnsi="Times New Roman" w:cs="Times New Roman"/>
        </w:rPr>
        <w:t>survey</w:t>
      </w:r>
      <w:ins w:id="122" w:author="Kelly Andrews" w:date="2017-12-20T15:13:00Z">
        <w:r w:rsidR="00764A67">
          <w:rPr>
            <w:rFonts w:ascii="Times New Roman" w:hAnsi="Times New Roman" w:cs="Times New Roman"/>
          </w:rPr>
          <w:t>s</w:t>
        </w:r>
      </w:ins>
      <w:del w:id="123" w:author="Kelly Andrews" w:date="2017-12-20T15:13:00Z">
        <w:r w:rsidRPr="004D6174" w:rsidDel="00764A67">
          <w:rPr>
            <w:rFonts w:ascii="Times New Roman" w:hAnsi="Times New Roman" w:cs="Times New Roman"/>
          </w:rPr>
          <w:delText xml:space="preserve"> </w:delText>
        </w:r>
        <w:r w:rsidR="007D0372" w:rsidRPr="004D6174" w:rsidDel="00764A67">
          <w:rPr>
            <w:rFonts w:ascii="Times New Roman" w:hAnsi="Times New Roman" w:cs="Times New Roman"/>
          </w:rPr>
          <w:delText>Survey description in table form</w:delText>
        </w:r>
      </w:del>
      <w:r w:rsidR="007D0372" w:rsidRPr="004D6174">
        <w:rPr>
          <w:rFonts w:ascii="Times New Roman" w:hAnsi="Times New Roman" w:cs="Times New Roman"/>
        </w:rPr>
        <w:t>.</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commentRangeStart w:id="124"/>
            <w:r w:rsidRPr="004D6174">
              <w:rPr>
                <w:rFonts w:ascii="Times New Roman" w:hAnsi="Times New Roman" w:cs="Times New Roman"/>
              </w:rPr>
              <w:t>Counts done by post-processing video.  Most of the locations with video collected were not actually processed.</w:t>
            </w:r>
            <w:commentRangeEnd w:id="124"/>
            <w:r w:rsidR="00764A67">
              <w:rPr>
                <w:rStyle w:val="CommentReference"/>
              </w:rPr>
              <w:commentReference w:id="124"/>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5888A4B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w:t>
      </w:r>
      <w:ins w:id="125" w:author="Kelly Andrews" w:date="2017-12-20T15:21:00Z">
        <w:r w:rsidR="003F0767">
          <w:rPr>
            <w:rFonts w:ascii="Times New Roman" w:hAnsi="Times New Roman" w:cs="Times New Roman"/>
            <w:sz w:val="24"/>
            <w:szCs w:val="24"/>
          </w:rPr>
          <w:t>2</w:t>
        </w:r>
      </w:ins>
      <w:del w:id="126" w:author="Kelly Andrews" w:date="2017-12-20T15:21:00Z">
        <w:r w:rsidDel="003F0767">
          <w:rPr>
            <w:rFonts w:ascii="Times New Roman" w:hAnsi="Times New Roman" w:cs="Times New Roman"/>
            <w:sz w:val="24"/>
            <w:szCs w:val="24"/>
          </w:rPr>
          <w:delText>3</w:delText>
        </w:r>
      </w:del>
      <w:r w:rsidR="00AF6161" w:rsidRPr="004D6174">
        <w:rPr>
          <w:rFonts w:ascii="Times New Roman" w:hAnsi="Times New Roman" w:cs="Times New Roman"/>
          <w:sz w:val="24"/>
          <w:szCs w:val="24"/>
        </w:rPr>
        <w:t xml:space="preserve">. </w:t>
      </w:r>
      <w:commentRangeStart w:id="127"/>
      <w:commentRangeStart w:id="128"/>
      <w:r w:rsidR="00AF6161" w:rsidRPr="004D6174">
        <w:rPr>
          <w:rFonts w:ascii="Times New Roman" w:hAnsi="Times New Roman" w:cs="Times New Roman"/>
          <w:sz w:val="24"/>
          <w:szCs w:val="24"/>
        </w:rPr>
        <w:t xml:space="preserve">PERMANOVA </w:t>
      </w:r>
      <w:commentRangeEnd w:id="127"/>
      <w:r w:rsidR="00AF6161" w:rsidRPr="004D6174">
        <w:rPr>
          <w:rStyle w:val="CommentReference"/>
          <w:rFonts w:ascii="Times New Roman" w:hAnsi="Times New Roman" w:cs="Times New Roman"/>
        </w:rPr>
        <w:commentReference w:id="127"/>
      </w:r>
      <w:commentRangeEnd w:id="128"/>
      <w:r w:rsidR="00D7434E">
        <w:rPr>
          <w:rStyle w:val="CommentReference"/>
        </w:rPr>
        <w:commentReference w:id="128"/>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4D6174">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Pr>
          <w:rFonts w:ascii="Times New Roman" w:hAnsi="Times New Roman" w:cs="Times New Roman"/>
          <w:sz w:val="24"/>
          <w:szCs w:val="24"/>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commentRangeStart w:id="129"/>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w:t>
      </w:r>
      <w:commentRangeEnd w:id="129"/>
      <w:r w:rsidR="002402B4">
        <w:rPr>
          <w:rStyle w:val="CommentReference"/>
        </w:rPr>
        <w:commentReference w:id="129"/>
      </w:r>
      <w:r w:rsidR="00474090" w:rsidRPr="004D6174">
        <w:rPr>
          <w:rFonts w:ascii="Times New Roman" w:hAnsi="Times New Roman" w:cs="Times New Roman"/>
          <w:sz w:val="24"/>
          <w:szCs w:val="24"/>
        </w:rPr>
        <w:t xml:space="preserve">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60089CB6"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w:t>
      </w:r>
      <w:ins w:id="130" w:author="Kelly Andrews" w:date="2017-12-20T15:29:00Z">
        <w:r w:rsidR="008E162A">
          <w:rPr>
            <w:rFonts w:ascii="Times New Roman" w:hAnsi="Times New Roman" w:cs="Times New Roman"/>
            <w:sz w:val="24"/>
            <w:szCs w:val="24"/>
          </w:rPr>
          <w:t xml:space="preserve">and </w:t>
        </w:r>
      </w:ins>
      <w:r w:rsidR="00220681" w:rsidRPr="004D6174">
        <w:rPr>
          <w:rFonts w:ascii="Times New Roman" w:hAnsi="Times New Roman" w:cs="Times New Roman"/>
          <w:sz w:val="24"/>
          <w:szCs w:val="24"/>
        </w:rPr>
        <w:t xml:space="preserve">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w:t>
      </w:r>
      <w:ins w:id="131" w:author="Kelly Andrews" w:date="2017-12-20T15:29:00Z">
        <w:r w:rsidR="008E162A">
          <w:rPr>
            <w:rFonts w:ascii="Times New Roman" w:hAnsi="Times New Roman" w:cs="Times New Roman"/>
            <w:sz w:val="24"/>
            <w:szCs w:val="24"/>
          </w:rPr>
          <w:t xml:space="preserve">during </w:t>
        </w:r>
      </w:ins>
      <w:r w:rsidR="00895527" w:rsidRPr="004D6174">
        <w:rPr>
          <w:rFonts w:ascii="Times New Roman" w:hAnsi="Times New Roman" w:cs="Times New Roman"/>
          <w:sz w:val="24"/>
          <w:szCs w:val="24"/>
        </w:rPr>
        <w:t xml:space="preserve">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proofErr w:type="spellStart"/>
      <w:r w:rsidR="00E15FB1" w:rsidRPr="004D6174">
        <w:rPr>
          <w:rFonts w:ascii="Times New Roman" w:hAnsi="Times New Roman" w:cs="Times New Roman"/>
          <w:sz w:val="24"/>
          <w:szCs w:val="24"/>
        </w:rPr>
        <w:t>coastwide</w:t>
      </w:r>
      <w:proofErr w:type="spellEnd"/>
      <w:r w:rsidR="00E15FB1" w:rsidRPr="004D6174">
        <w:rPr>
          <w:rFonts w:ascii="Times New Roman" w:hAnsi="Times New Roman" w:cs="Times New Roman"/>
          <w:sz w:val="24"/>
          <w:szCs w:val="24"/>
        </w:rPr>
        <w:t xml:space="preserv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w:t>
      </w:r>
      <w:ins w:id="132" w:author="Kelly Andrews" w:date="2017-12-20T15:30:00Z">
        <w:r w:rsidR="008E162A">
          <w:rPr>
            <w:rFonts w:ascii="Times New Roman" w:hAnsi="Times New Roman" w:cs="Times New Roman"/>
            <w:sz w:val="24"/>
            <w:szCs w:val="24"/>
          </w:rPr>
          <w:t>ed</w:t>
        </w:r>
      </w:ins>
      <w:r w:rsidR="00E15FB1" w:rsidRPr="004D6174">
        <w:rPr>
          <w:rFonts w:ascii="Times New Roman" w:hAnsi="Times New Roman" w:cs="Times New Roman"/>
          <w:sz w:val="24"/>
          <w:szCs w:val="24"/>
        </w:rPr>
        <w:t xml:space="preserve">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sidRPr="004D6174">
        <w:rPr>
          <w:rFonts w:ascii="Times New Roman" w:hAnsi="Times New Roman" w:cs="Times New Roman"/>
          <w:sz w:val="24"/>
          <w:szCs w:val="24"/>
        </w:rPr>
        <w:t>Tatoosh</w:t>
      </w:r>
      <w:proofErr w:type="spellEnd"/>
      <w:r w:rsidR="007B4590" w:rsidRPr="004D6174">
        <w:rPr>
          <w:rFonts w:ascii="Times New Roman" w:hAnsi="Times New Roman" w:cs="Times New Roman"/>
          <w:sz w:val="24"/>
          <w:szCs w:val="24"/>
        </w:rPr>
        <w:t xml:space="preserve">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133"/>
      <w:r w:rsidRPr="004D6174">
        <w:rPr>
          <w:rFonts w:ascii="Times New Roman" w:hAnsi="Times New Roman" w:cs="Times New Roman"/>
          <w:sz w:val="24"/>
          <w:szCs w:val="24"/>
        </w:rPr>
        <w:t xml:space="preserve">Figure 4. </w:t>
      </w:r>
      <w:commentRangeEnd w:id="133"/>
      <w:r w:rsidR="00AC3C22">
        <w:rPr>
          <w:rStyle w:val="CommentReference"/>
        </w:rPr>
        <w:commentReference w:id="133"/>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commentRangeStart w:id="134"/>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commentRangeEnd w:id="134"/>
      <w:r w:rsidR="002C6893">
        <w:rPr>
          <w:rStyle w:val="CommentReference"/>
        </w:rPr>
        <w:commentReference w:id="134"/>
      </w:r>
      <w:r w:rsidR="003609E5" w:rsidRPr="004D6174">
        <w:rPr>
          <w:rStyle w:val="CommentReference"/>
          <w:rFonts w:ascii="Times New Roman" w:hAnsi="Times New Roman" w:cs="Times New Roman"/>
        </w:rPr>
        <w:commentReference w:id="135"/>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7E9E7121" w:rsidR="00BC5FE5" w:rsidRPr="004D6174" w:rsidRDefault="00BC5FE5">
      <w:pPr>
        <w:rPr>
          <w:rFonts w:ascii="Times New Roman" w:hAnsi="Times New Roman" w:cs="Times New Roman"/>
          <w:i/>
          <w:sz w:val="24"/>
          <w:szCs w:val="24"/>
        </w:rPr>
      </w:pPr>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 xml:space="preserve">results </w:t>
      </w:r>
      <w:ins w:id="136" w:author="Kelly Andrews" w:date="2017-12-20T16:47:00Z">
        <w:r w:rsidR="00AA4E83">
          <w:rPr>
            <w:rFonts w:ascii="Times New Roman" w:hAnsi="Times New Roman" w:cs="Times New Roman"/>
            <w:sz w:val="24"/>
            <w:szCs w:val="24"/>
          </w:rPr>
          <w:t xml:space="preserve">for </w:t>
        </w:r>
      </w:ins>
      <w:r w:rsidR="00040021" w:rsidRPr="004D6174">
        <w:rPr>
          <w:rFonts w:ascii="Times New Roman" w:hAnsi="Times New Roman" w:cs="Times New Roman"/>
          <w:sz w:val="24"/>
          <w:szCs w:val="24"/>
        </w:rPr>
        <w:t>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w:t>
      </w:r>
      <w:proofErr w:type="spellStart"/>
      <w:r w:rsidR="00C63B3A">
        <w:rPr>
          <w:rFonts w:ascii="Times New Roman" w:hAnsi="Times New Roman" w:cs="Times New Roman"/>
          <w:sz w:val="24"/>
          <w:szCs w:val="24"/>
        </w:rPr>
        <w:t>frequencey</w:t>
      </w:r>
      <w:proofErr w:type="spellEnd"/>
      <w:r w:rsidR="00C63B3A">
        <w:rPr>
          <w:rFonts w:ascii="Times New Roman" w:hAnsi="Times New Roman"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Pr>
          <w:rFonts w:ascii="Times New Roman" w:hAnsi="Times New Roman" w:cs="Times New Roman"/>
          <w:sz w:val="24"/>
          <w:szCs w:val="24"/>
        </w:rPr>
        <w:t>Kvitek</w:t>
      </w:r>
      <w:proofErr w:type="spellEnd"/>
      <w:r w:rsidR="00C63B3A">
        <w:rPr>
          <w:rFonts w:ascii="Times New Roman" w:hAnsi="Times New Roman" w:cs="Times New Roman"/>
          <w:sz w:val="24"/>
          <w:szCs w:val="24"/>
        </w:rPr>
        <w:t xml:space="preserve"> et al. (1989) as outside the primary otter range in 1987.  By 1995 all sites were within the otter range. </w:t>
      </w:r>
      <w:r w:rsidR="007B38A9" w:rsidRPr="004D6174">
        <w:rPr>
          <w:rFonts w:ascii="Times New Roman" w:hAnsi="Times New Roman" w:cs="Times New Roman"/>
          <w:sz w:val="24"/>
          <w:szCs w:val="24"/>
        </w:rPr>
        <w:t xml:space="preserve">Note that data on </w:t>
      </w:r>
      <w:proofErr w:type="spellStart"/>
      <w:r w:rsidR="007B38A9" w:rsidRPr="004D6174">
        <w:rPr>
          <w:rFonts w:ascii="Times New Roman" w:hAnsi="Times New Roman" w:cs="Times New Roman"/>
          <w:sz w:val="24"/>
          <w:szCs w:val="24"/>
        </w:rPr>
        <w:t>seastars</w:t>
      </w:r>
      <w:proofErr w:type="spellEnd"/>
      <w:r w:rsidR="007B38A9" w:rsidRPr="004D6174">
        <w:rPr>
          <w:rFonts w:ascii="Times New Roman" w:hAnsi="Times New Roman" w:cs="Times New Roman"/>
          <w:sz w:val="24"/>
          <w:szCs w:val="24"/>
        </w:rPr>
        <w:t xml:space="preserve">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91670E">
        <w:tc>
          <w:tcPr>
            <w:tcW w:w="4274" w:type="dxa"/>
          </w:tcPr>
          <w:p w14:paraId="5B0B7E1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91670E">
        <w:tc>
          <w:tcPr>
            <w:tcW w:w="4274" w:type="dxa"/>
          </w:tcPr>
          <w:p w14:paraId="5C48A408"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proofErr w:type="spellStart"/>
            <w:r w:rsidRPr="004D6174">
              <w:rPr>
                <w:rFonts w:ascii="Times New Roman" w:hAnsi="Times New Roman" w:cs="Times New Roman"/>
                <w:sz w:val="24"/>
                <w:szCs w:val="24"/>
              </w:rPr>
              <w:t>Chibadehl</w:t>
            </w:r>
            <w:proofErr w:type="spellEnd"/>
            <w:r w:rsidRPr="004D6174">
              <w:rPr>
                <w:rFonts w:ascii="Times New Roman" w:hAnsi="Times New Roman" w:cs="Times New Roman"/>
                <w:sz w:val="24"/>
                <w:szCs w:val="24"/>
              </w:rPr>
              <w:t xml:space="preserve"> Rocks</w:t>
            </w:r>
          </w:p>
        </w:tc>
        <w:tc>
          <w:tcPr>
            <w:tcW w:w="4275" w:type="dxa"/>
          </w:tcPr>
          <w:p w14:paraId="69C9B3B3"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91670E">
        <w:tc>
          <w:tcPr>
            <w:tcW w:w="4274" w:type="dxa"/>
          </w:tcPr>
          <w:p w14:paraId="65E86C2D"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w:t>
            </w:r>
          </w:p>
        </w:tc>
        <w:tc>
          <w:tcPr>
            <w:tcW w:w="4275" w:type="dxa"/>
          </w:tcPr>
          <w:p w14:paraId="208ADAC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91670E">
        <w:tc>
          <w:tcPr>
            <w:tcW w:w="4274" w:type="dxa"/>
          </w:tcPr>
          <w:p w14:paraId="0980FCF1"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91670E">
        <w:tc>
          <w:tcPr>
            <w:tcW w:w="4274" w:type="dxa"/>
          </w:tcPr>
          <w:p w14:paraId="3D7CA53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91670E">
        <w:tc>
          <w:tcPr>
            <w:tcW w:w="4274" w:type="dxa"/>
          </w:tcPr>
          <w:p w14:paraId="598E88C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91670E">
        <w:tc>
          <w:tcPr>
            <w:tcW w:w="4274" w:type="dxa"/>
          </w:tcPr>
          <w:p w14:paraId="6F3D925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91670E">
        <w:tc>
          <w:tcPr>
            <w:tcW w:w="4274" w:type="dxa"/>
          </w:tcPr>
          <w:p w14:paraId="3C35B098"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91670E">
        <w:tc>
          <w:tcPr>
            <w:tcW w:w="4274" w:type="dxa"/>
          </w:tcPr>
          <w:p w14:paraId="33B59040" w14:textId="77777777" w:rsidR="008332EF" w:rsidRPr="004D6174" w:rsidRDefault="008332EF" w:rsidP="0091670E">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Teahwhit</w:t>
            </w:r>
            <w:proofErr w:type="spellEnd"/>
            <w:r w:rsidRPr="004D6174">
              <w:rPr>
                <w:rFonts w:ascii="Times New Roman" w:hAnsi="Times New Roman" w:cs="Times New Roman"/>
                <w:sz w:val="24"/>
                <w:szCs w:val="24"/>
              </w:rPr>
              <w:t xml:space="preserve"> Head</w:t>
            </w:r>
          </w:p>
        </w:tc>
        <w:tc>
          <w:tcPr>
            <w:tcW w:w="4275" w:type="dxa"/>
          </w:tcPr>
          <w:p w14:paraId="576BC762"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91670E">
        <w:tc>
          <w:tcPr>
            <w:tcW w:w="4274" w:type="dxa"/>
          </w:tcPr>
          <w:p w14:paraId="3940E1C0"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91670E">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6F9FE308" w:rsidR="00AE5E6A" w:rsidRPr="004D6174" w:rsidRDefault="00AE5E6A" w:rsidP="00AE5E6A">
      <w:pPr>
        <w:outlineLvl w:val="0"/>
        <w:rPr>
          <w:rFonts w:ascii="Times New Roman" w:hAnsi="Times New Roman" w:cs="Times New Roman"/>
        </w:rPr>
      </w:pPr>
      <w:r w:rsidRPr="004D6174">
        <w:rPr>
          <w:rFonts w:ascii="Times New Roman" w:hAnsi="Times New Roman" w:cs="Times New Roman"/>
        </w:rP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Neah</w:t>
            </w:r>
            <w:proofErr w:type="spellEnd"/>
            <w:r w:rsidRPr="004D6174">
              <w:rPr>
                <w:rFonts w:ascii="Times New Roman" w:hAnsi="Times New Roman" w:cs="Times New Roman"/>
              </w:rPr>
              <w:t xml:space="preserve">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Chibahdel</w:t>
            </w:r>
            <w:proofErr w:type="spellEnd"/>
            <w:r w:rsidRPr="004D6174">
              <w:rPr>
                <w:rFonts w:ascii="Times New Roman" w:hAnsi="Times New Roman" w:cs="Times New Roman"/>
              </w:rPr>
              <w:t xml:space="preserve">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Tatoosh</w:t>
            </w:r>
            <w:proofErr w:type="spellEnd"/>
            <w:r w:rsidRPr="004D6174">
              <w:rPr>
                <w:rFonts w:ascii="Times New Roman" w:hAnsi="Times New Roman" w:cs="Times New Roman"/>
              </w:rPr>
              <w:t xml:space="preserve">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Teahwhit</w:t>
            </w:r>
            <w:proofErr w:type="spellEnd"/>
            <w:r w:rsidRPr="004D6174">
              <w:rPr>
                <w:rFonts w:ascii="Times New Roman" w:hAnsi="Times New Roman" w:cs="Times New Roman"/>
              </w:rPr>
              <w:t xml:space="preserve">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321E6A80" w14:textId="77777777" w:rsidR="00A87D5B"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Bell TW, Cavanaugh KC, Reed DC, Siegel DA (2015) Geographical variability in the controls of giant kelp biomass dynamics. Journal of Biogeography 42:2010–2021</w:t>
      </w:r>
    </w:p>
    <w:p w14:paraId="53E8811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Kvitek RG, Shull D, Canestro D, Bowlby EC, Troutman BL (1998) Sea otters and benthic prey communities in Washington state. Marine Mammal Science 5:266–280</w:t>
      </w:r>
    </w:p>
    <w:p w14:paraId="539F85A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Demaster DP (2001) An estimation of carrying capacity for sea otters along the California coast. Marine Mammal Science 17:294–309</w:t>
      </w:r>
    </w:p>
    <w:p w14:paraId="29D65E5C"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Jeffries SJ, Hobbs RC, Bowlby CE, VanBlaricom GR (2002) Estimates of carrying capacity for sea otters in Washington state. Wildlife Society Bulletin 30:1172–1181</w:t>
      </w:r>
    </w:p>
    <w:p w14:paraId="1FEEC657"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lastRenderedPageBreak/>
        <w:t>Markel RW, Shurin JB (2015) Indirect effects of sea otters on rockfish (Sebastes spp.) in giant kelp forests. Ecology Letters 96:2877–2890</w:t>
      </w:r>
    </w:p>
    <w:p w14:paraId="263BC60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Pfister CA, Berry HD, Mumford T (2017) The dynamics of kelp forests in the Northeast Pacific Ocean and the relationship with environmental drivers. J Ecology In Press</w:t>
      </w:r>
    </w:p>
    <w:p w14:paraId="5E29E7BE"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Pinsky ML, Fogarty M (2012) Lagged social-ecological responses to climate and range shifts in fisheries. Climatic Change 115:883–891</w:t>
      </w:r>
    </w:p>
    <w:p w14:paraId="08AC4A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Reed DC, Rassweiler A, Carr MH, Cavanaugh KC, Malone DP, Siegel DA (2011) Wave disturbance overwhelms top</w:t>
      </w:r>
      <w:r w:rsidRPr="004D6174">
        <w:rPr>
          <w:rFonts w:ascii="Calibri" w:eastAsia="Calibri" w:hAnsi="Calibri" w:cs="Calibri"/>
          <w:sz w:val="24"/>
          <w:szCs w:val="24"/>
        </w:rPr>
        <w:t>‐</w:t>
      </w:r>
      <w:r w:rsidRPr="004D6174">
        <w:rPr>
          <w:rFonts w:ascii="Times New Roman" w:hAnsi="Times New Roman" w:cs="Times New Roman"/>
          <w:sz w:val="24"/>
          <w:szCs w:val="24"/>
        </w:rPr>
        <w:t>down and bottom</w:t>
      </w:r>
      <w:r w:rsidRPr="004D6174">
        <w:rPr>
          <w:rFonts w:ascii="Calibri" w:eastAsia="Calibri" w:hAnsi="Calibri" w:cs="Calibri"/>
          <w:sz w:val="24"/>
          <w:szCs w:val="24"/>
        </w:rPr>
        <w:t>‐</w:t>
      </w:r>
      <w:r w:rsidRPr="004D6174">
        <w:rPr>
          <w:rFonts w:ascii="Times New Roman" w:hAnsi="Times New Roman" w:cs="Times New Roman"/>
          <w:sz w:val="24"/>
          <w:szCs w:val="24"/>
        </w:rPr>
        <w:t>up control of primary production in California kelp forests. Ecology Letters 92:2108–2116</w:t>
      </w:r>
    </w:p>
    <w:p w14:paraId="549FC4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Watson J, Estes JA (2011) Stability, resilience, and phase shifts in rocky subtidal communities along the west coast of Vancouver Island, Canada. Ecological Monographs 81:215–239</w:t>
      </w:r>
    </w:p>
    <w:p w14:paraId="102F4AA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3D7A5E74" w:rsidR="00F55396"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Kelly Andrews" w:date="2017-12-19T16:23:00Z" w:initials="KA">
    <w:p w14:paraId="4F109F9A" w14:textId="0F6C7BFF" w:rsidR="000E300A" w:rsidRDefault="000E300A">
      <w:pPr>
        <w:pStyle w:val="CommentText"/>
      </w:pPr>
      <w:r>
        <w:rPr>
          <w:rStyle w:val="CommentReference"/>
        </w:rPr>
        <w:annotationRef/>
      </w:r>
      <w:r>
        <w:t>I think something that recognizes the decoupling of this trophic relationship might make for a better title…something like:</w:t>
      </w:r>
    </w:p>
    <w:p w14:paraId="23FCE7FB" w14:textId="26986C5E" w:rsidR="000E300A" w:rsidRDefault="000E300A">
      <w:pPr>
        <w:pStyle w:val="CommentText"/>
      </w:pPr>
      <w:r>
        <w:t xml:space="preserve">From </w:t>
      </w:r>
      <w:r w:rsidR="00824A5F">
        <w:t xml:space="preserve">the </w:t>
      </w:r>
      <w:r>
        <w:t xml:space="preserve">predictable to </w:t>
      </w:r>
      <w:r w:rsidR="00824A5F">
        <w:t xml:space="preserve">the </w:t>
      </w:r>
      <w:r>
        <w:t>unexpected: kelp forest and benthic invertebrate community dynamics following decades of sea otter expansion???</w:t>
      </w:r>
    </w:p>
  </w:comment>
  <w:comment w:id="2" w:author="Kelly Andrews" w:date="2017-12-19T16:27:00Z" w:initials="KA">
    <w:p w14:paraId="5BA7A265" w14:textId="15D3E862" w:rsidR="000E300A" w:rsidRDefault="000E300A">
      <w:pPr>
        <w:pStyle w:val="CommentText"/>
      </w:pPr>
      <w:r>
        <w:rPr>
          <w:rStyle w:val="CommentReference"/>
        </w:rPr>
        <w:annotationRef/>
      </w:r>
      <w:r>
        <w:t>Maybe not connected, but Beckman’s relationship between IGF of juvenile salmon and subsequent adult returns has fallen apart over the last 5 years or so…</w:t>
      </w:r>
    </w:p>
  </w:comment>
  <w:comment w:id="3" w:author="Ole Shelton" w:date="2017-12-15T14:53:00Z" w:initials="AOS">
    <w:p w14:paraId="2AA4719B" w14:textId="1DA00360" w:rsidR="000E300A" w:rsidRDefault="000E300A">
      <w:pPr>
        <w:pStyle w:val="CommentText"/>
      </w:pPr>
      <w:r>
        <w:rPr>
          <w:rStyle w:val="CommentReference"/>
        </w:rPr>
        <w:annotationRef/>
      </w:r>
      <w:r>
        <w:t>Need to edit this last few sentences.</w:t>
      </w:r>
    </w:p>
  </w:comment>
  <w:comment w:id="5" w:author="Jameal Samhouri" w:date="2017-12-14T10:13:00Z" w:initials="JS">
    <w:p w14:paraId="4F72406A" w14:textId="1AB902EE" w:rsidR="000E300A" w:rsidRDefault="000E300A">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p w14:paraId="25286BB7" w14:textId="77777777" w:rsidR="000E300A" w:rsidRDefault="000E300A">
      <w:pPr>
        <w:pStyle w:val="CommentText"/>
      </w:pPr>
    </w:p>
    <w:p w14:paraId="31B53922" w14:textId="537B0714" w:rsidR="000E300A" w:rsidRDefault="000E300A">
      <w:pPr>
        <w:pStyle w:val="CommentText"/>
      </w:pPr>
      <w:r>
        <w:t>AOS: I kind of like it.  It’s unconventional and gets our dependence on other people’s data out in the open early.</w:t>
      </w:r>
    </w:p>
  </w:comment>
  <w:comment w:id="6" w:author="Kelly Andrews" w:date="2017-12-20T13:27:00Z" w:initials="KA">
    <w:p w14:paraId="3E5243C2" w14:textId="5A4C2C73" w:rsidR="000E300A" w:rsidRDefault="000E300A">
      <w:pPr>
        <w:pStyle w:val="CommentText"/>
      </w:pPr>
      <w:r>
        <w:rPr>
          <w:rStyle w:val="CommentReference"/>
        </w:rPr>
        <w:annotationRef/>
      </w:r>
      <w:r>
        <w:t>This feels more like a “Conclusion” than “Introduction”. I would think about removing this.</w:t>
      </w:r>
    </w:p>
  </w:comment>
  <w:comment w:id="11" w:author="Kelly Andrews" w:date="2017-12-19T16:52:00Z" w:initials="KA">
    <w:p w14:paraId="450DF4CD" w14:textId="75D01B16" w:rsidR="000E300A" w:rsidRDefault="000E300A">
      <w:pPr>
        <w:pStyle w:val="CommentText"/>
      </w:pPr>
      <w:r>
        <w:rPr>
          <w:rStyle w:val="CommentReference"/>
        </w:rPr>
        <w:annotationRef/>
      </w:r>
      <w:r>
        <w:t>“reduce</w:t>
      </w:r>
      <w:proofErr w:type="gramStart"/>
      <w:r>
        <w:t>”?…</w:t>
      </w:r>
      <w:proofErr w:type="gramEnd"/>
      <w:r>
        <w:t>does that mean that the analysis is still pseudo-replicated? If not, then use “remove”.</w:t>
      </w:r>
    </w:p>
  </w:comment>
  <w:comment w:id="13" w:author="Kelly Andrews" w:date="2017-12-20T13:31:00Z" w:initials="KA">
    <w:p w14:paraId="5CF10672" w14:textId="2AB2567A" w:rsidR="000E300A" w:rsidRDefault="000E300A">
      <w:pPr>
        <w:pStyle w:val="CommentText"/>
      </w:pPr>
      <w:r>
        <w:rPr>
          <w:rStyle w:val="CommentReference"/>
        </w:rPr>
        <w:annotationRef/>
      </w:r>
      <w:r>
        <w:t>I would include a peer-reviewed pub in this, if there isn’t one then I would delete “literature” from this sentence and just keep it at “research reports”.</w:t>
      </w:r>
    </w:p>
  </w:comment>
  <w:comment w:id="14" w:author="Kelly Andrews" w:date="2017-12-20T13:33:00Z" w:initials="KA">
    <w:p w14:paraId="07D9AF1C" w14:textId="5F55B858" w:rsidR="000E300A" w:rsidRDefault="000E300A">
      <w:pPr>
        <w:pStyle w:val="CommentText"/>
      </w:pPr>
      <w:r>
        <w:rPr>
          <w:rStyle w:val="CommentReference"/>
        </w:rPr>
        <w:annotationRef/>
      </w:r>
      <w:r>
        <w:t>I guess I would list the years there were data instead of years there weren’t.</w:t>
      </w:r>
    </w:p>
  </w:comment>
  <w:comment w:id="15" w:author="Ole Shelton" w:date="2017-12-07T08:55:00Z" w:initials="AOS">
    <w:p w14:paraId="55DC749A" w14:textId="60B84C59" w:rsidR="000E300A" w:rsidRDefault="000E300A"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0E300A" w:rsidRPr="00ED4AD3" w:rsidRDefault="000E300A"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0E300A" w:rsidRPr="00F207C9" w:rsidRDefault="000E300A"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0E300A" w:rsidRPr="00F207C9" w:rsidRDefault="000E300A"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0E300A" w:rsidRPr="00F207C9" w:rsidRDefault="000E300A"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0E300A" w:rsidRDefault="000E300A">
      <w:pPr>
        <w:pStyle w:val="CommentText"/>
      </w:pPr>
    </w:p>
  </w:comment>
  <w:comment w:id="16" w:author="Kelly Andrews" w:date="2017-12-20T13:46:00Z" w:initials="KA">
    <w:p w14:paraId="36199A87" w14:textId="7D15FBFB" w:rsidR="000E300A" w:rsidRDefault="000E300A">
      <w:pPr>
        <w:pStyle w:val="CommentText"/>
      </w:pPr>
      <w:r>
        <w:rPr>
          <w:rStyle w:val="CommentReference"/>
        </w:rPr>
        <w:annotationRef/>
      </w:r>
      <w:r>
        <w:t xml:space="preserve">It looks like you chose the 40km version, which corresponds to the adult females…I thought it was interesting that there is sexual segregation with the </w:t>
      </w:r>
      <w:proofErr w:type="spellStart"/>
      <w:r>
        <w:t>subadults</w:t>
      </w:r>
      <w:proofErr w:type="spellEnd"/>
      <w:r>
        <w:t xml:space="preserve"> and females foraging inshore while the adult males are more offshore. If we look at the </w:t>
      </w:r>
      <w:proofErr w:type="spellStart"/>
      <w:r>
        <w:t>make up</w:t>
      </w:r>
      <w:proofErr w:type="spellEnd"/>
      <w:r>
        <w:t xml:space="preserve"> of the otter population by sex, has there been a change in the number of males and females over the last couple decades which might help explain the decoupling? For example, are there fewer females or fewer </w:t>
      </w:r>
      <w:proofErr w:type="spellStart"/>
      <w:r>
        <w:t>subadults</w:t>
      </w:r>
      <w:proofErr w:type="spellEnd"/>
      <w:r>
        <w:t xml:space="preserve"> now that are foraging inshore in the kelp forests, while there are more adult males that are foraging in the kelp-less rocky habitats deeper than 10m??? That might be worth having a quick check on??? I wonder if the home ranges of these otters are similar to the home ranges of otters in other locations that have shown trophic cascades or whether their home ranges have changed over the course of their introduction (I think they have based on the observations that they used to veer off into the Straits but don’t seem to anymore, </w:t>
      </w:r>
      <w:proofErr w:type="spellStart"/>
      <w:r>
        <w:t>etc</w:t>
      </w:r>
      <w:proofErr w:type="spellEnd"/>
      <w:r>
        <w:t xml:space="preserve">…) – </w:t>
      </w:r>
      <w:proofErr w:type="spellStart"/>
      <w:r>
        <w:t>ie</w:t>
      </w:r>
      <w:proofErr w:type="spellEnd"/>
      <w:r>
        <w:t xml:space="preserve"> </w:t>
      </w:r>
      <w:proofErr w:type="spellStart"/>
      <w:r>
        <w:t>behavioural</w:t>
      </w:r>
      <w:proofErr w:type="spellEnd"/>
      <w:r>
        <w:t xml:space="preserve"> changes in the otters over time may be a potential culprit for the decoupling??? Potential rambling without connecting all the dots here </w:t>
      </w:r>
      <w:r>
        <w:sym w:font="Wingdings" w:char="F04A"/>
      </w:r>
      <w:r>
        <w:t>.</w:t>
      </w:r>
    </w:p>
    <w:p w14:paraId="277228A2" w14:textId="77777777" w:rsidR="000E300A" w:rsidRDefault="000E300A">
      <w:pPr>
        <w:pStyle w:val="CommentText"/>
      </w:pPr>
    </w:p>
    <w:p w14:paraId="1B6C04D9" w14:textId="2ABBA43F" w:rsidR="000E300A" w:rsidRDefault="000E300A">
      <w:pPr>
        <w:pStyle w:val="CommentText"/>
      </w:pPr>
      <w:r>
        <w:t>So, h=10.2 because the home range is 20km each direction of the focal site and you’re assuming that 95% of the population will remain within this home range which corresponds to 20km/1.96 = 10.2, yes?</w:t>
      </w:r>
    </w:p>
    <w:p w14:paraId="372F42F3" w14:textId="77777777" w:rsidR="000E300A" w:rsidRDefault="000E300A">
      <w:pPr>
        <w:pStyle w:val="CommentText"/>
      </w:pPr>
    </w:p>
    <w:p w14:paraId="16232105" w14:textId="3664AFAF" w:rsidR="000E300A" w:rsidRDefault="000E300A">
      <w:pPr>
        <w:pStyle w:val="CommentText"/>
      </w:pPr>
      <w:r>
        <w:t>And then you simply test a range of home ranges between 19.6km and 58.8km, yes?</w:t>
      </w:r>
    </w:p>
  </w:comment>
  <w:comment w:id="18" w:author="Kelly Andrews" w:date="2017-12-20T14:22:00Z" w:initials="KA">
    <w:p w14:paraId="5F5C978D" w14:textId="52BD0E8C" w:rsidR="000E300A" w:rsidRDefault="000E300A">
      <w:pPr>
        <w:pStyle w:val="CommentText"/>
      </w:pPr>
      <w:r>
        <w:rPr>
          <w:rStyle w:val="CommentReference"/>
        </w:rPr>
        <w:annotationRef/>
      </w:r>
      <w:r>
        <w:t>I think this is just a typo, yes? Should be 1977-2015? Figure 2 shows log data back to 1977.</w:t>
      </w:r>
    </w:p>
  </w:comment>
  <w:comment w:id="17" w:author="Kelly Andrews" w:date="2017-12-20T14:19:00Z" w:initials="KA">
    <w:p w14:paraId="2167E95C" w14:textId="024C0B2F" w:rsidR="000E300A" w:rsidRDefault="000E300A">
      <w:pPr>
        <w:pStyle w:val="CommentText"/>
      </w:pPr>
      <w:r>
        <w:rPr>
          <w:rStyle w:val="CommentReference"/>
        </w:rPr>
        <w:annotationRef/>
      </w:r>
      <w:r>
        <w:t>This feels weird to me…would it be better to do some sort of break-point analysis to let the data tell us which time periods show different trends? I’m struggling with why choose 2001?</w:t>
      </w:r>
    </w:p>
  </w:comment>
  <w:comment w:id="28" w:author="Kelly Andrews" w:date="2017-12-20T14:59:00Z" w:initials="KA">
    <w:p w14:paraId="08228C70" w14:textId="690F4F63" w:rsidR="000E300A" w:rsidRDefault="000E300A">
      <w:pPr>
        <w:pStyle w:val="CommentText"/>
      </w:pPr>
      <w:r>
        <w:rPr>
          <w:rStyle w:val="CommentReference"/>
        </w:rPr>
        <w:annotationRef/>
      </w:r>
      <w:r>
        <w:t>Again, I’m confused about the use of 2001 as the break here. If we were just looking at the kelp data, it looks like there was a baseline shift after 1997. I know this time period comparison is meant to look at correlations between both otters and kelp, but I’m having a hard time with the choice of years…and I can’t remember if you answered this during our meeting (brain drain).</w:t>
      </w:r>
    </w:p>
    <w:p w14:paraId="75C60C90" w14:textId="77777777" w:rsidR="000E300A" w:rsidRDefault="000E300A">
      <w:pPr>
        <w:pStyle w:val="CommentText"/>
      </w:pPr>
    </w:p>
    <w:p w14:paraId="3F824B09" w14:textId="7B4D5F22" w:rsidR="000E300A" w:rsidRDefault="000E300A">
      <w:pPr>
        <w:pStyle w:val="CommentText"/>
      </w:pPr>
      <w:r>
        <w:t>Is it simply to get as many (or an equal amount of) data points on each side of the comparison?</w:t>
      </w:r>
    </w:p>
  </w:comment>
  <w:comment w:id="30" w:author="Kelly Andrews" w:date="2017-12-20T15:07:00Z" w:initials="KA">
    <w:p w14:paraId="208208E3" w14:textId="40C7EAB5" w:rsidR="000E300A" w:rsidRDefault="000E300A">
      <w:pPr>
        <w:pStyle w:val="CommentText"/>
      </w:pPr>
      <w:r>
        <w:rPr>
          <w:rStyle w:val="CommentReference"/>
        </w:rPr>
        <w:annotationRef/>
      </w:r>
      <w:r>
        <w:t>This can probably be deleted as we don’t use any size data in this paper, yes?</w:t>
      </w:r>
    </w:p>
  </w:comment>
  <w:comment w:id="31" w:author="Ole Shelton" w:date="2017-12-15T15:45:00Z" w:initials="AOS">
    <w:p w14:paraId="4C8B1BEB" w14:textId="33374F00" w:rsidR="000E300A" w:rsidRDefault="000E300A">
      <w:pPr>
        <w:pStyle w:val="CommentText"/>
      </w:pPr>
      <w:r>
        <w:rPr>
          <w:rStyle w:val="CommentReference"/>
        </w:rPr>
        <w:annotationRef/>
      </w:r>
      <w:r>
        <w:t>Extra junk:</w:t>
      </w:r>
    </w:p>
    <w:p w14:paraId="3742EBFA" w14:textId="1CFBC2C2" w:rsidR="000E300A" w:rsidRPr="008332EF" w:rsidRDefault="000E300A" w:rsidP="008332EF">
      <w:pPr>
        <w:pStyle w:val="CommentText"/>
      </w:pPr>
      <w:r>
        <w:rPr>
          <w:rStyle w:val="CommentReference"/>
        </w:rPr>
        <w:annotationRef/>
      </w:r>
    </w:p>
    <w:p w14:paraId="3BE74B0F" w14:textId="1D63B73B" w:rsidR="000E300A" w:rsidRDefault="000E300A"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sz w:val="24"/>
        </w:rPr>
        <w:t xml:space="preserve"> </w:t>
      </w:r>
      <w:proofErr w:type="spellStart"/>
      <w:r w:rsidRPr="004D6174">
        <w:rPr>
          <w:rFonts w:ascii="Times New Roman" w:hAnsi="Times New Roman" w:cs="Times New Roman"/>
          <w:i/>
          <w:sz w:val="24"/>
        </w:rPr>
        <w:t>luetkeana</w:t>
      </w:r>
      <w:proofErr w:type="spellEnd"/>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rPr>
        <w:t>pyrifera</w:t>
      </w:r>
      <w:proofErr w:type="spellEnd"/>
      <w:r w:rsidRPr="004D6174">
        <w:rPr>
          <w:rFonts w:ascii="Times New Roman" w:hAnsi="Times New Roman" w:cs="Times New Roman"/>
          <w:i/>
          <w:sz w:val="24"/>
        </w:rPr>
        <w:t xml:space="preserve">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Pterygophora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californica</w:t>
      </w:r>
      <w:proofErr w:type="spellEnd"/>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38" w:author="Ole Shelton" w:date="2017-10-30T09:47:00Z" w:initials="AOS">
    <w:p w14:paraId="4BC664E6" w14:textId="56A9E113" w:rsidR="000E300A" w:rsidRDefault="000E300A" w:rsidP="008332EF">
      <w:pPr>
        <w:pStyle w:val="CommentText"/>
      </w:pPr>
      <w:r>
        <w:rPr>
          <w:rStyle w:val="CommentReference"/>
        </w:rPr>
        <w:annotationRef/>
      </w:r>
      <w:r>
        <w:t>How to properly cite these food categories.</w:t>
      </w:r>
    </w:p>
    <w:p w14:paraId="4E2C8612" w14:textId="77777777" w:rsidR="000E300A" w:rsidRDefault="000E300A" w:rsidP="008332EF">
      <w:pPr>
        <w:pStyle w:val="CommentText"/>
      </w:pPr>
    </w:p>
    <w:p w14:paraId="6CC736BC" w14:textId="77777777" w:rsidR="000E300A" w:rsidRDefault="000E300A" w:rsidP="008332EF">
      <w:pPr>
        <w:pStyle w:val="CommentText"/>
      </w:pPr>
    </w:p>
  </w:comment>
  <w:comment w:id="39" w:author="Kelly Andrews" w:date="2017-12-20T15:17:00Z" w:initials="KA">
    <w:p w14:paraId="6B42DB85" w14:textId="0B34E1C3" w:rsidR="000E300A" w:rsidRPr="00764A67" w:rsidRDefault="000E300A">
      <w:pPr>
        <w:pStyle w:val="CommentText"/>
      </w:pPr>
      <w:r>
        <w:rPr>
          <w:rStyle w:val="CommentReference"/>
        </w:rPr>
        <w:annotationRef/>
      </w:r>
      <w:r>
        <w:t xml:space="preserve">Would it just be </w:t>
      </w:r>
      <w:proofErr w:type="spellStart"/>
      <w:r w:rsidRPr="00764A67">
        <w:rPr>
          <w:i/>
        </w:rPr>
        <w:t>Pers</w:t>
      </w:r>
      <w:proofErr w:type="spellEnd"/>
      <w:r w:rsidRPr="00764A67">
        <w:rPr>
          <w:i/>
        </w:rPr>
        <w:t xml:space="preserve"> </w:t>
      </w:r>
      <w:proofErr w:type="spellStart"/>
      <w:r w:rsidRPr="00764A67">
        <w:rPr>
          <w:i/>
        </w:rPr>
        <w:t>comm</w:t>
      </w:r>
      <w:proofErr w:type="spellEnd"/>
      <w:r>
        <w:rPr>
          <w:i/>
        </w:rPr>
        <w:t>?</w:t>
      </w:r>
    </w:p>
  </w:comment>
  <w:comment w:id="49" w:author="Kelly Andrews" w:date="2017-12-20T15:59:00Z" w:initials="KA">
    <w:p w14:paraId="155835AB" w14:textId="01A2063B" w:rsidR="000E300A" w:rsidRDefault="000E300A">
      <w:pPr>
        <w:pStyle w:val="CommentText"/>
      </w:pPr>
      <w:r>
        <w:rPr>
          <w:rStyle w:val="CommentReference"/>
        </w:rPr>
        <w:annotationRef/>
      </w:r>
      <w:r>
        <w:t>It looks like it’s actually getting more probably to observe otters near Point Grenville in the most recent years (especially 2015). Maybe just delete this part of the sentence.</w:t>
      </w:r>
    </w:p>
  </w:comment>
  <w:comment w:id="76" w:author="Ole Shelton" w:date="2017-10-30T16:24:00Z" w:initials="AOS">
    <w:p w14:paraId="5E1AC2A4" w14:textId="77777777" w:rsidR="000E300A" w:rsidRPr="00CC50CE" w:rsidRDefault="000E300A"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0E300A" w:rsidRPr="00CC50CE" w:rsidRDefault="000E300A"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0E300A" w:rsidRPr="00CC50CE" w:rsidRDefault="000E300A" w:rsidP="001C6B10">
      <w:pPr>
        <w:spacing w:before="120" w:after="0" w:line="240" w:lineRule="auto"/>
        <w:rPr>
          <w:rFonts w:ascii="Times New Roman" w:hAnsi="Times New Roman" w:cs="Times New Roman"/>
          <w:i/>
          <w:sz w:val="18"/>
          <w:szCs w:val="18"/>
        </w:rPr>
      </w:pPr>
    </w:p>
    <w:p w14:paraId="2BDD254B"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0E300A" w:rsidRPr="00CC50CE" w:rsidRDefault="000E300A" w:rsidP="001C6B10">
      <w:pPr>
        <w:spacing w:before="120" w:after="0" w:line="240" w:lineRule="auto"/>
        <w:rPr>
          <w:rFonts w:ascii="Times New Roman" w:hAnsi="Times New Roman" w:cs="Times New Roman"/>
          <w:i/>
          <w:sz w:val="18"/>
          <w:szCs w:val="18"/>
        </w:rPr>
      </w:pPr>
    </w:p>
    <w:p w14:paraId="3E400E4C"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0E300A" w:rsidRPr="00CC50CE" w:rsidRDefault="000E300A"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0E300A" w:rsidRPr="00CC50CE" w:rsidRDefault="000E300A"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0E300A" w:rsidRPr="00CC50CE" w:rsidRDefault="000E300A"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0E300A" w:rsidRPr="00CC50CE" w:rsidRDefault="000E300A"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0E300A" w:rsidRPr="00CC50CE" w:rsidRDefault="000E300A"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0E300A" w:rsidRPr="00CC50CE" w:rsidRDefault="000E300A"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w:t>
      </w:r>
      <w:proofErr w:type="gramStart"/>
      <w:r w:rsidRPr="007E2108">
        <w:rPr>
          <w:rFonts w:ascii="Times New Roman" w:hAnsi="Times New Roman" w:cs="Times New Roman"/>
          <w:i/>
          <w:sz w:val="18"/>
          <w:szCs w:val="18"/>
          <w:lang w:val="fr-FR"/>
        </w:rPr>
        <w:t>codes:</w:t>
      </w:r>
      <w:proofErr w:type="gramEnd"/>
      <w:r w:rsidRPr="007E2108">
        <w:rPr>
          <w:rFonts w:ascii="Times New Roman" w:hAnsi="Times New Roman" w:cs="Times New Roman"/>
          <w:i/>
          <w:sz w:val="18"/>
          <w:szCs w:val="18"/>
          <w:lang w:val="fr-FR"/>
        </w:rPr>
        <w:t xml:space="preserve">  0 ‘***’ 0.001 ‘**’ 0.01 ‘*’ 0.05 ‘.’ </w:t>
      </w:r>
      <w:r w:rsidRPr="00CC50CE">
        <w:rPr>
          <w:rFonts w:ascii="Times New Roman" w:hAnsi="Times New Roman" w:cs="Times New Roman"/>
          <w:i/>
          <w:sz w:val="18"/>
          <w:szCs w:val="18"/>
        </w:rPr>
        <w:t>0.1 ‘ ’ 1</w:t>
      </w:r>
    </w:p>
    <w:p w14:paraId="572995D8" w14:textId="77777777" w:rsidR="000E300A" w:rsidRPr="00CC50CE" w:rsidRDefault="000E300A" w:rsidP="001C6B10">
      <w:pPr>
        <w:spacing w:before="120" w:after="0" w:line="240" w:lineRule="auto"/>
        <w:rPr>
          <w:rFonts w:ascii="Times New Roman" w:hAnsi="Times New Roman" w:cs="Times New Roman"/>
          <w:i/>
          <w:sz w:val="18"/>
          <w:szCs w:val="18"/>
        </w:rPr>
      </w:pPr>
    </w:p>
    <w:p w14:paraId="716660DF"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0E300A" w:rsidRPr="00CC50CE" w:rsidRDefault="000E300A"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0E300A" w:rsidRDefault="000E300A">
      <w:pPr>
        <w:pStyle w:val="CommentText"/>
      </w:pPr>
    </w:p>
  </w:comment>
  <w:comment w:id="74" w:author="Kelly Andrews" w:date="2017-12-20T16:20:00Z" w:initials="KA">
    <w:p w14:paraId="583AA0AF" w14:textId="56204079" w:rsidR="000E300A" w:rsidRDefault="000E300A" w:rsidP="00F153A4">
      <w:pPr>
        <w:pStyle w:val="CommentText"/>
      </w:pPr>
      <w:r>
        <w:rPr>
          <w:rStyle w:val="CommentReference"/>
        </w:rPr>
        <w:annotationRef/>
      </w:r>
      <w:r>
        <w:t>I guess this is the same thing I’ve been thinking in my comments above about why this particular break in the time periods was chosen. Did we just get super lucky in choosing this time break? Maybe I need to see a figure that shows kelp growth rate by otter growth rate for each site over time to help convince myself?</w:t>
      </w:r>
    </w:p>
  </w:comment>
  <w:comment w:id="77" w:author="Ole Shelton" w:date="2017-11-03T10:56:00Z" w:initials="AOS">
    <w:p w14:paraId="7E768971" w14:textId="77777777" w:rsidR="000E300A" w:rsidRDefault="000E300A" w:rsidP="007D1754">
      <w:pPr>
        <w:pStyle w:val="CommentText"/>
      </w:pPr>
    </w:p>
    <w:p w14:paraId="328EFAEC" w14:textId="0D46E44E" w:rsidR="000E300A" w:rsidRDefault="000E300A" w:rsidP="007D1754">
      <w:pPr>
        <w:pStyle w:val="CommentText"/>
      </w:pPr>
      <w:r w:rsidRPr="007D1754">
        <w:rPr>
          <w:highlight w:val="yellow"/>
        </w:rPr>
        <w:t>BEST two MODELS</w:t>
      </w:r>
      <w:r>
        <w:t xml:space="preserve"> </w:t>
      </w:r>
    </w:p>
    <w:p w14:paraId="6597083D" w14:textId="77777777" w:rsidR="000E300A" w:rsidRDefault="000E300A" w:rsidP="007D1754">
      <w:pPr>
        <w:pStyle w:val="CommentText"/>
      </w:pPr>
      <w:r>
        <w:rPr>
          <w:rStyle w:val="CommentReference"/>
        </w:rPr>
        <w:annotationRef/>
      </w:r>
      <w:r>
        <w:t>Call:</w:t>
      </w:r>
    </w:p>
    <w:p w14:paraId="6E240012" w14:textId="77777777" w:rsidR="000E300A" w:rsidRDefault="000E300A"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0E300A" w:rsidRDefault="000E300A" w:rsidP="007D1754">
      <w:pPr>
        <w:pStyle w:val="CommentText"/>
      </w:pPr>
    </w:p>
    <w:p w14:paraId="528A14F9" w14:textId="77777777" w:rsidR="000E300A" w:rsidRDefault="000E300A" w:rsidP="007D1754">
      <w:pPr>
        <w:pStyle w:val="CommentText"/>
      </w:pPr>
      <w:r>
        <w:t>Residuals:</w:t>
      </w:r>
    </w:p>
    <w:p w14:paraId="16537FFB" w14:textId="77777777" w:rsidR="000E300A" w:rsidRDefault="000E300A" w:rsidP="007D1754">
      <w:pPr>
        <w:pStyle w:val="CommentText"/>
      </w:pPr>
      <w:r>
        <w:t xml:space="preserve">      Min        1Q    Median        3Q       Max </w:t>
      </w:r>
    </w:p>
    <w:p w14:paraId="1C618CC3" w14:textId="77777777" w:rsidR="000E300A" w:rsidRDefault="000E300A" w:rsidP="007D1754">
      <w:pPr>
        <w:pStyle w:val="CommentText"/>
      </w:pPr>
      <w:r>
        <w:t>-0.234926 -0.</w:t>
      </w:r>
      <w:proofErr w:type="gramStart"/>
      <w:r>
        <w:t>039794  0.001805</w:t>
      </w:r>
      <w:proofErr w:type="gramEnd"/>
      <w:r>
        <w:t xml:space="preserve">  0.009730  0.282642 </w:t>
      </w:r>
    </w:p>
    <w:p w14:paraId="6561E0BE" w14:textId="77777777" w:rsidR="000E300A" w:rsidRDefault="000E300A" w:rsidP="007D1754">
      <w:pPr>
        <w:pStyle w:val="CommentText"/>
      </w:pPr>
    </w:p>
    <w:p w14:paraId="76F7B2EF" w14:textId="77777777" w:rsidR="000E300A" w:rsidRDefault="000E300A" w:rsidP="007D1754">
      <w:pPr>
        <w:pStyle w:val="CommentText"/>
      </w:pPr>
      <w:r>
        <w:t>Coefficients:</w:t>
      </w:r>
    </w:p>
    <w:p w14:paraId="179879D5" w14:textId="77777777" w:rsidR="000E300A" w:rsidRDefault="000E300A" w:rsidP="007D1754">
      <w:pPr>
        <w:pStyle w:val="CommentText"/>
      </w:pPr>
      <w:r>
        <w:t xml:space="preserve">            Estimate Std. Error t value </w:t>
      </w:r>
      <w:proofErr w:type="spellStart"/>
      <w:r>
        <w:t>Pr</w:t>
      </w:r>
      <w:proofErr w:type="spellEnd"/>
      <w:r>
        <w:t xml:space="preserve">(&gt;|t|)   </w:t>
      </w:r>
    </w:p>
    <w:p w14:paraId="4F868F5C" w14:textId="77777777" w:rsidR="000E300A" w:rsidRDefault="000E300A" w:rsidP="007D1754">
      <w:pPr>
        <w:pStyle w:val="CommentText"/>
      </w:pPr>
      <w:r>
        <w:t>(</w:t>
      </w:r>
      <w:proofErr w:type="gramStart"/>
      <w:r>
        <w:t>Intercept)  0.09883</w:t>
      </w:r>
      <w:proofErr w:type="gramEnd"/>
      <w:r>
        <w:t xml:space="preserve">    0.10448   0.946  0.37187   </w:t>
      </w:r>
    </w:p>
    <w:p w14:paraId="783691FD" w14:textId="77777777" w:rsidR="000E300A" w:rsidRDefault="000E300A" w:rsidP="007D1754">
      <w:pPr>
        <w:pStyle w:val="CommentText"/>
      </w:pPr>
      <w:r>
        <w:t>kelp.cv.</w:t>
      </w:r>
      <w:proofErr w:type="gramStart"/>
      <w:r>
        <w:t>89  -</w:t>
      </w:r>
      <w:proofErr w:type="gramEnd"/>
      <w:r>
        <w:t>0.64073    0.18844  -3.400  0.00936 **</w:t>
      </w:r>
    </w:p>
    <w:p w14:paraId="608B8162" w14:textId="77777777" w:rsidR="000E300A" w:rsidRDefault="000E300A" w:rsidP="007D1754">
      <w:pPr>
        <w:pStyle w:val="CommentText"/>
      </w:pPr>
      <w:r>
        <w:t>---</w:t>
      </w:r>
    </w:p>
    <w:p w14:paraId="62EF6AC9" w14:textId="77777777" w:rsidR="000E300A" w:rsidRDefault="000E300A"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0E300A" w:rsidRDefault="000E300A" w:rsidP="007D1754">
      <w:pPr>
        <w:pStyle w:val="CommentText"/>
      </w:pPr>
    </w:p>
    <w:p w14:paraId="61B06641" w14:textId="77777777" w:rsidR="000E300A" w:rsidRDefault="000E300A" w:rsidP="007D1754">
      <w:pPr>
        <w:pStyle w:val="CommentText"/>
      </w:pPr>
      <w:r>
        <w:t>Residual standard error: 0.1455 on 8 degrees of freedom</w:t>
      </w:r>
    </w:p>
    <w:p w14:paraId="474FAF91" w14:textId="77777777" w:rsidR="000E300A" w:rsidRDefault="000E300A" w:rsidP="007D1754">
      <w:pPr>
        <w:pStyle w:val="CommentText"/>
      </w:pPr>
      <w:r>
        <w:t>Multiple R-squared:  0.591,</w:t>
      </w:r>
      <w:r>
        <w:tab/>
        <w:t xml:space="preserve">Adjusted R-squared:  0.5399 </w:t>
      </w:r>
    </w:p>
    <w:p w14:paraId="570F335A" w14:textId="77777777" w:rsidR="000E300A" w:rsidRDefault="000E300A" w:rsidP="007D1754">
      <w:pPr>
        <w:pStyle w:val="CommentText"/>
      </w:pPr>
      <w:r>
        <w:t xml:space="preserve">F-statistic: 11.56 on 1 and 8 </w:t>
      </w:r>
      <w:proofErr w:type="gramStart"/>
      <w:r>
        <w:t>DF,  p</w:t>
      </w:r>
      <w:proofErr w:type="gramEnd"/>
      <w:r>
        <w:t>-value: 0.009358</w:t>
      </w:r>
    </w:p>
    <w:p w14:paraId="7D31F030" w14:textId="77777777" w:rsidR="000E300A" w:rsidRDefault="000E300A" w:rsidP="007D1754">
      <w:pPr>
        <w:pStyle w:val="CommentText"/>
      </w:pPr>
    </w:p>
    <w:p w14:paraId="7FD8623C" w14:textId="77777777" w:rsidR="000E300A" w:rsidRDefault="000E300A" w:rsidP="007D1754">
      <w:pPr>
        <w:pStyle w:val="CommentText"/>
      </w:pPr>
      <w:r>
        <w:t>&gt; summary(M.2b)</w:t>
      </w:r>
    </w:p>
    <w:p w14:paraId="2B3DA14B" w14:textId="77777777" w:rsidR="000E300A" w:rsidRDefault="000E300A" w:rsidP="007D1754">
      <w:pPr>
        <w:pStyle w:val="CommentText"/>
      </w:pPr>
    </w:p>
    <w:p w14:paraId="766179B5" w14:textId="77777777" w:rsidR="000E300A" w:rsidRDefault="000E300A" w:rsidP="007D1754">
      <w:pPr>
        <w:pStyle w:val="CommentText"/>
      </w:pPr>
      <w:r>
        <w:t>Call:</w:t>
      </w:r>
    </w:p>
    <w:p w14:paraId="14870F31" w14:textId="77777777" w:rsidR="000E300A" w:rsidRDefault="000E300A"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0E300A" w:rsidRDefault="000E300A" w:rsidP="007D1754">
      <w:pPr>
        <w:pStyle w:val="CommentText"/>
      </w:pPr>
    </w:p>
    <w:p w14:paraId="6EFFC865" w14:textId="77777777" w:rsidR="000E300A" w:rsidRDefault="000E300A" w:rsidP="007D1754">
      <w:pPr>
        <w:pStyle w:val="CommentText"/>
      </w:pPr>
      <w:r>
        <w:t>Residuals:</w:t>
      </w:r>
    </w:p>
    <w:p w14:paraId="65B7C08D" w14:textId="77777777" w:rsidR="000E300A" w:rsidRDefault="000E300A" w:rsidP="007D1754">
      <w:pPr>
        <w:pStyle w:val="CommentText"/>
      </w:pPr>
      <w:r>
        <w:t xml:space="preserve">     Min       1Q   Median       3Q      Max </w:t>
      </w:r>
    </w:p>
    <w:p w14:paraId="5562D6C9" w14:textId="77777777" w:rsidR="000E300A" w:rsidRDefault="000E300A" w:rsidP="007D1754">
      <w:pPr>
        <w:pStyle w:val="CommentText"/>
      </w:pPr>
      <w:r>
        <w:t>-0.20532 -0.03482 -0.</w:t>
      </w:r>
      <w:proofErr w:type="gramStart"/>
      <w:r>
        <w:t>03241  0.05621</w:t>
      </w:r>
      <w:proofErr w:type="gramEnd"/>
      <w:r>
        <w:t xml:space="preserve">  0.23198 </w:t>
      </w:r>
    </w:p>
    <w:p w14:paraId="4BD6B6A2" w14:textId="77777777" w:rsidR="000E300A" w:rsidRDefault="000E300A" w:rsidP="007D1754">
      <w:pPr>
        <w:pStyle w:val="CommentText"/>
      </w:pPr>
    </w:p>
    <w:p w14:paraId="072947FC" w14:textId="77777777" w:rsidR="000E300A" w:rsidRDefault="000E300A" w:rsidP="007D1754">
      <w:pPr>
        <w:pStyle w:val="CommentText"/>
      </w:pPr>
      <w:r>
        <w:t>Coefficients:</w:t>
      </w:r>
    </w:p>
    <w:p w14:paraId="55BB4DEF" w14:textId="77777777" w:rsidR="000E300A" w:rsidRDefault="000E300A" w:rsidP="007D1754">
      <w:pPr>
        <w:pStyle w:val="CommentText"/>
      </w:pPr>
      <w:r>
        <w:t xml:space="preserve">                  Estimate Std. Error t value </w:t>
      </w:r>
      <w:proofErr w:type="spellStart"/>
      <w:r>
        <w:t>Pr</w:t>
      </w:r>
      <w:proofErr w:type="spellEnd"/>
      <w:r>
        <w:t xml:space="preserve">(&gt;|t|)   </w:t>
      </w:r>
    </w:p>
    <w:p w14:paraId="0DA9BD4B" w14:textId="77777777" w:rsidR="000E300A" w:rsidRDefault="000E300A" w:rsidP="007D1754">
      <w:pPr>
        <w:pStyle w:val="CommentText"/>
      </w:pPr>
      <w:r>
        <w:t>(</w:t>
      </w:r>
      <w:proofErr w:type="gramStart"/>
      <w:r>
        <w:t xml:space="preserve">Intercept)   </w:t>
      </w:r>
      <w:proofErr w:type="gramEnd"/>
      <w:r>
        <w:t xml:space="preserve">   0.1341438  0.0938903   1.429  0.19615   </w:t>
      </w:r>
    </w:p>
    <w:p w14:paraId="43CF9633" w14:textId="77777777" w:rsidR="000E300A" w:rsidRDefault="000E300A" w:rsidP="007D1754">
      <w:pPr>
        <w:pStyle w:val="CommentText"/>
      </w:pPr>
      <w:r>
        <w:t>kelp.cv.89      -0.</w:t>
      </w:r>
      <w:proofErr w:type="gramStart"/>
      <w:r>
        <w:t>6276541  0.1658760</w:t>
      </w:r>
      <w:proofErr w:type="gramEnd"/>
      <w:r>
        <w:t xml:space="preserve">  -3.784  0.00686 **</w:t>
      </w:r>
    </w:p>
    <w:p w14:paraId="0DC205F6" w14:textId="77777777" w:rsidR="000E300A" w:rsidRDefault="000E300A"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0E300A" w:rsidRDefault="000E300A" w:rsidP="007D1754">
      <w:pPr>
        <w:pStyle w:val="CommentText"/>
      </w:pPr>
      <w:r>
        <w:t>---</w:t>
      </w:r>
    </w:p>
    <w:p w14:paraId="1DCC0AB0" w14:textId="77777777" w:rsidR="000E300A" w:rsidRDefault="000E300A"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0E300A" w:rsidRDefault="000E300A" w:rsidP="007D1754">
      <w:pPr>
        <w:pStyle w:val="CommentText"/>
      </w:pPr>
    </w:p>
    <w:p w14:paraId="4368D8AC" w14:textId="77777777" w:rsidR="000E300A" w:rsidRDefault="000E300A" w:rsidP="007D1754">
      <w:pPr>
        <w:pStyle w:val="CommentText"/>
      </w:pPr>
      <w:r>
        <w:t>Residual standard error: 0.128 on 7 degrees of freedom</w:t>
      </w:r>
    </w:p>
    <w:p w14:paraId="284D140E" w14:textId="77777777" w:rsidR="000E300A" w:rsidRDefault="000E300A" w:rsidP="007D1754">
      <w:pPr>
        <w:pStyle w:val="CommentText"/>
      </w:pPr>
      <w:r>
        <w:t>Multiple R-squared:  0.7232,</w:t>
      </w:r>
      <w:r>
        <w:tab/>
        <w:t xml:space="preserve">Adjusted R-squared:  0.6442 </w:t>
      </w:r>
    </w:p>
    <w:p w14:paraId="7A5762B9" w14:textId="30072132" w:rsidR="000E300A" w:rsidRDefault="000E300A" w:rsidP="007D1754">
      <w:pPr>
        <w:pStyle w:val="CommentText"/>
      </w:pPr>
      <w:r>
        <w:t xml:space="preserve">F-statistic: 9.146 on 2 and 7 </w:t>
      </w:r>
      <w:proofErr w:type="gramStart"/>
      <w:r>
        <w:t>DF,  p</w:t>
      </w:r>
      <w:proofErr w:type="gramEnd"/>
      <w:r>
        <w:t>-value: 0.01115</w:t>
      </w:r>
    </w:p>
  </w:comment>
  <w:comment w:id="96" w:author="Kelly Andrews" w:date="2018-01-02T13:57:00Z" w:initials="KA">
    <w:p w14:paraId="0CF15FE7" w14:textId="4930A063" w:rsidR="000728D6" w:rsidRDefault="000728D6">
      <w:pPr>
        <w:pStyle w:val="CommentText"/>
      </w:pPr>
      <w:r>
        <w:rPr>
          <w:rStyle w:val="CommentReference"/>
        </w:rPr>
        <w:annotationRef/>
      </w:r>
      <w:r>
        <w:t>I need some help because I don’t see this strong connection.</w:t>
      </w:r>
    </w:p>
  </w:comment>
  <w:comment w:id="97" w:author="Ole Shelton" w:date="2017-12-15T16:04:00Z" w:initials="AOS">
    <w:p w14:paraId="27E8ACE5" w14:textId="5D76746B" w:rsidR="000E300A" w:rsidRPr="00446249" w:rsidRDefault="000E300A" w:rsidP="00446249">
      <w:pPr>
        <w:spacing w:before="100" w:beforeAutospacing="1" w:after="100" w:afterAutospacing="1" w:line="240" w:lineRule="auto"/>
        <w:rPr>
          <w:rFonts w:ascii="Times New Roman" w:eastAsia="Times New Roman" w:hAnsi="Times New Roman" w:cs="Times New Roman"/>
          <w:sz w:val="24"/>
          <w:szCs w:val="24"/>
          <w:lang w:eastAsia="zh-CN"/>
        </w:rPr>
      </w:pPr>
      <w:r w:rsidRPr="00446249">
        <w:rPr>
          <w:rFonts w:ascii="Times New Roman" w:eastAsia="Times New Roman" w:hAnsi="Times New Roman" w:cs="Times New Roman"/>
          <w:sz w:val="24"/>
          <w:szCs w:val="24"/>
          <w:lang w:eastAsia="zh-CN"/>
        </w:rPr>
        <w:t xml:space="preserve"> Sergio,</w:t>
      </w:r>
      <w:r>
        <w:rPr>
          <w:rFonts w:ascii="Times New Roman" w:eastAsia="Times New Roman" w:hAnsi="Times New Roman" w:cs="Times New Roman"/>
          <w:sz w:val="24"/>
          <w:szCs w:val="24"/>
          <w:lang w:eastAsia="zh-CN"/>
        </w:rPr>
        <w:t xml:space="preserve"> F.,</w:t>
      </w:r>
      <w:r w:rsidRPr="00446249">
        <w:rPr>
          <w:rFonts w:ascii="Times New Roman" w:eastAsia="Times New Roman" w:hAnsi="Times New Roman" w:cs="Times New Roman"/>
          <w:sz w:val="24"/>
          <w:szCs w:val="24"/>
          <w:lang w:eastAsia="zh-CN"/>
        </w:rPr>
        <w:t xml:space="preserve"> O. J. Schmitz, C. J. Krebs, R. D. Holt, M. R. </w:t>
      </w:r>
      <w:proofErr w:type="spellStart"/>
      <w:r w:rsidRPr="00446249">
        <w:rPr>
          <w:rFonts w:ascii="Times New Roman" w:eastAsia="Times New Roman" w:hAnsi="Times New Roman" w:cs="Times New Roman"/>
          <w:sz w:val="24"/>
          <w:szCs w:val="24"/>
          <w:lang w:eastAsia="zh-CN"/>
        </w:rPr>
        <w:t>Heithaus</w:t>
      </w:r>
      <w:proofErr w:type="spellEnd"/>
      <w:r w:rsidRPr="00446249">
        <w:rPr>
          <w:rFonts w:ascii="Times New Roman" w:eastAsia="Times New Roman" w:hAnsi="Times New Roman" w:cs="Times New Roman"/>
          <w:sz w:val="24"/>
          <w:szCs w:val="24"/>
          <w:lang w:eastAsia="zh-CN"/>
        </w:rPr>
        <w:t xml:space="preserve">, A. J. </w:t>
      </w:r>
      <w:proofErr w:type="spellStart"/>
      <w:r w:rsidRPr="00446249">
        <w:rPr>
          <w:rFonts w:ascii="Times New Roman" w:eastAsia="Times New Roman" w:hAnsi="Times New Roman" w:cs="Times New Roman"/>
          <w:sz w:val="24"/>
          <w:szCs w:val="24"/>
          <w:lang w:eastAsia="zh-CN"/>
        </w:rPr>
        <w:t>Wirsing</w:t>
      </w:r>
      <w:proofErr w:type="spellEnd"/>
      <w:r w:rsidRPr="00446249">
        <w:rPr>
          <w:rFonts w:ascii="Times New Roman" w:eastAsia="Times New Roman" w:hAnsi="Times New Roman" w:cs="Times New Roman"/>
          <w:sz w:val="24"/>
          <w:szCs w:val="24"/>
          <w:lang w:eastAsia="zh-CN"/>
        </w:rPr>
        <w:t xml:space="preserve">, W. J. Ripple, E. Ritchie, D. </w:t>
      </w:r>
      <w:proofErr w:type="spellStart"/>
      <w:r w:rsidRPr="00446249">
        <w:rPr>
          <w:rFonts w:ascii="Times New Roman" w:eastAsia="Times New Roman" w:hAnsi="Times New Roman" w:cs="Times New Roman"/>
          <w:sz w:val="24"/>
          <w:szCs w:val="24"/>
          <w:lang w:eastAsia="zh-CN"/>
        </w:rPr>
        <w:t>Ainley</w:t>
      </w:r>
      <w:proofErr w:type="spellEnd"/>
      <w:r w:rsidRPr="00446249">
        <w:rPr>
          <w:rFonts w:ascii="Times New Roman" w:eastAsia="Times New Roman" w:hAnsi="Times New Roman" w:cs="Times New Roman"/>
          <w:sz w:val="24"/>
          <w:szCs w:val="24"/>
          <w:lang w:eastAsia="zh-CN"/>
        </w:rPr>
        <w:t xml:space="preserve">, D. Oro, Y. </w:t>
      </w:r>
      <w:proofErr w:type="spellStart"/>
      <w:r w:rsidRPr="00446249">
        <w:rPr>
          <w:rFonts w:ascii="Times New Roman" w:eastAsia="Times New Roman" w:hAnsi="Times New Roman" w:cs="Times New Roman"/>
          <w:sz w:val="24"/>
          <w:szCs w:val="24"/>
          <w:lang w:eastAsia="zh-CN"/>
        </w:rPr>
        <w:t>Jhala</w:t>
      </w:r>
      <w:proofErr w:type="spellEnd"/>
      <w:r w:rsidRPr="00446249">
        <w:rPr>
          <w:rFonts w:ascii="Times New Roman" w:eastAsia="Times New Roman" w:hAnsi="Times New Roman" w:cs="Times New Roman"/>
          <w:sz w:val="24"/>
          <w:szCs w:val="24"/>
          <w:lang w:eastAsia="zh-CN"/>
        </w:rPr>
        <w:t xml:space="preserve">, F. </w:t>
      </w:r>
      <w:proofErr w:type="spellStart"/>
      <w:r w:rsidRPr="00446249">
        <w:rPr>
          <w:rFonts w:ascii="Times New Roman" w:eastAsia="Times New Roman" w:hAnsi="Times New Roman" w:cs="Times New Roman"/>
          <w:sz w:val="24"/>
          <w:szCs w:val="24"/>
          <w:lang w:eastAsia="zh-CN"/>
        </w:rPr>
        <w:t>Hiraldo</w:t>
      </w:r>
      <w:proofErr w:type="spellEnd"/>
      <w:r w:rsidRPr="00446249">
        <w:rPr>
          <w:rFonts w:ascii="Times New Roman" w:eastAsia="Times New Roman" w:hAnsi="Times New Roman" w:cs="Times New Roman"/>
          <w:sz w:val="24"/>
          <w:szCs w:val="24"/>
          <w:lang w:eastAsia="zh-CN"/>
        </w:rPr>
        <w:t xml:space="preserve">, E. </w:t>
      </w:r>
      <w:proofErr w:type="spellStart"/>
      <w:r w:rsidRPr="00446249">
        <w:rPr>
          <w:rFonts w:ascii="Times New Roman" w:eastAsia="Times New Roman" w:hAnsi="Times New Roman" w:cs="Times New Roman"/>
          <w:sz w:val="24"/>
          <w:szCs w:val="24"/>
          <w:lang w:eastAsia="zh-CN"/>
        </w:rPr>
        <w:t>Korpimäki</w:t>
      </w:r>
      <w:proofErr w:type="spellEnd"/>
      <w:r>
        <w:rPr>
          <w:rFonts w:ascii="Times New Roman" w:eastAsia="Times New Roman" w:hAnsi="Times New Roman" w:cs="Times New Roman"/>
          <w:sz w:val="24"/>
          <w:szCs w:val="24"/>
          <w:lang w:eastAsia="zh-CN"/>
        </w:rPr>
        <w:t xml:space="preserve">. 2014. </w:t>
      </w:r>
      <w:r w:rsidRPr="00446249">
        <w:rPr>
          <w:rFonts w:ascii="Times New Roman" w:eastAsia="Times New Roman" w:hAnsi="Times New Roman" w:cs="Times New Roman"/>
          <w:i/>
          <w:iCs/>
          <w:sz w:val="24"/>
          <w:szCs w:val="24"/>
          <w:lang w:eastAsia="zh-CN"/>
        </w:rPr>
        <w:t xml:space="preserve">Towards a cohesive, holistic view of top predation: A definition, synthesis and perspective. </w:t>
      </w:r>
      <w:proofErr w:type="spellStart"/>
      <w:r w:rsidRPr="00446249">
        <w:rPr>
          <w:rFonts w:ascii="Times New Roman" w:eastAsia="Times New Roman" w:hAnsi="Times New Roman" w:cs="Times New Roman"/>
          <w:i/>
          <w:iCs/>
          <w:sz w:val="24"/>
          <w:szCs w:val="24"/>
          <w:lang w:eastAsia="zh-CN"/>
        </w:rPr>
        <w:t>Oikos</w:t>
      </w:r>
      <w:proofErr w:type="spellEnd"/>
      <w:r w:rsidRPr="00446249">
        <w:rPr>
          <w:rFonts w:ascii="Times New Roman" w:eastAsia="Times New Roman" w:hAnsi="Times New Roman" w:cs="Times New Roman"/>
          <w:i/>
          <w:iCs/>
          <w:sz w:val="24"/>
          <w:szCs w:val="24"/>
          <w:lang w:eastAsia="zh-CN"/>
        </w:rPr>
        <w:t xml:space="preserve"> 123, 1234–1243 </w:t>
      </w:r>
    </w:p>
    <w:p w14:paraId="11BDC844" w14:textId="77777777" w:rsidR="000E300A" w:rsidRDefault="000E300A"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A7C6225" w14:textId="77777777" w:rsidR="000E300A" w:rsidRDefault="000E300A"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87BB011" w14:textId="2CC9700E" w:rsidR="000E300A" w:rsidRPr="00DF3712" w:rsidRDefault="000E300A" w:rsidP="00DF3712">
      <w:pPr>
        <w:spacing w:before="100" w:beforeAutospacing="1" w:after="100" w:afterAutospacing="1" w:line="240" w:lineRule="auto"/>
      </w:pPr>
      <w:proofErr w:type="spellStart"/>
      <w:r w:rsidRPr="00DF3712">
        <w:rPr>
          <w:rFonts w:ascii="Times New Roman" w:eastAsia="Times New Roman" w:hAnsi="Times New Roman" w:cs="Times New Roman"/>
          <w:sz w:val="24"/>
          <w:szCs w:val="24"/>
          <w:lang w:eastAsia="zh-CN"/>
        </w:rPr>
        <w:t>Stier</w:t>
      </w:r>
      <w:proofErr w:type="spellEnd"/>
      <w:r w:rsidRPr="00DF3712">
        <w:rPr>
          <w:rFonts w:ascii="Times New Roman" w:eastAsia="Times New Roman" w:hAnsi="Times New Roman" w:cs="Times New Roman"/>
          <w:sz w:val="24"/>
          <w:szCs w:val="24"/>
          <w:lang w:eastAsia="zh-CN"/>
        </w:rPr>
        <w:t xml:space="preserve">, </w:t>
      </w:r>
      <w:r w:rsidRPr="00DF3712">
        <w:rPr>
          <w:rStyle w:val="contributor-listtoggler"/>
        </w:rPr>
        <w:t xml:space="preserve">A.C., J.F. </w:t>
      </w:r>
      <w:proofErr w:type="spellStart"/>
      <w:r w:rsidRPr="00DF3712">
        <w:rPr>
          <w:rStyle w:val="contributor-listtoggler"/>
        </w:rPr>
        <w:t>Samhouri</w:t>
      </w:r>
      <w:proofErr w:type="spellEnd"/>
      <w:r>
        <w:rPr>
          <w:rStyle w:val="contributor-listtoggler"/>
        </w:rPr>
        <w:annotationRef/>
      </w:r>
      <w:r w:rsidRPr="00DF3712">
        <w:rPr>
          <w:rStyle w:val="contributor-listtoggler"/>
        </w:rPr>
        <w:t xml:space="preserve">, M. Novak, K.N. Marshall, E.J. Ward, R.D. Holt, and P.S. Levin. </w:t>
      </w:r>
      <w:r>
        <w:rPr>
          <w:rStyle w:val="contributor-listtoggler"/>
        </w:rPr>
        <w:t xml:space="preserve">2016. </w:t>
      </w:r>
      <w:r w:rsidRPr="00DF3712">
        <w:rPr>
          <w:rFonts w:eastAsia="Times New Roman"/>
        </w:rPr>
        <w:t>Ecosystem context and historical contingency in apex predator recoveries</w:t>
      </w:r>
      <w:r>
        <w:rPr>
          <w:rFonts w:eastAsia="Times New Roman"/>
        </w:rPr>
        <w:t>.</w:t>
      </w:r>
      <w:r>
        <w:t xml:space="preserve"> </w:t>
      </w:r>
      <w:r w:rsidRPr="00DF3712">
        <w:rPr>
          <w:rFonts w:ascii="Times New Roman" w:eastAsia="Times New Roman" w:hAnsi="Times New Roman" w:cs="Times New Roman"/>
          <w:i/>
          <w:iCs/>
          <w:sz w:val="24"/>
          <w:szCs w:val="24"/>
          <w:lang w:eastAsia="zh-CN"/>
        </w:rPr>
        <w:t>Science Advances</w:t>
      </w:r>
      <w:r>
        <w:rPr>
          <w:rFonts w:ascii="Times New Roman" w:eastAsia="Times New Roman" w:hAnsi="Times New Roman" w:cs="Times New Roman"/>
          <w:i/>
          <w:iCs/>
          <w:sz w:val="24"/>
          <w:szCs w:val="24"/>
          <w:lang w:eastAsia="zh-CN"/>
        </w:rPr>
        <w:t xml:space="preserve">. </w:t>
      </w:r>
      <w:r>
        <w:rPr>
          <w:rFonts w:ascii="Times New Roman" w:eastAsia="Times New Roman" w:hAnsi="Times New Roman" w:cs="Times New Roman"/>
          <w:sz w:val="24"/>
          <w:szCs w:val="24"/>
          <w:lang w:eastAsia="zh-CN"/>
        </w:rPr>
        <w:t xml:space="preserve">2: no. 5, e1501769. </w:t>
      </w:r>
      <w:r w:rsidRPr="00DF3712">
        <w:rPr>
          <w:rFonts w:ascii="Times New Roman" w:eastAsia="Times New Roman" w:hAnsi="Times New Roman" w:cs="Times New Roman"/>
          <w:sz w:val="24"/>
          <w:szCs w:val="24"/>
          <w:lang w:eastAsia="zh-CN"/>
        </w:rPr>
        <w:t xml:space="preserve">DOI: 10.1126/sciadv.1501769 </w:t>
      </w:r>
    </w:p>
    <w:p w14:paraId="645478F4" w14:textId="17B11A76" w:rsidR="000E300A" w:rsidRDefault="000E300A">
      <w:pPr>
        <w:pStyle w:val="CommentText"/>
      </w:pPr>
    </w:p>
  </w:comment>
  <w:comment w:id="98" w:author="Jameal Samhouri" w:date="2017-12-14T10:31:00Z" w:initials="JS">
    <w:p w14:paraId="1E554D16" w14:textId="272B487B" w:rsidR="000E300A" w:rsidRDefault="000E300A">
      <w:pPr>
        <w:pStyle w:val="CommentText"/>
      </w:pPr>
      <w:r>
        <w:rPr>
          <w:rStyle w:val="CommentReference"/>
        </w:rPr>
        <w:annotationRef/>
      </w:r>
      <w:r>
        <w:t xml:space="preserve">Kenner et al. 2013, </w:t>
      </w:r>
      <w:proofErr w:type="spellStart"/>
      <w:r>
        <w:t>Scheuerell</w:t>
      </w:r>
      <w:proofErr w:type="spellEnd"/>
      <w:r>
        <w:t xml:space="preserve"> et al. in review?</w:t>
      </w:r>
    </w:p>
  </w:comment>
  <w:comment w:id="99" w:author="Jameal Samhouri" w:date="2017-12-14T11:13:00Z" w:initials="JS">
    <w:p w14:paraId="7042F1AB" w14:textId="77777777" w:rsidR="000E300A" w:rsidRPr="00AD34E2" w:rsidRDefault="000E300A"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0E300A" w:rsidRDefault="000E300A">
      <w:pPr>
        <w:pStyle w:val="CommentText"/>
      </w:pPr>
    </w:p>
  </w:comment>
  <w:comment w:id="104" w:author="Jameal Samhouri" w:date="2017-12-14T11:19:00Z" w:initials="JS">
    <w:p w14:paraId="6FFDE7C8" w14:textId="070C3C19" w:rsidR="000E300A" w:rsidRDefault="000E300A">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106" w:author="Kelly Andrews" w:date="2018-01-02T15:30:00Z" w:initials="KA">
    <w:p w14:paraId="19B8C44B" w14:textId="49D19811" w:rsidR="00C30C94" w:rsidRDefault="00C30C94">
      <w:pPr>
        <w:pStyle w:val="CommentText"/>
      </w:pPr>
      <w:r>
        <w:rPr>
          <w:rStyle w:val="CommentReference"/>
        </w:rPr>
        <w:annotationRef/>
      </w:r>
      <w:r>
        <w:t>Why would kelp CV decline with more otters?</w:t>
      </w:r>
      <w:r w:rsidR="0048261D">
        <w:t xml:space="preserve"> Because the otters reduce a major source (inverts) of mortality? If true, then sites that have had otters at them consistently </w:t>
      </w:r>
      <w:r w:rsidR="007407DB">
        <w:t xml:space="preserve">(Southern sites) </w:t>
      </w:r>
      <w:r w:rsidR="0048261D">
        <w:t xml:space="preserve">should have lower CVs, correct? </w:t>
      </w:r>
      <w:r w:rsidR="007407DB">
        <w:t>The southern sites are lower than four of the other coastal sites, b</w:t>
      </w:r>
      <w:r w:rsidR="0048261D">
        <w:t>ut two of the three lowest CV sites (</w:t>
      </w:r>
      <w:proofErr w:type="spellStart"/>
      <w:r w:rsidR="0048261D">
        <w:t>Chib</w:t>
      </w:r>
      <w:proofErr w:type="spellEnd"/>
      <w:r w:rsidR="0048261D">
        <w:t xml:space="preserve"> and NB) have the fewest otters</w:t>
      </w:r>
      <w:r w:rsidR="007407DB">
        <w:t>, yes? Which Central site is really low also? Just trying to think about what the mechanism might be.</w:t>
      </w:r>
    </w:p>
  </w:comment>
  <w:comment w:id="107" w:author="Ole Shelton" w:date="2017-12-15T16:12:00Z" w:initials="AOS">
    <w:p w14:paraId="4486FC39" w14:textId="77777777" w:rsidR="000E300A" w:rsidRPr="00E84C0E" w:rsidRDefault="000E300A" w:rsidP="00E84C0E">
      <w:pPr>
        <w:rPr>
          <w:rFonts w:ascii="Times" w:eastAsia="Times New Roman" w:hAnsi="Times" w:cs="Times New Roman"/>
          <w:sz w:val="20"/>
          <w:szCs w:val="20"/>
          <w:lang w:eastAsia="zh-CN"/>
        </w:rPr>
      </w:pPr>
      <w:r>
        <w:rPr>
          <w:rStyle w:val="CommentReference"/>
        </w:rPr>
        <w:annotationRef/>
      </w:r>
      <w:proofErr w:type="spellStart"/>
      <w:r w:rsidRPr="00E84C0E">
        <w:rPr>
          <w:rFonts w:ascii="Times" w:eastAsia="Times New Roman" w:hAnsi="Times" w:cs="Times New Roman"/>
          <w:sz w:val="20"/>
          <w:szCs w:val="20"/>
          <w:lang w:eastAsia="zh-CN"/>
        </w:rPr>
        <w:t>Petraitis</w:t>
      </w:r>
      <w:proofErr w:type="spellEnd"/>
      <w:r w:rsidRPr="00E84C0E">
        <w:rPr>
          <w:rFonts w:ascii="Times" w:eastAsia="Times New Roman" w:hAnsi="Times" w:cs="Times New Roman"/>
          <w:sz w:val="20"/>
          <w:szCs w:val="20"/>
          <w:lang w:eastAsia="zh-CN"/>
        </w:rPr>
        <w:t xml:space="preserve"> PS, </w:t>
      </w:r>
      <w:proofErr w:type="spellStart"/>
      <w:r w:rsidRPr="00E84C0E">
        <w:rPr>
          <w:rFonts w:ascii="Times" w:eastAsia="Times New Roman" w:hAnsi="Times" w:cs="Times New Roman"/>
          <w:sz w:val="20"/>
          <w:szCs w:val="20"/>
          <w:lang w:eastAsia="zh-CN"/>
        </w:rPr>
        <w:t>Methratta</w:t>
      </w:r>
      <w:proofErr w:type="spellEnd"/>
      <w:r w:rsidRPr="00E84C0E">
        <w:rPr>
          <w:rFonts w:ascii="Times" w:eastAsia="Times New Roman" w:hAnsi="Times" w:cs="Times New Roman"/>
          <w:sz w:val="20"/>
          <w:szCs w:val="20"/>
          <w:lang w:eastAsia="zh-CN"/>
        </w:rPr>
        <w:t xml:space="preserve"> ET, </w:t>
      </w:r>
      <w:proofErr w:type="spellStart"/>
      <w:r w:rsidRPr="00E84C0E">
        <w:rPr>
          <w:rFonts w:ascii="Times" w:eastAsia="Times New Roman" w:hAnsi="Times" w:cs="Times New Roman"/>
          <w:sz w:val="20"/>
          <w:szCs w:val="20"/>
          <w:lang w:eastAsia="zh-CN"/>
        </w:rPr>
        <w:t>Rhile</w:t>
      </w:r>
      <w:proofErr w:type="spellEnd"/>
      <w:r w:rsidRPr="00E84C0E">
        <w:rPr>
          <w:rFonts w:ascii="Times" w:eastAsia="Times New Roman" w:hAnsi="Times" w:cs="Times New Roman"/>
          <w:sz w:val="20"/>
          <w:szCs w:val="20"/>
          <w:lang w:eastAsia="zh-CN"/>
        </w:rPr>
        <w:t xml:space="preserve"> EC, </w:t>
      </w:r>
      <w:proofErr w:type="spellStart"/>
      <w:r w:rsidRPr="00E84C0E">
        <w:rPr>
          <w:rFonts w:ascii="Times" w:eastAsia="Times New Roman" w:hAnsi="Times" w:cs="Times New Roman"/>
          <w:sz w:val="20"/>
          <w:szCs w:val="20"/>
          <w:lang w:eastAsia="zh-CN"/>
        </w:rPr>
        <w:t>Vidargas</w:t>
      </w:r>
      <w:proofErr w:type="spellEnd"/>
      <w:r w:rsidRPr="00E84C0E">
        <w:rPr>
          <w:rFonts w:ascii="Times" w:eastAsia="Times New Roman" w:hAnsi="Times" w:cs="Times New Roman"/>
          <w:sz w:val="20"/>
          <w:szCs w:val="20"/>
          <w:lang w:eastAsia="zh-CN"/>
        </w:rPr>
        <w:t xml:space="preserve"> NA, Dudgeon SR. 2009. Experimental confirmation of</w:t>
      </w:r>
    </w:p>
    <w:p w14:paraId="0986FDAA" w14:textId="77777777" w:rsidR="000E300A" w:rsidRPr="00E84C0E" w:rsidRDefault="000E300A"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multiple community states in a marine ecosystem.</w:t>
      </w:r>
    </w:p>
    <w:p w14:paraId="06F529AA" w14:textId="0698CD0D" w:rsidR="000E300A" w:rsidRDefault="000E300A" w:rsidP="00E84C0E">
      <w:pPr>
        <w:spacing w:after="0" w:line="240" w:lineRule="auto"/>
        <w:rPr>
          <w:rFonts w:ascii="Times" w:eastAsia="Times New Roman" w:hAnsi="Times" w:cs="Times New Roman"/>
          <w:sz w:val="20"/>
          <w:szCs w:val="20"/>
          <w:lang w:eastAsia="zh-CN"/>
        </w:rPr>
      </w:pPr>
      <w:proofErr w:type="spellStart"/>
      <w:r w:rsidRPr="00E84C0E">
        <w:rPr>
          <w:rFonts w:ascii="Times" w:eastAsia="Times New Roman" w:hAnsi="Times" w:cs="Times New Roman"/>
          <w:sz w:val="20"/>
          <w:szCs w:val="20"/>
          <w:lang w:eastAsia="zh-CN"/>
        </w:rPr>
        <w:t>Oecologia</w:t>
      </w:r>
      <w:proofErr w:type="spellEnd"/>
      <w:r>
        <w:rPr>
          <w:rFonts w:ascii="Times" w:eastAsia="Times New Roman" w:hAnsi="Times" w:cs="Times New Roman"/>
          <w:sz w:val="20"/>
          <w:szCs w:val="20"/>
          <w:lang w:eastAsia="zh-CN"/>
        </w:rPr>
        <w:t xml:space="preserve"> </w:t>
      </w:r>
      <w:r w:rsidRPr="00E84C0E">
        <w:rPr>
          <w:rFonts w:ascii="Times" w:eastAsia="Times New Roman" w:hAnsi="Times" w:cs="Times New Roman"/>
          <w:sz w:val="20"/>
          <w:szCs w:val="20"/>
          <w:lang w:eastAsia="zh-CN"/>
        </w:rPr>
        <w:t>161:139–48</w:t>
      </w:r>
      <w:r>
        <w:rPr>
          <w:rFonts w:ascii="Times" w:eastAsia="Times New Roman" w:hAnsi="Times" w:cs="Times New Roman"/>
          <w:sz w:val="20"/>
          <w:szCs w:val="20"/>
          <w:lang w:eastAsia="zh-CN"/>
        </w:rPr>
        <w:t>.</w:t>
      </w:r>
    </w:p>
    <w:p w14:paraId="44FBAFEC" w14:textId="77777777" w:rsidR="000E300A" w:rsidRDefault="000E300A" w:rsidP="00E84C0E">
      <w:pPr>
        <w:spacing w:after="0" w:line="240" w:lineRule="auto"/>
        <w:rPr>
          <w:rFonts w:ascii="Times" w:eastAsia="Times New Roman" w:hAnsi="Times" w:cs="Times New Roman"/>
          <w:sz w:val="20"/>
          <w:szCs w:val="20"/>
          <w:lang w:eastAsia="zh-CN"/>
        </w:rPr>
      </w:pPr>
    </w:p>
    <w:p w14:paraId="7AC0E1FE" w14:textId="5E2A6B61" w:rsidR="000E300A" w:rsidRPr="00E84C0E" w:rsidRDefault="000E300A" w:rsidP="00E84C0E">
      <w:pPr>
        <w:spacing w:after="0" w:line="240" w:lineRule="auto"/>
        <w:rPr>
          <w:rFonts w:ascii="Times New Roman" w:eastAsia="Times New Roman" w:hAnsi="Times New Roman" w:cs="Times New Roman"/>
          <w:sz w:val="24"/>
          <w:szCs w:val="24"/>
          <w:lang w:eastAsia="zh-CN"/>
        </w:rPr>
      </w:pPr>
      <w:r w:rsidRPr="00E84C0E">
        <w:rPr>
          <w:rFonts w:ascii="Times New Roman" w:eastAsia="Times New Roman" w:hAnsi="Times New Roman" w:cs="Times New Roman"/>
          <w:sz w:val="24"/>
          <w:szCs w:val="24"/>
          <w:lang w:eastAsia="zh-CN"/>
        </w:rPr>
        <w:t>Bellwood,</w:t>
      </w:r>
      <w:r>
        <w:rPr>
          <w:rFonts w:ascii="Times New Roman" w:eastAsia="Times New Roman" w:hAnsi="Times New Roman" w:cs="Times New Roman"/>
          <w:sz w:val="24"/>
          <w:szCs w:val="24"/>
          <w:lang w:eastAsia="zh-CN"/>
        </w:rPr>
        <w:t xml:space="preserve"> D.R.,</w:t>
      </w:r>
      <w:r w:rsidRPr="00E84C0E">
        <w:rPr>
          <w:rFonts w:ascii="Times New Roman" w:eastAsia="Times New Roman" w:hAnsi="Times New Roman" w:cs="Times New Roman"/>
          <w:sz w:val="24"/>
          <w:szCs w:val="24"/>
          <w:lang w:eastAsia="zh-CN"/>
        </w:rPr>
        <w:t xml:space="preserve"> T.P. Hughes, A.S. </w:t>
      </w:r>
      <w:proofErr w:type="spellStart"/>
      <w:r w:rsidRPr="00E84C0E">
        <w:rPr>
          <w:rFonts w:ascii="Times New Roman" w:eastAsia="Times New Roman" w:hAnsi="Times New Roman" w:cs="Times New Roman"/>
          <w:sz w:val="24"/>
          <w:szCs w:val="24"/>
          <w:lang w:eastAsia="zh-CN"/>
        </w:rPr>
        <w:t>Hoey</w:t>
      </w:r>
      <w:proofErr w:type="spellEnd"/>
      <w:r>
        <w:rPr>
          <w:rFonts w:ascii="Times New Roman" w:eastAsia="Times New Roman" w:hAnsi="Times New Roman" w:cs="Times New Roman"/>
          <w:sz w:val="24"/>
          <w:szCs w:val="24"/>
          <w:lang w:eastAsia="zh-CN"/>
        </w:rPr>
        <w:t xml:space="preserve">. 2006. </w:t>
      </w:r>
      <w:r w:rsidRPr="00E84C0E">
        <w:rPr>
          <w:rFonts w:ascii="Times New Roman" w:eastAsia="Times New Roman" w:hAnsi="Times New Roman" w:cs="Times New Roman"/>
          <w:sz w:val="24"/>
          <w:szCs w:val="24"/>
          <w:lang w:eastAsia="zh-CN"/>
        </w:rPr>
        <w:t>Sleeping functional group drives coral-reef recovery</w:t>
      </w:r>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Curr</w:t>
      </w:r>
      <w:proofErr w:type="spellEnd"/>
      <w:r>
        <w:rPr>
          <w:rFonts w:ascii="Times New Roman" w:eastAsia="Times New Roman" w:hAnsi="Times New Roman" w:cs="Times New Roman"/>
          <w:sz w:val="24"/>
          <w:szCs w:val="24"/>
          <w:lang w:eastAsia="zh-CN"/>
        </w:rPr>
        <w:t>. Biol., 16:</w:t>
      </w:r>
      <w:r w:rsidRPr="00E84C0E">
        <w:rPr>
          <w:rFonts w:ascii="Times New Roman" w:eastAsia="Times New Roman" w:hAnsi="Times New Roman" w:cs="Times New Roman"/>
          <w:sz w:val="24"/>
          <w:szCs w:val="24"/>
          <w:lang w:eastAsia="zh-CN"/>
        </w:rPr>
        <w:t xml:space="preserve"> 2434-2439</w:t>
      </w:r>
    </w:p>
    <w:p w14:paraId="1D6B5F2A" w14:textId="77777777" w:rsidR="000E300A" w:rsidRPr="00E84C0E" w:rsidRDefault="000E300A" w:rsidP="00E84C0E">
      <w:pPr>
        <w:spacing w:after="0" w:line="240" w:lineRule="auto"/>
        <w:rPr>
          <w:rFonts w:ascii="Times" w:eastAsia="Times New Roman" w:hAnsi="Times" w:cs="Times New Roman"/>
          <w:sz w:val="20"/>
          <w:szCs w:val="20"/>
          <w:lang w:eastAsia="zh-CN"/>
        </w:rPr>
      </w:pPr>
    </w:p>
    <w:p w14:paraId="0095BBC4" w14:textId="0B50F88B" w:rsidR="000E300A" w:rsidRDefault="000E300A">
      <w:pPr>
        <w:pStyle w:val="CommentText"/>
      </w:pPr>
    </w:p>
  </w:comment>
  <w:comment w:id="109" w:author="Kelly Andrews" w:date="2018-01-02T15:43:00Z" w:initials="KA">
    <w:p w14:paraId="27CB0603" w14:textId="73650D82" w:rsidR="007407DB" w:rsidRDefault="007407DB">
      <w:pPr>
        <w:pStyle w:val="CommentText"/>
      </w:pPr>
      <w:r>
        <w:rPr>
          <w:rStyle w:val="CommentReference"/>
        </w:rPr>
        <w:annotationRef/>
      </w:r>
      <w:r>
        <w:t>Is this what you meant? Or should it be “main”?</w:t>
      </w:r>
    </w:p>
  </w:comment>
  <w:comment w:id="110" w:author="Jameal Samhouri" w:date="2017-12-14T10:33:00Z" w:initials="JS">
    <w:p w14:paraId="105E14F2" w14:textId="61CF68DC" w:rsidR="000E300A" w:rsidRPr="007E2108" w:rsidRDefault="000E300A">
      <w:pPr>
        <w:pStyle w:val="CommentText"/>
        <w:rPr>
          <w:lang w:val="nb-NO"/>
        </w:rPr>
      </w:pPr>
      <w:r>
        <w:rPr>
          <w:rStyle w:val="CommentReference"/>
        </w:rPr>
        <w:annotationRef/>
      </w:r>
      <w:proofErr w:type="spellStart"/>
      <w:r w:rsidRPr="007E2108">
        <w:rPr>
          <w:lang w:val="nb-NO"/>
        </w:rPr>
        <w:t>Add</w:t>
      </w:r>
      <w:proofErr w:type="spellEnd"/>
      <w:r w:rsidRPr="007E2108">
        <w:rPr>
          <w:lang w:val="nb-NO"/>
        </w:rPr>
        <w:t>:</w:t>
      </w:r>
    </w:p>
    <w:p w14:paraId="6CF6B808" w14:textId="24DFF75F" w:rsidR="000E300A" w:rsidRPr="007E2108" w:rsidRDefault="000E300A">
      <w:pPr>
        <w:pStyle w:val="CommentText"/>
        <w:rPr>
          <w:lang w:val="nb-NO"/>
        </w:rPr>
      </w:pPr>
      <w:proofErr w:type="spellStart"/>
      <w:r w:rsidRPr="007E2108">
        <w:rPr>
          <w:lang w:val="nb-NO"/>
        </w:rPr>
        <w:t>Arkema</w:t>
      </w:r>
      <w:proofErr w:type="spellEnd"/>
      <w:r w:rsidRPr="007E2108">
        <w:rPr>
          <w:lang w:val="nb-NO"/>
        </w:rPr>
        <w:t xml:space="preserve"> et al 2009</w:t>
      </w:r>
    </w:p>
    <w:p w14:paraId="0E48C21E" w14:textId="77777777" w:rsidR="000E300A" w:rsidRPr="00FD60E7" w:rsidRDefault="000E300A" w:rsidP="00FD60E7">
      <w:pPr>
        <w:spacing w:after="0" w:line="480" w:lineRule="auto"/>
        <w:ind w:hanging="480"/>
        <w:rPr>
          <w:rFonts w:ascii="Times New Roman" w:eastAsia="Times New Roman" w:hAnsi="Times New Roman" w:cs="Times New Roman"/>
          <w:sz w:val="24"/>
          <w:szCs w:val="24"/>
        </w:rPr>
      </w:pPr>
      <w:proofErr w:type="spellStart"/>
      <w:r w:rsidRPr="007E2108">
        <w:rPr>
          <w:rFonts w:ascii="Times New Roman" w:eastAsia="Times New Roman" w:hAnsi="Times New Roman" w:cs="Times New Roman"/>
          <w:sz w:val="24"/>
          <w:szCs w:val="24"/>
          <w:lang w:val="nb-NO"/>
        </w:rPr>
        <w:t>Arkema</w:t>
      </w:r>
      <w:proofErr w:type="spellEnd"/>
      <w:r w:rsidRPr="007E2108">
        <w:rPr>
          <w:rFonts w:ascii="Times New Roman" w:eastAsia="Times New Roman" w:hAnsi="Times New Roman" w:cs="Times New Roman"/>
          <w:sz w:val="24"/>
          <w:szCs w:val="24"/>
          <w:lang w:val="nb-NO"/>
        </w:rPr>
        <w:t xml:space="preserve">, K. K., D. C. Reed, and S. C. Schroeter. </w:t>
      </w:r>
      <w:r w:rsidRPr="00FD60E7">
        <w:rPr>
          <w:rFonts w:ascii="Times New Roman" w:eastAsia="Times New Roman" w:hAnsi="Times New Roman" w:cs="Times New Roman"/>
          <w:sz w:val="24"/>
          <w:szCs w:val="24"/>
        </w:rPr>
        <w:t>2009. Direct and indirect effects of giant kelp determine benthic community structure and dynamics. Ecology 90:3126–3137.</w:t>
      </w:r>
    </w:p>
    <w:p w14:paraId="3EDFA594" w14:textId="77777777" w:rsidR="000E300A" w:rsidRDefault="000E300A">
      <w:pPr>
        <w:pStyle w:val="CommentText"/>
      </w:pPr>
    </w:p>
  </w:comment>
  <w:comment w:id="124" w:author="Kelly Andrews" w:date="2017-12-20T15:12:00Z" w:initials="KA">
    <w:p w14:paraId="7379C5F8" w14:textId="7F726675" w:rsidR="000E300A" w:rsidRDefault="000E300A">
      <w:pPr>
        <w:pStyle w:val="CommentText"/>
      </w:pPr>
      <w:r>
        <w:rPr>
          <w:rStyle w:val="CommentReference"/>
        </w:rPr>
        <w:annotationRef/>
      </w:r>
      <w:r>
        <w:t>This seems like it could be deleted.</w:t>
      </w:r>
    </w:p>
  </w:comment>
  <w:comment w:id="127" w:author="Jameal Samhouri" w:date="2017-11-27T15:08:00Z" w:initials="JS">
    <w:p w14:paraId="5D17245D" w14:textId="77777777" w:rsidR="000E300A" w:rsidRDefault="000E300A"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0E300A" w:rsidRDefault="000E300A" w:rsidP="00AF6161">
      <w:pPr>
        <w:pStyle w:val="CommentText"/>
      </w:pPr>
    </w:p>
    <w:p w14:paraId="36BAFE91" w14:textId="55510F5F" w:rsidR="000E300A" w:rsidRDefault="000E300A" w:rsidP="00AF6161">
      <w:pPr>
        <w:pStyle w:val="CommentText"/>
      </w:pPr>
      <w:r>
        <w:t>AOS: Did you declare Year as a factor?  It might be reading it in as continuous since it is a number…. But I don’t</w:t>
      </w:r>
    </w:p>
    <w:p w14:paraId="06806A68" w14:textId="0BBBF045" w:rsidR="000E300A" w:rsidRDefault="000E300A" w:rsidP="00AF6161">
      <w:pPr>
        <w:pStyle w:val="CommentText"/>
      </w:pPr>
      <w:r>
        <w:t xml:space="preserve"> know what this function does.</w:t>
      </w:r>
    </w:p>
    <w:p w14:paraId="2D9D6F19" w14:textId="77777777" w:rsidR="000E300A" w:rsidRDefault="000E300A" w:rsidP="00AF6161">
      <w:pPr>
        <w:pStyle w:val="CommentText"/>
      </w:pPr>
    </w:p>
    <w:p w14:paraId="168AA015" w14:textId="77777777" w:rsidR="000E300A" w:rsidRDefault="000E300A" w:rsidP="00AF6161">
      <w:pPr>
        <w:pStyle w:val="CommentText"/>
      </w:pPr>
    </w:p>
  </w:comment>
  <w:comment w:id="128" w:author="Kelly Andrews" w:date="2018-01-02T16:16:00Z" w:initials="KA">
    <w:p w14:paraId="5EA5DF6A" w14:textId="05EEBDDC" w:rsidR="00D7434E" w:rsidRDefault="00D7434E">
      <w:pPr>
        <w:pStyle w:val="CommentText"/>
      </w:pPr>
      <w:r>
        <w:rPr>
          <w:rStyle w:val="CommentReference"/>
        </w:rPr>
        <w:annotationRef/>
      </w:r>
      <w:r>
        <w:t>I concur…factor versus continuous</w:t>
      </w:r>
    </w:p>
  </w:comment>
  <w:comment w:id="129" w:author="Kelly Andrews" w:date="2017-12-20T13:37:00Z" w:initials="KA">
    <w:p w14:paraId="571C5ADA" w14:textId="39794754" w:rsidR="000E300A" w:rsidRDefault="000E300A">
      <w:pPr>
        <w:pStyle w:val="CommentText"/>
      </w:pPr>
      <w:r>
        <w:rPr>
          <w:rStyle w:val="CommentReference"/>
        </w:rPr>
        <w:annotationRef/>
      </w:r>
      <w:r>
        <w:t>I would add a couple red (maybe?) lines that show the break between each of the regions.</w:t>
      </w:r>
    </w:p>
  </w:comment>
  <w:comment w:id="133" w:author="Ole Shelton" w:date="2017-12-15T16:20:00Z" w:initials="AOS">
    <w:p w14:paraId="52E51E6B" w14:textId="3DEA9592" w:rsidR="000E300A" w:rsidRDefault="000E300A">
      <w:pPr>
        <w:pStyle w:val="CommentText"/>
      </w:pPr>
      <w:r>
        <w:rPr>
          <w:rStyle w:val="CommentReference"/>
        </w:rPr>
        <w:annotationRef/>
      </w:r>
      <w:r>
        <w:t>Need to tidy up the legends on the top panel.</w:t>
      </w:r>
    </w:p>
  </w:comment>
  <w:comment w:id="134" w:author="Kelly Andrews" w:date="2018-01-02T15:45:00Z" w:initials="KA">
    <w:p w14:paraId="5EF6DE49" w14:textId="77777777" w:rsidR="002C6893" w:rsidRDefault="002C6893">
      <w:pPr>
        <w:pStyle w:val="CommentText"/>
      </w:pPr>
      <w:r>
        <w:rPr>
          <w:rStyle w:val="CommentReference"/>
        </w:rPr>
        <w:annotationRef/>
      </w:r>
      <w:r>
        <w:t>I think the alternate figure with average number of otters during the time period makes more sense when comparing against Kelp CV, which is calculated across the entire time period.</w:t>
      </w:r>
    </w:p>
    <w:p w14:paraId="3F2D0D7D" w14:textId="77777777" w:rsidR="002C6893" w:rsidRDefault="002C6893">
      <w:pPr>
        <w:pStyle w:val="CommentText"/>
      </w:pPr>
    </w:p>
    <w:p w14:paraId="549B650F" w14:textId="1230AFB8" w:rsidR="002C6893" w:rsidRDefault="002C6893">
      <w:pPr>
        <w:pStyle w:val="CommentText"/>
      </w:pPr>
      <w:r>
        <w:t>I also wonder what this figure looks like with variance of otters on the x-axis? Is it the abundance of otters that makes a difference or is it the consistency of otter presence that makes a difference?</w:t>
      </w:r>
    </w:p>
  </w:comment>
  <w:comment w:id="135" w:author="Ole Shelton" w:date="2017-12-01T10:40:00Z" w:initials="AOS">
    <w:p w14:paraId="1F44F8EE" w14:textId="71B986EF" w:rsidR="000E300A" w:rsidRDefault="000E300A">
      <w:pPr>
        <w:pStyle w:val="CommentText"/>
      </w:pPr>
      <w:r>
        <w:rPr>
          <w:rStyle w:val="CommentReference"/>
        </w:rPr>
        <w:annotationRef/>
      </w:r>
      <w:r>
        <w:t>Alternate figure version using the average number of otters present at each site in each time period.</w:t>
      </w:r>
    </w:p>
    <w:p w14:paraId="33BFAA86" w14:textId="77777777" w:rsidR="000E300A" w:rsidRDefault="000E300A">
      <w:pPr>
        <w:pStyle w:val="CommentText"/>
      </w:pPr>
    </w:p>
    <w:p w14:paraId="0152C974" w14:textId="340E7C4E" w:rsidR="000E300A" w:rsidRDefault="000E300A">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3FCE7FB" w15:done="0"/>
  <w15:commentEx w15:paraId="5BA7A265" w15:done="0"/>
  <w15:commentEx w15:paraId="2AA4719B" w15:done="0"/>
  <w15:commentEx w15:paraId="31B53922" w15:done="0"/>
  <w15:commentEx w15:paraId="3E5243C2" w15:done="0"/>
  <w15:commentEx w15:paraId="450DF4CD" w15:done="0"/>
  <w15:commentEx w15:paraId="5CF10672" w15:done="0"/>
  <w15:commentEx w15:paraId="07D9AF1C" w15:done="0"/>
  <w15:commentEx w15:paraId="7DCDD4EC" w15:done="0"/>
  <w15:commentEx w15:paraId="16232105" w15:done="0"/>
  <w15:commentEx w15:paraId="5F5C978D" w15:done="0"/>
  <w15:commentEx w15:paraId="2167E95C" w15:done="0"/>
  <w15:commentEx w15:paraId="3F824B09" w15:done="0"/>
  <w15:commentEx w15:paraId="208208E3" w15:done="0"/>
  <w15:commentEx w15:paraId="3BE74B0F" w15:done="0"/>
  <w15:commentEx w15:paraId="6CC736BC" w15:done="0"/>
  <w15:commentEx w15:paraId="6B42DB85" w15:paraIdParent="6CC736BC" w15:done="0"/>
  <w15:commentEx w15:paraId="155835AB" w15:done="0"/>
  <w15:commentEx w15:paraId="25A7FBED" w15:done="0"/>
  <w15:commentEx w15:paraId="583AA0AF" w15:done="0"/>
  <w15:commentEx w15:paraId="7A5762B9" w15:done="0"/>
  <w15:commentEx w15:paraId="0CF15FE7" w15:done="0"/>
  <w15:commentEx w15:paraId="645478F4" w15:done="0"/>
  <w15:commentEx w15:paraId="1E554D16" w15:done="0"/>
  <w15:commentEx w15:paraId="62EE8A42" w15:done="0"/>
  <w15:commentEx w15:paraId="6FFDE7C8" w15:done="0"/>
  <w15:commentEx w15:paraId="19B8C44B" w15:done="0"/>
  <w15:commentEx w15:paraId="0095BBC4" w15:done="0"/>
  <w15:commentEx w15:paraId="27CB0603" w15:done="0"/>
  <w15:commentEx w15:paraId="3EDFA594" w15:done="0"/>
  <w15:commentEx w15:paraId="7379C5F8" w15:done="0"/>
  <w15:commentEx w15:paraId="168AA015" w15:done="0"/>
  <w15:commentEx w15:paraId="5EA5DF6A" w15:paraIdParent="168AA015" w15:done="0"/>
  <w15:commentEx w15:paraId="571C5ADA" w15:done="0"/>
  <w15:commentEx w15:paraId="52E51E6B" w15:done="0"/>
  <w15:commentEx w15:paraId="549B650F"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3F09C8" w14:textId="77777777" w:rsidR="00D82A44" w:rsidRDefault="00D82A44" w:rsidP="001D5F25">
      <w:pPr>
        <w:spacing w:after="0" w:line="240" w:lineRule="auto"/>
      </w:pPr>
      <w:r>
        <w:separator/>
      </w:r>
    </w:p>
  </w:endnote>
  <w:endnote w:type="continuationSeparator" w:id="0">
    <w:p w14:paraId="2CEBCA13" w14:textId="77777777" w:rsidR="00D82A44" w:rsidRDefault="00D82A44"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0E300A" w:rsidRDefault="000E300A">
        <w:pPr>
          <w:pStyle w:val="Footer"/>
          <w:jc w:val="right"/>
        </w:pPr>
        <w:r>
          <w:fldChar w:fldCharType="begin"/>
        </w:r>
        <w:r>
          <w:instrText xml:space="preserve"> PAGE   \* MERGEFORMAT </w:instrText>
        </w:r>
        <w:r>
          <w:fldChar w:fldCharType="separate"/>
        </w:r>
        <w:r w:rsidR="00824A5F">
          <w:rPr>
            <w:noProof/>
          </w:rPr>
          <w:t>1</w:t>
        </w:r>
        <w:r>
          <w:rPr>
            <w:noProof/>
          </w:rPr>
          <w:fldChar w:fldCharType="end"/>
        </w:r>
      </w:p>
    </w:sdtContent>
  </w:sdt>
  <w:p w14:paraId="7730144E" w14:textId="77777777" w:rsidR="000E300A" w:rsidRDefault="000E300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63085" w14:textId="77777777" w:rsidR="00D82A44" w:rsidRDefault="00D82A44" w:rsidP="001D5F25">
      <w:pPr>
        <w:spacing w:after="0" w:line="240" w:lineRule="auto"/>
      </w:pPr>
      <w:r>
        <w:separator/>
      </w:r>
    </w:p>
  </w:footnote>
  <w:footnote w:type="continuationSeparator" w:id="0">
    <w:p w14:paraId="40986D94" w14:textId="77777777" w:rsidR="00D82A44" w:rsidRDefault="00D82A44"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Kelly Andrews">
    <w15:presenceInfo w15:providerId="None" w15:userId="Kelly Andrews"/>
  </w15:person>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2"/>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052D"/>
    <w:rsid w:val="000437FF"/>
    <w:rsid w:val="00051059"/>
    <w:rsid w:val="00055AE1"/>
    <w:rsid w:val="000707C8"/>
    <w:rsid w:val="000728D6"/>
    <w:rsid w:val="00075CE5"/>
    <w:rsid w:val="000824B9"/>
    <w:rsid w:val="00084CDD"/>
    <w:rsid w:val="00086774"/>
    <w:rsid w:val="00087844"/>
    <w:rsid w:val="000908F0"/>
    <w:rsid w:val="00091D46"/>
    <w:rsid w:val="000933A8"/>
    <w:rsid w:val="00095123"/>
    <w:rsid w:val="000A3806"/>
    <w:rsid w:val="000A3D74"/>
    <w:rsid w:val="000A3EF8"/>
    <w:rsid w:val="000A423E"/>
    <w:rsid w:val="000A4426"/>
    <w:rsid w:val="000A50D1"/>
    <w:rsid w:val="000A69E2"/>
    <w:rsid w:val="000B22EB"/>
    <w:rsid w:val="000B4409"/>
    <w:rsid w:val="000C3269"/>
    <w:rsid w:val="000C6B87"/>
    <w:rsid w:val="000C6ED6"/>
    <w:rsid w:val="000D0007"/>
    <w:rsid w:val="000D0C5B"/>
    <w:rsid w:val="000D25C3"/>
    <w:rsid w:val="000D6CA9"/>
    <w:rsid w:val="000D788C"/>
    <w:rsid w:val="000E300A"/>
    <w:rsid w:val="000E30A8"/>
    <w:rsid w:val="000E51FF"/>
    <w:rsid w:val="000F08C9"/>
    <w:rsid w:val="000F3FDB"/>
    <w:rsid w:val="000F51AE"/>
    <w:rsid w:val="0010045F"/>
    <w:rsid w:val="00106D92"/>
    <w:rsid w:val="001110EE"/>
    <w:rsid w:val="001131DC"/>
    <w:rsid w:val="0011350E"/>
    <w:rsid w:val="00115E99"/>
    <w:rsid w:val="00117E56"/>
    <w:rsid w:val="00127A46"/>
    <w:rsid w:val="0013236F"/>
    <w:rsid w:val="00133843"/>
    <w:rsid w:val="00136355"/>
    <w:rsid w:val="001404B0"/>
    <w:rsid w:val="00142BB4"/>
    <w:rsid w:val="001477B3"/>
    <w:rsid w:val="0015572B"/>
    <w:rsid w:val="00157812"/>
    <w:rsid w:val="00160469"/>
    <w:rsid w:val="001615D4"/>
    <w:rsid w:val="001651BF"/>
    <w:rsid w:val="001656BB"/>
    <w:rsid w:val="00167CFD"/>
    <w:rsid w:val="001710FB"/>
    <w:rsid w:val="00177BB9"/>
    <w:rsid w:val="0018150D"/>
    <w:rsid w:val="001815AF"/>
    <w:rsid w:val="0018710D"/>
    <w:rsid w:val="00192191"/>
    <w:rsid w:val="001943D5"/>
    <w:rsid w:val="001953D4"/>
    <w:rsid w:val="001A2CDF"/>
    <w:rsid w:val="001A3EE3"/>
    <w:rsid w:val="001A6CCE"/>
    <w:rsid w:val="001A7185"/>
    <w:rsid w:val="001B1B95"/>
    <w:rsid w:val="001B2DF6"/>
    <w:rsid w:val="001B3916"/>
    <w:rsid w:val="001B4111"/>
    <w:rsid w:val="001B4AB9"/>
    <w:rsid w:val="001B4BF3"/>
    <w:rsid w:val="001C59C0"/>
    <w:rsid w:val="001C645B"/>
    <w:rsid w:val="001C6750"/>
    <w:rsid w:val="001C6811"/>
    <w:rsid w:val="001C6B10"/>
    <w:rsid w:val="001C763B"/>
    <w:rsid w:val="001C7D81"/>
    <w:rsid w:val="001D4637"/>
    <w:rsid w:val="001D48C9"/>
    <w:rsid w:val="001D5A08"/>
    <w:rsid w:val="001D5F25"/>
    <w:rsid w:val="001D6693"/>
    <w:rsid w:val="001E05ED"/>
    <w:rsid w:val="001E2AC3"/>
    <w:rsid w:val="001E2F1E"/>
    <w:rsid w:val="001E6FFA"/>
    <w:rsid w:val="001F18BB"/>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2B4"/>
    <w:rsid w:val="0024088A"/>
    <w:rsid w:val="00242F3C"/>
    <w:rsid w:val="00244886"/>
    <w:rsid w:val="00251B64"/>
    <w:rsid w:val="0025541B"/>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A7F60"/>
    <w:rsid w:val="002B2FAF"/>
    <w:rsid w:val="002B4DEA"/>
    <w:rsid w:val="002C0F2A"/>
    <w:rsid w:val="002C11B5"/>
    <w:rsid w:val="002C122D"/>
    <w:rsid w:val="002C1F54"/>
    <w:rsid w:val="002C6893"/>
    <w:rsid w:val="002D0ED7"/>
    <w:rsid w:val="002D2C8C"/>
    <w:rsid w:val="002D3742"/>
    <w:rsid w:val="002D395B"/>
    <w:rsid w:val="002D5800"/>
    <w:rsid w:val="002E183F"/>
    <w:rsid w:val="002E3363"/>
    <w:rsid w:val="002E533A"/>
    <w:rsid w:val="002F0C2D"/>
    <w:rsid w:val="002F0E48"/>
    <w:rsid w:val="002F1078"/>
    <w:rsid w:val="002F4919"/>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04E"/>
    <w:rsid w:val="00331DFA"/>
    <w:rsid w:val="0033217D"/>
    <w:rsid w:val="00332BDB"/>
    <w:rsid w:val="0033579D"/>
    <w:rsid w:val="003372E1"/>
    <w:rsid w:val="00340FA3"/>
    <w:rsid w:val="0034446D"/>
    <w:rsid w:val="003536A3"/>
    <w:rsid w:val="00355202"/>
    <w:rsid w:val="00356216"/>
    <w:rsid w:val="0035766A"/>
    <w:rsid w:val="003576EA"/>
    <w:rsid w:val="003609E5"/>
    <w:rsid w:val="0036255F"/>
    <w:rsid w:val="00366B07"/>
    <w:rsid w:val="00372026"/>
    <w:rsid w:val="00372713"/>
    <w:rsid w:val="00375C21"/>
    <w:rsid w:val="0037692D"/>
    <w:rsid w:val="00377317"/>
    <w:rsid w:val="00381679"/>
    <w:rsid w:val="00385D11"/>
    <w:rsid w:val="00386883"/>
    <w:rsid w:val="00386F14"/>
    <w:rsid w:val="003907EC"/>
    <w:rsid w:val="00394B16"/>
    <w:rsid w:val="003950E5"/>
    <w:rsid w:val="00396354"/>
    <w:rsid w:val="003A401F"/>
    <w:rsid w:val="003B2D30"/>
    <w:rsid w:val="003B31E0"/>
    <w:rsid w:val="003C2684"/>
    <w:rsid w:val="003C3FFA"/>
    <w:rsid w:val="003C5294"/>
    <w:rsid w:val="003C57A1"/>
    <w:rsid w:val="003C6A2C"/>
    <w:rsid w:val="003C6B9C"/>
    <w:rsid w:val="003C723C"/>
    <w:rsid w:val="003D1CCD"/>
    <w:rsid w:val="003D1D77"/>
    <w:rsid w:val="003E0057"/>
    <w:rsid w:val="003E45D4"/>
    <w:rsid w:val="003E4CB9"/>
    <w:rsid w:val="003E6C90"/>
    <w:rsid w:val="003F0767"/>
    <w:rsid w:val="003F5EE1"/>
    <w:rsid w:val="003F675F"/>
    <w:rsid w:val="00410C62"/>
    <w:rsid w:val="00420C32"/>
    <w:rsid w:val="00422360"/>
    <w:rsid w:val="004242E4"/>
    <w:rsid w:val="00424C51"/>
    <w:rsid w:val="004278B2"/>
    <w:rsid w:val="0043167E"/>
    <w:rsid w:val="00434735"/>
    <w:rsid w:val="004353B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67E0D"/>
    <w:rsid w:val="00470FF0"/>
    <w:rsid w:val="00474090"/>
    <w:rsid w:val="00475966"/>
    <w:rsid w:val="0048093C"/>
    <w:rsid w:val="0048158C"/>
    <w:rsid w:val="0048261D"/>
    <w:rsid w:val="0048544C"/>
    <w:rsid w:val="00485623"/>
    <w:rsid w:val="004902C0"/>
    <w:rsid w:val="0049066F"/>
    <w:rsid w:val="00491F8B"/>
    <w:rsid w:val="004940F4"/>
    <w:rsid w:val="00495DD6"/>
    <w:rsid w:val="004A0561"/>
    <w:rsid w:val="004A11B6"/>
    <w:rsid w:val="004A1542"/>
    <w:rsid w:val="004A19CD"/>
    <w:rsid w:val="004A221F"/>
    <w:rsid w:val="004A2A71"/>
    <w:rsid w:val="004A3CD3"/>
    <w:rsid w:val="004A6145"/>
    <w:rsid w:val="004A79AD"/>
    <w:rsid w:val="004B1ABF"/>
    <w:rsid w:val="004B210F"/>
    <w:rsid w:val="004B4E9F"/>
    <w:rsid w:val="004B7925"/>
    <w:rsid w:val="004C27E5"/>
    <w:rsid w:val="004D2FD8"/>
    <w:rsid w:val="004D6170"/>
    <w:rsid w:val="004D6174"/>
    <w:rsid w:val="004E355B"/>
    <w:rsid w:val="005022BB"/>
    <w:rsid w:val="00502724"/>
    <w:rsid w:val="0050274A"/>
    <w:rsid w:val="00503DA9"/>
    <w:rsid w:val="00506534"/>
    <w:rsid w:val="00510746"/>
    <w:rsid w:val="00512DDE"/>
    <w:rsid w:val="00514806"/>
    <w:rsid w:val="00515753"/>
    <w:rsid w:val="00522FFF"/>
    <w:rsid w:val="00526128"/>
    <w:rsid w:val="00531481"/>
    <w:rsid w:val="00533374"/>
    <w:rsid w:val="005365FF"/>
    <w:rsid w:val="0054174A"/>
    <w:rsid w:val="00547D7D"/>
    <w:rsid w:val="005516AB"/>
    <w:rsid w:val="00556492"/>
    <w:rsid w:val="005568F0"/>
    <w:rsid w:val="00560B60"/>
    <w:rsid w:val="005614EF"/>
    <w:rsid w:val="005619A3"/>
    <w:rsid w:val="00562380"/>
    <w:rsid w:val="00562E1D"/>
    <w:rsid w:val="00564E72"/>
    <w:rsid w:val="00566A4E"/>
    <w:rsid w:val="00573668"/>
    <w:rsid w:val="005742B0"/>
    <w:rsid w:val="005753CE"/>
    <w:rsid w:val="00580D80"/>
    <w:rsid w:val="00581720"/>
    <w:rsid w:val="005819DA"/>
    <w:rsid w:val="00584985"/>
    <w:rsid w:val="00584C7A"/>
    <w:rsid w:val="005859E0"/>
    <w:rsid w:val="00593175"/>
    <w:rsid w:val="00594A07"/>
    <w:rsid w:val="00596C1C"/>
    <w:rsid w:val="0059708B"/>
    <w:rsid w:val="005A112B"/>
    <w:rsid w:val="005A1AC8"/>
    <w:rsid w:val="005A399E"/>
    <w:rsid w:val="005B0999"/>
    <w:rsid w:val="005B15D3"/>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4FCB"/>
    <w:rsid w:val="005E690A"/>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07D3"/>
    <w:rsid w:val="00641582"/>
    <w:rsid w:val="006419AD"/>
    <w:rsid w:val="006438ED"/>
    <w:rsid w:val="00652CCB"/>
    <w:rsid w:val="006536EC"/>
    <w:rsid w:val="00654790"/>
    <w:rsid w:val="00655068"/>
    <w:rsid w:val="00657F65"/>
    <w:rsid w:val="006633A0"/>
    <w:rsid w:val="006641C5"/>
    <w:rsid w:val="006643CE"/>
    <w:rsid w:val="006653E5"/>
    <w:rsid w:val="006654D6"/>
    <w:rsid w:val="00667ACD"/>
    <w:rsid w:val="00672226"/>
    <w:rsid w:val="0067234F"/>
    <w:rsid w:val="00673F04"/>
    <w:rsid w:val="00674233"/>
    <w:rsid w:val="00680FF7"/>
    <w:rsid w:val="00684D6B"/>
    <w:rsid w:val="006858EC"/>
    <w:rsid w:val="00690A0F"/>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4500"/>
    <w:rsid w:val="006D48B9"/>
    <w:rsid w:val="006D73BF"/>
    <w:rsid w:val="006E335D"/>
    <w:rsid w:val="006E39F1"/>
    <w:rsid w:val="006E6864"/>
    <w:rsid w:val="006F09B8"/>
    <w:rsid w:val="006F582B"/>
    <w:rsid w:val="0070004F"/>
    <w:rsid w:val="00702343"/>
    <w:rsid w:val="00704510"/>
    <w:rsid w:val="00707B5F"/>
    <w:rsid w:val="0071308F"/>
    <w:rsid w:val="0072260D"/>
    <w:rsid w:val="007231E5"/>
    <w:rsid w:val="00724688"/>
    <w:rsid w:val="00724EAC"/>
    <w:rsid w:val="00726169"/>
    <w:rsid w:val="007306CA"/>
    <w:rsid w:val="00731C39"/>
    <w:rsid w:val="00732281"/>
    <w:rsid w:val="00734707"/>
    <w:rsid w:val="00735364"/>
    <w:rsid w:val="00735437"/>
    <w:rsid w:val="007354B3"/>
    <w:rsid w:val="00735BE7"/>
    <w:rsid w:val="007407DB"/>
    <w:rsid w:val="00740EAB"/>
    <w:rsid w:val="00741B09"/>
    <w:rsid w:val="0074247E"/>
    <w:rsid w:val="0074411B"/>
    <w:rsid w:val="00744E12"/>
    <w:rsid w:val="0076083F"/>
    <w:rsid w:val="00762599"/>
    <w:rsid w:val="00763B05"/>
    <w:rsid w:val="00764A67"/>
    <w:rsid w:val="007653BD"/>
    <w:rsid w:val="0076618C"/>
    <w:rsid w:val="00772686"/>
    <w:rsid w:val="0077345D"/>
    <w:rsid w:val="00774C7A"/>
    <w:rsid w:val="0077562A"/>
    <w:rsid w:val="00793E79"/>
    <w:rsid w:val="007A0450"/>
    <w:rsid w:val="007A0FBB"/>
    <w:rsid w:val="007A19AA"/>
    <w:rsid w:val="007A2E13"/>
    <w:rsid w:val="007A3631"/>
    <w:rsid w:val="007A3C3A"/>
    <w:rsid w:val="007A5526"/>
    <w:rsid w:val="007A7714"/>
    <w:rsid w:val="007B0150"/>
    <w:rsid w:val="007B0686"/>
    <w:rsid w:val="007B15B3"/>
    <w:rsid w:val="007B38A9"/>
    <w:rsid w:val="007B4590"/>
    <w:rsid w:val="007C21D6"/>
    <w:rsid w:val="007C583B"/>
    <w:rsid w:val="007D0372"/>
    <w:rsid w:val="007D1754"/>
    <w:rsid w:val="007D6713"/>
    <w:rsid w:val="007D7980"/>
    <w:rsid w:val="007E0AB0"/>
    <w:rsid w:val="007E2108"/>
    <w:rsid w:val="007E6302"/>
    <w:rsid w:val="007F630F"/>
    <w:rsid w:val="00804CA4"/>
    <w:rsid w:val="0081501E"/>
    <w:rsid w:val="0081691B"/>
    <w:rsid w:val="00822071"/>
    <w:rsid w:val="00822E86"/>
    <w:rsid w:val="00824940"/>
    <w:rsid w:val="00824A5F"/>
    <w:rsid w:val="008267A0"/>
    <w:rsid w:val="008332EF"/>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5817"/>
    <w:rsid w:val="008874C1"/>
    <w:rsid w:val="00894856"/>
    <w:rsid w:val="00895527"/>
    <w:rsid w:val="00895580"/>
    <w:rsid w:val="008A1066"/>
    <w:rsid w:val="008A4F00"/>
    <w:rsid w:val="008A6921"/>
    <w:rsid w:val="008A6E8C"/>
    <w:rsid w:val="008B09E4"/>
    <w:rsid w:val="008C0963"/>
    <w:rsid w:val="008C2534"/>
    <w:rsid w:val="008C5D7F"/>
    <w:rsid w:val="008C5E65"/>
    <w:rsid w:val="008E162A"/>
    <w:rsid w:val="008E5565"/>
    <w:rsid w:val="008F0498"/>
    <w:rsid w:val="008F1128"/>
    <w:rsid w:val="008F4C32"/>
    <w:rsid w:val="00901C78"/>
    <w:rsid w:val="00903DB5"/>
    <w:rsid w:val="00904922"/>
    <w:rsid w:val="00904DAE"/>
    <w:rsid w:val="00907DB4"/>
    <w:rsid w:val="00914F34"/>
    <w:rsid w:val="0091670E"/>
    <w:rsid w:val="00921B83"/>
    <w:rsid w:val="00922293"/>
    <w:rsid w:val="009249E0"/>
    <w:rsid w:val="00925ED3"/>
    <w:rsid w:val="009303A6"/>
    <w:rsid w:val="00933097"/>
    <w:rsid w:val="00935B20"/>
    <w:rsid w:val="00936004"/>
    <w:rsid w:val="0093607C"/>
    <w:rsid w:val="0093719B"/>
    <w:rsid w:val="0094033C"/>
    <w:rsid w:val="009406FB"/>
    <w:rsid w:val="00943C28"/>
    <w:rsid w:val="009476B1"/>
    <w:rsid w:val="00951E16"/>
    <w:rsid w:val="0095483D"/>
    <w:rsid w:val="00955A63"/>
    <w:rsid w:val="00955F29"/>
    <w:rsid w:val="00956657"/>
    <w:rsid w:val="00960441"/>
    <w:rsid w:val="00961156"/>
    <w:rsid w:val="00961800"/>
    <w:rsid w:val="009633B1"/>
    <w:rsid w:val="009721A7"/>
    <w:rsid w:val="009727B4"/>
    <w:rsid w:val="009739BC"/>
    <w:rsid w:val="00975EF7"/>
    <w:rsid w:val="009762D4"/>
    <w:rsid w:val="00980275"/>
    <w:rsid w:val="00980832"/>
    <w:rsid w:val="00983982"/>
    <w:rsid w:val="00990B91"/>
    <w:rsid w:val="00991428"/>
    <w:rsid w:val="0099573E"/>
    <w:rsid w:val="009974B7"/>
    <w:rsid w:val="009A451E"/>
    <w:rsid w:val="009A608F"/>
    <w:rsid w:val="009B5122"/>
    <w:rsid w:val="009C16B4"/>
    <w:rsid w:val="009C4A37"/>
    <w:rsid w:val="009C59CF"/>
    <w:rsid w:val="009C5D3E"/>
    <w:rsid w:val="009C5E28"/>
    <w:rsid w:val="009D481E"/>
    <w:rsid w:val="009D580B"/>
    <w:rsid w:val="009D5A97"/>
    <w:rsid w:val="009D6549"/>
    <w:rsid w:val="009D6A12"/>
    <w:rsid w:val="009D7162"/>
    <w:rsid w:val="009E137D"/>
    <w:rsid w:val="009E2565"/>
    <w:rsid w:val="009E5164"/>
    <w:rsid w:val="009E74CB"/>
    <w:rsid w:val="009F00BB"/>
    <w:rsid w:val="009F0792"/>
    <w:rsid w:val="009F0E2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343AB"/>
    <w:rsid w:val="00A35E7D"/>
    <w:rsid w:val="00A40026"/>
    <w:rsid w:val="00A40299"/>
    <w:rsid w:val="00A42051"/>
    <w:rsid w:val="00A50AFC"/>
    <w:rsid w:val="00A54C39"/>
    <w:rsid w:val="00A62E06"/>
    <w:rsid w:val="00A64BA0"/>
    <w:rsid w:val="00A66BC4"/>
    <w:rsid w:val="00A7111B"/>
    <w:rsid w:val="00A82B22"/>
    <w:rsid w:val="00A87D5B"/>
    <w:rsid w:val="00A953BB"/>
    <w:rsid w:val="00AA3FD2"/>
    <w:rsid w:val="00AA4E83"/>
    <w:rsid w:val="00AA544B"/>
    <w:rsid w:val="00AA6923"/>
    <w:rsid w:val="00AA736C"/>
    <w:rsid w:val="00AB05BB"/>
    <w:rsid w:val="00AB0A26"/>
    <w:rsid w:val="00AB16DE"/>
    <w:rsid w:val="00AB29B4"/>
    <w:rsid w:val="00AB651E"/>
    <w:rsid w:val="00AB7397"/>
    <w:rsid w:val="00AB7CC6"/>
    <w:rsid w:val="00AC096A"/>
    <w:rsid w:val="00AC152A"/>
    <w:rsid w:val="00AC3C22"/>
    <w:rsid w:val="00AC5069"/>
    <w:rsid w:val="00AC55FB"/>
    <w:rsid w:val="00AC7362"/>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1573D"/>
    <w:rsid w:val="00B22A8F"/>
    <w:rsid w:val="00B25FEB"/>
    <w:rsid w:val="00B274F6"/>
    <w:rsid w:val="00B347A3"/>
    <w:rsid w:val="00B44F9D"/>
    <w:rsid w:val="00B512B1"/>
    <w:rsid w:val="00B542DF"/>
    <w:rsid w:val="00B54A96"/>
    <w:rsid w:val="00B56634"/>
    <w:rsid w:val="00B607BF"/>
    <w:rsid w:val="00B63FF4"/>
    <w:rsid w:val="00B71902"/>
    <w:rsid w:val="00B73B04"/>
    <w:rsid w:val="00B84F55"/>
    <w:rsid w:val="00B928AA"/>
    <w:rsid w:val="00B93E4B"/>
    <w:rsid w:val="00B9463D"/>
    <w:rsid w:val="00BA7A19"/>
    <w:rsid w:val="00BB081F"/>
    <w:rsid w:val="00BB338B"/>
    <w:rsid w:val="00BC0586"/>
    <w:rsid w:val="00BC45C3"/>
    <w:rsid w:val="00BC599C"/>
    <w:rsid w:val="00BC5FE5"/>
    <w:rsid w:val="00BC7853"/>
    <w:rsid w:val="00BD1502"/>
    <w:rsid w:val="00BD2C98"/>
    <w:rsid w:val="00BE0ACA"/>
    <w:rsid w:val="00BE26FC"/>
    <w:rsid w:val="00BE2F0E"/>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3D56"/>
    <w:rsid w:val="00C15705"/>
    <w:rsid w:val="00C16271"/>
    <w:rsid w:val="00C1717E"/>
    <w:rsid w:val="00C20890"/>
    <w:rsid w:val="00C214C9"/>
    <w:rsid w:val="00C22C0C"/>
    <w:rsid w:val="00C24347"/>
    <w:rsid w:val="00C30C94"/>
    <w:rsid w:val="00C31C3A"/>
    <w:rsid w:val="00C35F23"/>
    <w:rsid w:val="00C424C7"/>
    <w:rsid w:val="00C44463"/>
    <w:rsid w:val="00C55BC7"/>
    <w:rsid w:val="00C63B3A"/>
    <w:rsid w:val="00C65B61"/>
    <w:rsid w:val="00C72B5B"/>
    <w:rsid w:val="00C7428B"/>
    <w:rsid w:val="00C74747"/>
    <w:rsid w:val="00C75FDB"/>
    <w:rsid w:val="00C76696"/>
    <w:rsid w:val="00C769F9"/>
    <w:rsid w:val="00C77F2A"/>
    <w:rsid w:val="00C8037B"/>
    <w:rsid w:val="00C813F3"/>
    <w:rsid w:val="00C83E81"/>
    <w:rsid w:val="00C9171F"/>
    <w:rsid w:val="00C92335"/>
    <w:rsid w:val="00C94935"/>
    <w:rsid w:val="00C9622C"/>
    <w:rsid w:val="00CA12C2"/>
    <w:rsid w:val="00CA3641"/>
    <w:rsid w:val="00CB10C3"/>
    <w:rsid w:val="00CB587B"/>
    <w:rsid w:val="00CB6738"/>
    <w:rsid w:val="00CC22CD"/>
    <w:rsid w:val="00CC39A0"/>
    <w:rsid w:val="00CC50CE"/>
    <w:rsid w:val="00CD19C9"/>
    <w:rsid w:val="00CD1EE3"/>
    <w:rsid w:val="00CD2193"/>
    <w:rsid w:val="00CD2E36"/>
    <w:rsid w:val="00CE74FA"/>
    <w:rsid w:val="00CF068C"/>
    <w:rsid w:val="00CF6D63"/>
    <w:rsid w:val="00CF72C7"/>
    <w:rsid w:val="00CF793D"/>
    <w:rsid w:val="00D006C1"/>
    <w:rsid w:val="00D04458"/>
    <w:rsid w:val="00D108BD"/>
    <w:rsid w:val="00D12B74"/>
    <w:rsid w:val="00D14B4B"/>
    <w:rsid w:val="00D14D60"/>
    <w:rsid w:val="00D21A85"/>
    <w:rsid w:val="00D24416"/>
    <w:rsid w:val="00D24C86"/>
    <w:rsid w:val="00D24F14"/>
    <w:rsid w:val="00D255B7"/>
    <w:rsid w:val="00D27846"/>
    <w:rsid w:val="00D30E6A"/>
    <w:rsid w:val="00D362D3"/>
    <w:rsid w:val="00D44BB8"/>
    <w:rsid w:val="00D52199"/>
    <w:rsid w:val="00D543EB"/>
    <w:rsid w:val="00D55777"/>
    <w:rsid w:val="00D5637D"/>
    <w:rsid w:val="00D65AF5"/>
    <w:rsid w:val="00D70EEC"/>
    <w:rsid w:val="00D71670"/>
    <w:rsid w:val="00D73909"/>
    <w:rsid w:val="00D742F8"/>
    <w:rsid w:val="00D7434E"/>
    <w:rsid w:val="00D82A44"/>
    <w:rsid w:val="00D82F94"/>
    <w:rsid w:val="00D83192"/>
    <w:rsid w:val="00D85CD7"/>
    <w:rsid w:val="00D91D85"/>
    <w:rsid w:val="00D92B02"/>
    <w:rsid w:val="00D94AD2"/>
    <w:rsid w:val="00DA15EC"/>
    <w:rsid w:val="00DA2376"/>
    <w:rsid w:val="00DB121B"/>
    <w:rsid w:val="00DB156B"/>
    <w:rsid w:val="00DB351F"/>
    <w:rsid w:val="00DB4238"/>
    <w:rsid w:val="00DB5412"/>
    <w:rsid w:val="00DB6A4C"/>
    <w:rsid w:val="00DC2951"/>
    <w:rsid w:val="00DC420F"/>
    <w:rsid w:val="00DC5900"/>
    <w:rsid w:val="00DC590D"/>
    <w:rsid w:val="00DC6C2D"/>
    <w:rsid w:val="00DD601F"/>
    <w:rsid w:val="00DD7634"/>
    <w:rsid w:val="00DE12E9"/>
    <w:rsid w:val="00DE6451"/>
    <w:rsid w:val="00DF0A11"/>
    <w:rsid w:val="00DF232A"/>
    <w:rsid w:val="00DF2D88"/>
    <w:rsid w:val="00DF3712"/>
    <w:rsid w:val="00DF3BBE"/>
    <w:rsid w:val="00DF5A9F"/>
    <w:rsid w:val="00E07DB3"/>
    <w:rsid w:val="00E13A50"/>
    <w:rsid w:val="00E159EF"/>
    <w:rsid w:val="00E15DED"/>
    <w:rsid w:val="00E15FB1"/>
    <w:rsid w:val="00E22C95"/>
    <w:rsid w:val="00E24344"/>
    <w:rsid w:val="00E31B2A"/>
    <w:rsid w:val="00E342D0"/>
    <w:rsid w:val="00E367A0"/>
    <w:rsid w:val="00E377F7"/>
    <w:rsid w:val="00E40B1A"/>
    <w:rsid w:val="00E4547A"/>
    <w:rsid w:val="00E47044"/>
    <w:rsid w:val="00E47119"/>
    <w:rsid w:val="00E4793A"/>
    <w:rsid w:val="00E51146"/>
    <w:rsid w:val="00E5120D"/>
    <w:rsid w:val="00E51B4B"/>
    <w:rsid w:val="00E523A6"/>
    <w:rsid w:val="00E529B5"/>
    <w:rsid w:val="00E52F4A"/>
    <w:rsid w:val="00E537A7"/>
    <w:rsid w:val="00E53822"/>
    <w:rsid w:val="00E54F70"/>
    <w:rsid w:val="00E63691"/>
    <w:rsid w:val="00E64EB7"/>
    <w:rsid w:val="00E65C0F"/>
    <w:rsid w:val="00E66F6B"/>
    <w:rsid w:val="00E70C68"/>
    <w:rsid w:val="00E74200"/>
    <w:rsid w:val="00E742A9"/>
    <w:rsid w:val="00E847C4"/>
    <w:rsid w:val="00E84C0E"/>
    <w:rsid w:val="00E8513D"/>
    <w:rsid w:val="00E90A88"/>
    <w:rsid w:val="00E90EFA"/>
    <w:rsid w:val="00E91F0E"/>
    <w:rsid w:val="00E921C4"/>
    <w:rsid w:val="00E9571E"/>
    <w:rsid w:val="00EA025B"/>
    <w:rsid w:val="00EA0B1B"/>
    <w:rsid w:val="00EA161D"/>
    <w:rsid w:val="00EA1A60"/>
    <w:rsid w:val="00EA241A"/>
    <w:rsid w:val="00EA4AF7"/>
    <w:rsid w:val="00EB1D53"/>
    <w:rsid w:val="00EB5DAA"/>
    <w:rsid w:val="00EB67E6"/>
    <w:rsid w:val="00EB6FA5"/>
    <w:rsid w:val="00EB7E71"/>
    <w:rsid w:val="00EC23D5"/>
    <w:rsid w:val="00EC4BAA"/>
    <w:rsid w:val="00EC6764"/>
    <w:rsid w:val="00EC7EBC"/>
    <w:rsid w:val="00ED07DA"/>
    <w:rsid w:val="00ED12D3"/>
    <w:rsid w:val="00ED2121"/>
    <w:rsid w:val="00ED290A"/>
    <w:rsid w:val="00ED34B2"/>
    <w:rsid w:val="00ED4AD3"/>
    <w:rsid w:val="00EE08BD"/>
    <w:rsid w:val="00EE297B"/>
    <w:rsid w:val="00EE3789"/>
    <w:rsid w:val="00EE3EE2"/>
    <w:rsid w:val="00EE4324"/>
    <w:rsid w:val="00EE5E14"/>
    <w:rsid w:val="00EF0972"/>
    <w:rsid w:val="00EF1D59"/>
    <w:rsid w:val="00EF6080"/>
    <w:rsid w:val="00F0243E"/>
    <w:rsid w:val="00F068C0"/>
    <w:rsid w:val="00F12E0E"/>
    <w:rsid w:val="00F12F6B"/>
    <w:rsid w:val="00F153A4"/>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56690"/>
    <w:rsid w:val="00F61DFC"/>
    <w:rsid w:val="00F62558"/>
    <w:rsid w:val="00F6740E"/>
    <w:rsid w:val="00F720CD"/>
    <w:rsid w:val="00F76E00"/>
    <w:rsid w:val="00F81784"/>
    <w:rsid w:val="00F83DD0"/>
    <w:rsid w:val="00F84E64"/>
    <w:rsid w:val="00F86BDF"/>
    <w:rsid w:val="00F87B3D"/>
    <w:rsid w:val="00F9377E"/>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semiHidden/>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0C5D7-8AA1-7542-B61D-4266833A0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14912</Words>
  <Characters>85004</Characters>
  <Application>Microsoft Macintosh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99717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Kelly Andrews</cp:lastModifiedBy>
  <cp:revision>3</cp:revision>
  <dcterms:created xsi:type="dcterms:W3CDTF">2018-01-03T00:18:00Z</dcterms:created>
  <dcterms:modified xsi:type="dcterms:W3CDTF">2018-01-03T00:19:00Z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