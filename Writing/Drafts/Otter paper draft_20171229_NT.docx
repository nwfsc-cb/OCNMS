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17B98B2" w14:textId="3307ECAC" w:rsidR="004D6174" w:rsidRPr="004D6174" w:rsidRDefault="001B4AB9" w:rsidP="00603DF7">
      <w:pPr>
        <w:rPr>
          <w:rFonts w:ascii="Times New Roman" w:hAnsi="Times New Roman" w:cs="Times New Roman"/>
          <w:b/>
          <w:bCs/>
          <w:sz w:val="24"/>
          <w:szCs w:val="24"/>
        </w:rPr>
      </w:pPr>
      <w:r w:rsidRPr="004D6174">
        <w:rPr>
          <w:rFonts w:ascii="Times New Roman" w:hAnsi="Times New Roman" w:cs="Times New Roman"/>
          <w:b/>
          <w:bCs/>
          <w:sz w:val="24"/>
          <w:szCs w:val="24"/>
        </w:rPr>
        <w:t xml:space="preserve">Success and succession in </w:t>
      </w:r>
      <w:r w:rsidR="00603DF7">
        <w:rPr>
          <w:rFonts w:ascii="Times New Roman" w:hAnsi="Times New Roman" w:cs="Times New Roman"/>
          <w:b/>
          <w:bCs/>
          <w:sz w:val="24"/>
          <w:szCs w:val="24"/>
        </w:rPr>
        <w:t>response to sea otter</w:t>
      </w:r>
      <w:r w:rsidRPr="004D6174">
        <w:rPr>
          <w:rFonts w:ascii="Times New Roman" w:hAnsi="Times New Roman" w:cs="Times New Roman"/>
          <w:b/>
          <w:bCs/>
          <w:sz w:val="24"/>
          <w:szCs w:val="24"/>
        </w:rPr>
        <w:t xml:space="preserve"> recovery: k</w:t>
      </w:r>
      <w:r w:rsidR="008C5E65" w:rsidRPr="004D6174">
        <w:rPr>
          <w:rFonts w:ascii="Times New Roman" w:hAnsi="Times New Roman" w:cs="Times New Roman"/>
          <w:b/>
          <w:bCs/>
          <w:sz w:val="24"/>
          <w:szCs w:val="24"/>
        </w:rPr>
        <w:t>elp forest</w:t>
      </w:r>
      <w:r w:rsidR="004D6174" w:rsidRPr="004D6174">
        <w:rPr>
          <w:rFonts w:ascii="Times New Roman" w:hAnsi="Times New Roman" w:cs="Times New Roman"/>
          <w:b/>
          <w:bCs/>
          <w:sz w:val="24"/>
          <w:szCs w:val="24"/>
        </w:rPr>
        <w:t xml:space="preserve"> and benthic invertebrate</w:t>
      </w:r>
      <w:r w:rsidR="008C5E65" w:rsidRPr="004D6174">
        <w:rPr>
          <w:rFonts w:ascii="Times New Roman" w:hAnsi="Times New Roman" w:cs="Times New Roman"/>
          <w:b/>
          <w:bCs/>
          <w:sz w:val="24"/>
          <w:szCs w:val="24"/>
        </w:rPr>
        <w:t xml:space="preserve"> community </w:t>
      </w:r>
      <w:r w:rsidR="0011350E" w:rsidRPr="004D6174">
        <w:rPr>
          <w:rFonts w:ascii="Times New Roman" w:hAnsi="Times New Roman" w:cs="Times New Roman"/>
          <w:b/>
          <w:bCs/>
          <w:sz w:val="24"/>
          <w:szCs w:val="24"/>
        </w:rPr>
        <w:t>dynamics</w:t>
      </w:r>
      <w:r w:rsidR="008C5E65" w:rsidRPr="004D6174">
        <w:rPr>
          <w:rFonts w:ascii="Times New Roman" w:hAnsi="Times New Roman" w:cs="Times New Roman"/>
          <w:b/>
          <w:bCs/>
          <w:sz w:val="24"/>
          <w:szCs w:val="24"/>
        </w:rPr>
        <w:t xml:space="preserve"> followin</w:t>
      </w:r>
      <w:r w:rsidR="00975EF7" w:rsidRPr="004D6174">
        <w:rPr>
          <w:rFonts w:ascii="Times New Roman" w:hAnsi="Times New Roman" w:cs="Times New Roman"/>
          <w:b/>
          <w:bCs/>
          <w:sz w:val="24"/>
          <w:szCs w:val="24"/>
        </w:rPr>
        <w:t xml:space="preserve">g decades of sea otter </w:t>
      </w:r>
      <w:r w:rsidR="00603DF7">
        <w:rPr>
          <w:rFonts w:ascii="Times New Roman" w:hAnsi="Times New Roman" w:cs="Times New Roman"/>
          <w:b/>
          <w:bCs/>
          <w:sz w:val="24"/>
          <w:szCs w:val="24"/>
        </w:rPr>
        <w:t>expansion</w:t>
      </w:r>
    </w:p>
    <w:p w14:paraId="279C9844" w14:textId="77777777" w:rsidR="004D6174" w:rsidRPr="004D6174" w:rsidRDefault="004D6174" w:rsidP="004D6174">
      <w:pPr>
        <w:rPr>
          <w:rFonts w:ascii="Times New Roman" w:hAnsi="Times New Roman" w:cs="Times New Roman"/>
          <w:b/>
          <w:bCs/>
          <w:sz w:val="24"/>
          <w:szCs w:val="24"/>
        </w:rPr>
      </w:pPr>
    </w:p>
    <w:p w14:paraId="6F9A15A2" w14:textId="77777777" w:rsidR="004D6174" w:rsidRPr="004D6174" w:rsidRDefault="00136355" w:rsidP="004D6174">
      <w:pPr>
        <w:spacing w:after="360" w:line="480" w:lineRule="auto"/>
        <w:rPr>
          <w:rFonts w:ascii="Times New Roman" w:hAnsi="Times New Roman" w:cs="Times New Roman"/>
          <w:sz w:val="24"/>
          <w:szCs w:val="24"/>
        </w:rPr>
      </w:pPr>
      <w:r w:rsidRPr="004D6174">
        <w:rPr>
          <w:rFonts w:ascii="Times New Roman" w:hAnsi="Times New Roman" w:cs="Times New Roman"/>
          <w:sz w:val="24"/>
          <w:szCs w:val="24"/>
        </w:rPr>
        <w:t>A</w:t>
      </w:r>
      <w:r w:rsidR="004278B2" w:rsidRPr="004D6174">
        <w:rPr>
          <w:rFonts w:ascii="Times New Roman" w:hAnsi="Times New Roman" w:cs="Times New Roman"/>
          <w:sz w:val="24"/>
          <w:szCs w:val="24"/>
        </w:rPr>
        <w:t>ndrew O. Shelton</w:t>
      </w:r>
      <w:r w:rsidR="004278B2" w:rsidRPr="004D6174">
        <w:rPr>
          <w:rFonts w:ascii="Times New Roman" w:hAnsi="Times New Roman" w:cs="Times New Roman"/>
          <w:sz w:val="24"/>
          <w:szCs w:val="24"/>
          <w:vertAlign w:val="superscript"/>
        </w:rPr>
        <w:t>1</w:t>
      </w:r>
      <w:r w:rsidR="004278B2" w:rsidRPr="004D6174">
        <w:rPr>
          <w:rFonts w:ascii="Times New Roman" w:hAnsi="Times New Roman" w:cs="Times New Roman"/>
          <w:sz w:val="24"/>
          <w:szCs w:val="24"/>
        </w:rPr>
        <w:t xml:space="preserve">, </w:t>
      </w:r>
      <w:r w:rsidR="00035310" w:rsidRPr="004D6174">
        <w:rPr>
          <w:rFonts w:ascii="Times New Roman" w:hAnsi="Times New Roman" w:cs="Times New Roman"/>
          <w:sz w:val="24"/>
          <w:szCs w:val="24"/>
        </w:rPr>
        <w:t>Chris J. Harvey</w:t>
      </w:r>
      <w:r w:rsidR="00035310" w:rsidRPr="004D6174">
        <w:rPr>
          <w:rFonts w:ascii="Times New Roman" w:hAnsi="Times New Roman" w:cs="Times New Roman"/>
          <w:sz w:val="24"/>
          <w:szCs w:val="24"/>
          <w:vertAlign w:val="superscript"/>
        </w:rPr>
        <w:t>1</w:t>
      </w:r>
      <w:r w:rsidR="00035310" w:rsidRPr="004D6174">
        <w:rPr>
          <w:rFonts w:ascii="Times New Roman" w:hAnsi="Times New Roman" w:cs="Times New Roman"/>
          <w:sz w:val="24"/>
          <w:szCs w:val="24"/>
        </w:rPr>
        <w:t xml:space="preserve">, </w:t>
      </w:r>
      <w:r w:rsidR="004278B2" w:rsidRPr="004D6174">
        <w:rPr>
          <w:rFonts w:ascii="Times New Roman" w:hAnsi="Times New Roman" w:cs="Times New Roman"/>
          <w:sz w:val="24"/>
          <w:szCs w:val="24"/>
        </w:rPr>
        <w:t>Jameal F. Samhouri</w:t>
      </w:r>
      <w:r w:rsidR="004278B2" w:rsidRPr="004D6174">
        <w:rPr>
          <w:rFonts w:ascii="Times New Roman" w:hAnsi="Times New Roman" w:cs="Times New Roman"/>
          <w:sz w:val="24"/>
          <w:szCs w:val="24"/>
          <w:vertAlign w:val="superscript"/>
        </w:rPr>
        <w:t>1</w:t>
      </w:r>
      <w:r w:rsidR="004278B2" w:rsidRPr="004D6174">
        <w:rPr>
          <w:rFonts w:ascii="Times New Roman" w:hAnsi="Times New Roman" w:cs="Times New Roman"/>
          <w:sz w:val="24"/>
          <w:szCs w:val="24"/>
        </w:rPr>
        <w:t xml:space="preserve">, </w:t>
      </w:r>
      <w:r w:rsidR="009F3627" w:rsidRPr="004D6174">
        <w:rPr>
          <w:rFonts w:ascii="Times New Roman" w:hAnsi="Times New Roman" w:cs="Times New Roman"/>
          <w:sz w:val="24"/>
          <w:szCs w:val="24"/>
        </w:rPr>
        <w:t>Kelly S. Andrews</w:t>
      </w:r>
      <w:r w:rsidR="009F3627" w:rsidRPr="004D6174">
        <w:rPr>
          <w:rFonts w:ascii="Times New Roman" w:hAnsi="Times New Roman" w:cs="Times New Roman"/>
          <w:sz w:val="24"/>
          <w:szCs w:val="24"/>
          <w:vertAlign w:val="superscript"/>
        </w:rPr>
        <w:t>1</w:t>
      </w:r>
      <w:r w:rsidR="009F3627" w:rsidRPr="004D6174">
        <w:rPr>
          <w:rFonts w:ascii="Times New Roman" w:hAnsi="Times New Roman" w:cs="Times New Roman"/>
          <w:sz w:val="24"/>
          <w:szCs w:val="24"/>
        </w:rPr>
        <w:t xml:space="preserve">, </w:t>
      </w:r>
      <w:r w:rsidR="00975EF7" w:rsidRPr="004D6174">
        <w:rPr>
          <w:rFonts w:ascii="Times New Roman" w:hAnsi="Times New Roman" w:cs="Times New Roman"/>
          <w:sz w:val="24"/>
          <w:szCs w:val="24"/>
        </w:rPr>
        <w:t>Blake E. Feist</w:t>
      </w:r>
      <w:r w:rsidR="00975EF7" w:rsidRPr="004D6174">
        <w:rPr>
          <w:rFonts w:ascii="Times New Roman" w:hAnsi="Times New Roman" w:cs="Times New Roman"/>
          <w:sz w:val="24"/>
          <w:szCs w:val="24"/>
          <w:vertAlign w:val="superscript"/>
        </w:rPr>
        <w:t>1</w:t>
      </w:r>
      <w:r w:rsidR="00975EF7" w:rsidRPr="004D6174">
        <w:rPr>
          <w:rFonts w:ascii="Times New Roman" w:hAnsi="Times New Roman" w:cs="Times New Roman"/>
          <w:sz w:val="24"/>
          <w:szCs w:val="24"/>
        </w:rPr>
        <w:t xml:space="preserve">, </w:t>
      </w:r>
      <w:r w:rsidR="009F3627" w:rsidRPr="004D6174">
        <w:rPr>
          <w:rFonts w:ascii="Times New Roman" w:hAnsi="Times New Roman" w:cs="Times New Roman"/>
          <w:sz w:val="24"/>
          <w:szCs w:val="24"/>
        </w:rPr>
        <w:t>Kinsey</w:t>
      </w:r>
      <w:r w:rsidR="00E63691" w:rsidRPr="004D6174">
        <w:rPr>
          <w:rFonts w:ascii="Times New Roman" w:hAnsi="Times New Roman" w:cs="Times New Roman"/>
          <w:sz w:val="24"/>
          <w:szCs w:val="24"/>
        </w:rPr>
        <w:t xml:space="preserve"> E.</w:t>
      </w:r>
      <w:r w:rsidR="009F3627" w:rsidRPr="004D6174">
        <w:rPr>
          <w:rFonts w:ascii="Times New Roman" w:hAnsi="Times New Roman" w:cs="Times New Roman"/>
          <w:sz w:val="24"/>
          <w:szCs w:val="24"/>
        </w:rPr>
        <w:t xml:space="preserve"> Frick</w:t>
      </w:r>
      <w:r w:rsidR="005B0999" w:rsidRPr="004D6174">
        <w:rPr>
          <w:rFonts w:ascii="Times New Roman" w:hAnsi="Times New Roman" w:cs="Times New Roman"/>
          <w:sz w:val="24"/>
          <w:szCs w:val="24"/>
          <w:vertAlign w:val="superscript"/>
        </w:rPr>
        <w:t>2</w:t>
      </w:r>
      <w:r w:rsidR="009F3627" w:rsidRPr="004D6174">
        <w:rPr>
          <w:rFonts w:ascii="Times New Roman" w:hAnsi="Times New Roman" w:cs="Times New Roman"/>
          <w:sz w:val="24"/>
          <w:szCs w:val="24"/>
        </w:rPr>
        <w:t>, Nick Tolimieri</w:t>
      </w:r>
      <w:r w:rsidR="009F3627" w:rsidRPr="004D6174">
        <w:rPr>
          <w:rFonts w:ascii="Times New Roman" w:hAnsi="Times New Roman" w:cs="Times New Roman"/>
          <w:sz w:val="24"/>
          <w:szCs w:val="24"/>
          <w:vertAlign w:val="superscript"/>
        </w:rPr>
        <w:t>1</w:t>
      </w:r>
      <w:r w:rsidR="009F3627" w:rsidRPr="004D6174">
        <w:rPr>
          <w:rFonts w:ascii="Times New Roman" w:hAnsi="Times New Roman" w:cs="Times New Roman"/>
          <w:sz w:val="24"/>
          <w:szCs w:val="24"/>
        </w:rPr>
        <w:t>, Gregory D. Williams</w:t>
      </w:r>
      <w:r w:rsidR="005B0999" w:rsidRPr="004D6174">
        <w:rPr>
          <w:rFonts w:ascii="Times New Roman" w:hAnsi="Times New Roman" w:cs="Times New Roman"/>
          <w:sz w:val="24"/>
          <w:szCs w:val="24"/>
          <w:vertAlign w:val="superscript"/>
        </w:rPr>
        <w:t>3</w:t>
      </w:r>
      <w:r w:rsidR="008267A0" w:rsidRPr="004D6174">
        <w:rPr>
          <w:rFonts w:ascii="Times New Roman" w:hAnsi="Times New Roman" w:cs="Times New Roman"/>
          <w:sz w:val="24"/>
          <w:szCs w:val="24"/>
          <w:vertAlign w:val="subscript"/>
        </w:rPr>
        <w:t>,</w:t>
      </w:r>
      <w:r w:rsidR="008267A0" w:rsidRPr="004D6174">
        <w:rPr>
          <w:rFonts w:ascii="Times New Roman" w:hAnsi="Times New Roman" w:cs="Times New Roman"/>
          <w:sz w:val="24"/>
          <w:szCs w:val="24"/>
        </w:rPr>
        <w:t xml:space="preserve"> and Liam D. </w:t>
      </w:r>
      <w:r w:rsidR="00015232" w:rsidRPr="004D6174">
        <w:rPr>
          <w:rFonts w:ascii="Times New Roman" w:hAnsi="Times New Roman" w:cs="Times New Roman"/>
          <w:sz w:val="24"/>
          <w:szCs w:val="24"/>
        </w:rPr>
        <w:t>Antrim</w:t>
      </w:r>
      <w:r w:rsidR="00015232" w:rsidRPr="004D6174">
        <w:rPr>
          <w:rFonts w:ascii="Times New Roman" w:hAnsi="Times New Roman" w:cs="Times New Roman"/>
          <w:sz w:val="24"/>
          <w:szCs w:val="24"/>
          <w:vertAlign w:val="superscript"/>
        </w:rPr>
        <w:t>4</w:t>
      </w:r>
    </w:p>
    <w:p w14:paraId="3CAE1247" w14:textId="053CCD88" w:rsidR="009F3627" w:rsidRPr="004D6174" w:rsidRDefault="009F3627" w:rsidP="004D6174">
      <w:pPr>
        <w:spacing w:after="360" w:line="480" w:lineRule="auto"/>
        <w:rPr>
          <w:rFonts w:ascii="Times New Roman" w:hAnsi="Times New Roman" w:cs="Times New Roman"/>
          <w:sz w:val="24"/>
          <w:szCs w:val="24"/>
        </w:rPr>
      </w:pPr>
      <w:r w:rsidRPr="004D6174">
        <w:rPr>
          <w:rFonts w:ascii="Times New Roman" w:hAnsi="Times New Roman" w:cs="Times New Roman"/>
          <w:sz w:val="24"/>
          <w:szCs w:val="24"/>
          <w:vertAlign w:val="superscript"/>
        </w:rPr>
        <w:t>1</w:t>
      </w:r>
      <w:r w:rsidR="00E63691" w:rsidRPr="004D6174">
        <w:rPr>
          <w:rFonts w:ascii="Times New Roman" w:hAnsi="Times New Roman" w:cs="Times New Roman"/>
          <w:sz w:val="24"/>
          <w:szCs w:val="24"/>
        </w:rPr>
        <w:t>Conservation Biology Division, N</w:t>
      </w:r>
      <w:r w:rsidRPr="004D6174">
        <w:rPr>
          <w:rFonts w:ascii="Times New Roman" w:hAnsi="Times New Roman" w:cs="Times New Roman"/>
          <w:sz w:val="24"/>
          <w:szCs w:val="24"/>
        </w:rPr>
        <w:t>orthwest Fisheries Science Center, National Marine Fisheries Service, National Oceanic and Atmospheric Administration, 2725 Montlake Blvd E, Seattle, WA 98112</w:t>
      </w:r>
      <w:r w:rsidR="0031200A" w:rsidRPr="004D6174">
        <w:rPr>
          <w:rFonts w:ascii="Times New Roman" w:hAnsi="Times New Roman" w:cs="Times New Roman"/>
          <w:sz w:val="24"/>
          <w:szCs w:val="24"/>
        </w:rPr>
        <w:t xml:space="preserve"> USA</w:t>
      </w:r>
    </w:p>
    <w:p w14:paraId="4430E4D6" w14:textId="239663CD" w:rsidR="005B0999" w:rsidRPr="004D6174" w:rsidRDefault="004D6174" w:rsidP="005B0999">
      <w:pPr>
        <w:spacing w:after="360" w:line="480" w:lineRule="auto"/>
        <w:rPr>
          <w:rFonts w:ascii="Times New Roman" w:hAnsi="Times New Roman" w:cs="Times New Roman"/>
          <w:sz w:val="24"/>
          <w:szCs w:val="24"/>
        </w:rPr>
      </w:pPr>
      <w:r w:rsidRPr="004D6174">
        <w:rPr>
          <w:rFonts w:ascii="Times New Roman" w:hAnsi="Times New Roman" w:cs="Times New Roman"/>
          <w:sz w:val="24"/>
          <w:szCs w:val="24"/>
          <w:vertAlign w:val="superscript"/>
        </w:rPr>
        <w:t>2</w:t>
      </w:r>
      <w:r w:rsidR="005B0999" w:rsidRPr="004D6174">
        <w:rPr>
          <w:rFonts w:ascii="Times New Roman" w:hAnsi="Times New Roman" w:cs="Times New Roman"/>
          <w:sz w:val="24"/>
          <w:szCs w:val="24"/>
        </w:rPr>
        <w:t>Fisheries Ecology Division, Northwest Fisheries Science Center, National Marine Fisheries Service, National Oceanic and Atmospheric Administration, 2725 Montlake Blvd E, Seattle, WA 98112 USA</w:t>
      </w:r>
    </w:p>
    <w:p w14:paraId="209D5840" w14:textId="523A6144" w:rsidR="008267A0" w:rsidRPr="004D6174" w:rsidRDefault="005B0999" w:rsidP="008267A0">
      <w:pPr>
        <w:spacing w:after="360" w:line="480" w:lineRule="auto"/>
        <w:rPr>
          <w:rFonts w:ascii="Times New Roman" w:hAnsi="Times New Roman" w:cs="Times New Roman"/>
          <w:sz w:val="24"/>
          <w:szCs w:val="24"/>
        </w:rPr>
      </w:pPr>
      <w:r w:rsidRPr="004D6174">
        <w:rPr>
          <w:rFonts w:ascii="Times New Roman" w:hAnsi="Times New Roman" w:cs="Times New Roman"/>
          <w:sz w:val="24"/>
          <w:szCs w:val="24"/>
          <w:vertAlign w:val="superscript"/>
        </w:rPr>
        <w:t>3</w:t>
      </w:r>
      <w:r w:rsidR="008267A0" w:rsidRPr="004D6174">
        <w:rPr>
          <w:rFonts w:ascii="Times New Roman" w:hAnsi="Times New Roman" w:cs="Times New Roman"/>
          <w:sz w:val="24"/>
          <w:szCs w:val="24"/>
        </w:rPr>
        <w:t xml:space="preserve">Pacific States Marine Fisheries Commission, </w:t>
      </w:r>
      <w:r w:rsidR="00267BD9" w:rsidRPr="004D6174">
        <w:rPr>
          <w:rFonts w:ascii="Times New Roman" w:hAnsi="Times New Roman" w:cs="Times New Roman"/>
          <w:sz w:val="24"/>
          <w:szCs w:val="24"/>
        </w:rPr>
        <w:t>under contract to</w:t>
      </w:r>
      <w:r w:rsidR="008267A0" w:rsidRPr="004D6174">
        <w:rPr>
          <w:rFonts w:ascii="Times New Roman" w:hAnsi="Times New Roman" w:cs="Times New Roman"/>
          <w:sz w:val="24"/>
          <w:szCs w:val="24"/>
        </w:rPr>
        <w:t xml:space="preserve"> Northwest Fisheries Science Center, National Marine Fisheries Service, National Oceanic and Atmospheric Administration, 2725 Montlake Blvd E, Seattle, WA 98112 USA</w:t>
      </w:r>
    </w:p>
    <w:p w14:paraId="01F2E8E7" w14:textId="23EFFB7A" w:rsidR="009F3627" w:rsidRPr="004D6174" w:rsidRDefault="00015232" w:rsidP="00EB7E71">
      <w:pPr>
        <w:spacing w:after="360" w:line="480" w:lineRule="auto"/>
        <w:rPr>
          <w:rFonts w:ascii="Times New Roman" w:hAnsi="Times New Roman" w:cs="Times New Roman"/>
          <w:sz w:val="24"/>
          <w:szCs w:val="24"/>
        </w:rPr>
      </w:pPr>
      <w:r w:rsidRPr="004D6174">
        <w:rPr>
          <w:rFonts w:ascii="Times New Roman" w:hAnsi="Times New Roman" w:cs="Times New Roman"/>
          <w:sz w:val="24"/>
          <w:szCs w:val="24"/>
          <w:vertAlign w:val="superscript"/>
        </w:rPr>
        <w:t>4</w:t>
      </w:r>
      <w:r w:rsidRPr="004D6174">
        <w:rPr>
          <w:rFonts w:ascii="Times New Roman" w:hAnsi="Times New Roman" w:cs="Times New Roman"/>
          <w:sz w:val="24"/>
          <w:szCs w:val="24"/>
        </w:rPr>
        <w:t xml:space="preserve">Olympic </w:t>
      </w:r>
      <w:r w:rsidR="008267A0" w:rsidRPr="004D6174">
        <w:rPr>
          <w:rFonts w:ascii="Times New Roman" w:hAnsi="Times New Roman" w:cs="Times New Roman"/>
          <w:sz w:val="24"/>
          <w:szCs w:val="24"/>
        </w:rPr>
        <w:t>Coast National Marine Sanctuary, National Ocean Service, National Oceanic and Atmospheric Administration, 115 E. Railroad Ave. Suite #301, Port Angeles, WA 98362 USA</w:t>
      </w:r>
      <w:r w:rsidR="009F3627" w:rsidRPr="004D6174">
        <w:rPr>
          <w:rFonts w:ascii="Times New Roman" w:hAnsi="Times New Roman" w:cs="Times New Roman"/>
          <w:sz w:val="24"/>
          <w:szCs w:val="24"/>
        </w:rPr>
        <w:br w:type="page"/>
      </w:r>
    </w:p>
    <w:p w14:paraId="5EDD9ABE" w14:textId="77777777" w:rsidR="009F3627" w:rsidRPr="004D6174" w:rsidRDefault="001D5F25" w:rsidP="003E6C90">
      <w:pPr>
        <w:spacing w:before="240" w:after="0" w:line="480" w:lineRule="auto"/>
        <w:outlineLvl w:val="0"/>
        <w:rPr>
          <w:rFonts w:ascii="Times New Roman" w:hAnsi="Times New Roman" w:cs="Times New Roman"/>
          <w:b/>
          <w:sz w:val="24"/>
          <w:szCs w:val="24"/>
        </w:rPr>
      </w:pPr>
      <w:r w:rsidRPr="004D6174">
        <w:rPr>
          <w:rFonts w:ascii="Times New Roman" w:hAnsi="Times New Roman" w:cs="Times New Roman"/>
          <w:b/>
          <w:sz w:val="24"/>
          <w:szCs w:val="24"/>
        </w:rPr>
        <w:lastRenderedPageBreak/>
        <w:t>Abstract</w:t>
      </w:r>
    </w:p>
    <w:p w14:paraId="05F631C1" w14:textId="6B11EA3F" w:rsidR="007E2108" w:rsidRPr="004D6174" w:rsidRDefault="007E2108" w:rsidP="00491F8B">
      <w:pPr>
        <w:spacing w:after="360" w:line="480" w:lineRule="auto"/>
        <w:ind w:firstLine="720"/>
        <w:rPr>
          <w:rFonts w:ascii="Times New Roman" w:hAnsi="Times New Roman" w:cs="Times New Roman"/>
          <w:sz w:val="24"/>
          <w:szCs w:val="24"/>
        </w:rPr>
      </w:pPr>
      <w:r w:rsidRPr="004D6174">
        <w:rPr>
          <w:rFonts w:ascii="Times New Roman" w:hAnsi="Times New Roman" w:cs="Times New Roman"/>
          <w:sz w:val="24"/>
          <w:szCs w:val="24"/>
        </w:rPr>
        <w:t>The recovery of predators has the potential to restore ecosystems and fundamentally alter the services they provide. One of the most iconic examples of this potential comes from keystone predation by sea otters in nearshore habitats of the Northeast Pacific.</w:t>
      </w:r>
      <w:r w:rsidR="00C22C0C">
        <w:rPr>
          <w:rFonts w:ascii="Times New Roman" w:hAnsi="Times New Roman" w:cs="Times New Roman"/>
          <w:sz w:val="24"/>
          <w:szCs w:val="24"/>
        </w:rPr>
        <w:t xml:space="preserve"> Here we combine spatial time-series of sea otter abundance, canopy kelp area, and benthic invertebrate abundance from Washington </w:t>
      </w:r>
      <w:del w:id="0" w:author="Nick Tolimieri" w:date="2017-12-29T08:37:00Z">
        <w:r w:rsidR="00C22C0C" w:rsidDel="003F141F">
          <w:rPr>
            <w:rFonts w:ascii="Times New Roman" w:hAnsi="Times New Roman" w:cs="Times New Roman"/>
            <w:sz w:val="24"/>
            <w:szCs w:val="24"/>
          </w:rPr>
          <w:delText>state</w:delText>
        </w:r>
      </w:del>
      <w:ins w:id="1" w:author="Nick Tolimieri" w:date="2017-12-29T08:37:00Z">
        <w:r w:rsidR="003F141F">
          <w:rPr>
            <w:rFonts w:ascii="Times New Roman" w:hAnsi="Times New Roman" w:cs="Times New Roman"/>
            <w:sz w:val="24"/>
            <w:szCs w:val="24"/>
          </w:rPr>
          <w:t>S</w:t>
        </w:r>
        <w:r w:rsidR="003F141F">
          <w:rPr>
            <w:rFonts w:ascii="Times New Roman" w:hAnsi="Times New Roman" w:cs="Times New Roman"/>
            <w:sz w:val="24"/>
            <w:szCs w:val="24"/>
          </w:rPr>
          <w:t>tate</w:t>
        </w:r>
      </w:ins>
      <w:r w:rsidR="00C22C0C">
        <w:rPr>
          <w:rFonts w:ascii="Times New Roman" w:hAnsi="Times New Roman" w:cs="Times New Roman"/>
          <w:sz w:val="24"/>
          <w:szCs w:val="24"/>
        </w:rPr>
        <w:t xml:space="preserve">, USA, to examine the shifting consequences of sea otter introduction for kelp and kelp forest communities. We leverage the spatial variation in timing and speed of sea otter recovery to understand connections between sea otters and the kelp forest community. A small population of sea otters was </w:t>
      </w:r>
      <w:r w:rsidR="00D24416">
        <w:rPr>
          <w:rFonts w:ascii="Times New Roman" w:hAnsi="Times New Roman" w:cs="Times New Roman"/>
          <w:sz w:val="24"/>
          <w:szCs w:val="24"/>
        </w:rPr>
        <w:t xml:space="preserve">re-introduced </w:t>
      </w:r>
      <w:r w:rsidR="00C22C0C">
        <w:rPr>
          <w:rFonts w:ascii="Times New Roman" w:hAnsi="Times New Roman" w:cs="Times New Roman"/>
          <w:sz w:val="24"/>
          <w:szCs w:val="24"/>
        </w:rPr>
        <w:t xml:space="preserve">to the Washington coast in </w:t>
      </w:r>
      <w:r w:rsidR="004A221F">
        <w:rPr>
          <w:rFonts w:ascii="Times New Roman" w:hAnsi="Times New Roman" w:cs="Times New Roman"/>
          <w:sz w:val="24"/>
          <w:szCs w:val="24"/>
        </w:rPr>
        <w:t>1969-</w:t>
      </w:r>
      <w:r w:rsidRPr="004D6174">
        <w:rPr>
          <w:rFonts w:ascii="Times New Roman" w:hAnsi="Times New Roman" w:cs="Times New Roman"/>
          <w:sz w:val="24"/>
          <w:szCs w:val="24"/>
        </w:rPr>
        <w:t>70</w:t>
      </w:r>
      <w:r w:rsidR="00C22C0C">
        <w:rPr>
          <w:rFonts w:ascii="Times New Roman" w:hAnsi="Times New Roman" w:cs="Times New Roman"/>
          <w:sz w:val="24"/>
          <w:szCs w:val="24"/>
        </w:rPr>
        <w:t xml:space="preserve"> that by 2015 had grown to more than 1,400 individuals. </w:t>
      </w:r>
      <w:r w:rsidRPr="004D6174">
        <w:rPr>
          <w:rFonts w:ascii="Times New Roman" w:hAnsi="Times New Roman" w:cs="Times New Roman"/>
          <w:sz w:val="24"/>
          <w:szCs w:val="24"/>
        </w:rPr>
        <w:t xml:space="preserve">This population increase </w:t>
      </w:r>
      <w:r w:rsidR="00C22C0C">
        <w:rPr>
          <w:rFonts w:ascii="Times New Roman" w:hAnsi="Times New Roman" w:cs="Times New Roman"/>
          <w:sz w:val="24"/>
          <w:szCs w:val="24"/>
        </w:rPr>
        <w:t xml:space="preserve">created </w:t>
      </w:r>
      <w:r w:rsidRPr="004D6174">
        <w:rPr>
          <w:rFonts w:ascii="Times New Roman" w:hAnsi="Times New Roman" w:cs="Times New Roman"/>
          <w:sz w:val="24"/>
          <w:szCs w:val="24"/>
        </w:rPr>
        <w:t>a prono</w:t>
      </w:r>
      <w:r w:rsidR="0013236F">
        <w:rPr>
          <w:rFonts w:ascii="Times New Roman" w:hAnsi="Times New Roman" w:cs="Times New Roman"/>
          <w:sz w:val="24"/>
          <w:szCs w:val="24"/>
        </w:rPr>
        <w:t>unced decline in sea otter prey -</w:t>
      </w:r>
      <w:r w:rsidRPr="004D6174">
        <w:rPr>
          <w:rFonts w:ascii="Times New Roman" w:hAnsi="Times New Roman" w:cs="Times New Roman"/>
          <w:sz w:val="24"/>
          <w:szCs w:val="24"/>
        </w:rPr>
        <w:t xml:space="preserve"> particu</w:t>
      </w:r>
      <w:r w:rsidR="0013236F">
        <w:rPr>
          <w:rFonts w:ascii="Times New Roman" w:hAnsi="Times New Roman" w:cs="Times New Roman"/>
          <w:sz w:val="24"/>
          <w:szCs w:val="24"/>
        </w:rPr>
        <w:t xml:space="preserve">larly kelp-grazing sea urchins – and led to </w:t>
      </w:r>
      <w:r w:rsidRPr="004D6174">
        <w:rPr>
          <w:rFonts w:ascii="Times New Roman" w:hAnsi="Times New Roman" w:cs="Times New Roman"/>
          <w:sz w:val="24"/>
          <w:szCs w:val="24"/>
        </w:rPr>
        <w:t xml:space="preserve">an expansion of </w:t>
      </w:r>
      <w:r w:rsidR="00C22C0C">
        <w:rPr>
          <w:rFonts w:ascii="Times New Roman" w:hAnsi="Times New Roman" w:cs="Times New Roman"/>
          <w:sz w:val="24"/>
          <w:szCs w:val="24"/>
        </w:rPr>
        <w:t xml:space="preserve">canopy </w:t>
      </w:r>
      <w:r w:rsidRPr="004D6174">
        <w:rPr>
          <w:rFonts w:ascii="Times New Roman" w:hAnsi="Times New Roman" w:cs="Times New Roman"/>
          <w:sz w:val="24"/>
          <w:szCs w:val="24"/>
        </w:rPr>
        <w:t>kelp</w:t>
      </w:r>
      <w:r w:rsidR="00C22C0C">
        <w:rPr>
          <w:rFonts w:ascii="Times New Roman" w:hAnsi="Times New Roman" w:cs="Times New Roman"/>
          <w:sz w:val="24"/>
          <w:szCs w:val="24"/>
        </w:rPr>
        <w:t>s</w:t>
      </w:r>
      <w:r w:rsidRPr="004D6174">
        <w:rPr>
          <w:rFonts w:ascii="Times New Roman" w:hAnsi="Times New Roman" w:cs="Times New Roman"/>
          <w:sz w:val="24"/>
          <w:szCs w:val="24"/>
        </w:rPr>
        <w:t xml:space="preserve"> until </w:t>
      </w:r>
      <w:r w:rsidR="0013236F">
        <w:rPr>
          <w:rFonts w:ascii="Times New Roman" w:hAnsi="Times New Roman" w:cs="Times New Roman"/>
          <w:sz w:val="24"/>
          <w:szCs w:val="24"/>
        </w:rPr>
        <w:t>roughly 2000</w:t>
      </w:r>
      <w:r w:rsidRPr="004D6174">
        <w:rPr>
          <w:rFonts w:ascii="Times New Roman" w:hAnsi="Times New Roman" w:cs="Times New Roman"/>
          <w:sz w:val="24"/>
          <w:szCs w:val="24"/>
        </w:rPr>
        <w:t xml:space="preserve">. However, while sea otter and kelp population growth rates were positively correlated prior to 2000, this association </w:t>
      </w:r>
      <w:r w:rsidR="00287C2B">
        <w:rPr>
          <w:rFonts w:ascii="Times New Roman" w:hAnsi="Times New Roman" w:cs="Times New Roman"/>
          <w:sz w:val="24"/>
          <w:szCs w:val="24"/>
        </w:rPr>
        <w:t>disappeared over the last two decades</w:t>
      </w:r>
      <w:r w:rsidRPr="004D6174">
        <w:rPr>
          <w:rFonts w:ascii="Times New Roman" w:hAnsi="Times New Roman" w:cs="Times New Roman"/>
          <w:sz w:val="24"/>
          <w:szCs w:val="24"/>
        </w:rPr>
        <w:t xml:space="preserve">. </w:t>
      </w:r>
      <w:r w:rsidR="00287C2B">
        <w:rPr>
          <w:rFonts w:ascii="Times New Roman" w:hAnsi="Times New Roman" w:cs="Times New Roman"/>
          <w:sz w:val="24"/>
          <w:szCs w:val="24"/>
        </w:rPr>
        <w:t xml:space="preserve">This occurred despite the fact that </w:t>
      </w:r>
      <w:r w:rsidR="006D3F8F">
        <w:rPr>
          <w:rFonts w:ascii="Times New Roman" w:hAnsi="Times New Roman" w:cs="Times New Roman"/>
          <w:sz w:val="24"/>
          <w:szCs w:val="24"/>
        </w:rPr>
        <w:t>s</w:t>
      </w:r>
      <w:r w:rsidR="004D6174">
        <w:rPr>
          <w:rFonts w:ascii="Times New Roman" w:hAnsi="Times New Roman" w:cs="Times New Roman"/>
          <w:sz w:val="24"/>
          <w:szCs w:val="24"/>
        </w:rPr>
        <w:t xml:space="preserve">urveys of </w:t>
      </w:r>
      <w:r w:rsidRPr="004D6174">
        <w:rPr>
          <w:rFonts w:ascii="Times New Roman" w:hAnsi="Times New Roman" w:cs="Times New Roman"/>
          <w:sz w:val="24"/>
          <w:szCs w:val="24"/>
        </w:rPr>
        <w:t>benthic inver</w:t>
      </w:r>
      <w:r w:rsidR="005B15D3">
        <w:rPr>
          <w:rFonts w:ascii="Times New Roman" w:hAnsi="Times New Roman" w:cs="Times New Roman"/>
          <w:sz w:val="24"/>
          <w:szCs w:val="24"/>
        </w:rPr>
        <w:t>tebrates show</w:t>
      </w:r>
      <w:r w:rsidRPr="004D6174">
        <w:rPr>
          <w:rFonts w:ascii="Times New Roman" w:hAnsi="Times New Roman" w:cs="Times New Roman"/>
          <w:sz w:val="24"/>
          <w:szCs w:val="24"/>
        </w:rPr>
        <w:t xml:space="preserve"> that sea otter prey have continued to decline</w:t>
      </w:r>
      <w:r w:rsidR="006D3F8F">
        <w:rPr>
          <w:rFonts w:ascii="Times New Roman" w:hAnsi="Times New Roman" w:cs="Times New Roman"/>
          <w:sz w:val="24"/>
          <w:szCs w:val="24"/>
        </w:rPr>
        <w:t>. K</w:t>
      </w:r>
      <w:r w:rsidRPr="004D6174">
        <w:rPr>
          <w:rFonts w:ascii="Times New Roman" w:hAnsi="Times New Roman" w:cs="Times New Roman"/>
          <w:sz w:val="24"/>
          <w:szCs w:val="24"/>
        </w:rPr>
        <w:t xml:space="preserve">elp </w:t>
      </w:r>
      <w:r w:rsidR="006D3F8F">
        <w:rPr>
          <w:rFonts w:ascii="Times New Roman" w:hAnsi="Times New Roman" w:cs="Times New Roman"/>
          <w:sz w:val="24"/>
          <w:szCs w:val="24"/>
        </w:rPr>
        <w:t xml:space="preserve">area </w:t>
      </w:r>
      <w:r w:rsidR="00491F8B">
        <w:rPr>
          <w:rFonts w:ascii="Times New Roman" w:hAnsi="Times New Roman" w:cs="Times New Roman"/>
          <w:sz w:val="24"/>
          <w:szCs w:val="24"/>
        </w:rPr>
        <w:t>trends appear to be largely decoupled from both sea otter and benthic invertebrate abundance at current densities</w:t>
      </w:r>
      <w:r w:rsidRPr="004D6174">
        <w:rPr>
          <w:rFonts w:ascii="Times New Roman" w:hAnsi="Times New Roman" w:cs="Times New Roman"/>
          <w:sz w:val="24"/>
          <w:szCs w:val="24"/>
        </w:rPr>
        <w:t xml:space="preserve">. However, variability in kelp abundance has declined in the most recent 15 years of the time series. Altogether these results suggest that initial nearshore community responses to sea otter population expansion follow predictably from trophic cascade theory, but now other factors may be as or more important in influencing community dynamics. </w:t>
      </w:r>
      <w:commentRangeStart w:id="2"/>
      <w:r w:rsidRPr="004D6174">
        <w:rPr>
          <w:rFonts w:ascii="Times New Roman" w:hAnsi="Times New Roman" w:cs="Times New Roman"/>
          <w:sz w:val="24"/>
          <w:szCs w:val="24"/>
        </w:rPr>
        <w:t xml:space="preserve">Thus, </w:t>
      </w:r>
      <w:commentRangeEnd w:id="2"/>
      <w:r w:rsidR="00491F8B">
        <w:rPr>
          <w:rStyle w:val="CommentReference"/>
        </w:rPr>
        <w:commentReference w:id="2"/>
      </w:r>
      <w:r w:rsidRPr="004D6174">
        <w:rPr>
          <w:rFonts w:ascii="Times New Roman" w:hAnsi="Times New Roman" w:cs="Times New Roman"/>
          <w:sz w:val="24"/>
          <w:szCs w:val="24"/>
        </w:rPr>
        <w:t>the role of sea otter predation may be context-dependent with shifting environmental conditions strongly affecting their utility in ecosystem restoration.</w:t>
      </w:r>
    </w:p>
    <w:p w14:paraId="50DF7787" w14:textId="77777777" w:rsidR="007E2108" w:rsidRPr="004D6174" w:rsidRDefault="007E2108" w:rsidP="007E2108">
      <w:pPr>
        <w:spacing w:after="360" w:line="480" w:lineRule="auto"/>
        <w:outlineLvl w:val="0"/>
        <w:rPr>
          <w:rFonts w:ascii="Times New Roman" w:hAnsi="Times New Roman" w:cs="Times New Roman"/>
          <w:b/>
          <w:sz w:val="24"/>
          <w:szCs w:val="24"/>
        </w:rPr>
      </w:pPr>
      <w:r w:rsidRPr="004D6174">
        <w:rPr>
          <w:rFonts w:ascii="Times New Roman" w:hAnsi="Times New Roman" w:cs="Times New Roman"/>
          <w:b/>
          <w:sz w:val="24"/>
          <w:szCs w:val="24"/>
        </w:rPr>
        <w:t>Keywords</w:t>
      </w:r>
    </w:p>
    <w:p w14:paraId="27F95BA6" w14:textId="77777777" w:rsidR="007E2108" w:rsidRPr="004D6174" w:rsidRDefault="007E2108" w:rsidP="007E2108">
      <w:pPr>
        <w:spacing w:after="0" w:line="480" w:lineRule="auto"/>
        <w:rPr>
          <w:rFonts w:ascii="Times New Roman" w:hAnsi="Times New Roman" w:cs="Times New Roman"/>
          <w:sz w:val="24"/>
          <w:szCs w:val="24"/>
        </w:rPr>
      </w:pPr>
      <w:r w:rsidRPr="004D6174">
        <w:rPr>
          <w:rFonts w:ascii="Times New Roman" w:hAnsi="Times New Roman" w:cs="Times New Roman"/>
          <w:sz w:val="24"/>
          <w:szCs w:val="24"/>
        </w:rPr>
        <w:lastRenderedPageBreak/>
        <w:t xml:space="preserve">Sea otters, sea urchins, kelp forests, top-down control, predator-prey interactions, keystone predator hypothesis, nearshore ecology, community ecology, spatial ecology, marine ecosystems, </w:t>
      </w:r>
      <w:r w:rsidRPr="004D6174">
        <w:rPr>
          <w:rFonts w:ascii="Times New Roman" w:hAnsi="Times New Roman" w:cs="Times New Roman"/>
          <w:i/>
          <w:sz w:val="24"/>
          <w:szCs w:val="24"/>
        </w:rPr>
        <w:t>Enhydra lutris,</w:t>
      </w:r>
      <w:r w:rsidRPr="004D6174">
        <w:rPr>
          <w:rFonts w:ascii="Times New Roman" w:hAnsi="Times New Roman" w:cs="Times New Roman"/>
          <w:sz w:val="24"/>
          <w:szCs w:val="24"/>
        </w:rPr>
        <w:t xml:space="preserve"> </w:t>
      </w:r>
      <w:r w:rsidRPr="004D6174">
        <w:rPr>
          <w:rFonts w:ascii="Times New Roman" w:hAnsi="Times New Roman" w:cs="Times New Roman"/>
          <w:i/>
          <w:sz w:val="24"/>
          <w:szCs w:val="24"/>
        </w:rPr>
        <w:t>Nereocystis luetkeana,</w:t>
      </w:r>
      <w:r w:rsidRPr="004D6174">
        <w:rPr>
          <w:rFonts w:ascii="Times New Roman" w:hAnsi="Times New Roman" w:cs="Times New Roman"/>
          <w:sz w:val="24"/>
          <w:szCs w:val="24"/>
        </w:rPr>
        <w:t xml:space="preserve"> </w:t>
      </w:r>
      <w:r w:rsidRPr="004D6174">
        <w:rPr>
          <w:rFonts w:ascii="Times New Roman" w:hAnsi="Times New Roman" w:cs="Times New Roman"/>
          <w:i/>
          <w:sz w:val="24"/>
          <w:szCs w:val="24"/>
        </w:rPr>
        <w:t>Macrocystis pyrifera</w:t>
      </w:r>
      <w:r w:rsidRPr="004D6174">
        <w:rPr>
          <w:rFonts w:ascii="Times New Roman" w:hAnsi="Times New Roman" w:cs="Times New Roman"/>
          <w:sz w:val="24"/>
          <w:szCs w:val="24"/>
        </w:rPr>
        <w:t xml:space="preserve"> </w:t>
      </w:r>
      <w:r w:rsidRPr="004D6174">
        <w:rPr>
          <w:rFonts w:ascii="Times New Roman" w:hAnsi="Times New Roman" w:cs="Times New Roman"/>
          <w:sz w:val="24"/>
          <w:szCs w:val="24"/>
        </w:rPr>
        <w:br w:type="page"/>
      </w:r>
    </w:p>
    <w:p w14:paraId="48DC0DF9" w14:textId="77777777" w:rsidR="001D5F25" w:rsidRPr="004D6174" w:rsidRDefault="001D5F25" w:rsidP="003E6C90">
      <w:pPr>
        <w:spacing w:before="240" w:after="0" w:line="480" w:lineRule="auto"/>
        <w:outlineLvl w:val="0"/>
        <w:rPr>
          <w:rFonts w:ascii="Times New Roman" w:hAnsi="Times New Roman" w:cs="Times New Roman"/>
          <w:b/>
          <w:sz w:val="24"/>
          <w:szCs w:val="24"/>
        </w:rPr>
      </w:pPr>
      <w:commentRangeStart w:id="3"/>
      <w:r w:rsidRPr="004D6174">
        <w:rPr>
          <w:rFonts w:ascii="Times New Roman" w:hAnsi="Times New Roman" w:cs="Times New Roman"/>
          <w:b/>
          <w:sz w:val="24"/>
          <w:szCs w:val="24"/>
        </w:rPr>
        <w:lastRenderedPageBreak/>
        <w:t>Introduction</w:t>
      </w:r>
      <w:commentRangeEnd w:id="3"/>
      <w:r w:rsidR="00F649CA">
        <w:rPr>
          <w:rStyle w:val="CommentReference"/>
        </w:rPr>
        <w:commentReference w:id="3"/>
      </w:r>
    </w:p>
    <w:p w14:paraId="3F825D97" w14:textId="331E4BBE" w:rsidR="00444B19" w:rsidRPr="004D6174" w:rsidRDefault="00EE297B" w:rsidP="00ED4AD3">
      <w:pPr>
        <w:spacing w:after="0" w:line="480" w:lineRule="auto"/>
        <w:ind w:firstLine="720"/>
        <w:rPr>
          <w:rFonts w:ascii="Times New Roman" w:hAnsi="Times New Roman" w:cs="Times New Roman"/>
          <w:sz w:val="24"/>
          <w:szCs w:val="24"/>
        </w:rPr>
      </w:pPr>
      <w:r w:rsidRPr="004D6174">
        <w:rPr>
          <w:rFonts w:ascii="Times New Roman" w:hAnsi="Times New Roman" w:cs="Times New Roman"/>
          <w:sz w:val="24"/>
          <w:szCs w:val="24"/>
        </w:rPr>
        <w:t>Sustainable m</w:t>
      </w:r>
      <w:r w:rsidR="004940F4" w:rsidRPr="004D6174">
        <w:rPr>
          <w:rFonts w:ascii="Times New Roman" w:hAnsi="Times New Roman" w:cs="Times New Roman"/>
          <w:sz w:val="24"/>
          <w:szCs w:val="24"/>
        </w:rPr>
        <w:t>anagement and conservation of marine ecosystems</w:t>
      </w:r>
      <w:r w:rsidR="001C7D81" w:rsidRPr="004D6174">
        <w:rPr>
          <w:rFonts w:ascii="Times New Roman" w:hAnsi="Times New Roman" w:cs="Times New Roman"/>
          <w:sz w:val="24"/>
          <w:szCs w:val="24"/>
        </w:rPr>
        <w:t xml:space="preserve"> hinges</w:t>
      </w:r>
      <w:r w:rsidRPr="004D6174">
        <w:rPr>
          <w:rFonts w:ascii="Times New Roman" w:hAnsi="Times New Roman" w:cs="Times New Roman"/>
          <w:sz w:val="24"/>
          <w:szCs w:val="24"/>
        </w:rPr>
        <w:t xml:space="preserve"> on understanding</w:t>
      </w:r>
      <w:r w:rsidR="005B0999" w:rsidRPr="004D6174">
        <w:rPr>
          <w:rFonts w:ascii="Times New Roman" w:hAnsi="Times New Roman" w:cs="Times New Roman"/>
          <w:sz w:val="24"/>
          <w:szCs w:val="24"/>
        </w:rPr>
        <w:t xml:space="preserve"> natural and anthropogenic</w:t>
      </w:r>
      <w:r w:rsidR="00DF5A9F" w:rsidRPr="004D6174">
        <w:rPr>
          <w:rFonts w:ascii="Times New Roman" w:hAnsi="Times New Roman" w:cs="Times New Roman"/>
          <w:sz w:val="24"/>
          <w:szCs w:val="24"/>
        </w:rPr>
        <w:t xml:space="preserve"> pressures</w:t>
      </w:r>
      <w:r w:rsidR="005B0999" w:rsidRPr="004D6174">
        <w:rPr>
          <w:rFonts w:ascii="Times New Roman" w:hAnsi="Times New Roman" w:cs="Times New Roman"/>
          <w:sz w:val="24"/>
          <w:szCs w:val="24"/>
        </w:rPr>
        <w:t xml:space="preserve"> and structural forces</w:t>
      </w:r>
      <w:r w:rsidRPr="004D6174">
        <w:rPr>
          <w:rFonts w:ascii="Times New Roman" w:hAnsi="Times New Roman" w:cs="Times New Roman"/>
          <w:sz w:val="24"/>
          <w:szCs w:val="24"/>
        </w:rPr>
        <w:t xml:space="preserve"> </w:t>
      </w:r>
      <w:r w:rsidR="00DF5A9F" w:rsidRPr="004D6174">
        <w:rPr>
          <w:rFonts w:ascii="Times New Roman" w:hAnsi="Times New Roman" w:cs="Times New Roman"/>
          <w:sz w:val="24"/>
          <w:szCs w:val="24"/>
        </w:rPr>
        <w:t>that act on system stability</w:t>
      </w:r>
      <w:r w:rsidR="008F0498" w:rsidRPr="004D6174">
        <w:rPr>
          <w:rFonts w:ascii="Times New Roman" w:hAnsi="Times New Roman" w:cs="Times New Roman"/>
          <w:sz w:val="24"/>
          <w:szCs w:val="24"/>
        </w:rPr>
        <w:t xml:space="preserve"> </w:t>
      </w:r>
      <w:r w:rsidR="008F0498" w:rsidRPr="004D6174">
        <w:rPr>
          <w:rFonts w:ascii="Times New Roman" w:hAnsi="Times New Roman" w:cs="Times New Roman"/>
          <w:sz w:val="24"/>
          <w:szCs w:val="24"/>
        </w:rPr>
        <w:fldChar w:fldCharType="begin"/>
      </w:r>
      <w:r w:rsidR="008F0498" w:rsidRPr="004D6174">
        <w:rPr>
          <w:rFonts w:ascii="Times New Roman" w:hAnsi="Times New Roman" w:cs="Times New Roman"/>
          <w:sz w:val="24"/>
          <w:szCs w:val="24"/>
        </w:rPr>
        <w:instrText xml:space="preserve"> ADDIN EN.CITE &lt;EndNote&gt;&lt;Cite&gt;&lt;Author&gt;Knowlton&lt;/Author&gt;&lt;Year&gt;2004&lt;/Year&gt;&lt;RecNum&gt;2870&lt;/RecNum&gt;&lt;DisplayText&gt;(Knowlton 2004)&lt;/DisplayText&gt;&lt;record&gt;&lt;rec-number&gt;2870&lt;/rec-number&gt;&lt;foreign-keys&gt;&lt;key app="EN" db-id="xd009ad5hp9eahe9vwp505fgdfxspzvppfsx" timestamp="1468953109"&gt;2870&lt;/key&gt;&lt;/foreign-keys&gt;&lt;ref-type name="Journal Article"&gt;17&lt;/ref-type&gt;&lt;contributors&gt;&lt;authors&gt;&lt;author&gt;Knowlton, N.&lt;/author&gt;&lt;/authors&gt;&lt;/contributors&gt;&lt;auth-address&gt;Univ Calif San Diego, Scripps Inst Oceanog, Ctr Marine Biodivers &amp;amp; Conservat, La Jolla, CA 92093 USA&lt;/auth-address&gt;&lt;titles&gt;&lt;title&gt;Multiple &amp;quot;stable&amp;quot; states and the conservation of marine ecosystems&lt;/title&gt;&lt;secondary-title&gt;Progress in Oceanography&lt;/secondary-title&gt;&lt;alt-title&gt;Prog Oceanogr&lt;/alt-title&gt;&lt;/titles&gt;&lt;periodical&gt;&lt;full-title&gt;Progress in Oceanography&lt;/full-title&gt;&lt;/periodical&gt;&lt;pages&gt;387-396&lt;/pages&gt;&lt;volume&gt;60&lt;/volume&gt;&lt;number&gt;2-4&lt;/number&gt;&lt;keywords&gt;&lt;keyword&gt;coral-reef community&lt;/keyword&gt;&lt;keyword&gt;diadema-antillarum&lt;/keyword&gt;&lt;keyword&gt;benthic communities&lt;/keyword&gt;&lt;keyword&gt;natural communities&lt;/keyword&gt;&lt;keyword&gt;mass extinctions&lt;/keyword&gt;&lt;keyword&gt;phase-shifts&lt;/keyword&gt;&lt;keyword&gt;kelp beds&lt;/keyword&gt;&lt;keyword&gt;stability&lt;/keyword&gt;&lt;keyword&gt;recovery&lt;/keyword&gt;&lt;keyword&gt;points&lt;/keyword&gt;&lt;/keywords&gt;&lt;dates&gt;&lt;year&gt;2004&lt;/year&gt;&lt;/dates&gt;&lt;isbn&gt;0079-6611&lt;/isbn&gt;&lt;accession-num&gt;WOS:000221508700014&lt;/accession-num&gt;&lt;urls&gt;&lt;related-urls&gt;&lt;url&gt;&amp;lt;Go to ISI&amp;gt;://WOS:000221508700014&lt;/url&gt;&lt;/related-urls&gt;&lt;/urls&gt;&lt;electronic-resource-num&gt;10.1016/j.pocean.2004.02.011&lt;/electronic-resource-num&gt;&lt;language&gt;English&lt;/language&gt;&lt;/record&gt;&lt;/Cite&gt;&lt;/EndNote&gt;</w:instrText>
      </w:r>
      <w:r w:rsidR="008F0498" w:rsidRPr="004D6174">
        <w:rPr>
          <w:rFonts w:ascii="Times New Roman" w:hAnsi="Times New Roman" w:cs="Times New Roman"/>
          <w:sz w:val="24"/>
          <w:szCs w:val="24"/>
        </w:rPr>
        <w:fldChar w:fldCharType="separate"/>
      </w:r>
      <w:r w:rsidR="008F0498" w:rsidRPr="004D6174">
        <w:rPr>
          <w:rFonts w:ascii="Times New Roman" w:hAnsi="Times New Roman" w:cs="Times New Roman"/>
          <w:noProof/>
          <w:sz w:val="24"/>
          <w:szCs w:val="24"/>
        </w:rPr>
        <w:t>(Knowlton 2004)</w:t>
      </w:r>
      <w:r w:rsidR="008F0498" w:rsidRPr="004D6174">
        <w:rPr>
          <w:rFonts w:ascii="Times New Roman" w:hAnsi="Times New Roman" w:cs="Times New Roman"/>
          <w:sz w:val="24"/>
          <w:szCs w:val="24"/>
        </w:rPr>
        <w:fldChar w:fldCharType="end"/>
      </w:r>
      <w:r w:rsidR="00DF5A9F" w:rsidRPr="004D6174">
        <w:rPr>
          <w:rFonts w:ascii="Times New Roman" w:hAnsi="Times New Roman" w:cs="Times New Roman"/>
          <w:sz w:val="24"/>
          <w:szCs w:val="24"/>
        </w:rPr>
        <w:t>.</w:t>
      </w:r>
      <w:r w:rsidR="001D5F25" w:rsidRPr="004D6174">
        <w:rPr>
          <w:rFonts w:ascii="Times New Roman" w:hAnsi="Times New Roman" w:cs="Times New Roman"/>
          <w:sz w:val="24"/>
          <w:szCs w:val="24"/>
        </w:rPr>
        <w:t xml:space="preserve"> </w:t>
      </w:r>
      <w:r w:rsidR="001C7D81" w:rsidRPr="004D6174">
        <w:rPr>
          <w:rFonts w:ascii="Times New Roman" w:hAnsi="Times New Roman" w:cs="Times New Roman"/>
          <w:sz w:val="24"/>
          <w:szCs w:val="24"/>
        </w:rPr>
        <w:t>Marine resources and ecosystem services in c</w:t>
      </w:r>
      <w:r w:rsidR="00D362D3" w:rsidRPr="004D6174">
        <w:rPr>
          <w:rFonts w:ascii="Times New Roman" w:hAnsi="Times New Roman" w:cs="Times New Roman"/>
          <w:sz w:val="24"/>
          <w:szCs w:val="24"/>
        </w:rPr>
        <w:t>oastal zones contend</w:t>
      </w:r>
      <w:r w:rsidR="004A6145" w:rsidRPr="004D6174">
        <w:rPr>
          <w:rFonts w:ascii="Times New Roman" w:hAnsi="Times New Roman" w:cs="Times New Roman"/>
          <w:sz w:val="24"/>
          <w:szCs w:val="24"/>
        </w:rPr>
        <w:t xml:space="preserve"> with climate</w:t>
      </w:r>
      <w:r w:rsidR="001C7D81" w:rsidRPr="004D6174">
        <w:rPr>
          <w:rFonts w:ascii="Times New Roman" w:hAnsi="Times New Roman" w:cs="Times New Roman"/>
          <w:sz w:val="24"/>
          <w:szCs w:val="24"/>
        </w:rPr>
        <w:t xml:space="preserve"> and environmental</w:t>
      </w:r>
      <w:r w:rsidR="004A6145" w:rsidRPr="004D6174">
        <w:rPr>
          <w:rFonts w:ascii="Times New Roman" w:hAnsi="Times New Roman" w:cs="Times New Roman"/>
          <w:sz w:val="24"/>
          <w:szCs w:val="24"/>
        </w:rPr>
        <w:t xml:space="preserve"> variability </w:t>
      </w:r>
      <w:r w:rsidR="005B0999" w:rsidRPr="004D6174">
        <w:rPr>
          <w:rFonts w:ascii="Times New Roman" w:hAnsi="Times New Roman" w:cs="Times New Roman"/>
          <w:sz w:val="24"/>
          <w:szCs w:val="24"/>
        </w:rPr>
        <w:t>as well as</w:t>
      </w:r>
      <w:r w:rsidR="004A6145" w:rsidRPr="004D6174">
        <w:rPr>
          <w:rFonts w:ascii="Times New Roman" w:hAnsi="Times New Roman" w:cs="Times New Roman"/>
          <w:sz w:val="24"/>
          <w:szCs w:val="24"/>
        </w:rPr>
        <w:t xml:space="preserve"> human activities like fishing, nutrient loading and habitat alteration</w:t>
      </w:r>
      <w:r w:rsidR="008F0498" w:rsidRPr="004D6174">
        <w:rPr>
          <w:rFonts w:ascii="Times New Roman" w:hAnsi="Times New Roman" w:cs="Times New Roman"/>
          <w:sz w:val="24"/>
          <w:szCs w:val="24"/>
        </w:rPr>
        <w:t xml:space="preserve"> </w:t>
      </w:r>
      <w:r w:rsidR="008F0498" w:rsidRPr="004D6174">
        <w:rPr>
          <w:rFonts w:ascii="Times New Roman" w:hAnsi="Times New Roman" w:cs="Times New Roman"/>
          <w:sz w:val="24"/>
          <w:szCs w:val="24"/>
        </w:rPr>
        <w:fldChar w:fldCharType="begin">
          <w:fldData xml:space="preserve">PEVuZE5vdGU+PENpdGU+PEF1dGhvcj5Nw7ZsbG1hbm48L0F1dGhvcj48WWVhcj4yMDA5PC9ZZWFy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</w:fldData>
        </w:fldChar>
      </w:r>
      <w:r w:rsidR="009F0792" w:rsidRPr="004D6174">
        <w:rPr>
          <w:rFonts w:ascii="Times New Roman" w:hAnsi="Times New Roman" w:cs="Times New Roman"/>
          <w:sz w:val="24"/>
          <w:szCs w:val="24"/>
        </w:rPr>
        <w:instrText xml:space="preserve"> ADDIN EN.CITE </w:instrText>
      </w:r>
      <w:r w:rsidR="009F0792" w:rsidRPr="004D6174">
        <w:rPr>
          <w:rFonts w:ascii="Times New Roman" w:hAnsi="Times New Roman" w:cs="Times New Roman"/>
          <w:sz w:val="24"/>
          <w:szCs w:val="24"/>
        </w:rPr>
        <w:fldChar w:fldCharType="begin">
          <w:fldData xml:space="preserve">PEVuZE5vdGU+PENpdGU+PEF1dGhvcj5Nw7ZsbG1hbm48L0F1dGhvcj48WWVhcj4yMDA5PC9ZZWFy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</w:fldData>
        </w:fldChar>
      </w:r>
      <w:r w:rsidR="009F0792" w:rsidRPr="004D6174">
        <w:rPr>
          <w:rFonts w:ascii="Times New Roman" w:hAnsi="Times New Roman" w:cs="Times New Roman"/>
          <w:sz w:val="24"/>
          <w:szCs w:val="24"/>
        </w:rPr>
        <w:instrText xml:space="preserve"> ADDIN EN.CITE.DATA </w:instrText>
      </w:r>
      <w:r w:rsidR="009F0792" w:rsidRPr="004D6174">
        <w:rPr>
          <w:rFonts w:ascii="Times New Roman" w:hAnsi="Times New Roman" w:cs="Times New Roman"/>
          <w:sz w:val="24"/>
          <w:szCs w:val="24"/>
        </w:rPr>
      </w:r>
      <w:r w:rsidR="009F0792" w:rsidRPr="004D6174">
        <w:rPr>
          <w:rFonts w:ascii="Times New Roman" w:hAnsi="Times New Roman" w:cs="Times New Roman"/>
          <w:sz w:val="24"/>
          <w:szCs w:val="24"/>
        </w:rPr>
        <w:fldChar w:fldCharType="end"/>
      </w:r>
      <w:r w:rsidR="008F0498" w:rsidRPr="004D6174">
        <w:rPr>
          <w:rFonts w:ascii="Times New Roman" w:hAnsi="Times New Roman" w:cs="Times New Roman"/>
          <w:sz w:val="24"/>
          <w:szCs w:val="24"/>
        </w:rPr>
      </w:r>
      <w:r w:rsidR="008F0498" w:rsidRPr="004D6174">
        <w:rPr>
          <w:rFonts w:ascii="Times New Roman" w:hAnsi="Times New Roman" w:cs="Times New Roman"/>
          <w:sz w:val="24"/>
          <w:szCs w:val="24"/>
        </w:rPr>
        <w:fldChar w:fldCharType="separate"/>
      </w:r>
      <w:r w:rsidR="009F0792" w:rsidRPr="004D6174">
        <w:rPr>
          <w:rFonts w:ascii="Times New Roman" w:hAnsi="Times New Roman" w:cs="Times New Roman"/>
          <w:noProof/>
          <w:sz w:val="24"/>
          <w:szCs w:val="24"/>
        </w:rPr>
        <w:t>(e.g., Sherman and Duda 1999, Möllmann et al. 2009)</w:t>
      </w:r>
      <w:r w:rsidR="008F0498" w:rsidRPr="004D6174">
        <w:rPr>
          <w:rFonts w:ascii="Times New Roman" w:hAnsi="Times New Roman" w:cs="Times New Roman"/>
          <w:sz w:val="24"/>
          <w:szCs w:val="24"/>
        </w:rPr>
        <w:fldChar w:fldCharType="end"/>
      </w:r>
      <w:r w:rsidR="004A6145" w:rsidRPr="004D6174">
        <w:rPr>
          <w:rFonts w:ascii="Times New Roman" w:hAnsi="Times New Roman" w:cs="Times New Roman"/>
          <w:sz w:val="24"/>
          <w:szCs w:val="24"/>
        </w:rPr>
        <w:t>.</w:t>
      </w:r>
      <w:r w:rsidR="00DF5A9F" w:rsidRPr="004D6174">
        <w:rPr>
          <w:rFonts w:ascii="Times New Roman" w:hAnsi="Times New Roman" w:cs="Times New Roman"/>
          <w:sz w:val="24"/>
          <w:szCs w:val="24"/>
        </w:rPr>
        <w:t xml:space="preserve"> </w:t>
      </w:r>
      <w:r w:rsidR="005B0999" w:rsidRPr="004D6174">
        <w:rPr>
          <w:rFonts w:ascii="Times New Roman" w:hAnsi="Times New Roman" w:cs="Times New Roman"/>
          <w:sz w:val="24"/>
          <w:szCs w:val="24"/>
        </w:rPr>
        <w:t xml:space="preserve">Species interactions also </w:t>
      </w:r>
      <w:r w:rsidR="00A16CE2" w:rsidRPr="004D6174">
        <w:rPr>
          <w:rFonts w:ascii="Times New Roman" w:hAnsi="Times New Roman" w:cs="Times New Roman"/>
          <w:sz w:val="24"/>
          <w:szCs w:val="24"/>
        </w:rPr>
        <w:t>play an important role in</w:t>
      </w:r>
      <w:r w:rsidR="005B0999" w:rsidRPr="004D6174">
        <w:rPr>
          <w:rFonts w:ascii="Times New Roman" w:hAnsi="Times New Roman" w:cs="Times New Roman"/>
          <w:sz w:val="24"/>
          <w:szCs w:val="24"/>
        </w:rPr>
        <w:t xml:space="preserve"> m</w:t>
      </w:r>
      <w:r w:rsidR="00CB10C3" w:rsidRPr="004D6174">
        <w:rPr>
          <w:rFonts w:ascii="Times New Roman" w:hAnsi="Times New Roman" w:cs="Times New Roman"/>
          <w:sz w:val="24"/>
          <w:szCs w:val="24"/>
        </w:rPr>
        <w:t>arine ecosystem</w:t>
      </w:r>
      <w:r w:rsidR="005B0999" w:rsidRPr="004D6174">
        <w:rPr>
          <w:rFonts w:ascii="Times New Roman" w:hAnsi="Times New Roman" w:cs="Times New Roman"/>
          <w:sz w:val="24"/>
          <w:szCs w:val="24"/>
        </w:rPr>
        <w:t xml:space="preserve"> dynamics.</w:t>
      </w:r>
      <w:r w:rsidR="00CB10C3" w:rsidRPr="004D6174">
        <w:rPr>
          <w:rFonts w:ascii="Times New Roman" w:hAnsi="Times New Roman" w:cs="Times New Roman"/>
          <w:sz w:val="24"/>
          <w:szCs w:val="24"/>
        </w:rPr>
        <w:t xml:space="preserve"> For example, </w:t>
      </w:r>
      <w:r w:rsidR="00C052BB" w:rsidRPr="004D6174">
        <w:rPr>
          <w:rFonts w:ascii="Times New Roman" w:hAnsi="Times New Roman" w:cs="Times New Roman"/>
          <w:sz w:val="24"/>
          <w:szCs w:val="24"/>
        </w:rPr>
        <w:t>“</w:t>
      </w:r>
      <w:r w:rsidR="00CB10C3" w:rsidRPr="004D6174">
        <w:rPr>
          <w:rFonts w:ascii="Times New Roman" w:hAnsi="Times New Roman" w:cs="Times New Roman"/>
          <w:sz w:val="24"/>
          <w:szCs w:val="24"/>
        </w:rPr>
        <w:t>k</w:t>
      </w:r>
      <w:r w:rsidR="00C7428B" w:rsidRPr="004D6174">
        <w:rPr>
          <w:rFonts w:ascii="Times New Roman" w:hAnsi="Times New Roman" w:cs="Times New Roman"/>
          <w:sz w:val="24"/>
          <w:szCs w:val="24"/>
        </w:rPr>
        <w:t>eysto</w:t>
      </w:r>
      <w:r w:rsidR="00CB10C3" w:rsidRPr="004D6174">
        <w:rPr>
          <w:rFonts w:ascii="Times New Roman" w:hAnsi="Times New Roman" w:cs="Times New Roman"/>
          <w:sz w:val="24"/>
          <w:szCs w:val="24"/>
        </w:rPr>
        <w:t>ne</w:t>
      </w:r>
      <w:r w:rsidR="00C052BB" w:rsidRPr="004D6174">
        <w:rPr>
          <w:rFonts w:ascii="Times New Roman" w:hAnsi="Times New Roman" w:cs="Times New Roman"/>
          <w:sz w:val="24"/>
          <w:szCs w:val="24"/>
        </w:rPr>
        <w:t>”</w:t>
      </w:r>
      <w:r w:rsidR="00CB10C3" w:rsidRPr="004D6174">
        <w:rPr>
          <w:rFonts w:ascii="Times New Roman" w:hAnsi="Times New Roman" w:cs="Times New Roman"/>
          <w:sz w:val="24"/>
          <w:szCs w:val="24"/>
        </w:rPr>
        <w:t xml:space="preserve"> </w:t>
      </w:r>
      <w:r w:rsidR="00C052BB" w:rsidRPr="004D6174">
        <w:rPr>
          <w:rFonts w:ascii="Times New Roman" w:hAnsi="Times New Roman" w:cs="Times New Roman"/>
          <w:sz w:val="24"/>
          <w:szCs w:val="24"/>
        </w:rPr>
        <w:t xml:space="preserve">species </w:t>
      </w:r>
      <w:r w:rsidR="00C7428B" w:rsidRPr="004D6174">
        <w:rPr>
          <w:rFonts w:ascii="Times New Roman" w:hAnsi="Times New Roman" w:cs="Times New Roman"/>
          <w:sz w:val="24"/>
          <w:szCs w:val="24"/>
        </w:rPr>
        <w:t xml:space="preserve">affect </w:t>
      </w:r>
      <w:r w:rsidR="00CB10C3" w:rsidRPr="004D6174">
        <w:rPr>
          <w:rFonts w:ascii="Times New Roman" w:hAnsi="Times New Roman" w:cs="Times New Roman"/>
          <w:sz w:val="24"/>
          <w:szCs w:val="24"/>
        </w:rPr>
        <w:t xml:space="preserve">marine </w:t>
      </w:r>
      <w:r w:rsidR="00C7428B" w:rsidRPr="004D6174">
        <w:rPr>
          <w:rFonts w:ascii="Times New Roman" w:hAnsi="Times New Roman" w:cs="Times New Roman"/>
          <w:sz w:val="24"/>
          <w:szCs w:val="24"/>
        </w:rPr>
        <w:t xml:space="preserve">community </w:t>
      </w:r>
      <w:r w:rsidR="00CB10C3" w:rsidRPr="004D6174">
        <w:rPr>
          <w:rFonts w:ascii="Times New Roman" w:hAnsi="Times New Roman" w:cs="Times New Roman"/>
          <w:sz w:val="24"/>
          <w:szCs w:val="24"/>
        </w:rPr>
        <w:t>stru</w:t>
      </w:r>
      <w:r w:rsidR="00244886" w:rsidRPr="004D6174">
        <w:rPr>
          <w:rFonts w:ascii="Times New Roman" w:hAnsi="Times New Roman" w:cs="Times New Roman"/>
          <w:sz w:val="24"/>
          <w:szCs w:val="24"/>
        </w:rPr>
        <w:t>cture and function to an</w:t>
      </w:r>
      <w:r w:rsidR="00C7428B" w:rsidRPr="004D6174">
        <w:rPr>
          <w:rFonts w:ascii="Times New Roman" w:hAnsi="Times New Roman" w:cs="Times New Roman"/>
          <w:sz w:val="24"/>
          <w:szCs w:val="24"/>
        </w:rPr>
        <w:t xml:space="preserve"> extent that is disp</w:t>
      </w:r>
      <w:r w:rsidR="00485623" w:rsidRPr="004D6174">
        <w:rPr>
          <w:rFonts w:ascii="Times New Roman" w:hAnsi="Times New Roman" w:cs="Times New Roman"/>
          <w:sz w:val="24"/>
          <w:szCs w:val="24"/>
        </w:rPr>
        <w:t>ro</w:t>
      </w:r>
      <w:r w:rsidR="00A40299" w:rsidRPr="004D6174">
        <w:rPr>
          <w:rFonts w:ascii="Times New Roman" w:hAnsi="Times New Roman" w:cs="Times New Roman"/>
          <w:sz w:val="24"/>
          <w:szCs w:val="24"/>
        </w:rPr>
        <w:t>portionate to their biomass</w:t>
      </w:r>
      <w:r w:rsidR="00366B07" w:rsidRPr="004D6174">
        <w:rPr>
          <w:rFonts w:ascii="Times New Roman" w:hAnsi="Times New Roman" w:cs="Times New Roman"/>
          <w:sz w:val="24"/>
          <w:szCs w:val="24"/>
        </w:rPr>
        <w:t xml:space="preserve"> </w:t>
      </w:r>
      <w:r w:rsidR="004940F4" w:rsidRPr="004D6174">
        <w:rPr>
          <w:rFonts w:ascii="Times New Roman" w:hAnsi="Times New Roman" w:cs="Times New Roman"/>
          <w:sz w:val="24"/>
          <w:szCs w:val="24"/>
        </w:rPr>
        <w:fldChar w:fldCharType="begin"/>
      </w:r>
      <w:r w:rsidR="004940F4" w:rsidRPr="004D6174">
        <w:rPr>
          <w:rFonts w:ascii="Times New Roman" w:hAnsi="Times New Roman" w:cs="Times New Roman"/>
          <w:sz w:val="24"/>
          <w:szCs w:val="24"/>
        </w:rPr>
        <w:instrText xml:space="preserve"> ADDIN EN.CITE &lt;EndNote&gt;&lt;Cite&gt;&lt;Author&gt;Paine&lt;/Author&gt;&lt;Year&gt;1969&lt;/Year&gt;&lt;RecNum&gt;2862&lt;/RecNum&gt;&lt;DisplayText&gt;(Paine 1969, Power et al. 1996)&lt;/DisplayText&gt;&lt;record&gt;&lt;rec-number&gt;2862&lt;/rec-number&gt;&lt;foreign-keys&gt;&lt;key app="EN" db-id="xd009ad5hp9eahe9vwp505fgdfxspzvppfsx" timestamp="1468950252"&gt;2862&lt;/key&gt;&lt;/foreign-keys&gt;&lt;ref-type name="Journal Article"&gt;17&lt;/ref-type&gt;&lt;contributors&gt;&lt;authors&gt;&lt;author&gt;Paine, R. T.&lt;/author&gt;&lt;/authors&gt;&lt;/contributors&gt;&lt;titles&gt;&lt;title&gt;A note on trophic complexity and community stability&lt;/title&gt;&lt;secondary-title&gt;American Naturalist&lt;/secondary-title&gt;&lt;alt-title&gt;Am Nat&lt;/alt-title&gt;&lt;/titles&gt;&lt;periodical&gt;&lt;full-title&gt;American Naturalist&lt;/full-title&gt;&lt;/periodical&gt;&lt;pages&gt;91-93&lt;/pages&gt;&lt;volume&gt;103&lt;/volume&gt;&lt;number&gt;929&lt;/number&gt;&lt;dates&gt;&lt;year&gt;1969&lt;/year&gt;&lt;/dates&gt;&lt;isbn&gt;0003-0147&lt;/isbn&gt;&lt;accession-num&gt;WOS:A1969D007800010&lt;/accession-num&gt;&lt;urls&gt;&lt;related-urls&gt;&lt;url&gt;&amp;lt;Go to ISI&amp;gt;://WOS:A1969D007800010&lt;/url&gt;&lt;/related-urls&gt;&lt;/urls&gt;&lt;electronic-resource-num&gt;Doi 10.1086/282586&lt;/electronic-resource-num&gt;&lt;language&gt;English&lt;/language&gt;&lt;/record&gt;&lt;/Cite&gt;&lt;Cite&gt;&lt;Author&gt;Power&lt;/Author&gt;&lt;Year&gt;1996&lt;/Year&gt;&lt;RecNum&gt;590&lt;/RecNum&gt;&lt;record&gt;&lt;rec-number&gt;590&lt;/rec-number&gt;&lt;foreign-keys&gt;&lt;key app="EN" db-id="xd009ad5hp9eahe9vwp505fgdfxspzvppfsx" timestamp="0"&gt;590&lt;/key&gt;&lt;/foreign-keys&gt;&lt;ref-type name="Journal Article"&gt;17&lt;/ref-type&gt;&lt;contributors&gt;&lt;authors&gt;&lt;author&gt;Power, M.E.&lt;/author&gt;&lt;author&gt;Tilman, D.&lt;/author&gt;&lt;author&gt;Estes, J.A.&lt;/author&gt;&lt;author&gt;Menge, B.A.&lt;/author&gt;&lt;author&gt;Bond, W.J.&lt;/author&gt;&lt;author&gt;Mills, L.S.&lt;/author&gt;&lt;author&gt;Daily, G.&lt;/author&gt;&lt;author&gt;Castilla, J.C.&lt;/author&gt;&lt;author&gt;Lubchenco, J.&lt;/author&gt;&lt;author&gt;Paine, R.T.&lt;/author&gt;&lt;/authors&gt;&lt;/contributors&gt;&lt;titles&gt;&lt;title&gt;Challenges in the quest for keystones&lt;/title&gt;&lt;secondary-title&gt;BioScience&lt;/secondary-title&gt;&lt;/titles&gt;&lt;periodical&gt;&lt;full-title&gt;BioScience&lt;/full-title&gt;&lt;/periodical&gt;&lt;pages&gt;609-620&lt;/pages&gt;&lt;volume&gt;46&lt;/volume&gt;&lt;keywords&gt;&lt;keyword&gt;keystone, predator, food web, community, structure, ecosystem&lt;/keyword&gt;&lt;/keywords&gt;&lt;dates&gt;&lt;year&gt;1996&lt;/year&gt;&lt;/dates&gt;&lt;urls&gt;&lt;/urls&gt;&lt;/record&gt;&lt;/Cite&gt;&lt;/EndNote&gt;</w:instrText>
      </w:r>
      <w:r w:rsidR="004940F4" w:rsidRPr="004D6174">
        <w:rPr>
          <w:rFonts w:ascii="Times New Roman" w:hAnsi="Times New Roman" w:cs="Times New Roman"/>
          <w:sz w:val="24"/>
          <w:szCs w:val="24"/>
        </w:rPr>
        <w:fldChar w:fldCharType="separate"/>
      </w:r>
      <w:r w:rsidR="004940F4" w:rsidRPr="004D6174">
        <w:rPr>
          <w:rFonts w:ascii="Times New Roman" w:hAnsi="Times New Roman" w:cs="Times New Roman"/>
          <w:noProof/>
          <w:sz w:val="24"/>
          <w:szCs w:val="24"/>
        </w:rPr>
        <w:t>(Paine 1969, Power et al. 1996)</w:t>
      </w:r>
      <w:r w:rsidR="004940F4" w:rsidRPr="004D6174">
        <w:rPr>
          <w:rFonts w:ascii="Times New Roman" w:hAnsi="Times New Roman" w:cs="Times New Roman"/>
          <w:sz w:val="24"/>
          <w:szCs w:val="24"/>
        </w:rPr>
        <w:fldChar w:fldCharType="end"/>
      </w:r>
      <w:r w:rsidR="00A40299" w:rsidRPr="004D6174">
        <w:rPr>
          <w:rFonts w:ascii="Times New Roman" w:hAnsi="Times New Roman" w:cs="Times New Roman"/>
          <w:sz w:val="24"/>
          <w:szCs w:val="24"/>
        </w:rPr>
        <w:t xml:space="preserve">. </w:t>
      </w:r>
      <w:r w:rsidR="00562E1D" w:rsidRPr="004D6174">
        <w:rPr>
          <w:rFonts w:ascii="Times New Roman" w:hAnsi="Times New Roman" w:cs="Times New Roman"/>
          <w:sz w:val="24"/>
          <w:szCs w:val="24"/>
        </w:rPr>
        <w:t>A classic example</w:t>
      </w:r>
      <w:r w:rsidR="00485623" w:rsidRPr="004D6174">
        <w:rPr>
          <w:rFonts w:ascii="Times New Roman" w:hAnsi="Times New Roman" w:cs="Times New Roman"/>
          <w:sz w:val="24"/>
          <w:szCs w:val="24"/>
        </w:rPr>
        <w:t xml:space="preserve"> is </w:t>
      </w:r>
      <w:r w:rsidR="00562E1D" w:rsidRPr="004D6174">
        <w:rPr>
          <w:rFonts w:ascii="Times New Roman" w:hAnsi="Times New Roman" w:cs="Times New Roman"/>
          <w:sz w:val="24"/>
          <w:szCs w:val="24"/>
        </w:rPr>
        <w:t xml:space="preserve">the </w:t>
      </w:r>
      <w:r w:rsidR="00C7428B" w:rsidRPr="004D6174">
        <w:rPr>
          <w:rFonts w:ascii="Times New Roman" w:hAnsi="Times New Roman" w:cs="Times New Roman"/>
          <w:sz w:val="24"/>
          <w:szCs w:val="24"/>
        </w:rPr>
        <w:t>sea otter</w:t>
      </w:r>
      <w:r w:rsidR="00845B43" w:rsidRPr="004D6174">
        <w:rPr>
          <w:rFonts w:ascii="Times New Roman" w:hAnsi="Times New Roman" w:cs="Times New Roman"/>
          <w:sz w:val="24"/>
          <w:szCs w:val="24"/>
        </w:rPr>
        <w:t>,</w:t>
      </w:r>
      <w:r w:rsidR="00C7428B" w:rsidRPr="004D6174">
        <w:rPr>
          <w:rFonts w:ascii="Times New Roman" w:hAnsi="Times New Roman" w:cs="Times New Roman"/>
          <w:sz w:val="24"/>
          <w:szCs w:val="24"/>
        </w:rPr>
        <w:t xml:space="preserve"> </w:t>
      </w:r>
      <w:r w:rsidR="00C03DCA" w:rsidRPr="004D6174">
        <w:rPr>
          <w:rFonts w:ascii="Times New Roman" w:hAnsi="Times New Roman" w:cs="Times New Roman"/>
          <w:i/>
          <w:sz w:val="24"/>
          <w:szCs w:val="24"/>
        </w:rPr>
        <w:t>Enhydra lutris</w:t>
      </w:r>
      <w:r w:rsidR="00845B43" w:rsidRPr="004D6174">
        <w:rPr>
          <w:rFonts w:ascii="Times New Roman" w:hAnsi="Times New Roman" w:cs="Times New Roman"/>
          <w:i/>
          <w:sz w:val="24"/>
          <w:szCs w:val="24"/>
        </w:rPr>
        <w:t>,</w:t>
      </w:r>
      <w:r w:rsidR="0048544C" w:rsidRPr="004D6174">
        <w:rPr>
          <w:rFonts w:ascii="Times New Roman" w:hAnsi="Times New Roman" w:cs="Times New Roman"/>
          <w:sz w:val="24"/>
          <w:szCs w:val="24"/>
        </w:rPr>
        <w:t xml:space="preserve"> in coastal waters of the </w:t>
      </w:r>
      <w:r w:rsidR="00470FF0" w:rsidRPr="004D6174">
        <w:rPr>
          <w:rFonts w:ascii="Times New Roman" w:hAnsi="Times New Roman" w:cs="Times New Roman"/>
          <w:sz w:val="24"/>
          <w:szCs w:val="24"/>
        </w:rPr>
        <w:t>N</w:t>
      </w:r>
      <w:r w:rsidR="0048544C" w:rsidRPr="004D6174">
        <w:rPr>
          <w:rFonts w:ascii="Times New Roman" w:hAnsi="Times New Roman" w:cs="Times New Roman"/>
          <w:sz w:val="24"/>
          <w:szCs w:val="24"/>
        </w:rPr>
        <w:t>orth Pacific Ocean</w:t>
      </w:r>
      <w:del w:id="4" w:author="Nick Tolimieri" w:date="2017-12-29T08:41:00Z">
        <w:r w:rsidR="00470FF0" w:rsidRPr="004D6174" w:rsidDel="00D25122">
          <w:rPr>
            <w:rFonts w:ascii="Times New Roman" w:hAnsi="Times New Roman" w:cs="Times New Roman"/>
            <w:sz w:val="24"/>
            <w:szCs w:val="24"/>
          </w:rPr>
          <w:delText xml:space="preserve">. </w:delText>
        </w:r>
      </w:del>
      <w:del w:id="5" w:author="Nick Tolimieri" w:date="2017-12-29T08:40:00Z">
        <w:r w:rsidR="00FC2ABF" w:rsidRPr="004D6174" w:rsidDel="00D25122">
          <w:rPr>
            <w:rFonts w:ascii="Times New Roman" w:hAnsi="Times New Roman" w:cs="Times New Roman"/>
            <w:sz w:val="24"/>
            <w:szCs w:val="24"/>
          </w:rPr>
          <w:delText>Researchers fr</w:delText>
        </w:r>
      </w:del>
      <w:ins w:id="6" w:author="Nick Tolimieri" w:date="2017-12-29T08:41:00Z">
        <w:r w:rsidR="00D25122">
          <w:rPr>
            <w:rFonts w:ascii="Times New Roman" w:hAnsi="Times New Roman" w:cs="Times New Roman"/>
            <w:sz w:val="24"/>
            <w:szCs w:val="24"/>
          </w:rPr>
          <w:t xml:space="preserve"> f</w:t>
        </w:r>
      </w:ins>
      <w:ins w:id="7" w:author="Nick Tolimieri" w:date="2017-12-29T08:40:00Z">
        <w:r w:rsidR="00D25122">
          <w:rPr>
            <w:rFonts w:ascii="Times New Roman" w:hAnsi="Times New Roman" w:cs="Times New Roman"/>
            <w:sz w:val="24"/>
            <w:szCs w:val="24"/>
          </w:rPr>
          <w:t>r</w:t>
        </w:r>
      </w:ins>
      <w:r w:rsidR="00FC2ABF" w:rsidRPr="004D6174">
        <w:rPr>
          <w:rFonts w:ascii="Times New Roman" w:hAnsi="Times New Roman" w:cs="Times New Roman"/>
          <w:sz w:val="24"/>
          <w:szCs w:val="24"/>
        </w:rPr>
        <w:t>om Alaska to California</w:t>
      </w:r>
      <w:del w:id="8" w:author="Nick Tolimieri" w:date="2017-12-29T08:40:00Z">
        <w:r w:rsidR="00FC2ABF" w:rsidRPr="004D6174" w:rsidDel="00D25122">
          <w:rPr>
            <w:rFonts w:ascii="Times New Roman" w:hAnsi="Times New Roman" w:cs="Times New Roman"/>
            <w:sz w:val="24"/>
            <w:szCs w:val="24"/>
          </w:rPr>
          <w:delText xml:space="preserve"> have found that </w:delText>
        </w:r>
      </w:del>
      <w:ins w:id="9" w:author="Nick Tolimieri" w:date="2017-12-29T08:41:00Z">
        <w:r w:rsidR="00D25122">
          <w:rPr>
            <w:rFonts w:ascii="Times New Roman" w:hAnsi="Times New Roman" w:cs="Times New Roman"/>
            <w:sz w:val="24"/>
            <w:szCs w:val="24"/>
          </w:rPr>
          <w:t>.</w:t>
        </w:r>
      </w:ins>
      <w:ins w:id="10" w:author="Nick Tolimieri" w:date="2017-12-29T08:40:00Z">
        <w:r w:rsidR="00D25122">
          <w:rPr>
            <w:rFonts w:ascii="Times New Roman" w:hAnsi="Times New Roman" w:cs="Times New Roman"/>
            <w:sz w:val="24"/>
            <w:szCs w:val="24"/>
          </w:rPr>
          <w:t xml:space="preserve"> </w:t>
        </w:r>
      </w:ins>
      <w:del w:id="11" w:author="Nick Tolimieri" w:date="2017-12-29T08:41:00Z">
        <w:r w:rsidR="00672226" w:rsidRPr="004D6174" w:rsidDel="00D25122">
          <w:rPr>
            <w:rFonts w:ascii="Times New Roman" w:hAnsi="Times New Roman" w:cs="Times New Roman"/>
            <w:sz w:val="24"/>
            <w:szCs w:val="24"/>
          </w:rPr>
          <w:delText xml:space="preserve">sea </w:delText>
        </w:r>
      </w:del>
      <w:ins w:id="12" w:author="Nick Tolimieri" w:date="2017-12-29T08:41:00Z">
        <w:r w:rsidR="00D25122">
          <w:rPr>
            <w:rFonts w:ascii="Times New Roman" w:hAnsi="Times New Roman" w:cs="Times New Roman"/>
            <w:sz w:val="24"/>
            <w:szCs w:val="24"/>
          </w:rPr>
          <w:t>S</w:t>
        </w:r>
        <w:r w:rsidR="00D25122" w:rsidRPr="004D6174">
          <w:rPr>
            <w:rFonts w:ascii="Times New Roman" w:hAnsi="Times New Roman" w:cs="Times New Roman"/>
            <w:sz w:val="24"/>
            <w:szCs w:val="24"/>
          </w:rPr>
          <w:t xml:space="preserve">ea </w:t>
        </w:r>
      </w:ins>
      <w:r w:rsidR="00672226" w:rsidRPr="004D6174">
        <w:rPr>
          <w:rFonts w:ascii="Times New Roman" w:hAnsi="Times New Roman" w:cs="Times New Roman"/>
          <w:sz w:val="24"/>
          <w:szCs w:val="24"/>
        </w:rPr>
        <w:t>otter</w:t>
      </w:r>
      <w:r w:rsidR="0048544C" w:rsidRPr="004D6174">
        <w:rPr>
          <w:rFonts w:ascii="Times New Roman" w:hAnsi="Times New Roman" w:cs="Times New Roman"/>
          <w:sz w:val="24"/>
          <w:szCs w:val="24"/>
        </w:rPr>
        <w:t xml:space="preserve"> </w:t>
      </w:r>
      <w:r w:rsidR="00672226" w:rsidRPr="004D6174">
        <w:rPr>
          <w:rFonts w:ascii="Times New Roman" w:hAnsi="Times New Roman" w:cs="Times New Roman"/>
          <w:sz w:val="24"/>
          <w:szCs w:val="24"/>
        </w:rPr>
        <w:t xml:space="preserve">predation </w:t>
      </w:r>
      <w:r w:rsidR="0048544C" w:rsidRPr="004D6174">
        <w:rPr>
          <w:rFonts w:ascii="Times New Roman" w:hAnsi="Times New Roman" w:cs="Times New Roman"/>
          <w:sz w:val="24"/>
          <w:szCs w:val="24"/>
        </w:rPr>
        <w:t xml:space="preserve">can </w:t>
      </w:r>
      <w:r w:rsidR="00DC420F" w:rsidRPr="004D6174">
        <w:rPr>
          <w:rFonts w:ascii="Times New Roman" w:hAnsi="Times New Roman" w:cs="Times New Roman"/>
          <w:sz w:val="24"/>
          <w:szCs w:val="24"/>
        </w:rPr>
        <w:t xml:space="preserve">severely </w:t>
      </w:r>
      <w:r w:rsidR="0048544C" w:rsidRPr="004D6174">
        <w:rPr>
          <w:rFonts w:ascii="Times New Roman" w:hAnsi="Times New Roman" w:cs="Times New Roman"/>
          <w:sz w:val="24"/>
          <w:szCs w:val="24"/>
        </w:rPr>
        <w:t xml:space="preserve">reduce </w:t>
      </w:r>
      <w:r w:rsidR="00DC420F" w:rsidRPr="004D6174">
        <w:rPr>
          <w:rFonts w:ascii="Times New Roman" w:hAnsi="Times New Roman" w:cs="Times New Roman"/>
          <w:sz w:val="24"/>
          <w:szCs w:val="24"/>
        </w:rPr>
        <w:t>local densities</w:t>
      </w:r>
      <w:r w:rsidR="0048544C" w:rsidRPr="004D6174">
        <w:rPr>
          <w:rFonts w:ascii="Times New Roman" w:hAnsi="Times New Roman" w:cs="Times New Roman"/>
          <w:sz w:val="24"/>
          <w:szCs w:val="24"/>
        </w:rPr>
        <w:t xml:space="preserve"> of benthic grazing invertebrates such as sea urchins</w:t>
      </w:r>
      <w:r w:rsidR="00FC2ABF" w:rsidRPr="004D6174">
        <w:rPr>
          <w:rFonts w:ascii="Times New Roman" w:hAnsi="Times New Roman" w:cs="Times New Roman"/>
          <w:sz w:val="24"/>
          <w:szCs w:val="24"/>
        </w:rPr>
        <w:t xml:space="preserve">, thereby allowing </w:t>
      </w:r>
      <w:r w:rsidR="0048544C" w:rsidRPr="004D6174">
        <w:rPr>
          <w:rFonts w:ascii="Times New Roman" w:hAnsi="Times New Roman" w:cs="Times New Roman"/>
          <w:sz w:val="24"/>
          <w:szCs w:val="24"/>
        </w:rPr>
        <w:t xml:space="preserve">kelp canopies to develop and expand </w:t>
      </w:r>
      <w:r w:rsidR="009F0792" w:rsidRPr="004D6174">
        <w:rPr>
          <w:rFonts w:ascii="Times New Roman" w:hAnsi="Times New Roman" w:cs="Times New Roman"/>
          <w:sz w:val="24"/>
          <w:szCs w:val="24"/>
        </w:rPr>
        <w:fldChar w:fldCharType="begin">
          <w:fldData xml:space="preserve">PEVuZE5vdGU+PENpdGU+PEF1dGhvcj5Fc3RlczwvQXV0aG9yPjxZZWFyPjE5OTU8L1llYXI+PFJl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</w:fldData>
        </w:fldChar>
      </w:r>
      <w:r w:rsidR="00672226" w:rsidRPr="004D6174">
        <w:rPr>
          <w:rFonts w:ascii="Times New Roman" w:hAnsi="Times New Roman" w:cs="Times New Roman"/>
          <w:sz w:val="24"/>
          <w:szCs w:val="24"/>
        </w:rPr>
        <w:instrText xml:space="preserve"> ADDIN EN.CITE </w:instrText>
      </w:r>
      <w:r w:rsidR="00672226" w:rsidRPr="004D6174">
        <w:rPr>
          <w:rFonts w:ascii="Times New Roman" w:hAnsi="Times New Roman" w:cs="Times New Roman"/>
          <w:sz w:val="24"/>
          <w:szCs w:val="24"/>
        </w:rPr>
        <w:fldChar w:fldCharType="begin">
          <w:fldData xml:space="preserve">PEVuZE5vdGU+PENpdGU+PEF1dGhvcj5Fc3RlczwvQXV0aG9yPjxZZWFyPjE5OTU8L1llYXI+PFJl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</w:fldData>
        </w:fldChar>
      </w:r>
      <w:r w:rsidR="00672226" w:rsidRPr="004D6174">
        <w:rPr>
          <w:rFonts w:ascii="Times New Roman" w:hAnsi="Times New Roman" w:cs="Times New Roman"/>
          <w:sz w:val="24"/>
          <w:szCs w:val="24"/>
        </w:rPr>
        <w:instrText xml:space="preserve"> ADDIN EN.CITE.DATA </w:instrText>
      </w:r>
      <w:r w:rsidR="00672226" w:rsidRPr="004D6174">
        <w:rPr>
          <w:rFonts w:ascii="Times New Roman" w:hAnsi="Times New Roman" w:cs="Times New Roman"/>
          <w:sz w:val="24"/>
          <w:szCs w:val="24"/>
        </w:rPr>
      </w:r>
      <w:r w:rsidR="00672226" w:rsidRPr="004D6174">
        <w:rPr>
          <w:rFonts w:ascii="Times New Roman" w:hAnsi="Times New Roman" w:cs="Times New Roman"/>
          <w:sz w:val="24"/>
          <w:szCs w:val="24"/>
        </w:rPr>
        <w:fldChar w:fldCharType="end"/>
      </w:r>
      <w:r w:rsidR="009F0792" w:rsidRPr="004D6174">
        <w:rPr>
          <w:rFonts w:ascii="Times New Roman" w:hAnsi="Times New Roman" w:cs="Times New Roman"/>
          <w:sz w:val="24"/>
          <w:szCs w:val="24"/>
        </w:rPr>
      </w:r>
      <w:r w:rsidR="009F0792" w:rsidRPr="004D6174">
        <w:rPr>
          <w:rFonts w:ascii="Times New Roman" w:hAnsi="Times New Roman" w:cs="Times New Roman"/>
          <w:sz w:val="24"/>
          <w:szCs w:val="24"/>
        </w:rPr>
        <w:fldChar w:fldCharType="separate"/>
      </w:r>
      <w:r w:rsidR="00672226" w:rsidRPr="004D6174">
        <w:rPr>
          <w:rFonts w:ascii="Times New Roman" w:hAnsi="Times New Roman" w:cs="Times New Roman"/>
          <w:noProof/>
          <w:sz w:val="24"/>
          <w:szCs w:val="24"/>
        </w:rPr>
        <w:t>(Estes and Palmisano 1974, Breen et al. 1982, Estes and Duggins 1995, Steneck et al. 2002)</w:t>
      </w:r>
      <w:r w:rsidR="009F0792" w:rsidRPr="004D6174">
        <w:rPr>
          <w:rFonts w:ascii="Times New Roman" w:hAnsi="Times New Roman" w:cs="Times New Roman"/>
          <w:sz w:val="24"/>
          <w:szCs w:val="24"/>
        </w:rPr>
        <w:fldChar w:fldCharType="end"/>
      </w:r>
      <w:r w:rsidR="009F6DB3" w:rsidRPr="004D6174">
        <w:rPr>
          <w:rFonts w:ascii="Times New Roman" w:hAnsi="Times New Roman" w:cs="Times New Roman"/>
          <w:sz w:val="24"/>
          <w:szCs w:val="24"/>
        </w:rPr>
        <w:t>.</w:t>
      </w:r>
      <w:r w:rsidR="001C6750" w:rsidRPr="004D6174">
        <w:rPr>
          <w:rFonts w:ascii="Times New Roman" w:hAnsi="Times New Roman" w:cs="Times New Roman"/>
          <w:sz w:val="24"/>
          <w:szCs w:val="24"/>
        </w:rPr>
        <w:fldChar w:fldCharType="begin"/>
      </w:r>
      <w:r w:rsidR="00D14D60" w:rsidRPr="004D6174">
        <w:rPr>
          <w:rFonts w:ascii="Times New Roman" w:hAnsi="Times New Roman" w:cs="Times New Roman"/>
          <w:sz w:val="24"/>
          <w:szCs w:val="24"/>
        </w:rPr>
        <w:instrText xml:space="preserve"> ADDIN PAPERS2_CITATIONS &lt;citation&gt;&lt;uuid&gt;9DFAC655-5061-4C2E-8C76-E5E3BDF574D2&lt;/uuid&gt;&lt;priority&gt;0&lt;/priority&gt;&lt;publications&gt;&lt;publication&gt;&lt;uuid&gt;1BEDAC68-92A9-478E-9906-3E2C9888643A&lt;/uuid&gt;&lt;volume&gt;81&lt;/volume&gt;&lt;doi&gt;10.1890/10-0262.1&lt;/doi&gt;&lt;startpage&gt;215&lt;/startpage&gt;&lt;publication_date&gt;99201105011200000000222000&lt;/publication_date&gt;&lt;url&gt;http://onlinelibrary.wiley.com/doi/10.1890/10-0262.1/full&lt;/url&gt;&lt;type&gt;400&lt;/type&gt;&lt;title&gt;Stability, resilience, and phase shifts in rocky subtidal communities along the west coast of Vancouver Island, Canada&lt;/title&gt;&lt;publisher&gt;Ecological Society of America&lt;/publisher&gt;&lt;number&gt;2&lt;/number&gt;&lt;subtype&gt;400&lt;/subtype&gt;&lt;endpage&gt;239&lt;/endpage&gt;&lt;bundle&gt;&lt;publication&gt;&lt;publisher&gt; ap &lt;/publisher&gt;&lt;title&gt;Ecological Monographs&lt;/title&gt;&lt;type&gt;-100&lt;/type&gt;&lt;subtype&gt;-100&lt;/subtype&gt;&lt;uuid&gt;F9DF2E26-C6FE-4CA2-85FA-FEB00F39E796&lt;/uuid&gt;&lt;/publication&gt;&lt;/bundle&gt;&lt;authors&gt;&lt;author&gt;&lt;firstName&gt;Jane&lt;/firstName&gt;&lt;lastName&gt;Watson&lt;/lastName&gt;&lt;/author&gt;&lt;author&gt;&lt;firstName&gt;James&lt;/firstName&gt;&lt;middleNames&gt;A&lt;/middleNames&gt;&lt;lastName&gt;Estes&lt;/lastName&gt;&lt;/author&gt;&lt;/authors&gt;&lt;/publication&gt;&lt;/publications&gt;&lt;cites&gt;&lt;/cites&gt;&lt;/citation&gt;</w:instrText>
      </w:r>
      <w:r w:rsidR="001C6750" w:rsidRPr="004D6174">
        <w:rPr>
          <w:rFonts w:ascii="Times New Roman" w:hAnsi="Times New Roman" w:cs="Times New Roman"/>
          <w:sz w:val="24"/>
          <w:szCs w:val="24"/>
        </w:rPr>
        <w:fldChar w:fldCharType="separate"/>
      </w:r>
      <w:r w:rsidR="00A87D5B" w:rsidRPr="004D6174">
        <w:rPr>
          <w:rFonts w:ascii="Times New Roman" w:hAnsi="Times New Roman" w:cs="Times New Roman"/>
          <w:sz w:val="24"/>
          <w:szCs w:val="24"/>
        </w:rPr>
        <w:t>(Watson &amp; Estes 2011)</w:t>
      </w:r>
      <w:r w:rsidR="001C6750" w:rsidRPr="004D6174">
        <w:rPr>
          <w:rFonts w:ascii="Times New Roman" w:hAnsi="Times New Roman" w:cs="Times New Roman"/>
          <w:sz w:val="24"/>
          <w:szCs w:val="24"/>
        </w:rPr>
        <w:fldChar w:fldCharType="end"/>
      </w:r>
      <w:r w:rsidR="009F6DB3" w:rsidRPr="004D6174">
        <w:rPr>
          <w:rFonts w:ascii="Times New Roman" w:hAnsi="Times New Roman" w:cs="Times New Roman"/>
          <w:sz w:val="24"/>
          <w:szCs w:val="24"/>
        </w:rPr>
        <w:t xml:space="preserve"> </w:t>
      </w:r>
      <w:r w:rsidR="0048544C" w:rsidRPr="004D6174">
        <w:rPr>
          <w:rFonts w:ascii="Times New Roman" w:hAnsi="Times New Roman" w:cs="Times New Roman"/>
          <w:sz w:val="24"/>
          <w:szCs w:val="24"/>
        </w:rPr>
        <w:t>The</w:t>
      </w:r>
      <w:r w:rsidR="0010045F" w:rsidRPr="004D6174">
        <w:rPr>
          <w:rFonts w:ascii="Times New Roman" w:hAnsi="Times New Roman" w:cs="Times New Roman"/>
          <w:sz w:val="24"/>
          <w:szCs w:val="24"/>
        </w:rPr>
        <w:t xml:space="preserve"> effects of sea otters extend beyond just sea urchin</w:t>
      </w:r>
      <w:r w:rsidR="00655068" w:rsidRPr="004D6174">
        <w:rPr>
          <w:rFonts w:ascii="Times New Roman" w:hAnsi="Times New Roman" w:cs="Times New Roman"/>
          <w:sz w:val="24"/>
          <w:szCs w:val="24"/>
        </w:rPr>
        <w:t xml:space="preserve"> abundance</w:t>
      </w:r>
      <w:r w:rsidR="0010045F" w:rsidRPr="004D6174">
        <w:rPr>
          <w:rFonts w:ascii="Times New Roman" w:hAnsi="Times New Roman" w:cs="Times New Roman"/>
          <w:sz w:val="24"/>
          <w:szCs w:val="24"/>
        </w:rPr>
        <w:t xml:space="preserve"> and kelp</w:t>
      </w:r>
      <w:r w:rsidR="00655068" w:rsidRPr="004D6174">
        <w:rPr>
          <w:rFonts w:ascii="Times New Roman" w:hAnsi="Times New Roman" w:cs="Times New Roman"/>
          <w:sz w:val="24"/>
          <w:szCs w:val="24"/>
        </w:rPr>
        <w:t xml:space="preserve"> coverage</w:t>
      </w:r>
      <w:r w:rsidR="0010045F" w:rsidRPr="004D6174">
        <w:rPr>
          <w:rFonts w:ascii="Times New Roman" w:hAnsi="Times New Roman" w:cs="Times New Roman"/>
          <w:sz w:val="24"/>
          <w:szCs w:val="24"/>
        </w:rPr>
        <w:t xml:space="preserve">: </w:t>
      </w:r>
      <w:r w:rsidR="0048544C" w:rsidRPr="004D6174">
        <w:rPr>
          <w:rFonts w:ascii="Times New Roman" w:hAnsi="Times New Roman" w:cs="Times New Roman"/>
          <w:sz w:val="24"/>
          <w:szCs w:val="24"/>
        </w:rPr>
        <w:t>kelp canopies support distinct fish</w:t>
      </w:r>
      <w:r w:rsidR="00B56634" w:rsidRPr="004D6174">
        <w:rPr>
          <w:rFonts w:ascii="Times New Roman" w:hAnsi="Times New Roman" w:cs="Times New Roman"/>
          <w:sz w:val="24"/>
          <w:szCs w:val="24"/>
        </w:rPr>
        <w:t>,</w:t>
      </w:r>
      <w:r w:rsidR="0048544C" w:rsidRPr="004D6174">
        <w:rPr>
          <w:rFonts w:ascii="Times New Roman" w:hAnsi="Times New Roman" w:cs="Times New Roman"/>
          <w:sz w:val="24"/>
          <w:szCs w:val="24"/>
        </w:rPr>
        <w:t xml:space="preserve"> invertebrate</w:t>
      </w:r>
      <w:r w:rsidR="00B56634" w:rsidRPr="004D6174">
        <w:rPr>
          <w:rFonts w:ascii="Times New Roman" w:hAnsi="Times New Roman" w:cs="Times New Roman"/>
          <w:sz w:val="24"/>
          <w:szCs w:val="24"/>
        </w:rPr>
        <w:t>, and understory algal</w:t>
      </w:r>
      <w:r w:rsidR="0048544C" w:rsidRPr="004D6174">
        <w:rPr>
          <w:rFonts w:ascii="Times New Roman" w:hAnsi="Times New Roman" w:cs="Times New Roman"/>
          <w:sz w:val="24"/>
          <w:szCs w:val="24"/>
        </w:rPr>
        <w:t xml:space="preserve"> communities </w:t>
      </w:r>
      <w:r w:rsidR="001131DC" w:rsidRPr="004D6174">
        <w:rPr>
          <w:rFonts w:ascii="Times New Roman" w:hAnsi="Times New Roman" w:cs="Times New Roman"/>
          <w:sz w:val="24"/>
          <w:szCs w:val="24"/>
        </w:rPr>
        <w:fldChar w:fldCharType="begin">
          <w:fldData xml:space="preserve">PEVuZE5vdGU+PENpdGU+PEF1dGhvcj5SZWlzZXdpdHo8L0F1dGhvcj48WWVhcj4yMDA2PC9ZZWFy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==
</w:fldData>
        </w:fldChar>
      </w:r>
      <w:r w:rsidR="00515753" w:rsidRPr="004D6174">
        <w:rPr>
          <w:rFonts w:ascii="Times New Roman" w:hAnsi="Times New Roman" w:cs="Times New Roman"/>
          <w:sz w:val="24"/>
          <w:szCs w:val="24"/>
        </w:rPr>
        <w:instrText xml:space="preserve"> ADDIN EN.CITE </w:instrText>
      </w:r>
      <w:r w:rsidR="00515753" w:rsidRPr="004D6174">
        <w:rPr>
          <w:rFonts w:ascii="Times New Roman" w:hAnsi="Times New Roman" w:cs="Times New Roman"/>
          <w:sz w:val="24"/>
          <w:szCs w:val="24"/>
        </w:rPr>
        <w:fldChar w:fldCharType="begin">
          <w:fldData xml:space="preserve">PEVuZE5vdGU+PENpdGU+PEF1dGhvcj5SZWlzZXdpdHo8L0F1dGhvcj48WWVhcj4yMDA2PC9ZZWFy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==
</w:fldData>
        </w:fldChar>
      </w:r>
      <w:r w:rsidR="00515753" w:rsidRPr="004D6174">
        <w:rPr>
          <w:rFonts w:ascii="Times New Roman" w:hAnsi="Times New Roman" w:cs="Times New Roman"/>
          <w:sz w:val="24"/>
          <w:szCs w:val="24"/>
        </w:rPr>
        <w:instrText xml:space="preserve"> ADDIN EN.CITE.DATA </w:instrText>
      </w:r>
      <w:r w:rsidR="00515753" w:rsidRPr="004D6174">
        <w:rPr>
          <w:rFonts w:ascii="Times New Roman" w:hAnsi="Times New Roman" w:cs="Times New Roman"/>
          <w:sz w:val="24"/>
          <w:szCs w:val="24"/>
        </w:rPr>
      </w:r>
      <w:r w:rsidR="00515753" w:rsidRPr="004D6174">
        <w:rPr>
          <w:rFonts w:ascii="Times New Roman" w:hAnsi="Times New Roman" w:cs="Times New Roman"/>
          <w:sz w:val="24"/>
          <w:szCs w:val="24"/>
        </w:rPr>
        <w:fldChar w:fldCharType="end"/>
      </w:r>
      <w:r w:rsidR="001131DC" w:rsidRPr="004D6174">
        <w:rPr>
          <w:rFonts w:ascii="Times New Roman" w:hAnsi="Times New Roman" w:cs="Times New Roman"/>
          <w:sz w:val="24"/>
          <w:szCs w:val="24"/>
        </w:rPr>
      </w:r>
      <w:r w:rsidR="001131DC" w:rsidRPr="004D6174">
        <w:rPr>
          <w:rFonts w:ascii="Times New Roman" w:hAnsi="Times New Roman" w:cs="Times New Roman"/>
          <w:sz w:val="24"/>
          <w:szCs w:val="24"/>
        </w:rPr>
        <w:fldChar w:fldCharType="separate"/>
      </w:r>
      <w:r w:rsidR="00515753" w:rsidRPr="004D6174">
        <w:rPr>
          <w:rFonts w:ascii="Times New Roman" w:hAnsi="Times New Roman" w:cs="Times New Roman"/>
          <w:noProof/>
          <w:sz w:val="24"/>
          <w:szCs w:val="24"/>
        </w:rPr>
        <w:t>(Duggins 1988, Ebeling and Laur 1988, Reisewitz et al. 2006, Markel and Shurin 2015)</w:t>
      </w:r>
      <w:r w:rsidR="001131DC" w:rsidRPr="004D6174">
        <w:rPr>
          <w:rFonts w:ascii="Times New Roman" w:hAnsi="Times New Roman" w:cs="Times New Roman"/>
          <w:sz w:val="24"/>
          <w:szCs w:val="24"/>
        </w:rPr>
        <w:fldChar w:fldCharType="end"/>
      </w:r>
      <w:r w:rsidR="00956657" w:rsidRPr="004D6174">
        <w:rPr>
          <w:rFonts w:ascii="Times New Roman" w:hAnsi="Times New Roman" w:cs="Times New Roman"/>
          <w:sz w:val="24"/>
          <w:szCs w:val="24"/>
        </w:rPr>
        <w:t xml:space="preserve"> </w:t>
      </w:r>
      <w:r w:rsidR="00956657" w:rsidRPr="004D6174">
        <w:rPr>
          <w:rFonts w:ascii="Times New Roman" w:hAnsi="Times New Roman" w:cs="Times New Roman"/>
          <w:sz w:val="24"/>
          <w:szCs w:val="24"/>
        </w:rPr>
        <w:fldChar w:fldCharType="begin"/>
      </w:r>
      <w:r w:rsidR="00D14D60" w:rsidRPr="004D6174">
        <w:rPr>
          <w:rFonts w:ascii="Times New Roman" w:hAnsi="Times New Roman" w:cs="Times New Roman"/>
          <w:sz w:val="24"/>
          <w:szCs w:val="24"/>
        </w:rPr>
        <w:instrText xml:space="preserve"> ADDIN PAPERS2_CITATIONS &lt;citation&gt;&lt;uuid&gt;66D16A14-5729-4683-A857-B241B9363D1B&lt;/uuid&gt;&lt;priority&gt;0&lt;/priority&gt;&lt;publications&gt;&lt;publication&gt;&lt;uuid&gt;1BEDAC68-92A9-478E-9906-3E2C9888643A&lt;/uuid&gt;&lt;volume&gt;81&lt;/volume&gt;&lt;doi&gt;10.1890/10-0262.1&lt;/doi&gt;&lt;startpage&gt;215&lt;/startpage&gt;&lt;publication_date&gt;99201105011200000000222000&lt;/publication_date&gt;&lt;url&gt;http://onlinelibrary.wiley.com/doi/10.1890/10-0262.1/full&lt;/url&gt;&lt;type&gt;400&lt;/type&gt;&lt;title&gt;Stability, resilience, and phase shifts in rocky subtidal communities along the west coast of Vancouver Island, Canada&lt;/title&gt;&lt;publisher&gt;Ecological Society of America&lt;/publisher&gt;&lt;number&gt;2&lt;/number&gt;&lt;subtype&gt;400&lt;/subtype&gt;&lt;endpage&gt;239&lt;/endpage&gt;&lt;bundle&gt;&lt;publication&gt;&lt;publisher&gt; ap &lt;/publisher&gt;&lt;title&gt;Ecological Monographs&lt;/title&gt;&lt;type&gt;-100&lt;/type&gt;&lt;subtype&gt;-100&lt;/subtype&gt;&lt;uuid&gt;F9DF2E26-C6FE-4CA2-85FA-FEB00F39E796&lt;/uuid&gt;&lt;/publication&gt;&lt;/bundle&gt;&lt;authors&gt;&lt;author&gt;&lt;firstName&gt;Jane&lt;/firstName&gt;&lt;lastName&gt;Watson&lt;/lastName&gt;&lt;/author&gt;&lt;author&gt;&lt;firstName&gt;James&lt;/firstName&gt;&lt;middleNames&gt;A&lt;/middleNames&gt;&lt;lastName&gt;Estes&lt;/lastName&gt;&lt;/author&gt;&lt;/authors&gt;&lt;/publication&gt;&lt;/publications&gt;&lt;cites&gt;&lt;/cites&gt;&lt;/citation&gt;</w:instrText>
      </w:r>
      <w:r w:rsidR="00956657" w:rsidRPr="004D6174">
        <w:rPr>
          <w:rFonts w:ascii="Times New Roman" w:hAnsi="Times New Roman" w:cs="Times New Roman"/>
          <w:sz w:val="24"/>
          <w:szCs w:val="24"/>
        </w:rPr>
        <w:fldChar w:fldCharType="separate"/>
      </w:r>
      <w:r w:rsidR="00956657" w:rsidRPr="004D6174">
        <w:rPr>
          <w:rFonts w:ascii="Times New Roman" w:hAnsi="Times New Roman" w:cs="Times New Roman"/>
          <w:sz w:val="24"/>
          <w:szCs w:val="24"/>
        </w:rPr>
        <w:t>(Watson &amp; Estes 2011)</w:t>
      </w:r>
      <w:r w:rsidR="00956657" w:rsidRPr="004D6174">
        <w:rPr>
          <w:rFonts w:ascii="Times New Roman" w:hAnsi="Times New Roman" w:cs="Times New Roman"/>
          <w:sz w:val="24"/>
          <w:szCs w:val="24"/>
        </w:rPr>
        <w:fldChar w:fldCharType="end"/>
      </w:r>
      <w:r w:rsidR="0048544C" w:rsidRPr="004D6174">
        <w:rPr>
          <w:rFonts w:ascii="Times New Roman" w:hAnsi="Times New Roman" w:cs="Times New Roman"/>
          <w:sz w:val="24"/>
          <w:szCs w:val="24"/>
        </w:rPr>
        <w:t xml:space="preserve"> and </w:t>
      </w:r>
      <w:r w:rsidR="00672226" w:rsidRPr="004D6174">
        <w:rPr>
          <w:rFonts w:ascii="Times New Roman" w:hAnsi="Times New Roman" w:cs="Times New Roman"/>
          <w:sz w:val="24"/>
          <w:szCs w:val="24"/>
        </w:rPr>
        <w:t>perform</w:t>
      </w:r>
      <w:r w:rsidR="0048544C" w:rsidRPr="004D6174">
        <w:rPr>
          <w:rFonts w:ascii="Times New Roman" w:hAnsi="Times New Roman" w:cs="Times New Roman"/>
          <w:sz w:val="24"/>
          <w:szCs w:val="24"/>
        </w:rPr>
        <w:t xml:space="preserve"> ecosystem </w:t>
      </w:r>
      <w:r w:rsidR="00672226" w:rsidRPr="004D6174">
        <w:rPr>
          <w:rFonts w:ascii="Times New Roman" w:hAnsi="Times New Roman" w:cs="Times New Roman"/>
          <w:sz w:val="24"/>
          <w:szCs w:val="24"/>
        </w:rPr>
        <w:t>roles</w:t>
      </w:r>
      <w:r w:rsidR="0048544C" w:rsidRPr="004D6174">
        <w:rPr>
          <w:rFonts w:ascii="Times New Roman" w:hAnsi="Times New Roman" w:cs="Times New Roman"/>
          <w:sz w:val="24"/>
          <w:szCs w:val="24"/>
        </w:rPr>
        <w:t xml:space="preserve"> such as </w:t>
      </w:r>
      <w:r w:rsidR="00467531" w:rsidRPr="004D6174">
        <w:rPr>
          <w:rFonts w:ascii="Times New Roman" w:hAnsi="Times New Roman" w:cs="Times New Roman"/>
          <w:sz w:val="24"/>
          <w:szCs w:val="24"/>
        </w:rPr>
        <w:t xml:space="preserve">wave energy attenuation </w:t>
      </w:r>
      <w:r w:rsidR="00467531" w:rsidRPr="004D6174">
        <w:rPr>
          <w:rFonts w:ascii="Times New Roman" w:hAnsi="Times New Roman" w:cs="Times New Roman"/>
          <w:sz w:val="24"/>
          <w:szCs w:val="24"/>
        </w:rPr>
        <w:fldChar w:fldCharType="begin">
          <w:fldData xml:space="preserve">PEVuZE5vdGU+PENpdGU+PEF1dGhvcj5QaW5za3k8L0F1dGhvcj48WWVhcj4yMDEzPC9ZZWFyPjxS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</w:fldData>
        </w:fldChar>
      </w:r>
      <w:r w:rsidR="00467531" w:rsidRPr="004D6174">
        <w:rPr>
          <w:rFonts w:ascii="Times New Roman" w:hAnsi="Times New Roman" w:cs="Times New Roman"/>
          <w:sz w:val="24"/>
          <w:szCs w:val="24"/>
        </w:rPr>
        <w:instrText xml:space="preserve"> ADDIN EN.CITE </w:instrText>
      </w:r>
      <w:r w:rsidR="00467531" w:rsidRPr="004D6174">
        <w:rPr>
          <w:rFonts w:ascii="Times New Roman" w:hAnsi="Times New Roman" w:cs="Times New Roman"/>
          <w:sz w:val="24"/>
          <w:szCs w:val="24"/>
        </w:rPr>
        <w:fldChar w:fldCharType="begin">
          <w:fldData xml:space="preserve">PEVuZE5vdGU+PENpdGU+PEF1dGhvcj5QaW5za3k8L0F1dGhvcj48WWVhcj4yMDEzPC9ZZWFyPjxS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</w:fldData>
        </w:fldChar>
      </w:r>
      <w:r w:rsidR="00467531" w:rsidRPr="004D6174">
        <w:rPr>
          <w:rFonts w:ascii="Times New Roman" w:hAnsi="Times New Roman" w:cs="Times New Roman"/>
          <w:sz w:val="24"/>
          <w:szCs w:val="24"/>
        </w:rPr>
        <w:instrText xml:space="preserve"> ADDIN EN.CITE.DATA </w:instrText>
      </w:r>
      <w:r w:rsidR="00467531" w:rsidRPr="004D6174">
        <w:rPr>
          <w:rFonts w:ascii="Times New Roman" w:hAnsi="Times New Roman" w:cs="Times New Roman"/>
          <w:sz w:val="24"/>
          <w:szCs w:val="24"/>
        </w:rPr>
      </w:r>
      <w:r w:rsidR="00467531" w:rsidRPr="004D6174">
        <w:rPr>
          <w:rFonts w:ascii="Times New Roman" w:hAnsi="Times New Roman" w:cs="Times New Roman"/>
          <w:sz w:val="24"/>
          <w:szCs w:val="24"/>
        </w:rPr>
        <w:fldChar w:fldCharType="end"/>
      </w:r>
      <w:r w:rsidR="00467531" w:rsidRPr="004D6174">
        <w:rPr>
          <w:rFonts w:ascii="Times New Roman" w:hAnsi="Times New Roman" w:cs="Times New Roman"/>
          <w:sz w:val="24"/>
          <w:szCs w:val="24"/>
        </w:rPr>
      </w:r>
      <w:r w:rsidR="00467531" w:rsidRPr="004D6174">
        <w:rPr>
          <w:rFonts w:ascii="Times New Roman" w:hAnsi="Times New Roman" w:cs="Times New Roman"/>
          <w:sz w:val="24"/>
          <w:szCs w:val="24"/>
        </w:rPr>
        <w:fldChar w:fldCharType="separate"/>
      </w:r>
      <w:r w:rsidR="00467531" w:rsidRPr="004D6174">
        <w:rPr>
          <w:rFonts w:ascii="Times New Roman" w:hAnsi="Times New Roman" w:cs="Times New Roman"/>
          <w:noProof/>
          <w:sz w:val="24"/>
          <w:szCs w:val="24"/>
        </w:rPr>
        <w:t>(Pinsky et al. 2013)</w:t>
      </w:r>
      <w:r w:rsidR="00467531" w:rsidRPr="004D6174">
        <w:rPr>
          <w:rFonts w:ascii="Times New Roman" w:hAnsi="Times New Roman" w:cs="Times New Roman"/>
          <w:sz w:val="24"/>
          <w:szCs w:val="24"/>
        </w:rPr>
        <w:fldChar w:fldCharType="end"/>
      </w:r>
      <w:r w:rsidR="001E6FFA" w:rsidRPr="004D6174">
        <w:rPr>
          <w:rFonts w:ascii="Times New Roman" w:hAnsi="Times New Roman" w:cs="Times New Roman"/>
          <w:sz w:val="24"/>
          <w:szCs w:val="24"/>
        </w:rPr>
        <w:t xml:space="preserve"> and carbon storage </w:t>
      </w:r>
      <w:r w:rsidR="003D1D77" w:rsidRPr="004D6174">
        <w:rPr>
          <w:rFonts w:ascii="Times New Roman" w:hAnsi="Times New Roman" w:cs="Times New Roman"/>
          <w:sz w:val="24"/>
          <w:szCs w:val="24"/>
        </w:rPr>
        <w:fldChar w:fldCharType="begin"/>
      </w:r>
      <w:r w:rsidR="00D14D60" w:rsidRPr="004D6174">
        <w:rPr>
          <w:rFonts w:ascii="Times New Roman" w:hAnsi="Times New Roman" w:cs="Times New Roman"/>
          <w:sz w:val="24"/>
          <w:szCs w:val="24"/>
        </w:rPr>
        <w:instrText xml:space="preserve"> ADDIN PAPERS2_CITATIONS &lt;citation&gt;&lt;uuid&gt;CA8CA6BC-B877-4A08-833F-8E36DAF2131F&lt;/uuid&gt;&lt;priority&gt;0&lt;/priority&gt;&lt;publications&gt;&lt;publication&gt;&lt;uuid&gt;110FF667-626F-479F-9DEC-DB11F4470A4D&lt;/uuid&gt;&lt;volume&gt;10&lt;/volume&gt;&lt;doi&gt;10.1890/110176&lt;/doi&gt;&lt;startpage&gt;409&lt;/startpage&gt;&lt;publication_date&gt;99201210011200000000222000&lt;/publication_date&gt;&lt;url&gt;http://onlinelibrary.wiley.com/doi/10.1890/110176/full&lt;/url&gt;&lt;type&gt;400&lt;/type&gt;&lt;title&gt;Do trophic cascades affect the storage and flux of atmospheric carbon? An analysis of sea otters and kelp forests&lt;/title&gt;&lt;publisher&gt;Ecological Society of America&lt;/publisher&gt;&lt;number&gt;8&lt;/number&gt;&lt;subtype&gt;400&lt;/subtype&gt;&lt;endpage&gt;415&lt;/endpage&gt;&lt;bundle&gt;&lt;publication&gt;&lt;publisher&gt;Ecological Society of America&lt;/publisher&gt;&lt;title&gt;Frontiers in Ecology and the Environment&lt;/title&gt;&lt;type&gt;-100&lt;/type&gt;&lt;subtype&gt;-100&lt;/subtype&gt;&lt;uuid&gt;C70B5C44-4195-4E1A-B836-C6FD3BAAFC39&lt;/uuid&gt;&lt;/publication&gt;&lt;/bundle&gt;&lt;authors&gt;&lt;author&gt;&lt;firstName&gt;Christopher&lt;/firstName&gt;&lt;middleNames&gt;C&lt;/middleNames&gt;&lt;lastName&gt;Wilmers&lt;/lastName&gt;&lt;/author&gt;&lt;author&gt;&lt;firstName&gt;James&lt;/firstName&gt;&lt;middleNames&gt;A&lt;/middleNames&gt;&lt;lastName&gt;Estes&lt;/lastName&gt;&lt;/author&gt;&lt;author&gt;&lt;firstName&gt;Matthew&lt;/firstName&gt;&lt;lastName&gt;Edwards&lt;/lastName&gt;&lt;/author&gt;&lt;author&gt;&lt;firstName&gt;Kristin&lt;/firstName&gt;&lt;middleNames&gt;L&lt;/middleNames&gt;&lt;lastName&gt;Laidre&lt;/lastName&gt;&lt;/author&gt;&lt;author&gt;&lt;firstName&gt;Brenda&lt;/firstName&gt;&lt;lastName&gt;Konar&lt;/lastName&gt;&lt;/author&gt;&lt;/authors&gt;&lt;/publication&gt;&lt;/publications&gt;&lt;cites&gt;&lt;/cites&gt;&lt;/citation&gt;</w:instrText>
      </w:r>
      <w:r w:rsidR="003D1D77" w:rsidRPr="004D6174">
        <w:rPr>
          <w:rFonts w:ascii="Times New Roman" w:hAnsi="Times New Roman" w:cs="Times New Roman"/>
          <w:sz w:val="24"/>
          <w:szCs w:val="24"/>
        </w:rPr>
        <w:fldChar w:fldCharType="separate"/>
      </w:r>
      <w:r w:rsidR="003D1D77" w:rsidRPr="004D6174">
        <w:rPr>
          <w:rFonts w:ascii="Times New Roman" w:hAnsi="Times New Roman" w:cs="Times New Roman"/>
          <w:sz w:val="24"/>
          <w:szCs w:val="24"/>
        </w:rPr>
        <w:t>(Wilmers et al. 2012)</w:t>
      </w:r>
      <w:r w:rsidR="003D1D77" w:rsidRPr="004D6174">
        <w:rPr>
          <w:rFonts w:ascii="Times New Roman" w:hAnsi="Times New Roman" w:cs="Times New Roman"/>
          <w:sz w:val="24"/>
          <w:szCs w:val="24"/>
        </w:rPr>
        <w:fldChar w:fldCharType="end"/>
      </w:r>
      <w:r w:rsidR="00467531" w:rsidRPr="004D6174">
        <w:rPr>
          <w:rFonts w:ascii="Times New Roman" w:hAnsi="Times New Roman" w:cs="Times New Roman"/>
          <w:sz w:val="24"/>
          <w:szCs w:val="24"/>
        </w:rPr>
        <w:t>.</w:t>
      </w:r>
      <w:r w:rsidR="005742B0" w:rsidRPr="004D6174">
        <w:rPr>
          <w:rFonts w:ascii="Times New Roman" w:hAnsi="Times New Roman" w:cs="Times New Roman"/>
          <w:sz w:val="24"/>
          <w:szCs w:val="24"/>
        </w:rPr>
        <w:t xml:space="preserve"> </w:t>
      </w:r>
      <w:r w:rsidR="00956657" w:rsidRPr="004D6174">
        <w:rPr>
          <w:rFonts w:ascii="Times New Roman" w:hAnsi="Times New Roman" w:cs="Times New Roman"/>
          <w:sz w:val="24"/>
          <w:szCs w:val="24"/>
        </w:rPr>
        <w:t>Similar community and ecosystem level consequences of sea otters have been noted in other coastal habitats as well</w:t>
      </w:r>
      <w:r w:rsidR="00444B19" w:rsidRPr="004D6174">
        <w:rPr>
          <w:rFonts w:ascii="Times New Roman" w:hAnsi="Times New Roman" w:cs="Times New Roman"/>
          <w:sz w:val="24"/>
          <w:szCs w:val="24"/>
        </w:rPr>
        <w:t xml:space="preserve"> </w:t>
      </w:r>
      <w:r w:rsidR="00444B19" w:rsidRPr="004D6174">
        <w:rPr>
          <w:rFonts w:ascii="Times New Roman" w:hAnsi="Times New Roman" w:cs="Times New Roman"/>
          <w:sz w:val="24"/>
          <w:szCs w:val="24"/>
        </w:rPr>
        <w:fldChar w:fldCharType="begin"/>
      </w:r>
      <w:r w:rsidR="00D14D60" w:rsidRPr="004D6174">
        <w:rPr>
          <w:rFonts w:ascii="Times New Roman" w:hAnsi="Times New Roman" w:cs="Times New Roman"/>
          <w:sz w:val="24"/>
          <w:szCs w:val="24"/>
        </w:rPr>
        <w:instrText xml:space="preserve"> ADDIN PAPERS2_CITATIONS &lt;citation&gt;&lt;uuid&gt;95C20C81-E14A-479C-B982-500849C307EB&lt;/uuid&gt;&lt;priority&gt;0&lt;/priority&gt;&lt;publications&gt;&lt;publication&gt;&lt;uuid&gt;E1F0AF8D-9E67-4701-BA95-47DE93814B50&lt;/uuid&gt;&lt;volume&gt;110&lt;/volume&gt;&lt;doi&gt;10.1073/pnas.1302805110&lt;/doi&gt;&lt;startpage&gt;15313&lt;/startpage&gt;&lt;publication_date&gt;99201309171200000000222000&lt;/publication_date&gt;&lt;url&gt;http://www.pnas.org/content/110/38/15313.full&lt;/url&gt;&lt;type&gt;400&lt;/type&gt;&lt;title&gt;Recovery of a top predator mediates negative eutrophic effects on seagrass&lt;/title&gt;&lt;publisher&gt;National Acad Sciences&lt;/publisher&gt;&lt;number&gt;38&lt;/number&gt;&lt;subtype&gt;400&lt;/subtype&gt;&lt;endpage&gt;15318&lt;/endpage&gt;&lt;bundle&gt;&lt;publication&gt;&lt;publisher&gt;National Acad Sciences&lt;/publisher&gt;&lt;url&gt;http://www.pnas.org/&lt;/url&gt;&lt;title&gt;Proceedings of the National Academy of Sciences&lt;/title&gt;&lt;type&gt;-100&lt;/type&gt;&lt;subtype&gt;-100&lt;/subtype&gt;&lt;uuid&gt;05FB7211-67E8-4203-8086-4FA3CA4D0BC0&lt;/uuid&gt;&lt;/publication&gt;&lt;/bundle&gt;&lt;authors&gt;&lt;author&gt;&lt;firstName&gt;Brent&lt;/firstName&gt;&lt;middleNames&gt;B&lt;/middleNames&gt;&lt;lastName&gt;Hughes&lt;/lastName&gt;&lt;/author&gt;&lt;author&gt;&lt;firstName&gt;Ron&lt;/firstName&gt;&lt;lastName&gt;Eby&lt;/lastName&gt;&lt;/author&gt;&lt;author&gt;&lt;nonDroppingParticle&gt;Van&lt;/nonDroppingParticle&gt;&lt;firstName&gt;Eric&lt;/firstName&gt;&lt;lastName&gt;Dyke&lt;/lastName&gt;&lt;/author&gt;&lt;author&gt;&lt;firstName&gt;M&lt;/firstName&gt;&lt;middleNames&gt;Tim&lt;/middleNames&gt;&lt;lastName&gt;Tinker&lt;/lastName&gt;&lt;/author&gt;&lt;author&gt;&lt;firstName&gt;Corina&lt;/firstName&gt;&lt;middleNames&gt;I&lt;/middleNames&gt;&lt;lastName&gt;Marks&lt;/lastName&gt;&lt;/author&gt;&lt;author&gt;&lt;firstName&gt;Kenneth&lt;/firstName&gt;&lt;middleNames&gt;S&lt;/middleNames&gt;&lt;lastName&gt;Johnson&lt;/lastName&gt;&lt;/author&gt;&lt;author&gt;&lt;firstName&gt;Kerstin&lt;/firstName&gt;&lt;lastName&gt;Wasson&lt;/lastName&gt;&lt;/author&gt;&lt;/authors&gt;&lt;/publication&gt;&lt;/publications&gt;&lt;cites&gt;&lt;cite&gt;&lt;prefix&gt;e.g. seagrass communities;&lt;/prefix&gt;&lt;/cite&gt;&lt;/cites&gt;&lt;/citation&gt;</w:instrText>
      </w:r>
      <w:r w:rsidR="00444B19" w:rsidRPr="004D6174">
        <w:rPr>
          <w:rFonts w:ascii="Times New Roman" w:hAnsi="Times New Roman" w:cs="Times New Roman"/>
          <w:sz w:val="24"/>
          <w:szCs w:val="24"/>
        </w:rPr>
        <w:fldChar w:fldCharType="separate"/>
      </w:r>
      <w:r w:rsidR="00444B19" w:rsidRPr="004D6174">
        <w:rPr>
          <w:rFonts w:ascii="Times New Roman" w:hAnsi="Times New Roman" w:cs="Times New Roman"/>
          <w:sz w:val="24"/>
          <w:szCs w:val="24"/>
        </w:rPr>
        <w:t>{e.g. seagrass communities; Hughes:2013gk}</w:t>
      </w:r>
      <w:r w:rsidR="00444B19" w:rsidRPr="004D6174">
        <w:rPr>
          <w:rFonts w:ascii="Times New Roman" w:hAnsi="Times New Roman" w:cs="Times New Roman"/>
          <w:sz w:val="24"/>
          <w:szCs w:val="24"/>
        </w:rPr>
        <w:fldChar w:fldCharType="end"/>
      </w:r>
      <w:r w:rsidR="00444B19" w:rsidRPr="004D6174">
        <w:rPr>
          <w:rFonts w:ascii="Times New Roman" w:hAnsi="Times New Roman" w:cs="Times New Roman"/>
          <w:sz w:val="24"/>
          <w:szCs w:val="24"/>
        </w:rPr>
        <w:t>.</w:t>
      </w:r>
    </w:p>
    <w:p w14:paraId="051A4568" w14:textId="0EC7D6A7" w:rsidR="00960441" w:rsidRPr="004D6174" w:rsidRDefault="00DC420F" w:rsidP="00ED4AD3">
      <w:pPr>
        <w:spacing w:after="0" w:line="480" w:lineRule="auto"/>
        <w:ind w:firstLine="720"/>
        <w:rPr>
          <w:rFonts w:ascii="Times New Roman" w:hAnsi="Times New Roman" w:cs="Times New Roman"/>
          <w:sz w:val="24"/>
          <w:szCs w:val="24"/>
        </w:rPr>
      </w:pPr>
      <w:r w:rsidRPr="004D6174">
        <w:rPr>
          <w:rFonts w:ascii="Times New Roman" w:hAnsi="Times New Roman" w:cs="Times New Roman"/>
          <w:sz w:val="24"/>
          <w:szCs w:val="24"/>
        </w:rPr>
        <w:t>S</w:t>
      </w:r>
      <w:r w:rsidR="00BE4771" w:rsidRPr="004D6174">
        <w:rPr>
          <w:rFonts w:ascii="Times New Roman" w:hAnsi="Times New Roman" w:cs="Times New Roman"/>
          <w:sz w:val="24"/>
          <w:szCs w:val="24"/>
        </w:rPr>
        <w:t xml:space="preserve">ea otters </w:t>
      </w:r>
      <w:r w:rsidR="00244886" w:rsidRPr="004D6174">
        <w:rPr>
          <w:rFonts w:ascii="Times New Roman" w:hAnsi="Times New Roman" w:cs="Times New Roman"/>
          <w:sz w:val="24"/>
          <w:szCs w:val="24"/>
        </w:rPr>
        <w:t>are native to the</w:t>
      </w:r>
      <w:r w:rsidR="00C052BB" w:rsidRPr="004D6174">
        <w:rPr>
          <w:rFonts w:ascii="Times New Roman" w:hAnsi="Times New Roman" w:cs="Times New Roman"/>
          <w:sz w:val="24"/>
          <w:szCs w:val="24"/>
        </w:rPr>
        <w:t xml:space="preserve"> coast of</w:t>
      </w:r>
      <w:r w:rsidR="00244886" w:rsidRPr="004D6174">
        <w:rPr>
          <w:rFonts w:ascii="Times New Roman" w:hAnsi="Times New Roman" w:cs="Times New Roman"/>
          <w:sz w:val="24"/>
          <w:szCs w:val="24"/>
        </w:rPr>
        <w:t xml:space="preserve"> </w:t>
      </w:r>
      <w:r w:rsidR="00C052BB" w:rsidRPr="004D6174">
        <w:rPr>
          <w:rFonts w:ascii="Times New Roman" w:hAnsi="Times New Roman" w:cs="Times New Roman"/>
          <w:sz w:val="24"/>
          <w:szCs w:val="24"/>
        </w:rPr>
        <w:t xml:space="preserve">the </w:t>
      </w:r>
      <w:r w:rsidR="00244886" w:rsidRPr="004D6174">
        <w:rPr>
          <w:rFonts w:ascii="Times New Roman" w:hAnsi="Times New Roman" w:cs="Times New Roman"/>
          <w:sz w:val="24"/>
          <w:szCs w:val="24"/>
        </w:rPr>
        <w:t xml:space="preserve">Olympic </w:t>
      </w:r>
      <w:r w:rsidR="00C052BB" w:rsidRPr="004D6174">
        <w:rPr>
          <w:rFonts w:ascii="Times New Roman" w:hAnsi="Times New Roman" w:cs="Times New Roman"/>
          <w:sz w:val="24"/>
          <w:szCs w:val="24"/>
        </w:rPr>
        <w:t xml:space="preserve">Peninsula </w:t>
      </w:r>
      <w:r w:rsidR="00E47119">
        <w:rPr>
          <w:rFonts w:ascii="Times New Roman" w:hAnsi="Times New Roman" w:cs="Times New Roman"/>
          <w:sz w:val="24"/>
          <w:szCs w:val="24"/>
        </w:rPr>
        <w:t>of Washington s</w:t>
      </w:r>
      <w:r w:rsidR="00515753" w:rsidRPr="004D6174">
        <w:rPr>
          <w:rFonts w:ascii="Times New Roman" w:hAnsi="Times New Roman" w:cs="Times New Roman"/>
          <w:sz w:val="24"/>
          <w:szCs w:val="24"/>
        </w:rPr>
        <w:t>tate, USA (Fig. 1</w:t>
      </w:r>
      <w:r w:rsidR="00BE4771" w:rsidRPr="004D6174">
        <w:rPr>
          <w:rFonts w:ascii="Times New Roman" w:hAnsi="Times New Roman" w:cs="Times New Roman"/>
          <w:sz w:val="24"/>
          <w:szCs w:val="24"/>
        </w:rPr>
        <w:t>)</w:t>
      </w:r>
      <w:ins w:id="13" w:author="Nick Tolimieri" w:date="2017-12-29T08:41:00Z">
        <w:r w:rsidR="00D25122">
          <w:rPr>
            <w:rFonts w:ascii="Times New Roman" w:hAnsi="Times New Roman" w:cs="Times New Roman"/>
            <w:sz w:val="24"/>
            <w:szCs w:val="24"/>
          </w:rPr>
          <w:t>, they</w:t>
        </w:r>
      </w:ins>
      <w:del w:id="14" w:author="Nick Tolimieri" w:date="2017-12-29T08:41:00Z">
        <w:r w:rsidR="00BE4771" w:rsidRPr="004D6174" w:rsidDel="00D25122">
          <w:rPr>
            <w:rFonts w:ascii="Times New Roman" w:hAnsi="Times New Roman" w:cs="Times New Roman"/>
            <w:sz w:val="24"/>
            <w:szCs w:val="24"/>
          </w:rPr>
          <w:delText>,</w:delText>
        </w:r>
      </w:del>
      <w:r w:rsidR="00BE4771" w:rsidRPr="004D6174">
        <w:rPr>
          <w:rFonts w:ascii="Times New Roman" w:hAnsi="Times New Roman" w:cs="Times New Roman"/>
          <w:sz w:val="24"/>
          <w:szCs w:val="24"/>
        </w:rPr>
        <w:t xml:space="preserve"> </w:t>
      </w:r>
      <w:r w:rsidRPr="004D6174">
        <w:rPr>
          <w:rFonts w:ascii="Times New Roman" w:hAnsi="Times New Roman" w:cs="Times New Roman"/>
          <w:sz w:val="24"/>
          <w:szCs w:val="24"/>
        </w:rPr>
        <w:t xml:space="preserve">but </w:t>
      </w:r>
      <w:r w:rsidR="00BE4771" w:rsidRPr="004D6174">
        <w:rPr>
          <w:rFonts w:ascii="Times New Roman" w:hAnsi="Times New Roman" w:cs="Times New Roman"/>
          <w:sz w:val="24"/>
          <w:szCs w:val="24"/>
        </w:rPr>
        <w:t>were</w:t>
      </w:r>
      <w:r w:rsidR="00244886" w:rsidRPr="004D6174">
        <w:rPr>
          <w:rFonts w:ascii="Times New Roman" w:hAnsi="Times New Roman" w:cs="Times New Roman"/>
          <w:sz w:val="24"/>
          <w:szCs w:val="24"/>
        </w:rPr>
        <w:t xml:space="preserve"> hunted to extirpation</w:t>
      </w:r>
      <w:r w:rsidR="00BE4771" w:rsidRPr="004D6174">
        <w:rPr>
          <w:rFonts w:ascii="Times New Roman" w:hAnsi="Times New Roman" w:cs="Times New Roman"/>
          <w:sz w:val="24"/>
          <w:szCs w:val="24"/>
        </w:rPr>
        <w:t xml:space="preserve"> </w:t>
      </w:r>
      <w:r w:rsidR="00C03DCA" w:rsidRPr="004D6174">
        <w:rPr>
          <w:rFonts w:ascii="Times New Roman" w:hAnsi="Times New Roman" w:cs="Times New Roman"/>
          <w:sz w:val="24"/>
          <w:szCs w:val="24"/>
        </w:rPr>
        <w:t xml:space="preserve">by </w:t>
      </w:r>
      <w:r w:rsidR="006F582B" w:rsidRPr="004D6174">
        <w:rPr>
          <w:rFonts w:ascii="Times New Roman" w:hAnsi="Times New Roman" w:cs="Times New Roman"/>
          <w:sz w:val="24"/>
          <w:szCs w:val="24"/>
        </w:rPr>
        <w:t>the early 20th</w:t>
      </w:r>
      <w:r w:rsidR="00BE4771" w:rsidRPr="004D6174">
        <w:rPr>
          <w:rFonts w:ascii="Times New Roman" w:hAnsi="Times New Roman" w:cs="Times New Roman"/>
          <w:sz w:val="24"/>
          <w:szCs w:val="24"/>
        </w:rPr>
        <w:t xml:space="preserve"> </w:t>
      </w:r>
      <w:r w:rsidR="00C03DCA" w:rsidRPr="004D6174">
        <w:rPr>
          <w:rFonts w:ascii="Times New Roman" w:hAnsi="Times New Roman" w:cs="Times New Roman"/>
          <w:sz w:val="24"/>
          <w:szCs w:val="24"/>
        </w:rPr>
        <w:t>Century</w:t>
      </w:r>
      <w:r w:rsidR="006F582B" w:rsidRPr="004D6174">
        <w:rPr>
          <w:rFonts w:ascii="Times New Roman" w:hAnsi="Times New Roman" w:cs="Times New Roman"/>
          <w:sz w:val="24"/>
          <w:szCs w:val="24"/>
        </w:rPr>
        <w:t xml:space="preserve"> </w:t>
      </w:r>
      <w:r w:rsidR="005F6D06" w:rsidRPr="004D6174">
        <w:rPr>
          <w:rFonts w:ascii="Times New Roman" w:hAnsi="Times New Roman" w:cs="Times New Roman"/>
          <w:sz w:val="24"/>
          <w:szCs w:val="24"/>
        </w:rPr>
        <w:fldChar w:fldCharType="begin"/>
      </w:r>
      <w:r w:rsidR="005F6D06" w:rsidRPr="004D6174">
        <w:rPr>
          <w:rFonts w:ascii="Times New Roman" w:hAnsi="Times New Roman" w:cs="Times New Roman"/>
          <w:sz w:val="24"/>
          <w:szCs w:val="24"/>
        </w:rPr>
        <w:instrText xml:space="preserve"> ADDIN EN.CITE &lt;EndNote&gt;&lt;Cite&gt;&lt;Author&gt;Lance&lt;/Author&gt;&lt;Year&gt;2004&lt;/Year&gt;&lt;RecNum&gt;2456&lt;/RecNum&gt;&lt;DisplayText&gt;(Lance et al. 2004)&lt;/DisplayText&gt;&lt;record&gt;&lt;rec-number&gt;2456&lt;/rec-number&gt;&lt;foreign-keys&gt;&lt;key app="EN" db-id="xd009ad5hp9eahe9vwp505fgdfxspzvppfsx" timestamp="1435644909"&gt;2456&lt;/key&gt;&lt;/foreign-keys&gt;&lt;ref-type name="Book"&gt;6&lt;/ref-type&gt;&lt;contributors&gt;&lt;authors&gt;&lt;author&gt;Lance, M. M.&lt;/author&gt;&lt;author&gt;Richardson, S. A.&lt;/author&gt;&lt;author&gt;Allen, H. L.&lt;/author&gt;&lt;/authors&gt;&lt;/contributors&gt;&lt;titles&gt;&lt;title&gt;Washington state recovery plan for the sea otter&lt;/title&gt;&lt;short-title&gt;Washington state recovery plan for the sea otter&lt;/short-title&gt;&lt;/titles&gt;&lt;pages&gt;91&lt;/pages&gt;&lt;dates&gt;&lt;year&gt;2004&lt;/year&gt;&lt;/dates&gt;&lt;pub-location&gt;Olympia, WA&lt;/pub-location&gt;&lt;publisher&gt;Washington Department of Fish and Wildlife&lt;/publisher&gt;&lt;label&gt;Indic&lt;/label&gt;&lt;urls&gt;&lt;/urls&gt;&lt;/record&gt;&lt;/Cite&gt;&lt;/EndNote&gt;</w:instrText>
      </w:r>
      <w:r w:rsidR="005F6D06" w:rsidRPr="004D6174">
        <w:rPr>
          <w:rFonts w:ascii="Times New Roman" w:hAnsi="Times New Roman" w:cs="Times New Roman"/>
          <w:sz w:val="24"/>
          <w:szCs w:val="24"/>
        </w:rPr>
        <w:fldChar w:fldCharType="separate"/>
      </w:r>
      <w:r w:rsidR="005F6D06" w:rsidRPr="004D6174">
        <w:rPr>
          <w:rFonts w:ascii="Times New Roman" w:hAnsi="Times New Roman" w:cs="Times New Roman"/>
          <w:noProof/>
          <w:sz w:val="24"/>
          <w:szCs w:val="24"/>
        </w:rPr>
        <w:t>(Lance et al. 2004)</w:t>
      </w:r>
      <w:r w:rsidR="005F6D06" w:rsidRPr="004D6174">
        <w:rPr>
          <w:rFonts w:ascii="Times New Roman" w:hAnsi="Times New Roman" w:cs="Times New Roman"/>
          <w:sz w:val="24"/>
          <w:szCs w:val="24"/>
        </w:rPr>
        <w:fldChar w:fldCharType="end"/>
      </w:r>
      <w:r w:rsidR="00BE4771" w:rsidRPr="004D6174">
        <w:rPr>
          <w:rFonts w:ascii="Times New Roman" w:hAnsi="Times New Roman" w:cs="Times New Roman"/>
          <w:sz w:val="24"/>
          <w:szCs w:val="24"/>
        </w:rPr>
        <w:t xml:space="preserve">. </w:t>
      </w:r>
      <w:r w:rsidRPr="004D6174">
        <w:rPr>
          <w:rFonts w:ascii="Times New Roman" w:hAnsi="Times New Roman" w:cs="Times New Roman"/>
          <w:sz w:val="24"/>
          <w:szCs w:val="24"/>
        </w:rPr>
        <w:t xml:space="preserve">Reestablishment efforts began in </w:t>
      </w:r>
      <w:r w:rsidR="00BE4771" w:rsidRPr="004D6174">
        <w:rPr>
          <w:rFonts w:ascii="Times New Roman" w:hAnsi="Times New Roman" w:cs="Times New Roman"/>
          <w:sz w:val="24"/>
          <w:szCs w:val="24"/>
        </w:rPr>
        <w:t xml:space="preserve">1969-1970, </w:t>
      </w:r>
      <w:r w:rsidRPr="004D6174">
        <w:rPr>
          <w:rFonts w:ascii="Times New Roman" w:hAnsi="Times New Roman" w:cs="Times New Roman"/>
          <w:sz w:val="24"/>
          <w:szCs w:val="24"/>
        </w:rPr>
        <w:t xml:space="preserve">when </w:t>
      </w:r>
      <w:r w:rsidR="0000489A" w:rsidRPr="004D6174">
        <w:rPr>
          <w:rFonts w:ascii="Times New Roman" w:hAnsi="Times New Roman" w:cs="Times New Roman"/>
          <w:sz w:val="24"/>
          <w:szCs w:val="24"/>
        </w:rPr>
        <w:t>59</w:t>
      </w:r>
      <w:r w:rsidR="00BE4771" w:rsidRPr="004D6174">
        <w:rPr>
          <w:rFonts w:ascii="Times New Roman" w:hAnsi="Times New Roman" w:cs="Times New Roman"/>
          <w:sz w:val="24"/>
          <w:szCs w:val="24"/>
        </w:rPr>
        <w:t xml:space="preserve"> sea otters were </w:t>
      </w:r>
      <w:r w:rsidR="0000489A" w:rsidRPr="004D6174">
        <w:rPr>
          <w:rFonts w:ascii="Times New Roman" w:hAnsi="Times New Roman" w:cs="Times New Roman"/>
          <w:sz w:val="24"/>
          <w:szCs w:val="24"/>
        </w:rPr>
        <w:t>trans</w:t>
      </w:r>
      <w:r w:rsidR="00BE4771" w:rsidRPr="004D6174">
        <w:rPr>
          <w:rFonts w:ascii="Times New Roman" w:hAnsi="Times New Roman" w:cs="Times New Roman"/>
          <w:sz w:val="24"/>
          <w:szCs w:val="24"/>
        </w:rPr>
        <w:t xml:space="preserve">located </w:t>
      </w:r>
      <w:r w:rsidR="00457371" w:rsidRPr="004D6174">
        <w:rPr>
          <w:rFonts w:ascii="Times New Roman" w:hAnsi="Times New Roman" w:cs="Times New Roman"/>
          <w:sz w:val="24"/>
          <w:szCs w:val="24"/>
        </w:rPr>
        <w:t xml:space="preserve">to Washington </w:t>
      </w:r>
      <w:r w:rsidR="00BE4771" w:rsidRPr="004D6174">
        <w:rPr>
          <w:rFonts w:ascii="Times New Roman" w:hAnsi="Times New Roman" w:cs="Times New Roman"/>
          <w:sz w:val="24"/>
          <w:szCs w:val="24"/>
        </w:rPr>
        <w:t xml:space="preserve">from </w:t>
      </w:r>
      <w:r w:rsidR="0000489A" w:rsidRPr="004D6174">
        <w:rPr>
          <w:rFonts w:ascii="Times New Roman" w:hAnsi="Times New Roman" w:cs="Times New Roman"/>
          <w:sz w:val="24"/>
          <w:szCs w:val="24"/>
        </w:rPr>
        <w:t>Amchitka Island</w:t>
      </w:r>
      <w:r w:rsidR="00BE4771" w:rsidRPr="004D6174">
        <w:rPr>
          <w:rFonts w:ascii="Times New Roman" w:hAnsi="Times New Roman" w:cs="Times New Roman"/>
          <w:sz w:val="24"/>
          <w:szCs w:val="24"/>
        </w:rPr>
        <w:t xml:space="preserve"> </w:t>
      </w:r>
      <w:r w:rsidR="0000489A" w:rsidRPr="004D6174">
        <w:rPr>
          <w:rFonts w:ascii="Times New Roman" w:hAnsi="Times New Roman" w:cs="Times New Roman"/>
          <w:sz w:val="24"/>
          <w:szCs w:val="24"/>
        </w:rPr>
        <w:fldChar w:fldCharType="begin"/>
      </w:r>
      <w:r w:rsidR="0000489A" w:rsidRPr="004D6174">
        <w:rPr>
          <w:rFonts w:ascii="Times New Roman" w:hAnsi="Times New Roman" w:cs="Times New Roman"/>
          <w:sz w:val="24"/>
          <w:szCs w:val="24"/>
        </w:rPr>
        <w:instrText xml:space="preserve"> ADDIN EN.CITE &lt;EndNote&gt;&lt;Cite&gt;&lt;Author&gt;Jameson&lt;/Author&gt;&lt;Year&gt;1982&lt;/Year&gt;&lt;RecNum&gt;2875&lt;/RecNum&gt;&lt;DisplayText&gt;(Jameson et al. 1982)&lt;/DisplayText&gt;&lt;record&gt;&lt;rec-number&gt;2875&lt;/rec-number&gt;&lt;foreign-keys&gt;&lt;key app="EN" db-id="xd009ad5hp9eahe9vwp505fgdfxspzvppfsx" timestamp="1469030352"&gt;2875&lt;/key&gt;&lt;/foreign-keys&gt;&lt;ref-type name="Journal Article"&gt;17&lt;/ref-type&gt;&lt;contributors&gt;&lt;authors&gt;&lt;author&gt;Jameson, R.J.&lt;/author&gt;&lt;author&gt;Kenyon, K.W.&lt;/author&gt;&lt;author&gt;Johnson, A.M.&lt;/author&gt;&lt;author&gt;Wight, H.W.&lt;/author&gt;&lt;/authors&gt;&lt;/contributors&gt;&lt;titles&gt;&lt;title&gt;History and status of translocated sea otter populations in North America&lt;/title&gt;&lt;secondary-title&gt;Wildlife Society Bulletin&lt;/secondary-title&gt;&lt;/titles&gt;&lt;periodical&gt;&lt;full-title&gt;Wildlife Society Bulletin&lt;/full-title&gt;&lt;/periodical&gt;&lt;pages&gt;100-107&lt;/pages&gt;&lt;volume&gt;10&lt;/volume&gt;&lt;dates&gt;&lt;year&gt;1982&lt;/year&gt;&lt;/dates&gt;&lt;urls&gt;&lt;/urls&gt;&lt;/record&gt;&lt;/Cite&gt;&lt;/EndNote&gt;</w:instrText>
      </w:r>
      <w:r w:rsidR="0000489A" w:rsidRPr="004D6174">
        <w:rPr>
          <w:rFonts w:ascii="Times New Roman" w:hAnsi="Times New Roman" w:cs="Times New Roman"/>
          <w:sz w:val="24"/>
          <w:szCs w:val="24"/>
        </w:rPr>
        <w:fldChar w:fldCharType="separate"/>
      </w:r>
      <w:r w:rsidR="0000489A" w:rsidRPr="004D6174">
        <w:rPr>
          <w:rFonts w:ascii="Times New Roman" w:hAnsi="Times New Roman" w:cs="Times New Roman"/>
          <w:noProof/>
          <w:sz w:val="24"/>
          <w:szCs w:val="24"/>
        </w:rPr>
        <w:t>(Jameson et al. 1982)</w:t>
      </w:r>
      <w:r w:rsidR="0000489A" w:rsidRPr="004D6174">
        <w:rPr>
          <w:rFonts w:ascii="Times New Roman" w:hAnsi="Times New Roman" w:cs="Times New Roman"/>
          <w:sz w:val="24"/>
          <w:szCs w:val="24"/>
        </w:rPr>
        <w:fldChar w:fldCharType="end"/>
      </w:r>
      <w:r w:rsidR="00BE4771" w:rsidRPr="004D6174">
        <w:rPr>
          <w:rFonts w:ascii="Times New Roman" w:hAnsi="Times New Roman" w:cs="Times New Roman"/>
          <w:sz w:val="24"/>
          <w:szCs w:val="24"/>
        </w:rPr>
        <w:t xml:space="preserve">. </w:t>
      </w:r>
      <w:r w:rsidRPr="004D6174">
        <w:rPr>
          <w:rFonts w:ascii="Times New Roman" w:hAnsi="Times New Roman" w:cs="Times New Roman"/>
          <w:sz w:val="24"/>
          <w:szCs w:val="24"/>
        </w:rPr>
        <w:t xml:space="preserve">Despite </w:t>
      </w:r>
      <w:r w:rsidR="00E91F0E" w:rsidRPr="004D6174">
        <w:rPr>
          <w:rFonts w:ascii="Times New Roman" w:hAnsi="Times New Roman" w:cs="Times New Roman"/>
          <w:sz w:val="24"/>
          <w:szCs w:val="24"/>
        </w:rPr>
        <w:t>high</w:t>
      </w:r>
      <w:r w:rsidR="00C813F3" w:rsidRPr="004D6174">
        <w:rPr>
          <w:rFonts w:ascii="Times New Roman" w:hAnsi="Times New Roman" w:cs="Times New Roman"/>
          <w:sz w:val="24"/>
          <w:szCs w:val="24"/>
        </w:rPr>
        <w:t xml:space="preserve"> </w:t>
      </w:r>
      <w:r w:rsidR="00E91F0E" w:rsidRPr="004D6174">
        <w:rPr>
          <w:rFonts w:ascii="Times New Roman" w:hAnsi="Times New Roman" w:cs="Times New Roman"/>
          <w:sz w:val="24"/>
          <w:szCs w:val="24"/>
        </w:rPr>
        <w:t xml:space="preserve">mortality in the </w:t>
      </w:r>
      <w:r w:rsidRPr="004D6174">
        <w:rPr>
          <w:rFonts w:ascii="Times New Roman" w:hAnsi="Times New Roman" w:cs="Times New Roman"/>
          <w:sz w:val="24"/>
          <w:szCs w:val="24"/>
        </w:rPr>
        <w:t xml:space="preserve">early </w:t>
      </w:r>
      <w:r w:rsidR="00E91F0E" w:rsidRPr="004D6174">
        <w:rPr>
          <w:rFonts w:ascii="Times New Roman" w:hAnsi="Times New Roman" w:cs="Times New Roman"/>
          <w:sz w:val="24"/>
          <w:szCs w:val="24"/>
        </w:rPr>
        <w:lastRenderedPageBreak/>
        <w:t xml:space="preserve">1970s, the population </w:t>
      </w:r>
      <w:r w:rsidR="00C813F3" w:rsidRPr="004D6174">
        <w:rPr>
          <w:rFonts w:ascii="Times New Roman" w:hAnsi="Times New Roman" w:cs="Times New Roman"/>
          <w:sz w:val="24"/>
          <w:szCs w:val="24"/>
        </w:rPr>
        <w:t>eventua</w:t>
      </w:r>
      <w:r w:rsidR="0018150D" w:rsidRPr="004D6174">
        <w:rPr>
          <w:rFonts w:ascii="Times New Roman" w:hAnsi="Times New Roman" w:cs="Times New Roman"/>
          <w:sz w:val="24"/>
          <w:szCs w:val="24"/>
        </w:rPr>
        <w:t>lly began to grow</w:t>
      </w:r>
      <w:r w:rsidR="00015878" w:rsidRPr="004D6174">
        <w:rPr>
          <w:rFonts w:ascii="Times New Roman" w:hAnsi="Times New Roman" w:cs="Times New Roman"/>
          <w:sz w:val="24"/>
          <w:szCs w:val="24"/>
        </w:rPr>
        <w:t xml:space="preserve"> (Fig. 1)</w:t>
      </w:r>
      <w:r w:rsidR="0018150D" w:rsidRPr="004D6174">
        <w:rPr>
          <w:rFonts w:ascii="Times New Roman" w:hAnsi="Times New Roman" w:cs="Times New Roman"/>
          <w:sz w:val="24"/>
          <w:szCs w:val="24"/>
        </w:rPr>
        <w:t xml:space="preserve">, surpassing </w:t>
      </w:r>
      <w:r w:rsidR="00157812" w:rsidRPr="004D6174">
        <w:rPr>
          <w:rFonts w:ascii="Times New Roman" w:hAnsi="Times New Roman" w:cs="Times New Roman"/>
          <w:sz w:val="24"/>
          <w:szCs w:val="24"/>
        </w:rPr>
        <w:t>200 individuals by 1989</w:t>
      </w:r>
      <w:r w:rsidR="00E91F0E" w:rsidRPr="004D6174">
        <w:rPr>
          <w:rFonts w:ascii="Times New Roman" w:hAnsi="Times New Roman" w:cs="Times New Roman"/>
          <w:sz w:val="24"/>
          <w:szCs w:val="24"/>
        </w:rPr>
        <w:t xml:space="preserve"> </w:t>
      </w:r>
      <w:r w:rsidR="00E91F0E" w:rsidRPr="004D6174">
        <w:rPr>
          <w:rFonts w:ascii="Times New Roman" w:hAnsi="Times New Roman" w:cs="Times New Roman"/>
          <w:sz w:val="24"/>
          <w:szCs w:val="24"/>
        </w:rPr>
        <w:fldChar w:fldCharType="begin"/>
      </w:r>
      <w:r w:rsidR="004B210F" w:rsidRPr="004D6174">
        <w:rPr>
          <w:rFonts w:ascii="Times New Roman" w:hAnsi="Times New Roman" w:cs="Times New Roman"/>
          <w:sz w:val="24"/>
          <w:szCs w:val="24"/>
        </w:rPr>
        <w:instrText xml:space="preserve"> ADDIN EN.CITE &lt;EndNote&gt;&lt;Cite&gt;&lt;Author&gt;Jameson&lt;/Author&gt;&lt;Year&gt;1993&lt;/Year&gt;&lt;RecNum&gt;2876&lt;/RecNum&gt;&lt;DisplayText&gt;(Jameson 1993)&lt;/DisplayText&gt;&lt;record&gt;&lt;rec-number&gt;2876&lt;/rec-number&gt;&lt;foreign-keys&gt;&lt;key app="EN" db-id="xd009ad5hp9eahe9vwp505fgdfxspzvppfsx" timestamp="1469030665"&gt;2876&lt;/key&gt;&lt;/foreign-keys&gt;&lt;ref-type name="Journal Article"&gt;17&lt;/ref-type&gt;&lt;contributors&gt;&lt;authors&gt;&lt;author&gt;Jameson, R.J.&lt;/author&gt;&lt;/authors&gt;&lt;/contributors&gt;&lt;titles&gt;&lt;title&gt;Survey of a translocated sea otter population&lt;/title&gt;&lt;secondary-title&gt;IUCN Otter Specialist Group Bulletin&lt;/secondary-title&gt;&lt;/titles&gt;&lt;periodical&gt;&lt;full-title&gt;IUCN Otter Specialist Group Bulletin&lt;/full-title&gt;&lt;/periodical&gt;&lt;pages&gt;2-4&lt;/pages&gt;&lt;volume&gt;8&lt;/volume&gt;&lt;dates&gt;&lt;year&gt;1993&lt;/year&gt;&lt;/dates&gt;&lt;urls&gt;&lt;/urls&gt;&lt;/record&gt;&lt;/Cite&gt;&lt;/EndNote&gt;</w:instrText>
      </w:r>
      <w:r w:rsidR="00E91F0E" w:rsidRPr="004D6174">
        <w:rPr>
          <w:rFonts w:ascii="Times New Roman" w:hAnsi="Times New Roman" w:cs="Times New Roman"/>
          <w:sz w:val="24"/>
          <w:szCs w:val="24"/>
        </w:rPr>
        <w:fldChar w:fldCharType="separate"/>
      </w:r>
      <w:r w:rsidR="00E91F0E" w:rsidRPr="004D6174">
        <w:rPr>
          <w:rFonts w:ascii="Times New Roman" w:hAnsi="Times New Roman" w:cs="Times New Roman"/>
          <w:noProof/>
          <w:sz w:val="24"/>
          <w:szCs w:val="24"/>
        </w:rPr>
        <w:t>(Jameson 1993)</w:t>
      </w:r>
      <w:r w:rsidR="00E91F0E" w:rsidRPr="004D6174">
        <w:rPr>
          <w:rFonts w:ascii="Times New Roman" w:hAnsi="Times New Roman" w:cs="Times New Roman"/>
          <w:sz w:val="24"/>
          <w:szCs w:val="24"/>
        </w:rPr>
        <w:fldChar w:fldCharType="end"/>
      </w:r>
      <w:r w:rsidR="00D85CD7" w:rsidRPr="004D6174">
        <w:rPr>
          <w:rFonts w:ascii="Times New Roman" w:hAnsi="Times New Roman" w:cs="Times New Roman"/>
          <w:sz w:val="24"/>
          <w:szCs w:val="24"/>
        </w:rPr>
        <w:t xml:space="preserve"> and </w:t>
      </w:r>
      <w:r w:rsidR="0018150D" w:rsidRPr="004D6174">
        <w:rPr>
          <w:rFonts w:ascii="Times New Roman" w:hAnsi="Times New Roman" w:cs="Times New Roman"/>
          <w:sz w:val="24"/>
          <w:szCs w:val="24"/>
        </w:rPr>
        <w:t>600 by the late 1990s</w:t>
      </w:r>
      <w:r w:rsidR="0011350E" w:rsidRPr="004D6174">
        <w:rPr>
          <w:rFonts w:ascii="Times New Roman" w:hAnsi="Times New Roman" w:cs="Times New Roman"/>
          <w:sz w:val="24"/>
          <w:szCs w:val="24"/>
        </w:rPr>
        <w:t xml:space="preserve"> </w:t>
      </w:r>
      <w:r w:rsidR="0018150D" w:rsidRPr="004D6174">
        <w:rPr>
          <w:rFonts w:ascii="Times New Roman" w:hAnsi="Times New Roman" w:cs="Times New Roman"/>
          <w:sz w:val="24"/>
          <w:szCs w:val="24"/>
        </w:rPr>
        <w:fldChar w:fldCharType="begin"/>
      </w:r>
      <w:r w:rsidR="0018150D" w:rsidRPr="004D6174">
        <w:rPr>
          <w:rFonts w:ascii="Times New Roman" w:hAnsi="Times New Roman" w:cs="Times New Roman"/>
          <w:sz w:val="24"/>
          <w:szCs w:val="24"/>
        </w:rPr>
        <w:instrText xml:space="preserve"> ADDIN EN.CITE &lt;EndNote&gt;&lt;Cite&gt;&lt;Author&gt;Jameson&lt;/Author&gt;&lt;Year&gt;1999&lt;/Year&gt;&lt;RecNum&gt;2882&lt;/RecNum&gt;&lt;DisplayText&gt;(Jameson and Jeffries 1999)&lt;/DisplayText&gt;&lt;record&gt;&lt;rec-number&gt;2882&lt;/rec-number&gt;&lt;foreign-keys&gt;&lt;key app="EN" db-id="xd009ad5hp9eahe9vwp505fgdfxspzvppfsx" timestamp="1469035707"&gt;2882&lt;/key&gt;&lt;/foreign-keys&gt;&lt;ref-type name="Journal Article"&gt;17&lt;/ref-type&gt;&lt;contributors&gt;&lt;authors&gt;&lt;author&gt;Jameson, R.J.&lt;/author&gt;&lt;author&gt;Jeffries, S.&lt;/author&gt;&lt;/authors&gt;&lt;/contributors&gt;&lt;titles&gt;&lt;title&gt;Results of the 1999 survey of the reintroduced sea otter population in Washington State&lt;/title&gt;&lt;secondary-title&gt;IUCN Otter Specialist Group Bulletin&lt;/secondary-title&gt;&lt;/titles&gt;&lt;periodical&gt;&lt;full-title&gt;IUCN Otter Specialist Group Bulletin&lt;/full-title&gt;&lt;/periodical&gt;&lt;pages&gt;79-85&lt;/pages&gt;&lt;volume&gt;16&lt;/volume&gt;&lt;dates&gt;&lt;year&gt;1999&lt;/year&gt;&lt;/dates&gt;&lt;urls&gt;&lt;/urls&gt;&lt;/record&gt;&lt;/Cite&gt;&lt;/EndNote&gt;</w:instrText>
      </w:r>
      <w:r w:rsidR="0018150D" w:rsidRPr="004D6174">
        <w:rPr>
          <w:rFonts w:ascii="Times New Roman" w:hAnsi="Times New Roman" w:cs="Times New Roman"/>
          <w:sz w:val="24"/>
          <w:szCs w:val="24"/>
        </w:rPr>
        <w:fldChar w:fldCharType="separate"/>
      </w:r>
      <w:r w:rsidR="0018150D" w:rsidRPr="004D6174">
        <w:rPr>
          <w:rFonts w:ascii="Times New Roman" w:hAnsi="Times New Roman" w:cs="Times New Roman"/>
          <w:noProof/>
          <w:sz w:val="24"/>
          <w:szCs w:val="24"/>
        </w:rPr>
        <w:t>(Jameson and Jeffries 1999)</w:t>
      </w:r>
      <w:r w:rsidR="0018150D" w:rsidRPr="004D6174">
        <w:rPr>
          <w:rFonts w:ascii="Times New Roman" w:hAnsi="Times New Roman" w:cs="Times New Roman"/>
          <w:sz w:val="24"/>
          <w:szCs w:val="24"/>
        </w:rPr>
        <w:fldChar w:fldCharType="end"/>
      </w:r>
      <w:r w:rsidR="00C052BB" w:rsidRPr="004D6174">
        <w:rPr>
          <w:rFonts w:ascii="Times New Roman" w:hAnsi="Times New Roman" w:cs="Times New Roman"/>
          <w:sz w:val="24"/>
          <w:szCs w:val="24"/>
        </w:rPr>
        <w:t>(</w:t>
      </w:r>
      <w:r w:rsidR="00D85CD7" w:rsidRPr="004D6174">
        <w:rPr>
          <w:rFonts w:ascii="Times New Roman" w:hAnsi="Times New Roman" w:cs="Times New Roman"/>
          <w:sz w:val="24"/>
          <w:szCs w:val="24"/>
        </w:rPr>
        <w:t xml:space="preserve">; </w:t>
      </w:r>
      <w:r w:rsidR="00C052BB" w:rsidRPr="004D6174">
        <w:rPr>
          <w:rFonts w:ascii="Times New Roman" w:hAnsi="Times New Roman" w:cs="Times New Roman"/>
          <w:sz w:val="24"/>
          <w:szCs w:val="24"/>
        </w:rPr>
        <w:t>Fig. 1)</w:t>
      </w:r>
      <w:r w:rsidR="0018150D" w:rsidRPr="004D6174">
        <w:rPr>
          <w:rFonts w:ascii="Times New Roman" w:hAnsi="Times New Roman" w:cs="Times New Roman"/>
          <w:sz w:val="24"/>
          <w:szCs w:val="24"/>
        </w:rPr>
        <w:t xml:space="preserve">. </w:t>
      </w:r>
      <w:r w:rsidR="00BE6DBA" w:rsidRPr="004D6174">
        <w:rPr>
          <w:rFonts w:ascii="Times New Roman" w:hAnsi="Times New Roman" w:cs="Times New Roman"/>
          <w:sz w:val="24"/>
          <w:szCs w:val="24"/>
        </w:rPr>
        <w:t>SCUBA</w:t>
      </w:r>
      <w:r w:rsidR="00E91F0E" w:rsidRPr="004D6174">
        <w:rPr>
          <w:rFonts w:ascii="Times New Roman" w:hAnsi="Times New Roman" w:cs="Times New Roman"/>
          <w:sz w:val="24"/>
          <w:szCs w:val="24"/>
        </w:rPr>
        <w:t xml:space="preserve"> </w:t>
      </w:r>
      <w:r w:rsidR="00E537A7" w:rsidRPr="004D6174">
        <w:rPr>
          <w:rFonts w:ascii="Times New Roman" w:hAnsi="Times New Roman" w:cs="Times New Roman"/>
          <w:sz w:val="24"/>
          <w:szCs w:val="24"/>
        </w:rPr>
        <w:t xml:space="preserve">surveys </w:t>
      </w:r>
      <w:r w:rsidR="00A40026" w:rsidRPr="004D6174">
        <w:rPr>
          <w:rFonts w:ascii="Times New Roman" w:hAnsi="Times New Roman" w:cs="Times New Roman"/>
          <w:sz w:val="24"/>
          <w:szCs w:val="24"/>
        </w:rPr>
        <w:t>at multiple sites (Fig. 1)</w:t>
      </w:r>
      <w:r w:rsidR="00E91F0E" w:rsidRPr="004D6174">
        <w:rPr>
          <w:rFonts w:ascii="Times New Roman" w:hAnsi="Times New Roman" w:cs="Times New Roman"/>
          <w:sz w:val="24"/>
          <w:szCs w:val="24"/>
        </w:rPr>
        <w:t xml:space="preserve"> </w:t>
      </w:r>
      <w:r w:rsidR="00E537A7" w:rsidRPr="004D6174">
        <w:rPr>
          <w:rFonts w:ascii="Times New Roman" w:hAnsi="Times New Roman" w:cs="Times New Roman"/>
          <w:sz w:val="24"/>
          <w:szCs w:val="24"/>
        </w:rPr>
        <w:t>in</w:t>
      </w:r>
      <w:r w:rsidR="000B4409" w:rsidRPr="004D6174">
        <w:rPr>
          <w:rFonts w:ascii="Times New Roman" w:hAnsi="Times New Roman" w:cs="Times New Roman"/>
          <w:sz w:val="24"/>
          <w:szCs w:val="24"/>
        </w:rPr>
        <w:t xml:space="preserve"> 1987</w:t>
      </w:r>
      <w:r w:rsidR="00C813F3" w:rsidRPr="004D6174">
        <w:rPr>
          <w:rFonts w:ascii="Times New Roman" w:hAnsi="Times New Roman" w:cs="Times New Roman"/>
          <w:sz w:val="24"/>
          <w:szCs w:val="24"/>
        </w:rPr>
        <w:t xml:space="preserve"> </w:t>
      </w:r>
      <w:r w:rsidR="0083451E" w:rsidRPr="004D6174">
        <w:rPr>
          <w:rFonts w:ascii="Times New Roman" w:hAnsi="Times New Roman" w:cs="Times New Roman"/>
          <w:sz w:val="24"/>
          <w:szCs w:val="24"/>
        </w:rPr>
        <w:t xml:space="preserve">indicated </w:t>
      </w:r>
      <w:r w:rsidR="00C813F3" w:rsidRPr="004D6174">
        <w:rPr>
          <w:rFonts w:ascii="Times New Roman" w:hAnsi="Times New Roman" w:cs="Times New Roman"/>
          <w:sz w:val="24"/>
          <w:szCs w:val="24"/>
        </w:rPr>
        <w:t>that</w:t>
      </w:r>
      <w:r w:rsidR="000B4409" w:rsidRPr="004D6174">
        <w:rPr>
          <w:rFonts w:ascii="Times New Roman" w:hAnsi="Times New Roman" w:cs="Times New Roman"/>
          <w:sz w:val="24"/>
          <w:szCs w:val="24"/>
        </w:rPr>
        <w:t xml:space="preserve"> otter densities were</w:t>
      </w:r>
      <w:r w:rsidR="00C813F3" w:rsidRPr="004D6174">
        <w:rPr>
          <w:rFonts w:ascii="Times New Roman" w:hAnsi="Times New Roman" w:cs="Times New Roman"/>
          <w:sz w:val="24"/>
          <w:szCs w:val="24"/>
        </w:rPr>
        <w:t xml:space="preserve"> </w:t>
      </w:r>
      <w:r w:rsidR="000B4409" w:rsidRPr="004D6174">
        <w:rPr>
          <w:rFonts w:ascii="Times New Roman" w:hAnsi="Times New Roman" w:cs="Times New Roman"/>
          <w:sz w:val="24"/>
          <w:szCs w:val="24"/>
        </w:rPr>
        <w:t xml:space="preserve">correlated with </w:t>
      </w:r>
      <w:r w:rsidR="0083451E" w:rsidRPr="004D6174">
        <w:rPr>
          <w:rFonts w:ascii="Times New Roman" w:hAnsi="Times New Roman" w:cs="Times New Roman"/>
          <w:sz w:val="24"/>
          <w:szCs w:val="24"/>
        </w:rPr>
        <w:t xml:space="preserve">increased coverage of foliose and canopy-forming kelps, and reduced </w:t>
      </w:r>
      <w:r w:rsidR="000B4409" w:rsidRPr="004D6174">
        <w:rPr>
          <w:rFonts w:ascii="Times New Roman" w:hAnsi="Times New Roman" w:cs="Times New Roman"/>
          <w:sz w:val="24"/>
          <w:szCs w:val="24"/>
        </w:rPr>
        <w:t>abundance and size of benthic invertebrates</w:t>
      </w:r>
      <w:r w:rsidR="00BD1502" w:rsidRPr="004D6174">
        <w:rPr>
          <w:rFonts w:ascii="Times New Roman" w:hAnsi="Times New Roman" w:cs="Times New Roman"/>
          <w:sz w:val="24"/>
          <w:szCs w:val="24"/>
        </w:rPr>
        <w:t>,</w:t>
      </w:r>
      <w:r w:rsidR="000B4409" w:rsidRPr="004D6174">
        <w:rPr>
          <w:rFonts w:ascii="Times New Roman" w:hAnsi="Times New Roman" w:cs="Times New Roman"/>
          <w:sz w:val="24"/>
          <w:szCs w:val="24"/>
        </w:rPr>
        <w:t xml:space="preserve"> including </w:t>
      </w:r>
      <w:r w:rsidR="003B31E0" w:rsidRPr="004D6174">
        <w:rPr>
          <w:rFonts w:ascii="Times New Roman" w:hAnsi="Times New Roman" w:cs="Times New Roman"/>
          <w:sz w:val="24"/>
          <w:szCs w:val="24"/>
        </w:rPr>
        <w:t xml:space="preserve">the kelp-grazing </w:t>
      </w:r>
      <w:r w:rsidR="000B4409" w:rsidRPr="004D6174">
        <w:rPr>
          <w:rFonts w:ascii="Times New Roman" w:hAnsi="Times New Roman" w:cs="Times New Roman"/>
          <w:sz w:val="24"/>
          <w:szCs w:val="24"/>
        </w:rPr>
        <w:t xml:space="preserve">red sea urchin </w:t>
      </w:r>
      <w:r w:rsidR="002229E9" w:rsidRPr="004D6174">
        <w:rPr>
          <w:rFonts w:ascii="Times New Roman" w:hAnsi="Times New Roman" w:cs="Times New Roman"/>
          <w:i/>
          <w:sz w:val="24"/>
          <w:szCs w:val="24"/>
        </w:rPr>
        <w:t>Mes</w:t>
      </w:r>
      <w:r w:rsidR="000B4409" w:rsidRPr="004D6174">
        <w:rPr>
          <w:rFonts w:ascii="Times New Roman" w:hAnsi="Times New Roman" w:cs="Times New Roman"/>
          <w:i/>
          <w:sz w:val="24"/>
          <w:szCs w:val="24"/>
        </w:rPr>
        <w:t>ocentrotus franciscanus</w:t>
      </w:r>
      <w:r w:rsidR="0083451E" w:rsidRPr="004D6174">
        <w:rPr>
          <w:rFonts w:ascii="Times New Roman" w:hAnsi="Times New Roman" w:cs="Times New Roman"/>
          <w:sz w:val="24"/>
          <w:szCs w:val="24"/>
        </w:rPr>
        <w:t xml:space="preserve"> </w:t>
      </w:r>
      <w:r w:rsidR="003907EC" w:rsidRPr="004D6174">
        <w:rPr>
          <w:rFonts w:ascii="Times New Roman" w:hAnsi="Times New Roman" w:cs="Times New Roman"/>
          <w:sz w:val="24"/>
          <w:szCs w:val="24"/>
        </w:rPr>
        <w:fldChar w:fldCharType="begin"/>
      </w:r>
      <w:r w:rsidR="003907EC" w:rsidRPr="004D6174">
        <w:rPr>
          <w:rFonts w:ascii="Times New Roman" w:hAnsi="Times New Roman" w:cs="Times New Roman"/>
          <w:sz w:val="24"/>
          <w:szCs w:val="24"/>
        </w:rPr>
        <w:instrText xml:space="preserve"> ADDIN EN.CITE &lt;EndNote&gt;&lt;Cite&gt;&lt;Author&gt;Kvitek&lt;/Author&gt;&lt;Year&gt;1989&lt;/Year&gt;&lt;RecNum&gt;2878&lt;/RecNum&gt;&lt;DisplayText&gt;(Kvitek et al. 1989)&lt;/DisplayText&gt;&lt;record&gt;&lt;rec-number&gt;2878&lt;/rec-number&gt;&lt;foreign-keys&gt;&lt;key app="EN" db-id="xd009ad5hp9eahe9vwp505fgdfxspzvppfsx" timestamp="1469032157"&gt;2878&lt;/key&gt;&lt;/foreign-keys&gt;&lt;ref-type name="Journal Article"&gt;17&lt;/ref-type&gt;&lt;contributors&gt;&lt;authors&gt;&lt;author&gt;Kvitek, R. G.&lt;/author&gt;&lt;author&gt;Shull, D.&lt;/author&gt;&lt;author&gt;Canestro, D.&lt;/author&gt;&lt;author&gt;Bowlby, E. C.&lt;/author&gt;&lt;author&gt;Troutman, B. L.&lt;/author&gt;&lt;/authors&gt;&lt;/contributors&gt;&lt;auth-address&gt;Kvitek, Rg&amp;#xD;Univ Washington,Dept Zool,Nj-15,Seattle,Wa 98195, USA&amp;#xD;Univ Washington,Dept Zool,Nj-15,Seattle,Wa 98195, USA&amp;#xD;Univ Washington,Dept Oceanog,Seattle,Wa 98195&amp;#xD;Univ Calif Santa Barbara,Santa Barbara,Ca 93106&amp;#xD;Washington State Dept Wildlife,Tacoma,Wa 98498&lt;/auth-address&gt;&lt;titles&gt;&lt;title&gt;Sea otters and benthic prey communities in Washington State&lt;/title&gt;&lt;secondary-title&gt;Marine Mammal Science&lt;/secondary-title&gt;&lt;alt-title&gt;Mar Mammal Sci&lt;/alt-title&gt;&lt;/titles&gt;&lt;periodical&gt;&lt;full-title&gt;Marine Mammal Science&lt;/full-title&gt;&lt;/periodical&gt;&lt;pages&gt;266-280&lt;/pages&gt;&lt;volume&gt;5&lt;/volume&gt;&lt;number&gt;3&lt;/number&gt;&lt;dates&gt;&lt;year&gt;1989&lt;/year&gt;&lt;pub-dates&gt;&lt;date&gt;Jul&lt;/date&gt;&lt;/pub-dates&gt;&lt;/dates&gt;&lt;isbn&gt;0824-0469&lt;/isbn&gt;&lt;accession-num&gt;WOS:A1989AK74200004&lt;/accession-num&gt;&lt;urls&gt;&lt;related-urls&gt;&lt;url&gt;&amp;lt;Go to ISI&amp;gt;://WOS:A1989AK74200004&lt;/url&gt;&lt;/related-urls&gt;&lt;/urls&gt;&lt;electronic-resource-num&gt;DOI 10.1111/j.1748-7692.1989.tb00340.x&lt;/electronic-resource-num&gt;&lt;language&gt;English&lt;/language&gt;&lt;/record&gt;&lt;/Cite&gt;&lt;/EndNote&gt;</w:instrText>
      </w:r>
      <w:r w:rsidR="003907EC" w:rsidRPr="004D6174">
        <w:rPr>
          <w:rFonts w:ascii="Times New Roman" w:hAnsi="Times New Roman" w:cs="Times New Roman"/>
          <w:sz w:val="24"/>
          <w:szCs w:val="24"/>
        </w:rPr>
        <w:fldChar w:fldCharType="separate"/>
      </w:r>
      <w:r w:rsidR="003907EC" w:rsidRPr="004D6174">
        <w:rPr>
          <w:rFonts w:ascii="Times New Roman" w:hAnsi="Times New Roman" w:cs="Times New Roman"/>
          <w:noProof/>
          <w:sz w:val="24"/>
          <w:szCs w:val="24"/>
        </w:rPr>
        <w:t>(Kvitek et al. 1989)</w:t>
      </w:r>
      <w:r w:rsidR="003907EC" w:rsidRPr="004D6174">
        <w:rPr>
          <w:rFonts w:ascii="Times New Roman" w:hAnsi="Times New Roman" w:cs="Times New Roman"/>
          <w:sz w:val="24"/>
          <w:szCs w:val="24"/>
        </w:rPr>
        <w:fldChar w:fldCharType="end"/>
      </w:r>
      <w:r w:rsidR="003B2D30" w:rsidRPr="004D6174">
        <w:rPr>
          <w:rFonts w:ascii="Times New Roman" w:hAnsi="Times New Roman" w:cs="Times New Roman"/>
          <w:sz w:val="24"/>
          <w:szCs w:val="24"/>
        </w:rPr>
        <w:t xml:space="preserve">. </w:t>
      </w:r>
      <w:r w:rsidR="0018150D" w:rsidRPr="004D6174">
        <w:rPr>
          <w:rFonts w:ascii="Times New Roman" w:hAnsi="Times New Roman" w:cs="Times New Roman"/>
          <w:sz w:val="24"/>
          <w:szCs w:val="24"/>
        </w:rPr>
        <w:t>Subsequent</w:t>
      </w:r>
      <w:r w:rsidR="004B210F" w:rsidRPr="004D6174">
        <w:rPr>
          <w:rFonts w:ascii="Times New Roman" w:hAnsi="Times New Roman" w:cs="Times New Roman"/>
          <w:sz w:val="24"/>
          <w:szCs w:val="24"/>
        </w:rPr>
        <w:t xml:space="preserve"> </w:t>
      </w:r>
      <w:r w:rsidR="00E537A7" w:rsidRPr="004D6174">
        <w:rPr>
          <w:rFonts w:ascii="Times New Roman" w:hAnsi="Times New Roman" w:cs="Times New Roman"/>
          <w:sz w:val="24"/>
          <w:szCs w:val="24"/>
        </w:rPr>
        <w:t>surveys in</w:t>
      </w:r>
      <w:r w:rsidR="00D82F94" w:rsidRPr="004D6174">
        <w:rPr>
          <w:rFonts w:ascii="Times New Roman" w:hAnsi="Times New Roman" w:cs="Times New Roman"/>
          <w:sz w:val="24"/>
          <w:szCs w:val="24"/>
        </w:rPr>
        <w:t xml:space="preserve"> </w:t>
      </w:r>
      <w:r w:rsidR="00E537A7" w:rsidRPr="004D6174">
        <w:rPr>
          <w:rFonts w:ascii="Times New Roman" w:hAnsi="Times New Roman" w:cs="Times New Roman"/>
          <w:sz w:val="24"/>
          <w:szCs w:val="24"/>
        </w:rPr>
        <w:t xml:space="preserve">1995 and 1999 indicated that </w:t>
      </w:r>
      <w:r w:rsidR="00A40026" w:rsidRPr="004D6174">
        <w:rPr>
          <w:rFonts w:ascii="Times New Roman" w:hAnsi="Times New Roman" w:cs="Times New Roman"/>
          <w:sz w:val="24"/>
          <w:szCs w:val="24"/>
        </w:rPr>
        <w:t xml:space="preserve">the expanding </w:t>
      </w:r>
      <w:r w:rsidR="0018150D" w:rsidRPr="004D6174">
        <w:rPr>
          <w:rFonts w:ascii="Times New Roman" w:hAnsi="Times New Roman" w:cs="Times New Roman"/>
          <w:sz w:val="24"/>
          <w:szCs w:val="24"/>
        </w:rPr>
        <w:t>sea otter</w:t>
      </w:r>
      <w:r w:rsidR="00885440" w:rsidRPr="004D6174">
        <w:rPr>
          <w:rFonts w:ascii="Times New Roman" w:hAnsi="Times New Roman" w:cs="Times New Roman"/>
          <w:sz w:val="24"/>
          <w:szCs w:val="24"/>
        </w:rPr>
        <w:t xml:space="preserve"> </w:t>
      </w:r>
      <w:r w:rsidR="00A40026" w:rsidRPr="004D6174">
        <w:rPr>
          <w:rFonts w:ascii="Times New Roman" w:hAnsi="Times New Roman" w:cs="Times New Roman"/>
          <w:sz w:val="24"/>
          <w:szCs w:val="24"/>
        </w:rPr>
        <w:t xml:space="preserve">population had </w:t>
      </w:r>
      <w:r w:rsidR="00744E12" w:rsidRPr="004D6174">
        <w:rPr>
          <w:rFonts w:ascii="Times New Roman" w:hAnsi="Times New Roman" w:cs="Times New Roman"/>
          <w:sz w:val="24"/>
          <w:szCs w:val="24"/>
        </w:rPr>
        <w:t xml:space="preserve">produced </w:t>
      </w:r>
      <w:r w:rsidR="00A40026" w:rsidRPr="004D6174">
        <w:rPr>
          <w:rFonts w:ascii="Times New Roman" w:hAnsi="Times New Roman" w:cs="Times New Roman"/>
          <w:sz w:val="24"/>
          <w:szCs w:val="24"/>
        </w:rPr>
        <w:t xml:space="preserve">these keystone predator effects on invertebrates and kelp </w:t>
      </w:r>
      <w:r w:rsidR="00885440" w:rsidRPr="004D6174">
        <w:rPr>
          <w:rFonts w:ascii="Times New Roman" w:hAnsi="Times New Roman" w:cs="Times New Roman"/>
          <w:sz w:val="24"/>
          <w:szCs w:val="24"/>
        </w:rPr>
        <w:t xml:space="preserve">to </w:t>
      </w:r>
      <w:r w:rsidR="00744E12" w:rsidRPr="004D6174">
        <w:rPr>
          <w:rFonts w:ascii="Times New Roman" w:hAnsi="Times New Roman" w:cs="Times New Roman"/>
          <w:sz w:val="24"/>
          <w:szCs w:val="24"/>
        </w:rPr>
        <w:t xml:space="preserve">additional </w:t>
      </w:r>
      <w:r w:rsidR="00885440" w:rsidRPr="004D6174">
        <w:rPr>
          <w:rFonts w:ascii="Times New Roman" w:hAnsi="Times New Roman" w:cs="Times New Roman"/>
          <w:sz w:val="24"/>
          <w:szCs w:val="24"/>
        </w:rPr>
        <w:t xml:space="preserve">areas of </w:t>
      </w:r>
      <w:r w:rsidR="00DF232A" w:rsidRPr="004D6174">
        <w:rPr>
          <w:rFonts w:ascii="Times New Roman" w:hAnsi="Times New Roman" w:cs="Times New Roman"/>
          <w:sz w:val="24"/>
          <w:szCs w:val="24"/>
        </w:rPr>
        <w:t xml:space="preserve">the </w:t>
      </w:r>
      <w:r w:rsidR="00885440" w:rsidRPr="004D6174">
        <w:rPr>
          <w:rFonts w:ascii="Times New Roman" w:hAnsi="Times New Roman" w:cs="Times New Roman"/>
          <w:sz w:val="24"/>
          <w:szCs w:val="24"/>
        </w:rPr>
        <w:t>coast</w:t>
      </w:r>
      <w:commentRangeStart w:id="15"/>
      <w:r w:rsidR="00DA2376" w:rsidRPr="004D6174">
        <w:rPr>
          <w:rFonts w:ascii="Times New Roman" w:hAnsi="Times New Roman" w:cs="Times New Roman"/>
          <w:sz w:val="24"/>
          <w:szCs w:val="24"/>
        </w:rPr>
        <w:t xml:space="preserve"> </w:t>
      </w:r>
      <w:r w:rsidR="00B10A24" w:rsidRPr="004D6174">
        <w:rPr>
          <w:rFonts w:ascii="Times New Roman" w:hAnsi="Times New Roman" w:cs="Times New Roman"/>
          <w:sz w:val="24"/>
          <w:szCs w:val="24"/>
        </w:rPr>
        <w:fldChar w:fldCharType="begin"/>
      </w:r>
      <w:r w:rsidR="00B10A24" w:rsidRPr="004D6174">
        <w:rPr>
          <w:rFonts w:ascii="Times New Roman" w:hAnsi="Times New Roman" w:cs="Times New Roman"/>
          <w:sz w:val="24"/>
          <w:szCs w:val="24"/>
        </w:rPr>
        <w:instrText xml:space="preserve"> ADDIN EN.CITE &lt;EndNote&gt;&lt;Cite&gt;&lt;Author&gt;Kvitek&lt;/Author&gt;&lt;Year&gt;2000&lt;/Year&gt;&lt;RecNum&gt;2904&lt;/RecNum&gt;&lt;DisplayText&gt;(Kvitek et al. 2000)&lt;/DisplayText&gt;&lt;record&gt;&lt;rec-number&gt;2904&lt;/rec-number&gt;&lt;foreign-keys&gt;&lt;key app="EN" db-id="xd009ad5hp9eahe9vwp505fgdfxspzvppfsx" timestamp="1469203386"&gt;2904&lt;/key&gt;&lt;/foreign-keys&gt;&lt;ref-type name="Book"&gt;6&lt;/ref-type&gt;&lt;contributors&gt;&lt;authors&gt;&lt;author&gt;Kvitek, R. G.&lt;/author&gt;&lt;author&gt;Iampietro, P. J.&lt;/author&gt;&lt;author&gt;Thomas, K.&lt;/author&gt;&lt;/authors&gt;&lt;/contributors&gt;&lt;titles&gt;&lt;title&gt;Quantitative assessment of sea otter benthic prey communities within the Olympic Coast National Marine Sanctuary: 1999 re-survey of 1995 and 1985 monitoring stations&lt;/title&gt;&lt;/titles&gt;&lt;pages&gt;20&lt;/pages&gt;&lt;dates&gt;&lt;year&gt;2000&lt;/year&gt;&lt;/dates&gt;&lt;publisher&gt;Final report to the Olympic Coast National Marine Sanctuary&lt;/publisher&gt;&lt;urls&gt;&lt;/urls&gt;&lt;/record&gt;&lt;/Cite&gt;&lt;/EndNote&gt;</w:instrText>
      </w:r>
      <w:r w:rsidR="00B10A24" w:rsidRPr="004D6174">
        <w:rPr>
          <w:rFonts w:ascii="Times New Roman" w:hAnsi="Times New Roman" w:cs="Times New Roman"/>
          <w:sz w:val="24"/>
          <w:szCs w:val="24"/>
        </w:rPr>
        <w:fldChar w:fldCharType="separate"/>
      </w:r>
      <w:r w:rsidR="00B10A24" w:rsidRPr="004D6174">
        <w:rPr>
          <w:rFonts w:ascii="Times New Roman" w:hAnsi="Times New Roman" w:cs="Times New Roman"/>
          <w:noProof/>
          <w:sz w:val="24"/>
          <w:szCs w:val="24"/>
        </w:rPr>
        <w:t>(Kvitek et al. 2000)</w:t>
      </w:r>
      <w:r w:rsidR="00B10A24" w:rsidRPr="004D6174">
        <w:rPr>
          <w:rFonts w:ascii="Times New Roman" w:hAnsi="Times New Roman" w:cs="Times New Roman"/>
          <w:sz w:val="24"/>
          <w:szCs w:val="24"/>
        </w:rPr>
        <w:fldChar w:fldCharType="end"/>
      </w:r>
      <w:r w:rsidR="004A11B6" w:rsidRPr="004D6174">
        <w:rPr>
          <w:rFonts w:ascii="Times New Roman" w:hAnsi="Times New Roman" w:cs="Times New Roman"/>
          <w:sz w:val="24"/>
          <w:szCs w:val="24"/>
        </w:rPr>
        <w:t xml:space="preserve"> </w:t>
      </w:r>
      <w:r w:rsidR="004A11B6" w:rsidRPr="004D6174">
        <w:rPr>
          <w:rFonts w:ascii="Times New Roman" w:hAnsi="Times New Roman" w:cs="Times New Roman"/>
          <w:sz w:val="24"/>
          <w:szCs w:val="24"/>
        </w:rPr>
        <w:fldChar w:fldCharType="begin"/>
      </w:r>
      <w:r w:rsidR="00D14D60" w:rsidRPr="004D6174">
        <w:rPr>
          <w:rFonts w:ascii="Times New Roman" w:hAnsi="Times New Roman" w:cs="Times New Roman"/>
          <w:sz w:val="24"/>
          <w:szCs w:val="24"/>
        </w:rPr>
        <w:instrText xml:space="preserve"> ADDIN PAPERS2_CITATIONS &lt;citation&gt;&lt;uuid&gt;4C9E020B-B388-4574-919E-1ABDC70DBD88&lt;/uuid&gt;&lt;priority&gt;0&lt;/priority&gt;&lt;publications&gt;&lt;publication&gt;&lt;uuid&gt;E174B135-3F47-4D0F-AA57-424A670260AB&lt;/uuid&gt;&lt;volume&gt;5&lt;/volume&gt;&lt;doi&gt;10.1111/j.1748-7692.1989.tb00340.x&lt;/doi&gt;&lt;startpage&gt;266&lt;/startpage&gt;&lt;publication_date&gt;99199807011200000000222000&lt;/publication_date&gt;&lt;url&gt;http://doi.wiley.com/10.1111/j.1748-7692.1989.tb00340.x&lt;/url&gt;&lt;type&gt;400&lt;/type&gt;&lt;title&gt;Sea otters and benthic prey communities in Washington state&lt;/title&gt;&lt;publisher&gt;Blackwell Publishing Ltd&lt;/publisher&gt;&lt;number&gt;3&lt;/number&gt;&lt;subtype&gt;400&lt;/subtype&gt;&lt;endpage&gt;280&lt;/endpage&gt;&lt;bundle&gt;&lt;publication&gt;&lt;publisher&gt;Blackwell Publishing Ltd&lt;/publisher&gt;&lt;title&gt;Marine Mammal Science&lt;/title&gt;&lt;type&gt;-100&lt;/type&gt;&lt;subtype&gt;-100&lt;/subtype&gt;&lt;uuid&gt;AC408BE0-97BB-437E-B1FD-870BDD9FE9B3&lt;/uuid&gt;&lt;/publication&gt;&lt;/bundle&gt;&lt;authors&gt;&lt;author&gt;&lt;firstName&gt;Rikk&lt;/firstName&gt;&lt;middleNames&gt;G&lt;/middleNames&gt;&lt;lastName&gt;Kvitek&lt;/lastName&gt;&lt;/author&gt;&lt;author&gt;&lt;firstName&gt;David&lt;/firstName&gt;&lt;lastName&gt;Shull&lt;/lastName&gt;&lt;/author&gt;&lt;author&gt;&lt;firstName&gt;Don&lt;/firstName&gt;&lt;lastName&gt;Canestro&lt;/lastName&gt;&lt;/author&gt;&lt;author&gt;&lt;firstName&gt;Edward&lt;/firstName&gt;&lt;middleNames&gt;C&lt;/middleNames&gt;&lt;lastName&gt;Bowlby&lt;/lastName&gt;&lt;/author&gt;&lt;author&gt;&lt;firstName&gt;Barry&lt;/firstName&gt;&lt;middleNames&gt;L&lt;/middleNames&gt;&lt;lastName&gt;Troutman&lt;/lastName&gt;&lt;/author&gt;&lt;/authors&gt;&lt;/publication&gt;&lt;/publications&gt;&lt;cites&gt;&lt;/cites&gt;&lt;/citation&gt;</w:instrText>
      </w:r>
      <w:r w:rsidR="004A11B6" w:rsidRPr="004D6174">
        <w:rPr>
          <w:rFonts w:ascii="Times New Roman" w:hAnsi="Times New Roman" w:cs="Times New Roman"/>
          <w:sz w:val="24"/>
          <w:szCs w:val="24"/>
        </w:rPr>
        <w:fldChar w:fldCharType="separate"/>
      </w:r>
      <w:r w:rsidR="009E74CB" w:rsidRPr="004D6174">
        <w:rPr>
          <w:rFonts w:ascii="Times New Roman" w:hAnsi="Times New Roman" w:cs="Times New Roman"/>
          <w:sz w:val="24"/>
          <w:szCs w:val="24"/>
        </w:rPr>
        <w:t>(Kvitek et al. 1998)</w:t>
      </w:r>
      <w:r w:rsidR="004A11B6" w:rsidRPr="004D6174">
        <w:rPr>
          <w:rFonts w:ascii="Times New Roman" w:hAnsi="Times New Roman" w:cs="Times New Roman"/>
          <w:sz w:val="24"/>
          <w:szCs w:val="24"/>
        </w:rPr>
        <w:fldChar w:fldCharType="end"/>
      </w:r>
      <w:commentRangeEnd w:id="15"/>
      <w:r w:rsidR="00D25122">
        <w:rPr>
          <w:rStyle w:val="CommentReference"/>
        </w:rPr>
        <w:commentReference w:id="15"/>
      </w:r>
      <w:r w:rsidR="00885440" w:rsidRPr="004D6174">
        <w:rPr>
          <w:rFonts w:ascii="Times New Roman" w:hAnsi="Times New Roman" w:cs="Times New Roman"/>
          <w:sz w:val="24"/>
          <w:szCs w:val="24"/>
        </w:rPr>
        <w:t xml:space="preserve">. </w:t>
      </w:r>
      <w:r w:rsidR="00E9571E" w:rsidRPr="004D6174">
        <w:rPr>
          <w:rFonts w:ascii="Times New Roman" w:hAnsi="Times New Roman" w:cs="Times New Roman"/>
          <w:sz w:val="24"/>
          <w:szCs w:val="24"/>
        </w:rPr>
        <w:t xml:space="preserve">Around </w:t>
      </w:r>
      <w:r w:rsidR="00BD1502" w:rsidRPr="004D6174">
        <w:rPr>
          <w:rFonts w:ascii="Times New Roman" w:hAnsi="Times New Roman" w:cs="Times New Roman"/>
          <w:sz w:val="24"/>
          <w:szCs w:val="24"/>
        </w:rPr>
        <w:t>this</w:t>
      </w:r>
      <w:r w:rsidR="00960441" w:rsidRPr="004D6174">
        <w:rPr>
          <w:rFonts w:ascii="Times New Roman" w:hAnsi="Times New Roman" w:cs="Times New Roman"/>
          <w:sz w:val="24"/>
          <w:szCs w:val="24"/>
        </w:rPr>
        <w:t xml:space="preserve"> time, the </w:t>
      </w:r>
      <w:r w:rsidR="0083451E" w:rsidRPr="004D6174">
        <w:rPr>
          <w:rFonts w:ascii="Times New Roman" w:hAnsi="Times New Roman" w:cs="Times New Roman"/>
          <w:sz w:val="24"/>
          <w:szCs w:val="24"/>
        </w:rPr>
        <w:t xml:space="preserve">kelp canopy </w:t>
      </w:r>
      <w:r w:rsidR="00960441" w:rsidRPr="004D6174">
        <w:rPr>
          <w:rFonts w:ascii="Times New Roman" w:hAnsi="Times New Roman" w:cs="Times New Roman"/>
          <w:sz w:val="24"/>
          <w:szCs w:val="24"/>
        </w:rPr>
        <w:t xml:space="preserve">reached peak surface coverage at the scale of the Olympic Coast (Fig. </w:t>
      </w:r>
      <w:r w:rsidR="005B71FA" w:rsidRPr="004D6174">
        <w:rPr>
          <w:rFonts w:ascii="Times New Roman" w:hAnsi="Times New Roman" w:cs="Times New Roman"/>
          <w:sz w:val="24"/>
          <w:szCs w:val="24"/>
        </w:rPr>
        <w:t>1</w:t>
      </w:r>
      <w:r w:rsidR="00E377F7" w:rsidRPr="004D6174">
        <w:rPr>
          <w:rFonts w:ascii="Times New Roman" w:hAnsi="Times New Roman" w:cs="Times New Roman"/>
          <w:sz w:val="24"/>
          <w:szCs w:val="24"/>
        </w:rPr>
        <w:t xml:space="preserve">; Washington Department of Natural Resources kelp monitoring program; </w:t>
      </w:r>
      <w:r w:rsidR="003F675F" w:rsidRPr="004D6174">
        <w:rPr>
          <w:rFonts w:ascii="Times New Roman" w:hAnsi="Times New Roman" w:cs="Times New Roman"/>
          <w:color w:val="000000"/>
          <w:sz w:val="24"/>
          <w:szCs w:val="24"/>
        </w:rPr>
        <w:t>https://www.dnr.wa.gov/programs-and-services/aquatics/aquatic-science/kelp-monitoring;</w:t>
      </w:r>
      <w:r w:rsidR="00BD2C98" w:rsidRPr="004D6174">
        <w:rPr>
          <w:rFonts w:ascii="Times New Roman" w:hAnsi="Times New Roman" w:cs="Times New Roman"/>
          <w:sz w:val="24"/>
          <w:szCs w:val="24"/>
        </w:rPr>
        <w:t xml:space="preserve"> </w:t>
      </w:r>
      <w:r w:rsidR="009E74CB" w:rsidRPr="004D6174">
        <w:rPr>
          <w:rFonts w:ascii="Times New Roman" w:hAnsi="Times New Roman" w:cs="Times New Roman"/>
          <w:sz w:val="24"/>
          <w:szCs w:val="24"/>
        </w:rPr>
        <w:fldChar w:fldCharType="begin"/>
      </w:r>
      <w:r w:rsidR="00D14D60" w:rsidRPr="004D6174">
        <w:rPr>
          <w:rFonts w:ascii="Times New Roman" w:hAnsi="Times New Roman" w:cs="Times New Roman"/>
          <w:sz w:val="24"/>
          <w:szCs w:val="24"/>
        </w:rPr>
        <w:instrText xml:space="preserve"> ADDIN PAPERS2_CITATIONS &lt;citation&gt;&lt;uuid&gt;82C5F7F6-DC08-4E69-B37F-2D91FB200977&lt;/uuid&gt;&lt;priority&gt;0&lt;/priority&gt;&lt;publications&gt;&lt;publication&gt;&lt;publication_date&gt;99201700001200000000200000&lt;/publication_date&gt;&lt;title&gt;The dynamics of kelp forests in the Northeast Pacific Ocean and the relationship with environmental drivers.&lt;/title&gt;&lt;volume&gt;In Press&lt;/volume&gt;&lt;type&gt;400&lt;/type&gt;&lt;subtype&gt;400&lt;/subtype&gt;&lt;uuid&gt;80E3F449-B4C5-46AD-B553-EFA558EBE6E7&lt;/uuid&gt;&lt;bundle&gt;&lt;publication&gt;&lt;title&gt;Journal of Ecology&lt;/title&gt;&lt;type&gt;-100&lt;/type&gt;&lt;subtype&gt;-100&lt;/subtype&gt;&lt;uuid&gt;BB7A5B60-B859-4925-8D62-5E2C4422F854&lt;/uuid&gt;&lt;/publication&gt;&lt;/bundle&gt;&lt;authors&gt;&lt;author&gt;&lt;firstName&gt;Catherine&lt;/firstName&gt;&lt;middleNames&gt;A&lt;/middleNames&gt;&lt;lastName&gt;Pfister&lt;/lastName&gt;&lt;/author&gt;&lt;author&gt;&lt;firstName&gt;Helen&lt;/firstName&gt;&lt;middleNames&gt;D&lt;/middleNames&gt;&lt;lastName&gt;Berry&lt;/lastName&gt;&lt;/author&gt;&lt;author&gt;&lt;firstName&gt;Thomas&lt;/firstName&gt;&lt;lastName&gt;Mumford&lt;/lastName&gt;&lt;/author&gt;&lt;/authors&gt;&lt;/publication&gt;&lt;/publications&gt;&lt;cites&gt;&lt;/cites&gt;&lt;/citation&gt;</w:instrText>
      </w:r>
      <w:r w:rsidR="009E74CB" w:rsidRPr="004D6174">
        <w:rPr>
          <w:rFonts w:ascii="Times New Roman" w:hAnsi="Times New Roman" w:cs="Times New Roman"/>
          <w:sz w:val="24"/>
          <w:szCs w:val="24"/>
        </w:rPr>
        <w:fldChar w:fldCharType="separate"/>
      </w:r>
      <w:r w:rsidR="003D1D77" w:rsidRPr="004D6174">
        <w:rPr>
          <w:rFonts w:ascii="Times New Roman" w:hAnsi="Times New Roman" w:cs="Times New Roman"/>
          <w:sz w:val="24"/>
          <w:szCs w:val="24"/>
        </w:rPr>
        <w:t>(Pfister et al. 2017)</w:t>
      </w:r>
      <w:r w:rsidR="009E74CB" w:rsidRPr="004D6174">
        <w:rPr>
          <w:rFonts w:ascii="Times New Roman" w:hAnsi="Times New Roman" w:cs="Times New Roman"/>
          <w:sz w:val="24"/>
          <w:szCs w:val="24"/>
        </w:rPr>
        <w:fldChar w:fldCharType="end"/>
      </w:r>
      <w:r w:rsidR="00B63FF4" w:rsidRPr="004D6174">
        <w:rPr>
          <w:rFonts w:ascii="Times New Roman" w:hAnsi="Times New Roman" w:cs="Times New Roman"/>
          <w:sz w:val="24"/>
          <w:szCs w:val="24"/>
        </w:rPr>
        <w:t>)</w:t>
      </w:r>
    </w:p>
    <w:p w14:paraId="2608E717" w14:textId="5682B8E9" w:rsidR="007F630F" w:rsidRPr="004D6174" w:rsidRDefault="005F15BF" w:rsidP="00D85CD7">
      <w:pPr>
        <w:spacing w:after="0" w:line="480" w:lineRule="auto"/>
        <w:ind w:firstLine="720"/>
        <w:rPr>
          <w:rFonts w:ascii="Times New Roman" w:hAnsi="Times New Roman" w:cs="Times New Roman"/>
          <w:sz w:val="24"/>
          <w:szCs w:val="24"/>
        </w:rPr>
      </w:pPr>
      <w:r w:rsidRPr="004D6174">
        <w:rPr>
          <w:rFonts w:ascii="Times New Roman" w:hAnsi="Times New Roman" w:cs="Times New Roman"/>
          <w:sz w:val="24"/>
          <w:szCs w:val="24"/>
        </w:rPr>
        <w:t>Since th</w:t>
      </w:r>
      <w:r w:rsidR="00D82F94" w:rsidRPr="004D6174">
        <w:rPr>
          <w:rFonts w:ascii="Times New Roman" w:hAnsi="Times New Roman" w:cs="Times New Roman"/>
          <w:sz w:val="24"/>
          <w:szCs w:val="24"/>
        </w:rPr>
        <w:t xml:space="preserve">e </w:t>
      </w:r>
      <w:r w:rsidR="00AC5069" w:rsidRPr="004D6174">
        <w:rPr>
          <w:rFonts w:ascii="Times New Roman" w:hAnsi="Times New Roman" w:cs="Times New Roman"/>
          <w:sz w:val="24"/>
          <w:szCs w:val="24"/>
        </w:rPr>
        <w:t xml:space="preserve">subtidal </w:t>
      </w:r>
      <w:r w:rsidR="00D82F94" w:rsidRPr="004D6174">
        <w:rPr>
          <w:rFonts w:ascii="Times New Roman" w:hAnsi="Times New Roman" w:cs="Times New Roman"/>
          <w:sz w:val="24"/>
          <w:szCs w:val="24"/>
        </w:rPr>
        <w:t>community surveys</w:t>
      </w:r>
      <w:r w:rsidRPr="004D6174">
        <w:rPr>
          <w:rFonts w:ascii="Times New Roman" w:hAnsi="Times New Roman" w:cs="Times New Roman"/>
          <w:sz w:val="24"/>
          <w:szCs w:val="24"/>
        </w:rPr>
        <w:t xml:space="preserve"> in 1999</w:t>
      </w:r>
      <w:r w:rsidR="009D6549" w:rsidRPr="004D6174">
        <w:rPr>
          <w:rFonts w:ascii="Times New Roman" w:hAnsi="Times New Roman" w:cs="Times New Roman"/>
          <w:sz w:val="24"/>
          <w:szCs w:val="24"/>
        </w:rPr>
        <w:t xml:space="preserve">, the </w:t>
      </w:r>
      <w:r w:rsidR="00A2192D" w:rsidRPr="004D6174">
        <w:rPr>
          <w:rFonts w:ascii="Times New Roman" w:hAnsi="Times New Roman" w:cs="Times New Roman"/>
          <w:sz w:val="24"/>
          <w:szCs w:val="24"/>
        </w:rPr>
        <w:t xml:space="preserve">Olympic Coast sea </w:t>
      </w:r>
      <w:r w:rsidR="006E39F1" w:rsidRPr="004D6174">
        <w:rPr>
          <w:rFonts w:ascii="Times New Roman" w:hAnsi="Times New Roman" w:cs="Times New Roman"/>
          <w:sz w:val="24"/>
          <w:szCs w:val="24"/>
        </w:rPr>
        <w:t xml:space="preserve">otter </w:t>
      </w:r>
      <w:r w:rsidR="009D6549" w:rsidRPr="004D6174">
        <w:rPr>
          <w:rFonts w:ascii="Times New Roman" w:hAnsi="Times New Roman" w:cs="Times New Roman"/>
          <w:sz w:val="24"/>
          <w:szCs w:val="24"/>
        </w:rPr>
        <w:t>p</w:t>
      </w:r>
      <w:r w:rsidR="00AC5069" w:rsidRPr="004D6174">
        <w:rPr>
          <w:rFonts w:ascii="Times New Roman" w:hAnsi="Times New Roman" w:cs="Times New Roman"/>
          <w:sz w:val="24"/>
          <w:szCs w:val="24"/>
        </w:rPr>
        <w:t xml:space="preserve">opulation has more than doubled </w:t>
      </w:r>
      <w:r w:rsidR="00AC5069" w:rsidRPr="004D6174">
        <w:rPr>
          <w:rFonts w:ascii="Times New Roman" w:hAnsi="Times New Roman" w:cs="Times New Roman"/>
          <w:sz w:val="24"/>
          <w:szCs w:val="24"/>
        </w:rPr>
        <w:fldChar w:fldCharType="begin"/>
      </w:r>
      <w:r w:rsidR="00015878" w:rsidRPr="004D6174">
        <w:rPr>
          <w:rFonts w:ascii="Times New Roman" w:hAnsi="Times New Roman" w:cs="Times New Roman"/>
          <w:sz w:val="24"/>
          <w:szCs w:val="24"/>
        </w:rPr>
        <w:instrText xml:space="preserve"> ADDIN EN.CITE &lt;EndNote&gt;&lt;Cite&gt;&lt;Author&gt;Jeffries&lt;/Author&gt;&lt;Year&gt;2014&lt;/Year&gt;&lt;RecNum&gt;2457&lt;/RecNum&gt;&lt;Prefix&gt;Fig. 1b`; &lt;/Prefix&gt;&lt;DisplayText&gt;(Fig. 1b; Jeffries and Jameson 2014)&lt;/DisplayText&gt;&lt;record&gt;&lt;rec-number&gt;2457&lt;/rec-number&gt;&lt;foreign-keys&gt;&lt;key app="EN" db-id="xd009ad5hp9eahe9vwp505fgdfxspzvppfsx" timestamp="1435644909"&gt;2457&lt;/key&gt;&lt;/foreign-keys&gt;&lt;ref-type name="Report"&gt;27&lt;/ref-type&gt;&lt;contributors&gt;&lt;authors&gt;&lt;author&gt;Jeffries, S.&lt;/author&gt;&lt;author&gt;Jameson, R.&lt;/author&gt;&lt;/authors&gt;&lt;/contributors&gt;&lt;titles&gt;&lt;title&gt;Results of the 2013 survey of the reintroduced sea otter population in Washington State&lt;/title&gt;&lt;/titles&gt;&lt;dates&gt;&lt;year&gt;2014&lt;/year&gt;&lt;/dates&gt;&lt;publisher&gt;Washington Department of Fish and Wildlife&lt;/publisher&gt;&lt;urls&gt;&lt;/urls&gt;&lt;/record&gt;&lt;/Cite&gt;&lt;/EndNote&gt;</w:instrText>
      </w:r>
      <w:r w:rsidR="00AC5069" w:rsidRPr="004D6174">
        <w:rPr>
          <w:rFonts w:ascii="Times New Roman" w:hAnsi="Times New Roman" w:cs="Times New Roman"/>
          <w:sz w:val="24"/>
          <w:szCs w:val="24"/>
        </w:rPr>
        <w:fldChar w:fldCharType="separate"/>
      </w:r>
      <w:r w:rsidR="00015878" w:rsidRPr="004D6174">
        <w:rPr>
          <w:rFonts w:ascii="Times New Roman" w:hAnsi="Times New Roman" w:cs="Times New Roman"/>
          <w:noProof/>
          <w:sz w:val="24"/>
          <w:szCs w:val="24"/>
        </w:rPr>
        <w:t>(Fig. 1; Jeffries and Jameson 2014)</w:t>
      </w:r>
      <w:r w:rsidR="00AC5069" w:rsidRPr="004D6174">
        <w:rPr>
          <w:rFonts w:ascii="Times New Roman" w:hAnsi="Times New Roman" w:cs="Times New Roman"/>
          <w:sz w:val="24"/>
          <w:szCs w:val="24"/>
        </w:rPr>
        <w:fldChar w:fldCharType="end"/>
      </w:r>
      <w:r w:rsidR="00AC5069" w:rsidRPr="004D6174">
        <w:rPr>
          <w:rFonts w:ascii="Times New Roman" w:hAnsi="Times New Roman" w:cs="Times New Roman"/>
          <w:sz w:val="24"/>
          <w:szCs w:val="24"/>
        </w:rPr>
        <w:t xml:space="preserve">. </w:t>
      </w:r>
      <w:r w:rsidR="00444B19" w:rsidRPr="004D6174">
        <w:rPr>
          <w:rFonts w:ascii="Times New Roman" w:hAnsi="Times New Roman" w:cs="Times New Roman"/>
          <w:sz w:val="24"/>
          <w:szCs w:val="24"/>
        </w:rPr>
        <w:t xml:space="preserve">We expect that increased top down predation by sea otters might have further </w:t>
      </w:r>
      <w:r w:rsidR="000824B9" w:rsidRPr="004D6174">
        <w:rPr>
          <w:rFonts w:ascii="Times New Roman" w:hAnsi="Times New Roman" w:cs="Times New Roman"/>
          <w:sz w:val="24"/>
          <w:szCs w:val="24"/>
        </w:rPr>
        <w:t>suppress</w:t>
      </w:r>
      <w:r w:rsidR="00DB4238" w:rsidRPr="004D6174">
        <w:rPr>
          <w:rFonts w:ascii="Times New Roman" w:hAnsi="Times New Roman" w:cs="Times New Roman"/>
          <w:sz w:val="24"/>
          <w:szCs w:val="24"/>
        </w:rPr>
        <w:t>ed</w:t>
      </w:r>
      <w:r w:rsidR="00740EAB" w:rsidRPr="004D6174">
        <w:rPr>
          <w:rFonts w:ascii="Times New Roman" w:hAnsi="Times New Roman" w:cs="Times New Roman"/>
          <w:sz w:val="24"/>
          <w:szCs w:val="24"/>
        </w:rPr>
        <w:t xml:space="preserve"> benthic macroinvertebrates </w:t>
      </w:r>
      <w:r w:rsidR="00AC5069" w:rsidRPr="004D6174">
        <w:rPr>
          <w:rFonts w:ascii="Times New Roman" w:hAnsi="Times New Roman" w:cs="Times New Roman"/>
          <w:sz w:val="24"/>
          <w:szCs w:val="24"/>
        </w:rPr>
        <w:t>and</w:t>
      </w:r>
      <w:r w:rsidR="00C052BB" w:rsidRPr="004D6174">
        <w:rPr>
          <w:rFonts w:ascii="Times New Roman" w:hAnsi="Times New Roman" w:cs="Times New Roman"/>
          <w:sz w:val="24"/>
          <w:szCs w:val="24"/>
        </w:rPr>
        <w:t xml:space="preserve"> increased kelp canopy cover</w:t>
      </w:r>
      <w:r w:rsidR="006438ED" w:rsidRPr="004D6174">
        <w:rPr>
          <w:rFonts w:ascii="Times New Roman" w:hAnsi="Times New Roman" w:cs="Times New Roman"/>
          <w:sz w:val="24"/>
          <w:szCs w:val="24"/>
        </w:rPr>
        <w:t>; however,</w:t>
      </w:r>
      <w:r w:rsidR="00C052BB" w:rsidRPr="004D6174">
        <w:rPr>
          <w:rFonts w:ascii="Times New Roman" w:hAnsi="Times New Roman" w:cs="Times New Roman"/>
          <w:sz w:val="24"/>
          <w:szCs w:val="24"/>
        </w:rPr>
        <w:t xml:space="preserve"> the</w:t>
      </w:r>
      <w:r w:rsidR="00740EAB" w:rsidRPr="004D6174">
        <w:rPr>
          <w:rFonts w:ascii="Times New Roman" w:hAnsi="Times New Roman" w:cs="Times New Roman"/>
          <w:sz w:val="24"/>
          <w:szCs w:val="24"/>
        </w:rPr>
        <w:t xml:space="preserve"> total kelp canopy area has declined </w:t>
      </w:r>
      <w:r w:rsidR="005742B0" w:rsidRPr="004D6174">
        <w:rPr>
          <w:rFonts w:ascii="Times New Roman" w:hAnsi="Times New Roman" w:cs="Times New Roman"/>
          <w:sz w:val="24"/>
          <w:szCs w:val="24"/>
        </w:rPr>
        <w:t xml:space="preserve">from a peak abundance in </w:t>
      </w:r>
      <w:r w:rsidR="00DB4238" w:rsidRPr="004D6174">
        <w:rPr>
          <w:rFonts w:ascii="Times New Roman" w:hAnsi="Times New Roman" w:cs="Times New Roman"/>
          <w:sz w:val="24"/>
          <w:szCs w:val="24"/>
        </w:rPr>
        <w:t xml:space="preserve">roughly 2005 </w:t>
      </w:r>
      <w:r w:rsidR="00740EAB" w:rsidRPr="004D6174">
        <w:rPr>
          <w:rFonts w:ascii="Times New Roman" w:hAnsi="Times New Roman" w:cs="Times New Roman"/>
          <w:sz w:val="24"/>
          <w:szCs w:val="24"/>
        </w:rPr>
        <w:t xml:space="preserve">(Fig. </w:t>
      </w:r>
      <w:r w:rsidR="00015878" w:rsidRPr="004D6174">
        <w:rPr>
          <w:rFonts w:ascii="Times New Roman" w:hAnsi="Times New Roman" w:cs="Times New Roman"/>
          <w:sz w:val="24"/>
          <w:szCs w:val="24"/>
        </w:rPr>
        <w:t>1</w:t>
      </w:r>
      <w:r w:rsidR="00740EAB" w:rsidRPr="004D6174">
        <w:rPr>
          <w:rFonts w:ascii="Times New Roman" w:hAnsi="Times New Roman" w:cs="Times New Roman"/>
          <w:sz w:val="24"/>
          <w:szCs w:val="24"/>
        </w:rPr>
        <w:t xml:space="preserve">). </w:t>
      </w:r>
      <w:r w:rsidR="00DE6451" w:rsidRPr="004D6174">
        <w:rPr>
          <w:rFonts w:ascii="Times New Roman" w:hAnsi="Times New Roman" w:cs="Times New Roman"/>
          <w:sz w:val="24"/>
          <w:szCs w:val="24"/>
        </w:rPr>
        <w:t>T</w:t>
      </w:r>
      <w:r w:rsidR="00C052BB" w:rsidRPr="004D6174">
        <w:rPr>
          <w:rFonts w:ascii="Times New Roman" w:hAnsi="Times New Roman" w:cs="Times New Roman"/>
          <w:sz w:val="24"/>
          <w:szCs w:val="24"/>
        </w:rPr>
        <w:t xml:space="preserve">he decoupling of sea otter and kelp </w:t>
      </w:r>
      <w:r w:rsidR="00DE6451" w:rsidRPr="004D6174">
        <w:rPr>
          <w:rFonts w:ascii="Times New Roman" w:hAnsi="Times New Roman" w:cs="Times New Roman"/>
          <w:sz w:val="24"/>
          <w:szCs w:val="24"/>
        </w:rPr>
        <w:t>changes warrant</w:t>
      </w:r>
      <w:ins w:id="16" w:author="Nick Tolimieri" w:date="2017-12-29T08:43:00Z">
        <w:r w:rsidR="00D25122">
          <w:rPr>
            <w:rFonts w:ascii="Times New Roman" w:hAnsi="Times New Roman" w:cs="Times New Roman"/>
            <w:sz w:val="24"/>
            <w:szCs w:val="24"/>
          </w:rPr>
          <w:t>s</w:t>
        </w:r>
      </w:ins>
      <w:r w:rsidR="00DE6451" w:rsidRPr="004D6174">
        <w:rPr>
          <w:rFonts w:ascii="Times New Roman" w:hAnsi="Times New Roman" w:cs="Times New Roman"/>
          <w:sz w:val="24"/>
          <w:szCs w:val="24"/>
        </w:rPr>
        <w:t xml:space="preserve"> renewed research to understand patterns of nearshore community change at the regional and landscape scales.</w:t>
      </w:r>
      <w:r w:rsidR="00510746" w:rsidRPr="004D6174">
        <w:rPr>
          <w:rFonts w:ascii="Times New Roman" w:hAnsi="Times New Roman" w:cs="Times New Roman"/>
          <w:sz w:val="24"/>
          <w:szCs w:val="24"/>
        </w:rPr>
        <w:t xml:space="preserve"> </w:t>
      </w:r>
      <w:r w:rsidR="00D85CD7" w:rsidRPr="004D6174">
        <w:rPr>
          <w:rFonts w:ascii="Times New Roman" w:hAnsi="Times New Roman" w:cs="Times New Roman"/>
          <w:sz w:val="24"/>
          <w:szCs w:val="24"/>
        </w:rPr>
        <w:t xml:space="preserve">An intriguing possibility is that the decoupling of sea otters and kelp indicates a recovery of benthic grazers </w:t>
      </w:r>
      <w:r w:rsidR="00435703" w:rsidRPr="004D6174">
        <w:rPr>
          <w:rFonts w:ascii="Times New Roman" w:hAnsi="Times New Roman" w:cs="Times New Roman"/>
          <w:sz w:val="24"/>
          <w:szCs w:val="24"/>
        </w:rPr>
        <w:t>on the Olympic Coast</w:t>
      </w:r>
      <w:commentRangeStart w:id="17"/>
      <w:r w:rsidR="00D85CD7" w:rsidRPr="004D6174">
        <w:rPr>
          <w:rFonts w:ascii="Times New Roman" w:hAnsi="Times New Roman" w:cs="Times New Roman"/>
          <w:sz w:val="24"/>
          <w:szCs w:val="24"/>
        </w:rPr>
        <w:t>.</w:t>
      </w:r>
      <w:commentRangeEnd w:id="17"/>
      <w:r w:rsidR="005614EF" w:rsidRPr="004D6174">
        <w:rPr>
          <w:rStyle w:val="CommentReference"/>
          <w:rFonts w:ascii="Times New Roman" w:hAnsi="Times New Roman" w:cs="Times New Roman"/>
        </w:rPr>
        <w:commentReference w:id="17"/>
      </w:r>
    </w:p>
    <w:p w14:paraId="24BBEB70" w14:textId="250D867D" w:rsidR="00744E12" w:rsidRPr="004D6174" w:rsidRDefault="00744E12" w:rsidP="00E47119">
      <w:pPr>
        <w:spacing w:after="0" w:line="480" w:lineRule="auto"/>
        <w:ind w:firstLine="720"/>
        <w:rPr>
          <w:rFonts w:ascii="Times New Roman" w:hAnsi="Times New Roman" w:cs="Times New Roman"/>
          <w:sz w:val="24"/>
          <w:szCs w:val="24"/>
        </w:rPr>
      </w:pPr>
      <w:r w:rsidRPr="004D6174">
        <w:rPr>
          <w:rFonts w:ascii="Times New Roman" w:hAnsi="Times New Roman" w:cs="Times New Roman"/>
          <w:sz w:val="24"/>
          <w:szCs w:val="24"/>
        </w:rPr>
        <w:t xml:space="preserve">While sea otters are generally assumed to play a strong top-down role in shifting North Pacific coastal ecosystems from herbivore-dominated to algae-dominated </w:t>
      </w:r>
      <w:r w:rsidRPr="004D6174">
        <w:rPr>
          <w:rFonts w:ascii="Times New Roman" w:hAnsi="Times New Roman" w:cs="Times New Roman"/>
          <w:sz w:val="24"/>
          <w:szCs w:val="24"/>
        </w:rPr>
        <w:fldChar w:fldCharType="begin"/>
      </w:r>
      <w:r w:rsidRPr="004D6174">
        <w:rPr>
          <w:rFonts w:ascii="Times New Roman" w:hAnsi="Times New Roman" w:cs="Times New Roman"/>
          <w:sz w:val="24"/>
          <w:szCs w:val="24"/>
        </w:rPr>
        <w:instrText xml:space="preserve"> ADDIN EN.CITE &lt;EndNote&gt;&lt;Cite&gt;&lt;Author&gt;Soule&lt;/Author&gt;&lt;Year&gt;2003&lt;/Year&gt;&lt;RecNum&gt;3025&lt;/RecNum&gt;&lt;DisplayText&gt;(Soulé et al. 2003)&lt;/DisplayText&gt;&lt;record&gt;&lt;rec-number&gt;3025&lt;/rec-number&gt;&lt;foreign-keys&gt;&lt;key app="EN" db-id="xd009ad5hp9eahe9vwp505fgdfxspzvppfsx" timestamp="1506705537"&gt;3025&lt;/key&gt;&lt;/foreign-keys&gt;&lt;ref-type name="Journal Article"&gt;17&lt;/ref-type&gt;&lt;contributors&gt;&lt;authors&gt;&lt;author&gt;Soulé, M. E.&lt;/author&gt;&lt;author&gt;Estes, J. A.&lt;/author&gt;&lt;author&gt;Berger, J.&lt;/author&gt;&lt;author&gt;Del Rio, C. M.&lt;/author&gt;&lt;/authors&gt;&lt;/contributors&gt;&lt;auth-address&gt;Univ Calif Santa Cruz, US Geol Survey, Santa Cruz, CA 95060 USA&amp;#xD;Wildlife Conservat Soc, Moose, WY 83012 USA&amp;#xD;Univ Wyoming, Dept Zool, Laramie, WY 82071 USA&lt;/auth-address&gt;&lt;titles&gt;&lt;title&gt;Ecological effectiveness: conservation goals for interactive species&lt;/title&gt;&lt;secondary-title&gt;Conservation Biology&lt;/secondary-title&gt;&lt;alt-title&gt;Conserv Biol&lt;/alt-title&gt;&lt;/titles&gt;&lt;periodical&gt;&lt;full-title&gt;Conservation Biology&lt;/full-title&gt;&lt;/periodical&gt;&lt;pages&gt;1238-1250&lt;/pages&gt;&lt;volume&gt;17&lt;/volume&gt;&lt;number&gt;5&lt;/number&gt;&lt;keywords&gt;&lt;keyword&gt;yellowstone-national-park&lt;/keyword&gt;&lt;keyword&gt;white-tailed deer&lt;/keyword&gt;&lt;keyword&gt;natural regulation&lt;/keyword&gt;&lt;keyword&gt;sea otters&lt;/keyword&gt;&lt;keyword&gt;kelp forest&lt;/keyword&gt;&lt;keyword&gt;community structure&lt;/keyword&gt;&lt;keyword&gt;prairie dogs&lt;/keyword&gt;&lt;keyword&gt;isle royale&lt;/keyword&gt;&lt;keyword&gt;ecosystems&lt;/keyword&gt;&lt;keyword&gt;population&lt;/keyword&gt;&lt;/keywords&gt;&lt;dates&gt;&lt;year&gt;2003&lt;/year&gt;&lt;pub-dates&gt;&lt;date&gt;Oct&lt;/date&gt;&lt;/pub-dates&gt;&lt;/dates&gt;&lt;isbn&gt;0888-8892&lt;/isbn&gt;&lt;accession-num&gt;WOS:000185473000010&lt;/accession-num&gt;&lt;urls&gt;&lt;related-urls&gt;&lt;url&gt;&lt;style face="underline" font="default" size="100%"&gt;&amp;lt;Go to ISI&amp;gt;://WOS:000185473000010&lt;/style&gt;&lt;/url&gt;&lt;/related-urls&gt;&lt;/urls&gt;&lt;electronic-resource-num&gt;DOI 10.1046/j.1523-1739.2003.01599.x&lt;/electronic-resource-num&gt;&lt;language&gt;English&lt;/language&gt;&lt;/record&gt;&lt;/Cite&gt;&lt;/EndNote&gt;</w:instrText>
      </w:r>
      <w:r w:rsidRPr="004D6174">
        <w:rPr>
          <w:rFonts w:ascii="Times New Roman" w:hAnsi="Times New Roman" w:cs="Times New Roman"/>
          <w:sz w:val="24"/>
          <w:szCs w:val="24"/>
        </w:rPr>
        <w:fldChar w:fldCharType="separate"/>
      </w:r>
      <w:r w:rsidRPr="004D6174">
        <w:rPr>
          <w:rFonts w:ascii="Times New Roman" w:hAnsi="Times New Roman" w:cs="Times New Roman"/>
          <w:noProof/>
          <w:sz w:val="24"/>
          <w:szCs w:val="24"/>
        </w:rPr>
        <w:t>(Soulé et al. 2003)</w:t>
      </w:r>
      <w:r w:rsidRPr="004D6174">
        <w:rPr>
          <w:rFonts w:ascii="Times New Roman" w:hAnsi="Times New Roman" w:cs="Times New Roman"/>
          <w:sz w:val="24"/>
          <w:szCs w:val="24"/>
        </w:rPr>
        <w:fldChar w:fldCharType="end"/>
      </w:r>
      <w:r w:rsidRPr="004D6174">
        <w:rPr>
          <w:rFonts w:ascii="Times New Roman" w:hAnsi="Times New Roman" w:cs="Times New Roman"/>
          <w:sz w:val="24"/>
          <w:szCs w:val="24"/>
        </w:rPr>
        <w:t>, this generality has been both affirmed and challenged over the past 40 years</w:t>
      </w:r>
      <w:r w:rsidR="00E47119">
        <w:rPr>
          <w:rFonts w:ascii="Times New Roman" w:hAnsi="Times New Roman" w:cs="Times New Roman"/>
          <w:sz w:val="24"/>
          <w:szCs w:val="24"/>
        </w:rPr>
        <w:t xml:space="preserve"> </w:t>
      </w:r>
      <w:r w:rsidR="00E47119" w:rsidRPr="004D6174">
        <w:rPr>
          <w:rFonts w:ascii="Times New Roman" w:hAnsi="Times New Roman" w:cs="Times New Roman"/>
          <w:sz w:val="24"/>
          <w:szCs w:val="24"/>
        </w:rPr>
        <w:fldChar w:fldCharType="begin"/>
      </w:r>
      <w:r w:rsidR="00E47119" w:rsidRPr="004D6174">
        <w:rPr>
          <w:rFonts w:ascii="Times New Roman" w:hAnsi="Times New Roman" w:cs="Times New Roman"/>
          <w:sz w:val="24"/>
          <w:szCs w:val="24"/>
        </w:rPr>
        <w:instrText xml:space="preserve"> ADDIN PAPERS2_CITATIONS &lt;citation&gt;&lt;uuid&gt;66D16A14-5729-4683-A857-B241B9363D1B&lt;/uuid&gt;&lt;priority&gt;0&lt;/priority&gt;&lt;publications&gt;&lt;publication&gt;&lt;uuid&gt;1BEDAC68-92A9-478E-9906-3E2C9888643A&lt;/uuid&gt;&lt;volume&gt;81&lt;/volume&gt;&lt;doi&gt;10.1890/10-0262.1&lt;/doi&gt;&lt;startpage&gt;215&lt;/startpage&gt;&lt;publication_date&gt;99201105011200000000222000&lt;/publication_date&gt;&lt;url&gt;http://onlinelibrary.wiley.com/doi/10.1890/10-0262.1/full&lt;/url&gt;&lt;type&gt;400&lt;/type&gt;&lt;title&gt;Stability, resilience, and phase shifts in rocky subtidal communities along the west coast of Vancouver Island, Canada&lt;/title&gt;&lt;publisher&gt;Ecological Society of America&lt;/publisher&gt;&lt;number&gt;2&lt;/number&gt;&lt;subtype&gt;400&lt;/subtype&gt;&lt;endpage&gt;239&lt;/endpage&gt;&lt;bundle&gt;&lt;publication&gt;&lt;publisher&gt; ap &lt;/publisher&gt;&lt;title&gt;Ecological Monographs&lt;/title&gt;&lt;type&gt;-100&lt;/type&gt;&lt;subtype&gt;-100&lt;/subtype&gt;&lt;uuid&gt;F9DF2E26-C6FE-4CA2-85FA-FEB00F39E796&lt;/uuid&gt;&lt;/publication&gt;&lt;/bundle&gt;&lt;authors&gt;&lt;author&gt;&lt;firstName&gt;Jane&lt;/firstName&gt;&lt;lastName&gt;Watson&lt;/lastName&gt;&lt;/author&gt;&lt;author&gt;&lt;firstName&gt;James&lt;/firstName&gt;&lt;middleNames&gt;A&lt;/middleNames&gt;&lt;lastName&gt;Estes&lt;/lastName&gt;&lt;/author&gt;&lt;/authors&gt;&lt;/publication&gt;&lt;/publications&gt;&lt;cites&gt;&lt;/cites&gt;&lt;/citation&gt;</w:instrText>
      </w:r>
      <w:r w:rsidR="00E47119" w:rsidRPr="004D6174">
        <w:rPr>
          <w:rFonts w:ascii="Times New Roman" w:hAnsi="Times New Roman" w:cs="Times New Roman"/>
          <w:sz w:val="24"/>
          <w:szCs w:val="24"/>
        </w:rPr>
        <w:fldChar w:fldCharType="separate"/>
      </w:r>
      <w:r w:rsidR="00E47119" w:rsidRPr="004D6174">
        <w:rPr>
          <w:rFonts w:ascii="Times New Roman" w:hAnsi="Times New Roman" w:cs="Times New Roman"/>
          <w:sz w:val="24"/>
          <w:szCs w:val="24"/>
        </w:rPr>
        <w:t>(Watson &amp; Estes 2011)</w:t>
      </w:r>
      <w:r w:rsidR="00E47119" w:rsidRPr="004D6174">
        <w:rPr>
          <w:rFonts w:ascii="Times New Roman" w:hAnsi="Times New Roman" w:cs="Times New Roman"/>
          <w:sz w:val="24"/>
          <w:szCs w:val="24"/>
        </w:rPr>
        <w:fldChar w:fldCharType="end"/>
      </w:r>
      <w:r w:rsidRPr="004D6174">
        <w:rPr>
          <w:rFonts w:ascii="Times New Roman" w:hAnsi="Times New Roman" w:cs="Times New Roman"/>
          <w:sz w:val="24"/>
          <w:szCs w:val="24"/>
        </w:rPr>
        <w:t>. Numerous examples exist in which Pacific coastal systems are not uniformly herbivore-</w:t>
      </w:r>
      <w:r w:rsidRPr="004D6174">
        <w:rPr>
          <w:rFonts w:ascii="Times New Roman" w:hAnsi="Times New Roman" w:cs="Times New Roman"/>
          <w:sz w:val="24"/>
          <w:szCs w:val="24"/>
        </w:rPr>
        <w:lastRenderedPageBreak/>
        <w:t xml:space="preserve">dominated in the absence of sea otters </w:t>
      </w:r>
      <w:r w:rsidRPr="004D6174">
        <w:rPr>
          <w:rFonts w:ascii="Times New Roman" w:hAnsi="Times New Roman" w:cs="Times New Roman"/>
          <w:sz w:val="24"/>
          <w:szCs w:val="24"/>
        </w:rPr>
        <w:fldChar w:fldCharType="begin">
          <w:fldData xml:space="preserve">PEVuZE5vdGU+PENpdGU+PEF1dGhvcj5DYXJ0ZXI8L0F1dGhvcj48WWVhcj4yMDA3PC9ZZWFyPjxS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==
</w:fldData>
        </w:fldChar>
      </w:r>
      <w:r w:rsidRPr="004D6174">
        <w:rPr>
          <w:rFonts w:ascii="Times New Roman" w:hAnsi="Times New Roman" w:cs="Times New Roman"/>
          <w:sz w:val="24"/>
          <w:szCs w:val="24"/>
        </w:rPr>
        <w:instrText xml:space="preserve"> ADDIN EN.CITE </w:instrText>
      </w:r>
      <w:r w:rsidRPr="004D6174">
        <w:rPr>
          <w:rFonts w:ascii="Times New Roman" w:hAnsi="Times New Roman" w:cs="Times New Roman"/>
          <w:sz w:val="24"/>
          <w:szCs w:val="24"/>
        </w:rPr>
        <w:fldChar w:fldCharType="begin">
          <w:fldData xml:space="preserve">PEVuZE5vdGU+PENpdGU+PEF1dGhvcj5DYXJ0ZXI8L0F1dGhvcj48WWVhcj4yMDA3PC9ZZWFyPjxS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==
</w:fldData>
        </w:fldChar>
      </w:r>
      <w:r w:rsidRPr="004D6174">
        <w:rPr>
          <w:rFonts w:ascii="Times New Roman" w:hAnsi="Times New Roman" w:cs="Times New Roman"/>
          <w:sz w:val="24"/>
          <w:szCs w:val="24"/>
        </w:rPr>
        <w:instrText xml:space="preserve"> ADDIN EN.CITE.DATA </w:instrText>
      </w:r>
      <w:r w:rsidRPr="004D6174">
        <w:rPr>
          <w:rFonts w:ascii="Times New Roman" w:hAnsi="Times New Roman" w:cs="Times New Roman"/>
          <w:sz w:val="24"/>
          <w:szCs w:val="24"/>
        </w:rPr>
      </w:r>
      <w:r w:rsidRPr="004D6174">
        <w:rPr>
          <w:rFonts w:ascii="Times New Roman" w:hAnsi="Times New Roman" w:cs="Times New Roman"/>
          <w:sz w:val="24"/>
          <w:szCs w:val="24"/>
        </w:rPr>
        <w:fldChar w:fldCharType="end"/>
      </w:r>
      <w:r w:rsidRPr="004D6174">
        <w:rPr>
          <w:rFonts w:ascii="Times New Roman" w:hAnsi="Times New Roman" w:cs="Times New Roman"/>
          <w:sz w:val="24"/>
          <w:szCs w:val="24"/>
        </w:rPr>
      </w:r>
      <w:r w:rsidRPr="004D6174">
        <w:rPr>
          <w:rFonts w:ascii="Times New Roman" w:hAnsi="Times New Roman" w:cs="Times New Roman"/>
          <w:sz w:val="24"/>
          <w:szCs w:val="24"/>
        </w:rPr>
        <w:fldChar w:fldCharType="separate"/>
      </w:r>
      <w:r w:rsidRPr="004D6174">
        <w:rPr>
          <w:rFonts w:ascii="Times New Roman" w:hAnsi="Times New Roman" w:cs="Times New Roman"/>
          <w:noProof/>
          <w:sz w:val="24"/>
          <w:szCs w:val="24"/>
        </w:rPr>
        <w:t>(Foster 1990, Lafferty 2004, Carter et al. 2007, Reed et al. 2011)</w:t>
      </w:r>
      <w:r w:rsidRPr="004D6174">
        <w:rPr>
          <w:rFonts w:ascii="Times New Roman" w:hAnsi="Times New Roman" w:cs="Times New Roman"/>
          <w:sz w:val="24"/>
          <w:szCs w:val="24"/>
        </w:rPr>
        <w:fldChar w:fldCharType="end"/>
      </w:r>
      <w:r w:rsidRPr="004D6174">
        <w:rPr>
          <w:rFonts w:ascii="Times New Roman" w:hAnsi="Times New Roman" w:cs="Times New Roman"/>
          <w:sz w:val="24"/>
          <w:szCs w:val="24"/>
        </w:rPr>
        <w:t xml:space="preserve">. For example, </w:t>
      </w:r>
      <w:r w:rsidRPr="004D6174">
        <w:rPr>
          <w:rFonts w:ascii="Times New Roman" w:hAnsi="Times New Roman" w:cs="Times New Roman"/>
          <w:sz w:val="24"/>
          <w:szCs w:val="24"/>
        </w:rPr>
        <w:fldChar w:fldCharType="begin">
          <w:fldData xml:space="preserve">PEVuZE5vdGU+PENpdGUgQXV0aG9yWWVhcj0iMSI+PEF1dGhvcj5SZWVkPC9BdXRob3I+PFllYXI+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</w:fldData>
        </w:fldChar>
      </w:r>
      <w:r w:rsidRPr="004D6174">
        <w:rPr>
          <w:rFonts w:ascii="Times New Roman" w:hAnsi="Times New Roman" w:cs="Times New Roman"/>
          <w:sz w:val="24"/>
          <w:szCs w:val="24"/>
        </w:rPr>
        <w:instrText xml:space="preserve"> ADDIN EN.CITE </w:instrText>
      </w:r>
      <w:r w:rsidRPr="004D6174">
        <w:rPr>
          <w:rFonts w:ascii="Times New Roman" w:hAnsi="Times New Roman" w:cs="Times New Roman"/>
          <w:sz w:val="24"/>
          <w:szCs w:val="24"/>
        </w:rPr>
        <w:fldChar w:fldCharType="begin">
          <w:fldData xml:space="preserve">PEVuZE5vdGU+PENpdGUgQXV0aG9yWWVhcj0iMSI+PEF1dGhvcj5SZWVkPC9BdXRob3I+PFllYXI+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</w:fldData>
        </w:fldChar>
      </w:r>
      <w:r w:rsidRPr="004D6174">
        <w:rPr>
          <w:rFonts w:ascii="Times New Roman" w:hAnsi="Times New Roman" w:cs="Times New Roman"/>
          <w:sz w:val="24"/>
          <w:szCs w:val="24"/>
        </w:rPr>
        <w:instrText xml:space="preserve"> ADDIN EN.CITE.DATA </w:instrText>
      </w:r>
      <w:r w:rsidRPr="004D6174">
        <w:rPr>
          <w:rFonts w:ascii="Times New Roman" w:hAnsi="Times New Roman" w:cs="Times New Roman"/>
          <w:sz w:val="24"/>
          <w:szCs w:val="24"/>
        </w:rPr>
      </w:r>
      <w:r w:rsidRPr="004D6174">
        <w:rPr>
          <w:rFonts w:ascii="Times New Roman" w:hAnsi="Times New Roman" w:cs="Times New Roman"/>
          <w:sz w:val="24"/>
          <w:szCs w:val="24"/>
        </w:rPr>
        <w:fldChar w:fldCharType="end"/>
      </w:r>
      <w:r w:rsidRPr="004D6174">
        <w:rPr>
          <w:rFonts w:ascii="Times New Roman" w:hAnsi="Times New Roman" w:cs="Times New Roman"/>
          <w:sz w:val="24"/>
          <w:szCs w:val="24"/>
        </w:rPr>
      </w:r>
      <w:r w:rsidRPr="004D6174">
        <w:rPr>
          <w:rFonts w:ascii="Times New Roman" w:hAnsi="Times New Roman" w:cs="Times New Roman"/>
          <w:sz w:val="24"/>
          <w:szCs w:val="24"/>
        </w:rPr>
        <w:fldChar w:fldCharType="separate"/>
      </w:r>
      <w:r w:rsidRPr="004D6174">
        <w:rPr>
          <w:rFonts w:ascii="Times New Roman" w:hAnsi="Times New Roman" w:cs="Times New Roman"/>
          <w:noProof/>
          <w:sz w:val="24"/>
          <w:szCs w:val="24"/>
        </w:rPr>
        <w:t>Reed et al. (2011)</w:t>
      </w:r>
      <w:r w:rsidRPr="004D6174">
        <w:rPr>
          <w:rFonts w:ascii="Times New Roman" w:hAnsi="Times New Roman" w:cs="Times New Roman"/>
          <w:sz w:val="24"/>
          <w:szCs w:val="24"/>
        </w:rPr>
        <w:fldChar w:fldCharType="end"/>
      </w:r>
      <w:r w:rsidRPr="004D6174">
        <w:rPr>
          <w:rFonts w:ascii="Times New Roman" w:hAnsi="Times New Roman" w:cs="Times New Roman"/>
          <w:sz w:val="24"/>
          <w:szCs w:val="24"/>
        </w:rPr>
        <w:t xml:space="preserve"> found that wave disturbance overwhelmed the effect of herbivory and nutrient availability in determining kelp forest dynamics in central and southern California. This </w:t>
      </w:r>
      <w:ins w:id="18" w:author="Nick Tolimieri" w:date="2017-12-29T08:47:00Z">
        <w:r w:rsidR="004C3D5F">
          <w:rPr>
            <w:rFonts w:ascii="Times New Roman" w:hAnsi="Times New Roman" w:cs="Times New Roman"/>
            <w:sz w:val="24"/>
            <w:szCs w:val="24"/>
          </w:rPr>
          <w:t xml:space="preserve">example </w:t>
        </w:r>
      </w:ins>
      <w:r w:rsidRPr="004D6174">
        <w:rPr>
          <w:rFonts w:ascii="Times New Roman" w:hAnsi="Times New Roman" w:cs="Times New Roman"/>
          <w:sz w:val="24"/>
          <w:szCs w:val="24"/>
        </w:rPr>
        <w:t>highlights the importance of other physical and biological interactions for structuring coastal habitats</w:t>
      </w:r>
      <w:del w:id="19" w:author="Nick Tolimieri" w:date="2017-12-29T08:47:00Z">
        <w:r w:rsidRPr="004D6174" w:rsidDel="004C3D5F">
          <w:rPr>
            <w:rFonts w:ascii="Times New Roman" w:hAnsi="Times New Roman" w:cs="Times New Roman"/>
            <w:sz w:val="24"/>
            <w:szCs w:val="24"/>
          </w:rPr>
          <w:delText>,</w:delText>
        </w:r>
      </w:del>
      <w:r w:rsidRPr="004D6174">
        <w:rPr>
          <w:rFonts w:ascii="Times New Roman" w:hAnsi="Times New Roman" w:cs="Times New Roman"/>
          <w:sz w:val="24"/>
          <w:szCs w:val="24"/>
        </w:rPr>
        <w:t xml:space="preserve"> and encourages an explicit consideration of the spatiotemporal heterogeneity of coastal kelp systems. Such a landscape perspective on the drivers of heterogeneity and complexity has been used to improve understanding of kelp forest dynamics </w:t>
      </w:r>
      <w:r w:rsidRPr="004D6174">
        <w:rPr>
          <w:rFonts w:ascii="Times New Roman" w:hAnsi="Times New Roman" w:cs="Times New Roman"/>
          <w:sz w:val="24"/>
          <w:szCs w:val="24"/>
        </w:rPr>
        <w:fldChar w:fldCharType="begin">
          <w:fldData xml:space="preserve">PEVuZE5vdGU+PENpdGU+PEF1dGhvcj5CZWxsPC9BdXRob3I+PFllYXI+MjAxNTwvWWVhcj48UmVj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</w:fldData>
        </w:fldChar>
      </w:r>
      <w:r w:rsidRPr="004D6174">
        <w:rPr>
          <w:rFonts w:ascii="Times New Roman" w:hAnsi="Times New Roman" w:cs="Times New Roman"/>
          <w:sz w:val="24"/>
          <w:szCs w:val="24"/>
        </w:rPr>
        <w:instrText xml:space="preserve"> ADDIN EN.CITE </w:instrText>
      </w:r>
      <w:r w:rsidRPr="004D6174">
        <w:rPr>
          <w:rFonts w:ascii="Times New Roman" w:hAnsi="Times New Roman" w:cs="Times New Roman"/>
          <w:sz w:val="24"/>
          <w:szCs w:val="24"/>
        </w:rPr>
        <w:fldChar w:fldCharType="begin">
          <w:fldData xml:space="preserve">PEVuZE5vdGU+PENpdGU+PEF1dGhvcj5CZWxsPC9BdXRob3I+PFllYXI+MjAxNTwvWWVhcj48UmVj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</w:fldData>
        </w:fldChar>
      </w:r>
      <w:r w:rsidRPr="004D6174">
        <w:rPr>
          <w:rFonts w:ascii="Times New Roman" w:hAnsi="Times New Roman" w:cs="Times New Roman"/>
          <w:sz w:val="24"/>
          <w:szCs w:val="24"/>
        </w:rPr>
        <w:instrText xml:space="preserve"> ADDIN EN.CITE.DATA </w:instrText>
      </w:r>
      <w:r w:rsidRPr="004D6174">
        <w:rPr>
          <w:rFonts w:ascii="Times New Roman" w:hAnsi="Times New Roman" w:cs="Times New Roman"/>
          <w:sz w:val="24"/>
          <w:szCs w:val="24"/>
        </w:rPr>
      </w:r>
      <w:r w:rsidRPr="004D6174">
        <w:rPr>
          <w:rFonts w:ascii="Times New Roman" w:hAnsi="Times New Roman" w:cs="Times New Roman"/>
          <w:sz w:val="24"/>
          <w:szCs w:val="24"/>
        </w:rPr>
        <w:fldChar w:fldCharType="end"/>
      </w:r>
      <w:r w:rsidRPr="004D6174">
        <w:rPr>
          <w:rFonts w:ascii="Times New Roman" w:hAnsi="Times New Roman" w:cs="Times New Roman"/>
          <w:sz w:val="24"/>
          <w:szCs w:val="24"/>
        </w:rPr>
      </w:r>
      <w:r w:rsidRPr="004D6174">
        <w:rPr>
          <w:rFonts w:ascii="Times New Roman" w:hAnsi="Times New Roman" w:cs="Times New Roman"/>
          <w:sz w:val="24"/>
          <w:szCs w:val="24"/>
        </w:rPr>
        <w:fldChar w:fldCharType="separate"/>
      </w:r>
      <w:r w:rsidRPr="004D6174">
        <w:rPr>
          <w:rFonts w:ascii="Times New Roman" w:hAnsi="Times New Roman" w:cs="Times New Roman"/>
          <w:noProof/>
          <w:sz w:val="24"/>
          <w:szCs w:val="24"/>
        </w:rPr>
        <w:t>(Bell et al. 2015)</w:t>
      </w:r>
      <w:r w:rsidRPr="004D6174">
        <w:rPr>
          <w:rFonts w:ascii="Times New Roman" w:hAnsi="Times New Roman" w:cs="Times New Roman"/>
          <w:sz w:val="24"/>
          <w:szCs w:val="24"/>
        </w:rPr>
        <w:fldChar w:fldCharType="end"/>
      </w:r>
      <w:r w:rsidRPr="004D6174">
        <w:rPr>
          <w:rFonts w:ascii="Times New Roman" w:hAnsi="Times New Roman" w:cs="Times New Roman"/>
          <w:sz w:val="24"/>
          <w:szCs w:val="24"/>
        </w:rPr>
        <w:t>.</w:t>
      </w:r>
    </w:p>
    <w:p w14:paraId="35B849EE" w14:textId="58A5A1E4" w:rsidR="002730AC" w:rsidRPr="004D6174" w:rsidRDefault="00DE6451" w:rsidP="00E47119">
      <w:pPr>
        <w:spacing w:line="480" w:lineRule="auto"/>
        <w:ind w:firstLine="720"/>
        <w:rPr>
          <w:rFonts w:ascii="Times New Roman" w:hAnsi="Times New Roman" w:cs="Times New Roman"/>
          <w:sz w:val="24"/>
          <w:szCs w:val="24"/>
        </w:rPr>
      </w:pPr>
      <w:r w:rsidRPr="004D6174">
        <w:rPr>
          <w:rFonts w:ascii="Times New Roman" w:hAnsi="Times New Roman" w:cs="Times New Roman"/>
          <w:sz w:val="24"/>
          <w:szCs w:val="24"/>
        </w:rPr>
        <w:t xml:space="preserve">Here we combine available information on sea otters, kelp, and benthic invertebrates along the Olympic </w:t>
      </w:r>
      <w:r w:rsidR="00762599" w:rsidRPr="004D6174">
        <w:rPr>
          <w:rFonts w:ascii="Times New Roman" w:hAnsi="Times New Roman" w:cs="Times New Roman"/>
          <w:sz w:val="24"/>
          <w:szCs w:val="24"/>
        </w:rPr>
        <w:t>C</w:t>
      </w:r>
      <w:r w:rsidRPr="004D6174">
        <w:rPr>
          <w:rFonts w:ascii="Times New Roman" w:hAnsi="Times New Roman" w:cs="Times New Roman"/>
          <w:sz w:val="24"/>
          <w:szCs w:val="24"/>
        </w:rPr>
        <w:t xml:space="preserve">oast over the past 30 years </w:t>
      </w:r>
      <w:r w:rsidR="006438ED" w:rsidRPr="004D6174">
        <w:rPr>
          <w:rFonts w:ascii="Times New Roman" w:hAnsi="Times New Roman" w:cs="Times New Roman"/>
          <w:sz w:val="24"/>
          <w:szCs w:val="24"/>
        </w:rPr>
        <w:t xml:space="preserve">in order </w:t>
      </w:r>
      <w:r w:rsidRPr="004D6174">
        <w:rPr>
          <w:rFonts w:ascii="Times New Roman" w:hAnsi="Times New Roman" w:cs="Times New Roman"/>
          <w:sz w:val="24"/>
          <w:szCs w:val="24"/>
        </w:rPr>
        <w:t xml:space="preserve">to </w:t>
      </w:r>
      <w:r w:rsidR="006438ED" w:rsidRPr="004D6174">
        <w:rPr>
          <w:rFonts w:ascii="Times New Roman" w:hAnsi="Times New Roman" w:cs="Times New Roman"/>
          <w:sz w:val="24"/>
          <w:szCs w:val="24"/>
        </w:rPr>
        <w:t xml:space="preserve">better </w:t>
      </w:r>
      <w:r w:rsidRPr="004D6174">
        <w:rPr>
          <w:rFonts w:ascii="Times New Roman" w:hAnsi="Times New Roman" w:cs="Times New Roman"/>
          <w:sz w:val="24"/>
          <w:szCs w:val="24"/>
        </w:rPr>
        <w:t>understand nearshore community dynamics at regional and landscape scale</w:t>
      </w:r>
      <w:r w:rsidR="00206F21" w:rsidRPr="004D6174">
        <w:rPr>
          <w:rFonts w:ascii="Times New Roman" w:hAnsi="Times New Roman" w:cs="Times New Roman"/>
          <w:sz w:val="24"/>
          <w:szCs w:val="24"/>
        </w:rPr>
        <w:t>s</w:t>
      </w:r>
      <w:r w:rsidRPr="004D6174">
        <w:rPr>
          <w:rFonts w:ascii="Times New Roman" w:hAnsi="Times New Roman" w:cs="Times New Roman"/>
          <w:sz w:val="24"/>
          <w:szCs w:val="24"/>
        </w:rPr>
        <w:t xml:space="preserve">. We conduct spatial and temporal analyses on sea otter and kelp data available from publically available surveys and </w:t>
      </w:r>
      <w:ins w:id="20" w:author="Nick Tolimieri" w:date="2017-12-29T08:50:00Z">
        <w:r w:rsidR="004C3D5F">
          <w:rPr>
            <w:rFonts w:ascii="Times New Roman" w:hAnsi="Times New Roman" w:cs="Times New Roman"/>
            <w:sz w:val="24"/>
            <w:szCs w:val="24"/>
          </w:rPr>
          <w:t xml:space="preserve">conduct new field sampling to </w:t>
        </w:r>
      </w:ins>
      <w:r w:rsidRPr="004D6174">
        <w:rPr>
          <w:rFonts w:ascii="Times New Roman" w:hAnsi="Times New Roman" w:cs="Times New Roman"/>
          <w:sz w:val="24"/>
          <w:szCs w:val="24"/>
        </w:rPr>
        <w:t>extend previous kelp forest invertebrate surveys conducted a</w:t>
      </w:r>
      <w:r w:rsidR="001F3C2E" w:rsidRPr="004D6174">
        <w:rPr>
          <w:rFonts w:ascii="Times New Roman" w:hAnsi="Times New Roman" w:cs="Times New Roman"/>
          <w:sz w:val="24"/>
          <w:szCs w:val="24"/>
        </w:rPr>
        <w:t>t</w:t>
      </w:r>
      <w:r w:rsidRPr="004D6174">
        <w:rPr>
          <w:rFonts w:ascii="Times New Roman" w:hAnsi="Times New Roman" w:cs="Times New Roman"/>
          <w:sz w:val="24"/>
          <w:szCs w:val="24"/>
        </w:rPr>
        <w:t xml:space="preserve"> focal sites by Kvitek et al. (1989, </w:t>
      </w:r>
      <w:r w:rsidR="00E47119">
        <w:rPr>
          <w:rFonts w:ascii="Times New Roman" w:hAnsi="Times New Roman" w:cs="Times New Roman"/>
          <w:sz w:val="24"/>
          <w:szCs w:val="24"/>
        </w:rPr>
        <w:t xml:space="preserve">1998, </w:t>
      </w:r>
      <w:r w:rsidRPr="004D6174">
        <w:rPr>
          <w:rFonts w:ascii="Times New Roman" w:hAnsi="Times New Roman" w:cs="Times New Roman"/>
          <w:sz w:val="24"/>
          <w:szCs w:val="24"/>
        </w:rPr>
        <w:t xml:space="preserve">2000). </w:t>
      </w:r>
      <w:r w:rsidR="00206F21" w:rsidRPr="004D6174">
        <w:rPr>
          <w:rFonts w:ascii="Times New Roman" w:hAnsi="Times New Roman" w:cs="Times New Roman"/>
          <w:sz w:val="24"/>
          <w:szCs w:val="24"/>
        </w:rPr>
        <w:t xml:space="preserve">Together </w:t>
      </w:r>
      <w:r w:rsidR="00E47119">
        <w:rPr>
          <w:rFonts w:ascii="Times New Roman" w:hAnsi="Times New Roman" w:cs="Times New Roman"/>
          <w:sz w:val="24"/>
          <w:szCs w:val="24"/>
        </w:rPr>
        <w:t>our analyses</w:t>
      </w:r>
      <w:r w:rsidR="00206F21" w:rsidRPr="004D6174">
        <w:rPr>
          <w:rFonts w:ascii="Times New Roman" w:hAnsi="Times New Roman" w:cs="Times New Roman"/>
          <w:sz w:val="24"/>
          <w:szCs w:val="24"/>
        </w:rPr>
        <w:t xml:space="preserve"> </w:t>
      </w:r>
      <w:r w:rsidR="00C1717E" w:rsidRPr="004D6174">
        <w:rPr>
          <w:rFonts w:ascii="Times New Roman" w:hAnsi="Times New Roman" w:cs="Times New Roman"/>
          <w:sz w:val="24"/>
          <w:szCs w:val="24"/>
        </w:rPr>
        <w:t xml:space="preserve">demonstrate that coastwide trends in </w:t>
      </w:r>
      <w:r w:rsidR="002D5800" w:rsidRPr="004D6174">
        <w:rPr>
          <w:rFonts w:ascii="Times New Roman" w:hAnsi="Times New Roman" w:cs="Times New Roman"/>
          <w:sz w:val="24"/>
          <w:szCs w:val="24"/>
        </w:rPr>
        <w:t>sea otter</w:t>
      </w:r>
      <w:r w:rsidR="00C1717E" w:rsidRPr="004D6174">
        <w:rPr>
          <w:rFonts w:ascii="Times New Roman" w:hAnsi="Times New Roman" w:cs="Times New Roman"/>
          <w:sz w:val="24"/>
          <w:szCs w:val="24"/>
        </w:rPr>
        <w:t>, kelp, and benthic invertebrate abundance</w:t>
      </w:r>
      <w:r w:rsidR="002D5800" w:rsidRPr="004D6174">
        <w:rPr>
          <w:rFonts w:ascii="Times New Roman" w:hAnsi="Times New Roman" w:cs="Times New Roman"/>
          <w:sz w:val="24"/>
          <w:szCs w:val="24"/>
        </w:rPr>
        <w:t xml:space="preserve"> are not necessarily</w:t>
      </w:r>
      <w:r w:rsidR="00C1717E" w:rsidRPr="004D6174">
        <w:rPr>
          <w:rFonts w:ascii="Times New Roman" w:hAnsi="Times New Roman" w:cs="Times New Roman"/>
          <w:sz w:val="24"/>
          <w:szCs w:val="24"/>
        </w:rPr>
        <w:t xml:space="preserve"> emblematic of trends at smaller spatial scales</w:t>
      </w:r>
      <w:r w:rsidR="002D5800" w:rsidRPr="004D6174">
        <w:rPr>
          <w:rFonts w:ascii="Times New Roman" w:hAnsi="Times New Roman" w:cs="Times New Roman"/>
          <w:sz w:val="24"/>
          <w:szCs w:val="24"/>
        </w:rPr>
        <w:t xml:space="preserve">. In addition, they suggest that </w:t>
      </w:r>
      <w:r w:rsidR="00EE3EE2" w:rsidRPr="004D6174">
        <w:rPr>
          <w:rFonts w:ascii="Times New Roman" w:hAnsi="Times New Roman" w:cs="Times New Roman"/>
          <w:sz w:val="24"/>
          <w:szCs w:val="24"/>
        </w:rPr>
        <w:t>while an</w:t>
      </w:r>
      <w:r w:rsidR="002D5800" w:rsidRPr="004D6174">
        <w:rPr>
          <w:rFonts w:ascii="Times New Roman" w:hAnsi="Times New Roman" w:cs="Times New Roman"/>
          <w:sz w:val="24"/>
          <w:szCs w:val="24"/>
        </w:rPr>
        <w:t xml:space="preserve"> otter-induced trophic cascade </w:t>
      </w:r>
      <w:r w:rsidR="00206F21" w:rsidRPr="004D6174">
        <w:rPr>
          <w:rFonts w:ascii="Times New Roman" w:hAnsi="Times New Roman" w:cs="Times New Roman"/>
          <w:sz w:val="24"/>
          <w:szCs w:val="24"/>
        </w:rPr>
        <w:t>explain</w:t>
      </w:r>
      <w:r w:rsidR="00EE3EE2" w:rsidRPr="004D6174">
        <w:rPr>
          <w:rFonts w:ascii="Times New Roman" w:hAnsi="Times New Roman" w:cs="Times New Roman"/>
          <w:sz w:val="24"/>
          <w:szCs w:val="24"/>
        </w:rPr>
        <w:t xml:space="preserve">ed changes in the nearshore community along the Washington coast </w:t>
      </w:r>
      <w:r w:rsidR="00D108BD" w:rsidRPr="004D6174">
        <w:rPr>
          <w:rFonts w:ascii="Times New Roman" w:hAnsi="Times New Roman" w:cs="Times New Roman"/>
          <w:sz w:val="24"/>
          <w:szCs w:val="24"/>
        </w:rPr>
        <w:t>early in the time series</w:t>
      </w:r>
      <w:r w:rsidR="00EE3EE2" w:rsidRPr="004D6174">
        <w:rPr>
          <w:rFonts w:ascii="Times New Roman" w:hAnsi="Times New Roman" w:cs="Times New Roman"/>
          <w:sz w:val="24"/>
          <w:szCs w:val="24"/>
        </w:rPr>
        <w:t xml:space="preserve">, more recent years have seen a fundamental shift in </w:t>
      </w:r>
      <w:r w:rsidR="002730AC" w:rsidRPr="004D6174">
        <w:rPr>
          <w:rFonts w:ascii="Times New Roman" w:hAnsi="Times New Roman" w:cs="Times New Roman"/>
          <w:sz w:val="24"/>
          <w:szCs w:val="24"/>
        </w:rPr>
        <w:t xml:space="preserve">invertebrate </w:t>
      </w:r>
      <w:r w:rsidR="00EE3EE2" w:rsidRPr="004D6174">
        <w:rPr>
          <w:rFonts w:ascii="Times New Roman" w:hAnsi="Times New Roman" w:cs="Times New Roman"/>
          <w:sz w:val="24"/>
          <w:szCs w:val="24"/>
        </w:rPr>
        <w:t>community dynamics that requires invoking additional influences.</w:t>
      </w:r>
      <w:r w:rsidR="00BE6DBA" w:rsidRPr="004D6174">
        <w:rPr>
          <w:rFonts w:ascii="Times New Roman" w:hAnsi="Times New Roman" w:cs="Times New Roman"/>
          <w:sz w:val="24"/>
          <w:szCs w:val="24"/>
        </w:rPr>
        <w:t xml:space="preserve"> </w:t>
      </w:r>
      <w:r w:rsidR="00580D80" w:rsidRPr="004D6174">
        <w:rPr>
          <w:rFonts w:ascii="Times New Roman" w:hAnsi="Times New Roman" w:cs="Times New Roman"/>
          <w:sz w:val="24"/>
          <w:szCs w:val="24"/>
        </w:rPr>
        <w:t xml:space="preserve">Our ability to understand these dynamics is essential for proper management and conservation of coastal species, habitats, ecosystems and services, particularly in this area where maintaining high native biodiversity and keystone species populations are explicit management objectives </w:t>
      </w:r>
      <w:r w:rsidR="00580D80" w:rsidRPr="004D6174" w:rsidDel="006653E5">
        <w:rPr>
          <w:rFonts w:ascii="Times New Roman" w:hAnsi="Times New Roman" w:cs="Times New Roman"/>
          <w:sz w:val="24"/>
          <w:szCs w:val="24"/>
        </w:rPr>
        <w:fldChar w:fldCharType="begin"/>
      </w:r>
      <w:r w:rsidR="00580D80" w:rsidRPr="004D6174" w:rsidDel="006653E5">
        <w:rPr>
          <w:rFonts w:ascii="Times New Roman" w:hAnsi="Times New Roman" w:cs="Times New Roman"/>
          <w:sz w:val="24"/>
          <w:szCs w:val="24"/>
        </w:rPr>
        <w:instrText xml:space="preserve"> ADDIN EN.CITE &lt;EndNote&gt;&lt;Cite&gt;&lt;Author&gt;Office of National Marine Sanctuaries&lt;/Author&gt;&lt;Year&gt;2008&lt;/Year&gt;&lt;RecNum&gt;2905&lt;/RecNum&gt;&lt;DisplayText&gt;(Office of National Marine Sanctuaries 2008)&lt;/DisplayText&gt;&lt;record&gt;&lt;rec-number&gt;2905&lt;/rec-number&gt;&lt;foreign-keys&gt;&lt;key app="EN" db-id="xd009ad5hp9eahe9vwp505fgdfxspzvppfsx" timestamp="1469205310"&gt;2905&lt;/key&gt;&lt;/foreign-keys&gt;&lt;ref-type name="Book"&gt;6&lt;/ref-type&gt;&lt;contributors&gt;&lt;authors&gt;&lt;author&gt;Office of National Marine Sanctuaries,&lt;/author&gt;&lt;/authors&gt;&lt;/contributors&gt;&lt;titles&gt;&lt;title&gt;Olympic Coast National Marine Sanctuary condition report 2008&lt;/title&gt;&lt;/titles&gt;&lt;pages&gt;72&lt;/pages&gt;&lt;dates&gt;&lt;year&gt;2008&lt;/year&gt;&lt;/dates&gt;&lt;pub-location&gt;Silver Spring, MD&lt;/pub-location&gt;&lt;publisher&gt;U.S. Department of Commerce, National Oceanic and Atmospheric Administration, Office of National Marine Sanctuaries&lt;/publisher&gt;&lt;urls&gt;&lt;/urls&gt;&lt;/record&gt;&lt;/Cite&gt;&lt;/EndNote&gt;</w:instrText>
      </w:r>
      <w:r w:rsidR="00580D80" w:rsidRPr="004D6174" w:rsidDel="006653E5">
        <w:rPr>
          <w:rFonts w:ascii="Times New Roman" w:hAnsi="Times New Roman" w:cs="Times New Roman"/>
          <w:sz w:val="24"/>
          <w:szCs w:val="24"/>
        </w:rPr>
        <w:fldChar w:fldCharType="separate"/>
      </w:r>
      <w:r w:rsidR="00580D80" w:rsidRPr="004D6174" w:rsidDel="006653E5">
        <w:rPr>
          <w:rFonts w:ascii="Times New Roman" w:hAnsi="Times New Roman" w:cs="Times New Roman"/>
          <w:noProof/>
          <w:sz w:val="24"/>
          <w:szCs w:val="24"/>
        </w:rPr>
        <w:t>(Office of National Marine Sanctuaries 2008)</w:t>
      </w:r>
      <w:r w:rsidR="00580D80" w:rsidRPr="004D6174" w:rsidDel="006653E5">
        <w:rPr>
          <w:rFonts w:ascii="Times New Roman" w:hAnsi="Times New Roman" w:cs="Times New Roman"/>
          <w:sz w:val="24"/>
          <w:szCs w:val="24"/>
        </w:rPr>
        <w:fldChar w:fldCharType="end"/>
      </w:r>
      <w:r w:rsidR="00BE6DBA" w:rsidRPr="004D6174">
        <w:rPr>
          <w:rFonts w:ascii="Times New Roman" w:hAnsi="Times New Roman" w:cs="Times New Roman"/>
          <w:sz w:val="24"/>
          <w:szCs w:val="24"/>
        </w:rPr>
        <w:t>.</w:t>
      </w:r>
    </w:p>
    <w:p w14:paraId="667EAC29" w14:textId="77777777" w:rsidR="00EF6080" w:rsidRPr="004D6174" w:rsidRDefault="00EF6080" w:rsidP="004A11B6">
      <w:pPr>
        <w:spacing w:line="480" w:lineRule="auto"/>
        <w:ind w:firstLine="720"/>
        <w:rPr>
          <w:rFonts w:ascii="Times New Roman" w:hAnsi="Times New Roman" w:cs="Times New Roman"/>
          <w:sz w:val="24"/>
          <w:szCs w:val="24"/>
        </w:rPr>
      </w:pPr>
    </w:p>
    <w:p w14:paraId="571E1572" w14:textId="0F0B3BF6" w:rsidR="00BE34AA" w:rsidRPr="004D6174" w:rsidRDefault="00BE34AA" w:rsidP="003E6C90">
      <w:pPr>
        <w:spacing w:before="240" w:after="0" w:line="480" w:lineRule="auto"/>
        <w:outlineLvl w:val="0"/>
        <w:rPr>
          <w:rFonts w:ascii="Times New Roman" w:hAnsi="Times New Roman" w:cs="Times New Roman"/>
          <w:b/>
          <w:sz w:val="24"/>
          <w:szCs w:val="24"/>
        </w:rPr>
      </w:pPr>
      <w:commentRangeStart w:id="21"/>
      <w:r w:rsidRPr="004D6174">
        <w:rPr>
          <w:rFonts w:ascii="Times New Roman" w:hAnsi="Times New Roman" w:cs="Times New Roman"/>
          <w:b/>
          <w:sz w:val="24"/>
          <w:szCs w:val="24"/>
        </w:rPr>
        <w:lastRenderedPageBreak/>
        <w:t>Materials and Methods</w:t>
      </w:r>
      <w:commentRangeEnd w:id="21"/>
      <w:r w:rsidR="000D0AF9">
        <w:rPr>
          <w:rStyle w:val="CommentReference"/>
        </w:rPr>
        <w:commentReference w:id="21"/>
      </w:r>
    </w:p>
    <w:p w14:paraId="7878B838" w14:textId="6E50F096" w:rsidR="00D44BB8" w:rsidRPr="004D6174" w:rsidRDefault="00F542F8" w:rsidP="003E6C90">
      <w:pPr>
        <w:spacing w:before="120" w:after="0" w:line="480" w:lineRule="auto"/>
        <w:outlineLvl w:val="0"/>
        <w:rPr>
          <w:rFonts w:ascii="Times New Roman" w:hAnsi="Times New Roman" w:cs="Times New Roman"/>
          <w:i/>
          <w:sz w:val="24"/>
          <w:szCs w:val="24"/>
        </w:rPr>
      </w:pPr>
      <w:r w:rsidRPr="004D6174">
        <w:rPr>
          <w:rFonts w:ascii="Times New Roman" w:hAnsi="Times New Roman" w:cs="Times New Roman"/>
          <w:i/>
          <w:sz w:val="24"/>
          <w:szCs w:val="24"/>
        </w:rPr>
        <w:t>Study location</w:t>
      </w:r>
      <w:r w:rsidR="00260C9C" w:rsidRPr="004D6174">
        <w:rPr>
          <w:rFonts w:ascii="Times New Roman" w:hAnsi="Times New Roman" w:cs="Times New Roman"/>
          <w:i/>
          <w:sz w:val="24"/>
          <w:szCs w:val="24"/>
        </w:rPr>
        <w:t>s</w:t>
      </w:r>
    </w:p>
    <w:p w14:paraId="132DE42B" w14:textId="625EA0C4" w:rsidR="0077345D" w:rsidRPr="004D6174" w:rsidRDefault="00435703" w:rsidP="00E47119">
      <w:pPr>
        <w:spacing w:after="0" w:line="480" w:lineRule="auto"/>
        <w:ind w:firstLine="720"/>
        <w:rPr>
          <w:rFonts w:ascii="Times New Roman" w:hAnsi="Times New Roman" w:cs="Times New Roman"/>
          <w:sz w:val="24"/>
          <w:szCs w:val="24"/>
        </w:rPr>
      </w:pPr>
      <w:r w:rsidRPr="004D6174" w:rsidDel="006653E5">
        <w:rPr>
          <w:rFonts w:ascii="Times New Roman" w:hAnsi="Times New Roman" w:cs="Times New Roman"/>
          <w:sz w:val="24"/>
          <w:szCs w:val="24"/>
        </w:rPr>
        <w:t xml:space="preserve">Our study </w:t>
      </w:r>
      <w:r w:rsidR="00444B19" w:rsidRPr="004D6174">
        <w:rPr>
          <w:rFonts w:ascii="Times New Roman" w:hAnsi="Times New Roman" w:cs="Times New Roman"/>
          <w:sz w:val="24"/>
          <w:szCs w:val="24"/>
        </w:rPr>
        <w:t xml:space="preserve">sites fall </w:t>
      </w:r>
      <w:r w:rsidRPr="004D6174" w:rsidDel="006653E5">
        <w:rPr>
          <w:rFonts w:ascii="Times New Roman" w:hAnsi="Times New Roman" w:cs="Times New Roman"/>
          <w:sz w:val="24"/>
          <w:szCs w:val="24"/>
        </w:rPr>
        <w:t>within the Olympic Coast National Marine Sanctuary (OCNMS, designated in 1994).</w:t>
      </w:r>
      <w:r w:rsidR="00C72B5B" w:rsidRPr="004D6174">
        <w:rPr>
          <w:rFonts w:ascii="Times New Roman" w:hAnsi="Times New Roman" w:cs="Times New Roman"/>
          <w:sz w:val="24"/>
          <w:szCs w:val="24"/>
        </w:rPr>
        <w:t xml:space="preserve"> Analyses are both large scale (sea otter abundance and kelp coverage for the entire coastwide region) and </w:t>
      </w:r>
      <w:r w:rsidR="00E47119">
        <w:rPr>
          <w:rFonts w:ascii="Times New Roman" w:hAnsi="Times New Roman" w:cs="Times New Roman"/>
          <w:sz w:val="24"/>
          <w:szCs w:val="24"/>
        </w:rPr>
        <w:t>fine scale</w:t>
      </w:r>
      <w:r w:rsidR="00C72B5B" w:rsidRPr="004D6174">
        <w:rPr>
          <w:rFonts w:ascii="Times New Roman" w:hAnsi="Times New Roman" w:cs="Times New Roman"/>
          <w:sz w:val="24"/>
          <w:szCs w:val="24"/>
        </w:rPr>
        <w:t xml:space="preserve"> (sea otter, kelp and invertebrate abundance by region and by site). </w:t>
      </w:r>
      <w:r w:rsidR="0077345D" w:rsidRPr="004D6174">
        <w:rPr>
          <w:rFonts w:ascii="Times New Roman" w:hAnsi="Times New Roman" w:cs="Times New Roman"/>
          <w:sz w:val="24"/>
          <w:szCs w:val="24"/>
        </w:rPr>
        <w:t xml:space="preserve">For the large-scale analysis, data for sea otters and total kelp canopy surface coverage were derived from long-term coastwide monitoring surveys conducted in most years. Below we describe these data sources and detail how we connect these coastwide surveys to provide sea otter and kelp abundance at our focal sites. </w:t>
      </w:r>
    </w:p>
    <w:p w14:paraId="64783EC2" w14:textId="69ECCB4A" w:rsidR="0024088A" w:rsidRPr="004D6174" w:rsidRDefault="0077345D" w:rsidP="0077345D">
      <w:pPr>
        <w:spacing w:after="0" w:line="480" w:lineRule="auto"/>
        <w:ind w:firstLine="720"/>
        <w:rPr>
          <w:rFonts w:ascii="Times New Roman" w:hAnsi="Times New Roman" w:cs="Times New Roman"/>
          <w:sz w:val="24"/>
          <w:szCs w:val="24"/>
        </w:rPr>
      </w:pPr>
      <w:r w:rsidRPr="004D6174">
        <w:rPr>
          <w:rFonts w:ascii="Times New Roman" w:hAnsi="Times New Roman" w:cs="Times New Roman"/>
          <w:sz w:val="24"/>
          <w:szCs w:val="24"/>
        </w:rPr>
        <w:t>For finer-scale analyses, w</w:t>
      </w:r>
      <w:r w:rsidR="00260C9C" w:rsidRPr="004D6174">
        <w:rPr>
          <w:rFonts w:ascii="Times New Roman" w:hAnsi="Times New Roman" w:cs="Times New Roman"/>
          <w:sz w:val="24"/>
          <w:szCs w:val="24"/>
        </w:rPr>
        <w:t xml:space="preserve">e focus on </w:t>
      </w:r>
      <w:r w:rsidR="00F55396" w:rsidRPr="004D6174">
        <w:rPr>
          <w:rFonts w:ascii="Times New Roman" w:hAnsi="Times New Roman" w:cs="Times New Roman"/>
          <w:sz w:val="24"/>
          <w:szCs w:val="24"/>
        </w:rPr>
        <w:t>ten</w:t>
      </w:r>
      <w:r w:rsidR="00F542F8" w:rsidRPr="004D6174">
        <w:rPr>
          <w:rFonts w:ascii="Times New Roman" w:hAnsi="Times New Roman" w:cs="Times New Roman"/>
          <w:sz w:val="24"/>
          <w:szCs w:val="24"/>
        </w:rPr>
        <w:t xml:space="preserve"> kelp forest sites</w:t>
      </w:r>
      <w:r w:rsidR="00A31F8F" w:rsidRPr="004D6174">
        <w:rPr>
          <w:rFonts w:ascii="Times New Roman" w:hAnsi="Times New Roman" w:cs="Times New Roman"/>
          <w:sz w:val="24"/>
          <w:szCs w:val="24"/>
        </w:rPr>
        <w:t xml:space="preserve"> </w:t>
      </w:r>
      <w:r w:rsidR="003153A5" w:rsidRPr="004D6174">
        <w:rPr>
          <w:rFonts w:ascii="Times New Roman" w:hAnsi="Times New Roman" w:cs="Times New Roman"/>
          <w:sz w:val="24"/>
          <w:szCs w:val="24"/>
        </w:rPr>
        <w:t xml:space="preserve">located within the range of coastwide surveys for sea otters and kelp canopies </w:t>
      </w:r>
      <w:r w:rsidR="00A31F8F" w:rsidRPr="004D6174">
        <w:rPr>
          <w:rFonts w:ascii="Times New Roman" w:hAnsi="Times New Roman" w:cs="Times New Roman"/>
          <w:sz w:val="24"/>
          <w:szCs w:val="24"/>
        </w:rPr>
        <w:t>(Fig. 1</w:t>
      </w:r>
      <w:r w:rsidR="00F542F8" w:rsidRPr="004D6174">
        <w:rPr>
          <w:rFonts w:ascii="Times New Roman" w:hAnsi="Times New Roman" w:cs="Times New Roman"/>
          <w:sz w:val="24"/>
          <w:szCs w:val="24"/>
        </w:rPr>
        <w:t>)</w:t>
      </w:r>
      <w:r w:rsidR="00A40299" w:rsidRPr="004D6174">
        <w:rPr>
          <w:rFonts w:ascii="Times New Roman" w:hAnsi="Times New Roman" w:cs="Times New Roman"/>
          <w:sz w:val="24"/>
          <w:szCs w:val="24"/>
        </w:rPr>
        <w:t xml:space="preserve">. </w:t>
      </w:r>
      <w:r w:rsidR="00F37A2C" w:rsidRPr="004D6174">
        <w:rPr>
          <w:rFonts w:ascii="Times New Roman" w:hAnsi="Times New Roman" w:cs="Times New Roman"/>
          <w:sz w:val="24"/>
          <w:szCs w:val="24"/>
        </w:rPr>
        <w:t>Most of the sites are on the outer coast, while two sites, Chibadehl Rocks and Neah Bay, are inside th</w:t>
      </w:r>
      <w:r w:rsidR="00E47119">
        <w:rPr>
          <w:rFonts w:ascii="Times New Roman" w:hAnsi="Times New Roman" w:cs="Times New Roman"/>
          <w:sz w:val="24"/>
          <w:szCs w:val="24"/>
        </w:rPr>
        <w:t>e Strait of Juan de Fuca (Fig 1</w:t>
      </w:r>
      <w:r w:rsidR="00F37A2C" w:rsidRPr="004D6174">
        <w:rPr>
          <w:rFonts w:ascii="Times New Roman" w:hAnsi="Times New Roman" w:cs="Times New Roman"/>
          <w:sz w:val="24"/>
          <w:szCs w:val="24"/>
        </w:rPr>
        <w:t xml:space="preserve">). All sites feature subtidal rocky reef habitat with dense stands of </w:t>
      </w:r>
      <w:r w:rsidR="00F37A2C" w:rsidRPr="004D6174">
        <w:rPr>
          <w:rFonts w:ascii="Times New Roman" w:hAnsi="Times New Roman" w:cs="Times New Roman"/>
          <w:i/>
          <w:sz w:val="24"/>
          <w:szCs w:val="24"/>
        </w:rPr>
        <w:t>Nereocystis luetkeana</w:t>
      </w:r>
      <w:r w:rsidR="00F37A2C" w:rsidRPr="004D6174">
        <w:rPr>
          <w:rFonts w:ascii="Times New Roman" w:hAnsi="Times New Roman" w:cs="Times New Roman"/>
          <w:sz w:val="24"/>
          <w:szCs w:val="24"/>
        </w:rPr>
        <w:t xml:space="preserve"> and/or </w:t>
      </w:r>
      <w:r w:rsidR="00F37A2C" w:rsidRPr="004D6174">
        <w:rPr>
          <w:rFonts w:ascii="Times New Roman" w:hAnsi="Times New Roman" w:cs="Times New Roman"/>
          <w:i/>
          <w:sz w:val="24"/>
          <w:szCs w:val="24"/>
        </w:rPr>
        <w:t>Macrocystis pyrifera</w:t>
      </w:r>
      <w:r w:rsidR="00F37A2C" w:rsidRPr="004D6174">
        <w:rPr>
          <w:rFonts w:ascii="Times New Roman" w:hAnsi="Times New Roman" w:cs="Times New Roman"/>
          <w:sz w:val="24"/>
          <w:szCs w:val="24"/>
        </w:rPr>
        <w:t>, along with diverse communities of understory red, brown, green</w:t>
      </w:r>
      <w:r w:rsidR="004A11B6" w:rsidRPr="004D6174">
        <w:rPr>
          <w:rFonts w:ascii="Times New Roman" w:hAnsi="Times New Roman" w:cs="Times New Roman"/>
          <w:sz w:val="24"/>
          <w:szCs w:val="24"/>
        </w:rPr>
        <w:t>,</w:t>
      </w:r>
      <w:r w:rsidR="00F37A2C" w:rsidRPr="004D6174">
        <w:rPr>
          <w:rFonts w:ascii="Times New Roman" w:hAnsi="Times New Roman" w:cs="Times New Roman"/>
          <w:sz w:val="24"/>
          <w:szCs w:val="24"/>
        </w:rPr>
        <w:t xml:space="preserve"> and coralline algae. </w:t>
      </w:r>
      <w:r w:rsidR="002730AC" w:rsidRPr="004D6174">
        <w:rPr>
          <w:rFonts w:ascii="Times New Roman" w:hAnsi="Times New Roman" w:cs="Times New Roman"/>
          <w:sz w:val="24"/>
          <w:szCs w:val="24"/>
        </w:rPr>
        <w:t xml:space="preserve">Canopy forming kelp </w:t>
      </w:r>
      <w:r w:rsidR="00F37A2C" w:rsidRPr="004D6174">
        <w:rPr>
          <w:rFonts w:ascii="Times New Roman" w:hAnsi="Times New Roman" w:cs="Times New Roman"/>
          <w:sz w:val="24"/>
          <w:szCs w:val="24"/>
        </w:rPr>
        <w:t xml:space="preserve">forests </w:t>
      </w:r>
      <w:r w:rsidR="00580D80" w:rsidRPr="004D6174">
        <w:rPr>
          <w:rFonts w:ascii="Times New Roman" w:hAnsi="Times New Roman" w:cs="Times New Roman"/>
          <w:sz w:val="24"/>
          <w:szCs w:val="24"/>
        </w:rPr>
        <w:t xml:space="preserve">generally </w:t>
      </w:r>
      <w:r w:rsidR="00F37A2C" w:rsidRPr="004D6174">
        <w:rPr>
          <w:rFonts w:ascii="Times New Roman" w:hAnsi="Times New Roman" w:cs="Times New Roman"/>
          <w:sz w:val="24"/>
          <w:szCs w:val="24"/>
        </w:rPr>
        <w:t xml:space="preserve">occupy depths of </w:t>
      </w:r>
      <w:r w:rsidR="00580D80" w:rsidRPr="004D6174">
        <w:rPr>
          <w:rFonts w:ascii="Times New Roman" w:hAnsi="Times New Roman" w:cs="Times New Roman"/>
          <w:sz w:val="24"/>
          <w:szCs w:val="24"/>
        </w:rPr>
        <w:t>≤</w:t>
      </w:r>
      <w:r w:rsidR="00F37A2C" w:rsidRPr="004D6174">
        <w:rPr>
          <w:rFonts w:ascii="Times New Roman" w:hAnsi="Times New Roman" w:cs="Times New Roman"/>
          <w:sz w:val="24"/>
          <w:szCs w:val="24"/>
        </w:rPr>
        <w:t xml:space="preserve">10 m in the OCNMS. Each site was surveyed for benthic invertebrates using SCUBA in 2015 (see methods below) and in at least two of </w:t>
      </w:r>
      <w:ins w:id="22" w:author="Nick Tolimieri" w:date="2017-12-29T08:56:00Z">
        <w:r w:rsidR="00993DC5">
          <w:rPr>
            <w:rFonts w:ascii="Times New Roman" w:hAnsi="Times New Roman" w:cs="Times New Roman"/>
            <w:sz w:val="24"/>
            <w:szCs w:val="24"/>
          </w:rPr>
          <w:t xml:space="preserve">the </w:t>
        </w:r>
      </w:ins>
      <w:r w:rsidR="00F37A2C" w:rsidRPr="004D6174">
        <w:rPr>
          <w:rFonts w:ascii="Times New Roman" w:hAnsi="Times New Roman" w:cs="Times New Roman"/>
          <w:sz w:val="24"/>
          <w:szCs w:val="24"/>
        </w:rPr>
        <w:t>three years</w:t>
      </w:r>
      <w:r w:rsidR="00CA12C2" w:rsidRPr="004D6174">
        <w:rPr>
          <w:rFonts w:ascii="Times New Roman" w:hAnsi="Times New Roman" w:cs="Times New Roman"/>
          <w:sz w:val="24"/>
          <w:szCs w:val="24"/>
        </w:rPr>
        <w:t xml:space="preserve"> </w:t>
      </w:r>
      <w:r w:rsidR="00580D80" w:rsidRPr="004D6174">
        <w:rPr>
          <w:rFonts w:ascii="Times New Roman" w:hAnsi="Times New Roman" w:cs="Times New Roman"/>
          <w:sz w:val="24"/>
          <w:szCs w:val="24"/>
        </w:rPr>
        <w:t>(1987, 1995</w:t>
      </w:r>
      <w:r w:rsidR="00E47119">
        <w:rPr>
          <w:rFonts w:ascii="Times New Roman" w:hAnsi="Times New Roman" w:cs="Times New Roman"/>
          <w:sz w:val="24"/>
          <w:szCs w:val="24"/>
        </w:rPr>
        <w:t>,</w:t>
      </w:r>
      <w:r w:rsidR="00580D80" w:rsidRPr="004D6174">
        <w:rPr>
          <w:rFonts w:ascii="Times New Roman" w:hAnsi="Times New Roman" w:cs="Times New Roman"/>
          <w:sz w:val="24"/>
          <w:szCs w:val="24"/>
        </w:rPr>
        <w:t xml:space="preserve"> and 1999) that were surveyed by </w:t>
      </w:r>
      <w:r w:rsidR="00F37A2C" w:rsidRPr="004D6174">
        <w:rPr>
          <w:rFonts w:ascii="Times New Roman" w:hAnsi="Times New Roman" w:cs="Times New Roman"/>
          <w:sz w:val="24"/>
          <w:szCs w:val="24"/>
        </w:rPr>
        <w:t xml:space="preserve">Kvitek and colleagues </w:t>
      </w:r>
      <w:r w:rsidR="00F37A2C" w:rsidRPr="004D6174">
        <w:rPr>
          <w:rFonts w:ascii="Times New Roman" w:hAnsi="Times New Roman" w:cs="Times New Roman"/>
          <w:sz w:val="24"/>
          <w:szCs w:val="24"/>
        </w:rPr>
        <w:fldChar w:fldCharType="begin">
          <w:fldData xml:space="preserve">PEVuZE5vdGU+PENpdGU+PEF1dGhvcj5Ldml0ZWs8L0F1dGhvcj48WWVhcj4yMDAwPC9ZZWFyPjxS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</w:fldData>
        </w:fldChar>
      </w:r>
      <w:r w:rsidR="00655068" w:rsidRPr="004D6174">
        <w:rPr>
          <w:rFonts w:ascii="Times New Roman" w:hAnsi="Times New Roman" w:cs="Times New Roman"/>
          <w:sz w:val="24"/>
          <w:szCs w:val="24"/>
        </w:rPr>
        <w:instrText xml:space="preserve"> ADDIN EN.CITE </w:instrText>
      </w:r>
      <w:r w:rsidR="00655068" w:rsidRPr="004D6174">
        <w:rPr>
          <w:rFonts w:ascii="Times New Roman" w:hAnsi="Times New Roman" w:cs="Times New Roman"/>
          <w:sz w:val="24"/>
          <w:szCs w:val="24"/>
        </w:rPr>
        <w:fldChar w:fldCharType="begin">
          <w:fldData xml:space="preserve">PEVuZE5vdGU+PENpdGU+PEF1dGhvcj5Ldml0ZWs8L0F1dGhvcj48WWVhcj4yMDAwPC9ZZWFyPjxS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</w:fldData>
        </w:fldChar>
      </w:r>
      <w:r w:rsidR="00655068" w:rsidRPr="004D6174">
        <w:rPr>
          <w:rFonts w:ascii="Times New Roman" w:hAnsi="Times New Roman" w:cs="Times New Roman"/>
          <w:sz w:val="24"/>
          <w:szCs w:val="24"/>
        </w:rPr>
        <w:instrText xml:space="preserve"> ADDIN EN.CITE.DATA </w:instrText>
      </w:r>
      <w:r w:rsidR="00655068" w:rsidRPr="004D6174">
        <w:rPr>
          <w:rFonts w:ascii="Times New Roman" w:hAnsi="Times New Roman" w:cs="Times New Roman"/>
          <w:sz w:val="24"/>
          <w:szCs w:val="24"/>
        </w:rPr>
      </w:r>
      <w:r w:rsidR="00655068" w:rsidRPr="004D6174">
        <w:rPr>
          <w:rFonts w:ascii="Times New Roman" w:hAnsi="Times New Roman" w:cs="Times New Roman"/>
          <w:sz w:val="24"/>
          <w:szCs w:val="24"/>
        </w:rPr>
        <w:fldChar w:fldCharType="end"/>
      </w:r>
      <w:r w:rsidR="00F37A2C" w:rsidRPr="004D6174">
        <w:rPr>
          <w:rFonts w:ascii="Times New Roman" w:hAnsi="Times New Roman" w:cs="Times New Roman"/>
          <w:sz w:val="24"/>
          <w:szCs w:val="24"/>
        </w:rPr>
      </w:r>
      <w:r w:rsidR="00F37A2C" w:rsidRPr="004D6174">
        <w:rPr>
          <w:rFonts w:ascii="Times New Roman" w:hAnsi="Times New Roman" w:cs="Times New Roman"/>
          <w:sz w:val="24"/>
          <w:szCs w:val="24"/>
        </w:rPr>
        <w:fldChar w:fldCharType="separate"/>
      </w:r>
      <w:r w:rsidR="00655068" w:rsidRPr="004D6174">
        <w:rPr>
          <w:rFonts w:ascii="Times New Roman" w:hAnsi="Times New Roman" w:cs="Times New Roman"/>
          <w:noProof/>
          <w:sz w:val="24"/>
          <w:szCs w:val="24"/>
        </w:rPr>
        <w:t>(Kvitek et al. 1989, Kvitek et al. 2000)</w:t>
      </w:r>
      <w:r w:rsidR="00F37A2C" w:rsidRPr="004D6174">
        <w:rPr>
          <w:rFonts w:ascii="Times New Roman" w:hAnsi="Times New Roman" w:cs="Times New Roman"/>
          <w:sz w:val="24"/>
          <w:szCs w:val="24"/>
        </w:rPr>
        <w:fldChar w:fldCharType="end"/>
      </w:r>
      <w:r w:rsidR="00E47119">
        <w:rPr>
          <w:rFonts w:ascii="Times New Roman" w:hAnsi="Times New Roman" w:cs="Times New Roman"/>
          <w:sz w:val="24"/>
          <w:szCs w:val="24"/>
        </w:rPr>
        <w:t xml:space="preserve"> (</w:t>
      </w:r>
      <w:r w:rsidR="00E47119" w:rsidRPr="00E47119">
        <w:rPr>
          <w:rFonts w:ascii="Times New Roman" w:hAnsi="Times New Roman" w:cs="Times New Roman"/>
          <w:sz w:val="24"/>
          <w:szCs w:val="24"/>
          <w:highlight w:val="yellow"/>
        </w:rPr>
        <w:t>add 1998</w:t>
      </w:r>
      <w:r w:rsidR="00E47119">
        <w:rPr>
          <w:rFonts w:ascii="Times New Roman" w:hAnsi="Times New Roman" w:cs="Times New Roman"/>
          <w:sz w:val="24"/>
          <w:szCs w:val="24"/>
        </w:rPr>
        <w:t>)</w:t>
      </w:r>
      <w:r w:rsidR="00F37A2C" w:rsidRPr="004D6174">
        <w:rPr>
          <w:rFonts w:ascii="Times New Roman" w:hAnsi="Times New Roman" w:cs="Times New Roman"/>
          <w:sz w:val="24"/>
          <w:szCs w:val="24"/>
        </w:rPr>
        <w:t>. Six sites (Teahwhit Head, Rock 305, Cape Johnson, Cape Alava, Anderson Point, and Neah Bay</w:t>
      </w:r>
      <w:r w:rsidR="00E47119">
        <w:rPr>
          <w:rFonts w:ascii="Times New Roman" w:hAnsi="Times New Roman" w:cs="Times New Roman"/>
          <w:sz w:val="24"/>
          <w:szCs w:val="24"/>
        </w:rPr>
        <w:t>; Fig. 1</w:t>
      </w:r>
      <w:r w:rsidR="00F37A2C" w:rsidRPr="004D6174">
        <w:rPr>
          <w:rFonts w:ascii="Times New Roman" w:hAnsi="Times New Roman" w:cs="Times New Roman"/>
          <w:sz w:val="24"/>
          <w:szCs w:val="24"/>
        </w:rPr>
        <w:t>) were surveyed in all four years of monitoring.</w:t>
      </w:r>
      <w:r w:rsidR="0024088A" w:rsidRPr="004D6174">
        <w:rPr>
          <w:rFonts w:ascii="Times New Roman" w:hAnsi="Times New Roman" w:cs="Times New Roman"/>
          <w:sz w:val="24"/>
          <w:szCs w:val="24"/>
        </w:rPr>
        <w:t xml:space="preserve"> </w:t>
      </w:r>
    </w:p>
    <w:p w14:paraId="3A66B52E" w14:textId="0912EA94" w:rsidR="00863D60" w:rsidRPr="004D6174" w:rsidRDefault="001E05ED" w:rsidP="0077345D">
      <w:pPr>
        <w:spacing w:after="0" w:line="480" w:lineRule="auto"/>
        <w:ind w:firstLine="720"/>
        <w:rPr>
          <w:rFonts w:ascii="Times New Roman" w:hAnsi="Times New Roman" w:cs="Times New Roman"/>
          <w:color w:val="151518"/>
          <w:sz w:val="24"/>
          <w:szCs w:val="24"/>
        </w:rPr>
      </w:pPr>
      <w:r w:rsidRPr="004D6174">
        <w:rPr>
          <w:rFonts w:ascii="Times New Roman" w:hAnsi="Times New Roman" w:cs="Times New Roman"/>
          <w:color w:val="151518"/>
          <w:sz w:val="24"/>
          <w:szCs w:val="24"/>
        </w:rPr>
        <w:t xml:space="preserve">For </w:t>
      </w:r>
      <w:r w:rsidR="0077345D" w:rsidRPr="004D6174">
        <w:rPr>
          <w:rFonts w:ascii="Times New Roman" w:hAnsi="Times New Roman" w:cs="Times New Roman"/>
          <w:color w:val="151518"/>
          <w:sz w:val="24"/>
          <w:szCs w:val="24"/>
        </w:rPr>
        <w:t>regional comparisons</w:t>
      </w:r>
      <w:r w:rsidRPr="004D6174">
        <w:rPr>
          <w:rFonts w:ascii="Times New Roman" w:hAnsi="Times New Roman" w:cs="Times New Roman"/>
          <w:color w:val="151518"/>
          <w:sz w:val="24"/>
          <w:szCs w:val="24"/>
        </w:rPr>
        <w:t xml:space="preserve">, we divided </w:t>
      </w:r>
      <w:r w:rsidR="0077345D" w:rsidRPr="004D6174">
        <w:rPr>
          <w:rFonts w:ascii="Times New Roman" w:hAnsi="Times New Roman" w:cs="Times New Roman"/>
          <w:color w:val="151518"/>
          <w:sz w:val="24"/>
          <w:szCs w:val="24"/>
        </w:rPr>
        <w:t>the</w:t>
      </w:r>
      <w:r w:rsidR="0024088A" w:rsidRPr="004D6174">
        <w:rPr>
          <w:rFonts w:ascii="Times New Roman" w:hAnsi="Times New Roman" w:cs="Times New Roman"/>
          <w:color w:val="151518"/>
          <w:sz w:val="24"/>
          <w:szCs w:val="24"/>
        </w:rPr>
        <w:t xml:space="preserve"> ten</w:t>
      </w:r>
      <w:r w:rsidR="0077345D" w:rsidRPr="004D6174">
        <w:rPr>
          <w:rFonts w:ascii="Times New Roman" w:hAnsi="Times New Roman" w:cs="Times New Roman"/>
          <w:color w:val="151518"/>
          <w:sz w:val="24"/>
          <w:szCs w:val="24"/>
        </w:rPr>
        <w:t xml:space="preserve"> </w:t>
      </w:r>
      <w:r w:rsidRPr="004D6174">
        <w:rPr>
          <w:rFonts w:ascii="Times New Roman" w:hAnsi="Times New Roman" w:cs="Times New Roman"/>
          <w:color w:val="151518"/>
          <w:sz w:val="24"/>
          <w:szCs w:val="24"/>
        </w:rPr>
        <w:t xml:space="preserve">sites into three geographic groupings: Northern (Neah Bay, Chibadehl Rocks, and Tatoosh Island), Central (Andersen Point, Point of the Arches, and Cape Alava) and Southern (Rock 305, Cape Johnson, Teahwhit Head, and </w:t>
      </w:r>
      <w:r w:rsidRPr="004D6174">
        <w:rPr>
          <w:rFonts w:ascii="Times New Roman" w:hAnsi="Times New Roman" w:cs="Times New Roman"/>
          <w:color w:val="151518"/>
          <w:sz w:val="24"/>
          <w:szCs w:val="24"/>
        </w:rPr>
        <w:lastRenderedPageBreak/>
        <w:t xml:space="preserve">Destruction Island). These groupings </w:t>
      </w:r>
      <w:r w:rsidR="00AC152A" w:rsidRPr="004D6174">
        <w:rPr>
          <w:rFonts w:ascii="Times New Roman" w:hAnsi="Times New Roman" w:cs="Times New Roman"/>
          <w:color w:val="151518"/>
          <w:sz w:val="24"/>
          <w:szCs w:val="24"/>
        </w:rPr>
        <w:t>approximately reflect</w:t>
      </w:r>
      <w:r w:rsidRPr="004D6174">
        <w:rPr>
          <w:rFonts w:ascii="Times New Roman" w:hAnsi="Times New Roman" w:cs="Times New Roman"/>
          <w:color w:val="151518"/>
          <w:sz w:val="24"/>
          <w:szCs w:val="24"/>
        </w:rPr>
        <w:t xml:space="preserve"> the areas used to describe sea otter trends </w:t>
      </w:r>
      <w:r w:rsidR="00AC152A" w:rsidRPr="004D6174">
        <w:rPr>
          <w:rFonts w:ascii="Times New Roman" w:hAnsi="Times New Roman" w:cs="Times New Roman"/>
          <w:color w:val="151518"/>
          <w:sz w:val="24"/>
          <w:szCs w:val="24"/>
        </w:rPr>
        <w:t xml:space="preserve">within OCNMS </w:t>
      </w:r>
      <w:r w:rsidRPr="004D6174">
        <w:rPr>
          <w:rFonts w:ascii="Times New Roman" w:hAnsi="Times New Roman" w:cs="Times New Roman"/>
          <w:color w:val="151518"/>
          <w:sz w:val="24"/>
          <w:szCs w:val="24"/>
        </w:rPr>
        <w:t>historically (</w:t>
      </w:r>
      <w:r w:rsidR="00331DFA" w:rsidRPr="004D6174">
        <w:rPr>
          <w:rFonts w:ascii="Times New Roman" w:hAnsi="Times New Roman" w:cs="Times New Roman"/>
          <w:color w:val="151518"/>
          <w:sz w:val="24"/>
          <w:szCs w:val="24"/>
        </w:rPr>
        <w:t>Lan</w:t>
      </w:r>
      <w:r w:rsidR="00AC152A" w:rsidRPr="004D6174">
        <w:rPr>
          <w:rFonts w:ascii="Times New Roman" w:hAnsi="Times New Roman" w:cs="Times New Roman"/>
          <w:color w:val="151518"/>
          <w:sz w:val="24"/>
          <w:szCs w:val="24"/>
        </w:rPr>
        <w:t>ce et al. 2004</w:t>
      </w:r>
      <w:r w:rsidRPr="004D6174">
        <w:rPr>
          <w:rFonts w:ascii="Times New Roman" w:hAnsi="Times New Roman" w:cs="Times New Roman"/>
          <w:color w:val="151518"/>
          <w:sz w:val="24"/>
          <w:szCs w:val="24"/>
        </w:rPr>
        <w:t>) and reflect</w:t>
      </w:r>
      <w:r w:rsidR="00444B19" w:rsidRPr="004D6174">
        <w:rPr>
          <w:rFonts w:ascii="Times New Roman" w:hAnsi="Times New Roman" w:cs="Times New Roman"/>
          <w:color w:val="151518"/>
          <w:sz w:val="24"/>
          <w:szCs w:val="24"/>
        </w:rPr>
        <w:t xml:space="preserve"> </w:t>
      </w:r>
      <w:r w:rsidR="003153A5" w:rsidRPr="004D6174">
        <w:rPr>
          <w:rFonts w:ascii="Times New Roman" w:hAnsi="Times New Roman" w:cs="Times New Roman"/>
          <w:color w:val="151518"/>
          <w:sz w:val="24"/>
          <w:szCs w:val="24"/>
        </w:rPr>
        <w:t>distinct</w:t>
      </w:r>
      <w:r w:rsidRPr="004D6174">
        <w:rPr>
          <w:rFonts w:ascii="Times New Roman" w:hAnsi="Times New Roman" w:cs="Times New Roman"/>
          <w:color w:val="151518"/>
          <w:sz w:val="24"/>
          <w:szCs w:val="24"/>
        </w:rPr>
        <w:t xml:space="preserve"> geographic pattern</w:t>
      </w:r>
      <w:r w:rsidR="0024088A" w:rsidRPr="004D6174">
        <w:rPr>
          <w:rFonts w:ascii="Times New Roman" w:hAnsi="Times New Roman" w:cs="Times New Roman"/>
          <w:color w:val="151518"/>
          <w:sz w:val="24"/>
          <w:szCs w:val="24"/>
        </w:rPr>
        <w:t>s</w:t>
      </w:r>
      <w:r w:rsidRPr="004D6174">
        <w:rPr>
          <w:rFonts w:ascii="Times New Roman" w:hAnsi="Times New Roman" w:cs="Times New Roman"/>
          <w:color w:val="151518"/>
          <w:sz w:val="24"/>
          <w:szCs w:val="24"/>
        </w:rPr>
        <w:t xml:space="preserve"> in kelp and </w:t>
      </w:r>
      <w:r w:rsidR="00863D60" w:rsidRPr="004D6174">
        <w:rPr>
          <w:rFonts w:ascii="Times New Roman" w:hAnsi="Times New Roman" w:cs="Times New Roman"/>
          <w:color w:val="151518"/>
          <w:sz w:val="24"/>
          <w:szCs w:val="24"/>
        </w:rPr>
        <w:t>sea otter trend</w:t>
      </w:r>
      <w:r w:rsidR="0024088A" w:rsidRPr="004D6174">
        <w:rPr>
          <w:rFonts w:ascii="Times New Roman" w:hAnsi="Times New Roman" w:cs="Times New Roman"/>
          <w:color w:val="151518"/>
          <w:sz w:val="24"/>
          <w:szCs w:val="24"/>
        </w:rPr>
        <w:t>s</w:t>
      </w:r>
      <w:r w:rsidR="00863D60" w:rsidRPr="004D6174">
        <w:rPr>
          <w:rFonts w:ascii="Times New Roman" w:hAnsi="Times New Roman" w:cs="Times New Roman"/>
          <w:color w:val="151518"/>
          <w:sz w:val="24"/>
          <w:szCs w:val="24"/>
        </w:rPr>
        <w:t xml:space="preserve"> (see Results). We also use these grouping to </w:t>
      </w:r>
      <w:r w:rsidR="00951E16" w:rsidRPr="004D6174">
        <w:rPr>
          <w:rFonts w:ascii="Times New Roman" w:hAnsi="Times New Roman" w:cs="Times New Roman"/>
          <w:color w:val="151518"/>
          <w:sz w:val="24"/>
          <w:szCs w:val="24"/>
        </w:rPr>
        <w:t>reduce</w:t>
      </w:r>
      <w:r w:rsidR="00863D60" w:rsidRPr="004D6174">
        <w:rPr>
          <w:rFonts w:ascii="Times New Roman" w:hAnsi="Times New Roman" w:cs="Times New Roman"/>
          <w:color w:val="151518"/>
          <w:sz w:val="24"/>
          <w:szCs w:val="24"/>
        </w:rPr>
        <w:t xml:space="preserve"> pseu</w:t>
      </w:r>
      <w:r w:rsidR="00264EBD" w:rsidRPr="004D6174">
        <w:rPr>
          <w:rFonts w:ascii="Times New Roman" w:hAnsi="Times New Roman" w:cs="Times New Roman"/>
          <w:color w:val="151518"/>
          <w:sz w:val="24"/>
          <w:szCs w:val="24"/>
        </w:rPr>
        <w:t>d</w:t>
      </w:r>
      <w:r w:rsidR="00863D60" w:rsidRPr="004D6174">
        <w:rPr>
          <w:rFonts w:ascii="Times New Roman" w:hAnsi="Times New Roman" w:cs="Times New Roman"/>
          <w:color w:val="151518"/>
          <w:sz w:val="24"/>
          <w:szCs w:val="24"/>
        </w:rPr>
        <w:t xml:space="preserve">o-replication </w:t>
      </w:r>
      <w:r w:rsidR="004563B1" w:rsidRPr="004D6174">
        <w:rPr>
          <w:rFonts w:ascii="Times New Roman" w:hAnsi="Times New Roman" w:cs="Times New Roman"/>
          <w:color w:val="151518"/>
          <w:sz w:val="24"/>
          <w:szCs w:val="24"/>
        </w:rPr>
        <w:t xml:space="preserve">in </w:t>
      </w:r>
      <w:r w:rsidR="00AC152A" w:rsidRPr="004D6174">
        <w:rPr>
          <w:rFonts w:ascii="Times New Roman" w:hAnsi="Times New Roman" w:cs="Times New Roman"/>
          <w:color w:val="151518"/>
          <w:sz w:val="24"/>
          <w:szCs w:val="24"/>
        </w:rPr>
        <w:t xml:space="preserve">statistical </w:t>
      </w:r>
      <w:r w:rsidR="004563B1" w:rsidRPr="004D6174">
        <w:rPr>
          <w:rFonts w:ascii="Times New Roman" w:hAnsi="Times New Roman" w:cs="Times New Roman"/>
          <w:color w:val="151518"/>
          <w:sz w:val="24"/>
          <w:szCs w:val="24"/>
        </w:rPr>
        <w:t>analyses</w:t>
      </w:r>
      <w:r w:rsidR="00264EBD" w:rsidRPr="004D6174">
        <w:rPr>
          <w:rFonts w:ascii="Times New Roman" w:hAnsi="Times New Roman" w:cs="Times New Roman"/>
          <w:color w:val="151518"/>
          <w:sz w:val="24"/>
          <w:szCs w:val="24"/>
        </w:rPr>
        <w:t xml:space="preserve"> </w:t>
      </w:r>
      <w:r w:rsidR="00863D60" w:rsidRPr="004D6174">
        <w:rPr>
          <w:rFonts w:ascii="Times New Roman" w:hAnsi="Times New Roman" w:cs="Times New Roman"/>
          <w:color w:val="151518"/>
          <w:sz w:val="24"/>
          <w:szCs w:val="24"/>
        </w:rPr>
        <w:t>and to allow for regional difference</w:t>
      </w:r>
      <w:r w:rsidR="00444B19" w:rsidRPr="004D6174">
        <w:rPr>
          <w:rFonts w:ascii="Times New Roman" w:hAnsi="Times New Roman" w:cs="Times New Roman"/>
          <w:color w:val="151518"/>
          <w:sz w:val="24"/>
          <w:szCs w:val="24"/>
        </w:rPr>
        <w:t>s</w:t>
      </w:r>
      <w:r w:rsidR="00863D60" w:rsidRPr="004D6174">
        <w:rPr>
          <w:rFonts w:ascii="Times New Roman" w:hAnsi="Times New Roman" w:cs="Times New Roman"/>
          <w:color w:val="151518"/>
          <w:sz w:val="24"/>
          <w:szCs w:val="24"/>
        </w:rPr>
        <w:t xml:space="preserve"> in biological relationships.</w:t>
      </w:r>
    </w:p>
    <w:p w14:paraId="1CB888E3" w14:textId="2EA50C66" w:rsidR="007A3631" w:rsidRPr="004D6174" w:rsidRDefault="007A3631" w:rsidP="0077345D">
      <w:pPr>
        <w:spacing w:after="0" w:line="480" w:lineRule="auto"/>
        <w:ind w:firstLine="720"/>
        <w:rPr>
          <w:rFonts w:ascii="Times New Roman" w:hAnsi="Times New Roman" w:cs="Times New Roman"/>
          <w:color w:val="151518"/>
          <w:sz w:val="24"/>
          <w:szCs w:val="24"/>
        </w:rPr>
      </w:pPr>
      <w:r w:rsidRPr="004D6174">
        <w:rPr>
          <w:rFonts w:ascii="Times New Roman" w:hAnsi="Times New Roman" w:cs="Times New Roman"/>
          <w:color w:val="151518"/>
          <w:sz w:val="24"/>
          <w:szCs w:val="24"/>
        </w:rPr>
        <w:t xml:space="preserve">Finally, we calculated an exposure metric for each site to </w:t>
      </w:r>
      <w:r w:rsidR="00EF6080" w:rsidRPr="004D6174">
        <w:rPr>
          <w:rFonts w:ascii="Times New Roman" w:hAnsi="Times New Roman" w:cs="Times New Roman"/>
          <w:color w:val="151518"/>
          <w:sz w:val="24"/>
          <w:szCs w:val="24"/>
        </w:rPr>
        <w:t>use as an explan</w:t>
      </w:r>
      <w:r w:rsidR="00444B19" w:rsidRPr="004D6174">
        <w:rPr>
          <w:rFonts w:ascii="Times New Roman" w:hAnsi="Times New Roman" w:cs="Times New Roman"/>
          <w:color w:val="151518"/>
          <w:sz w:val="24"/>
          <w:szCs w:val="24"/>
        </w:rPr>
        <w:t>atory variable in statistical mod</w:t>
      </w:r>
      <w:r w:rsidR="00EF6080" w:rsidRPr="004D6174">
        <w:rPr>
          <w:rFonts w:ascii="Times New Roman" w:hAnsi="Times New Roman" w:cs="Times New Roman"/>
          <w:color w:val="151518"/>
          <w:sz w:val="24"/>
          <w:szCs w:val="24"/>
        </w:rPr>
        <w:t>els</w:t>
      </w:r>
      <w:r w:rsidR="00444B19" w:rsidRPr="004D6174">
        <w:rPr>
          <w:rFonts w:ascii="Times New Roman" w:hAnsi="Times New Roman" w:cs="Times New Roman"/>
          <w:color w:val="151518"/>
          <w:sz w:val="24"/>
          <w:szCs w:val="24"/>
        </w:rPr>
        <w:t>.  These metrics of wave exposure …</w:t>
      </w:r>
      <w:r w:rsidR="00EF6080" w:rsidRPr="004D6174">
        <w:rPr>
          <w:rFonts w:ascii="Times New Roman" w:hAnsi="Times New Roman" w:cs="Times New Roman"/>
          <w:color w:val="151518"/>
          <w:sz w:val="24"/>
          <w:szCs w:val="24"/>
        </w:rPr>
        <w:t xml:space="preserve"> </w:t>
      </w:r>
      <w:r w:rsidRPr="004D6174">
        <w:rPr>
          <w:rFonts w:ascii="Times New Roman" w:hAnsi="Times New Roman" w:cs="Times New Roman"/>
          <w:color w:val="151518"/>
          <w:sz w:val="24"/>
          <w:szCs w:val="24"/>
        </w:rPr>
        <w:t>[</w:t>
      </w:r>
      <w:r w:rsidRPr="004D6174">
        <w:rPr>
          <w:rFonts w:ascii="Times New Roman" w:hAnsi="Times New Roman" w:cs="Times New Roman"/>
          <w:color w:val="151518"/>
          <w:sz w:val="24"/>
          <w:szCs w:val="24"/>
          <w:highlight w:val="yellow"/>
        </w:rPr>
        <w:t>BLAKE INSERT METHODS HERE FOR ANALYSES</w:t>
      </w:r>
      <w:r w:rsidRPr="004D6174">
        <w:rPr>
          <w:rFonts w:ascii="Times New Roman" w:hAnsi="Times New Roman" w:cs="Times New Roman"/>
          <w:color w:val="151518"/>
          <w:sz w:val="24"/>
          <w:szCs w:val="24"/>
        </w:rPr>
        <w:t xml:space="preserve">] </w:t>
      </w:r>
    </w:p>
    <w:p w14:paraId="5F312986" w14:textId="77777777" w:rsidR="007A3631" w:rsidRPr="004D6174" w:rsidRDefault="007A3631" w:rsidP="0077345D">
      <w:pPr>
        <w:spacing w:after="0" w:line="480" w:lineRule="auto"/>
        <w:ind w:firstLine="720"/>
        <w:rPr>
          <w:rFonts w:ascii="Times New Roman" w:hAnsi="Times New Roman" w:cs="Times New Roman"/>
          <w:color w:val="151518"/>
          <w:sz w:val="24"/>
          <w:szCs w:val="24"/>
        </w:rPr>
      </w:pPr>
    </w:p>
    <w:p w14:paraId="3BB9099A" w14:textId="0ABB2290" w:rsidR="000F51AE" w:rsidRPr="004D6174" w:rsidRDefault="000F51AE" w:rsidP="003E6C90">
      <w:pPr>
        <w:spacing w:before="120" w:after="0" w:line="480" w:lineRule="auto"/>
        <w:outlineLvl w:val="0"/>
        <w:rPr>
          <w:rFonts w:ascii="Times New Roman" w:hAnsi="Times New Roman" w:cs="Times New Roman"/>
          <w:color w:val="151518"/>
          <w:sz w:val="24"/>
          <w:szCs w:val="24"/>
        </w:rPr>
      </w:pPr>
      <w:r w:rsidRPr="004D6174">
        <w:rPr>
          <w:rFonts w:ascii="Times New Roman" w:hAnsi="Times New Roman" w:cs="Times New Roman"/>
          <w:i/>
          <w:sz w:val="24"/>
          <w:szCs w:val="24"/>
        </w:rPr>
        <w:t>Sea otter abundance and distribution</w:t>
      </w:r>
    </w:p>
    <w:p w14:paraId="44B23BDA" w14:textId="54C2C47F" w:rsidR="000F51AE" w:rsidRPr="004D6174" w:rsidRDefault="000F51AE" w:rsidP="00B10915">
      <w:pPr>
        <w:widowControl w:val="0"/>
        <w:autoSpaceDE w:val="0"/>
        <w:autoSpaceDN w:val="0"/>
        <w:adjustRightInd w:val="0"/>
        <w:spacing w:after="0" w:line="480" w:lineRule="auto"/>
        <w:ind w:firstLine="720"/>
        <w:rPr>
          <w:rFonts w:ascii="Times New Roman" w:hAnsi="Times New Roman" w:cs="Times New Roman"/>
          <w:color w:val="000000"/>
          <w:sz w:val="24"/>
          <w:szCs w:val="24"/>
        </w:rPr>
      </w:pPr>
      <w:r w:rsidRPr="004D6174">
        <w:rPr>
          <w:rFonts w:ascii="Times New Roman" w:hAnsi="Times New Roman" w:cs="Times New Roman"/>
          <w:sz w:val="24"/>
          <w:szCs w:val="24"/>
        </w:rPr>
        <w:t>We extracted sea otter location and abundance information from research reports and literature</w:t>
      </w:r>
      <w:r w:rsidR="00264EBD" w:rsidRPr="004D6174">
        <w:rPr>
          <w:rFonts w:ascii="Times New Roman" w:hAnsi="Times New Roman" w:cs="Times New Roman"/>
          <w:sz w:val="24"/>
          <w:szCs w:val="24"/>
        </w:rPr>
        <w:t xml:space="preserve"> </w:t>
      </w:r>
      <w:r w:rsidR="00264EBD" w:rsidRPr="004D6174">
        <w:rPr>
          <w:rFonts w:ascii="Times New Roman" w:hAnsi="Times New Roman" w:cs="Times New Roman"/>
          <w:sz w:val="24"/>
          <w:szCs w:val="24"/>
        </w:rPr>
        <w:fldChar w:fldCharType="begin"/>
      </w:r>
      <w:r w:rsidR="00264EBD" w:rsidRPr="004D6174">
        <w:rPr>
          <w:rFonts w:ascii="Times New Roman" w:hAnsi="Times New Roman" w:cs="Times New Roman"/>
          <w:sz w:val="24"/>
          <w:szCs w:val="24"/>
        </w:rPr>
        <w:instrText xml:space="preserve"> ADDIN EN.CITE &lt;EndNote&gt;&lt;Cite&gt;&lt;Author&gt;Lance&lt;/Author&gt;&lt;Year&gt;2004&lt;/Year&gt;&lt;RecNum&gt;2456&lt;/RecNum&gt;&lt;Prefix&gt;see e.g. &lt;/Prefix&gt;&lt;DisplayText&gt;(see e.g. Lance et al. 2004, Jeffries and Jameson 2014)&lt;/DisplayText&gt;&lt;record&gt;&lt;rec-number&gt;2456&lt;/rec-number&gt;&lt;foreign-keys&gt;&lt;key app="EN" db-id="xd009ad5hp9eahe9vwp505fgdfxspzvppfsx" timestamp="1435644909"&gt;2456&lt;/key&gt;&lt;/foreign-keys&gt;&lt;ref-type name="Book"&gt;6&lt;/ref-type&gt;&lt;contributors&gt;&lt;authors&gt;&lt;author&gt;Lance, M. M.&lt;/author&gt;&lt;author&gt;Richardson, S. A.&lt;/author&gt;&lt;author&gt;Allen, H. L.&lt;/author&gt;&lt;/authors&gt;&lt;/contributors&gt;&lt;titles&gt;&lt;title&gt;Washington state recovery plan for the sea otter&lt;/title&gt;&lt;short-title&gt;Washington state recovery plan for the sea otter&lt;/short-title&gt;&lt;/titles&gt;&lt;pages&gt;91&lt;/pages&gt;&lt;dates&gt;&lt;year&gt;2004&lt;/year&gt;&lt;/dates&gt;&lt;pub-location&gt;Olympia, WA&lt;/pub-location&gt;&lt;publisher&gt;Washington Department of Fish and Wildlife&lt;/publisher&gt;&lt;label&gt;Indic&lt;/label&gt;&lt;urls&gt;&lt;/urls&gt;&lt;/record&gt;&lt;/Cite&gt;&lt;Cite&gt;&lt;Author&gt;Jeffries&lt;/Author&gt;&lt;Year&gt;2014&lt;/Year&gt;&lt;RecNum&gt;2457&lt;/RecNum&gt;&lt;record&gt;&lt;rec-number&gt;2457&lt;/rec-number&gt;&lt;foreign-keys&gt;&lt;key app="EN" db-id="xd009ad5hp9eahe9vwp505fgdfxspzvppfsx" timestamp="1435644909"&gt;2457&lt;/key&gt;&lt;/foreign-keys&gt;&lt;ref-type name="Report"&gt;27&lt;/ref-type&gt;&lt;contributors&gt;&lt;authors&gt;&lt;author&gt;Jeffries, S.&lt;/author&gt;&lt;author&gt;Jameson, R.&lt;/author&gt;&lt;/authors&gt;&lt;/contributors&gt;&lt;titles&gt;&lt;title&gt;Results of the 2013 survey of the reintroduced sea otter population in Washington State&lt;/title&gt;&lt;/titles&gt;&lt;dates&gt;&lt;year&gt;2014&lt;/year&gt;&lt;/dates&gt;&lt;publisher&gt;Washington Department of Fish and Wildlife&lt;/publisher&gt;&lt;urls&gt;&lt;/urls&gt;&lt;/record&gt;&lt;/Cite&gt;&lt;/EndNote&gt;</w:instrText>
      </w:r>
      <w:r w:rsidR="00264EBD" w:rsidRPr="004D6174">
        <w:rPr>
          <w:rFonts w:ascii="Times New Roman" w:hAnsi="Times New Roman" w:cs="Times New Roman"/>
          <w:sz w:val="24"/>
          <w:szCs w:val="24"/>
        </w:rPr>
        <w:fldChar w:fldCharType="separate"/>
      </w:r>
      <w:r w:rsidR="00264EBD" w:rsidRPr="004D6174">
        <w:rPr>
          <w:rFonts w:ascii="Times New Roman" w:hAnsi="Times New Roman" w:cs="Times New Roman"/>
          <w:noProof/>
          <w:sz w:val="24"/>
          <w:szCs w:val="24"/>
        </w:rPr>
        <w:t>(see e.g. Lance et al. 2004, Jeffries and Jameson 2014)</w:t>
      </w:r>
      <w:r w:rsidR="00264EBD" w:rsidRPr="004D6174">
        <w:rPr>
          <w:rFonts w:ascii="Times New Roman" w:hAnsi="Times New Roman" w:cs="Times New Roman"/>
          <w:sz w:val="24"/>
          <w:szCs w:val="24"/>
        </w:rPr>
        <w:fldChar w:fldCharType="end"/>
      </w:r>
      <w:r w:rsidRPr="004D6174">
        <w:rPr>
          <w:rFonts w:ascii="Times New Roman" w:hAnsi="Times New Roman" w:cs="Times New Roman"/>
          <w:sz w:val="24"/>
          <w:szCs w:val="24"/>
        </w:rPr>
        <w:t xml:space="preserve"> to examine shifts in otter abundance and distribution over the past several decades. Sea otter surveys along the Olympic Coast have been conducted by a mix of aerial surveys and land-based observations since 1977. Surveys were approximately biennial through the 1980s (no data in 1979, 1980, 1982, 1984, 1986, or 1988), and annual from 1989-2015 (but no surveys in 2009 or 2014). </w:t>
      </w:r>
      <w:r w:rsidR="002730AC" w:rsidRPr="004D6174">
        <w:rPr>
          <w:rFonts w:ascii="Times New Roman" w:hAnsi="Times New Roman" w:cs="Times New Roman"/>
          <w:sz w:val="24"/>
          <w:szCs w:val="24"/>
        </w:rPr>
        <w:t>S</w:t>
      </w:r>
      <w:r w:rsidRPr="004D6174">
        <w:rPr>
          <w:rFonts w:ascii="Times New Roman" w:hAnsi="Times New Roman" w:cs="Times New Roman"/>
          <w:sz w:val="24"/>
          <w:szCs w:val="24"/>
        </w:rPr>
        <w:t xml:space="preserve">ea otter surveys were conducted in summer and thus reflect summer distribution and abundance </w:t>
      </w:r>
      <w:r w:rsidR="00264EBD" w:rsidRPr="004D6174">
        <w:rPr>
          <w:rFonts w:ascii="Times New Roman" w:hAnsi="Times New Roman" w:cs="Times New Roman"/>
          <w:sz w:val="24"/>
          <w:szCs w:val="24"/>
        </w:rPr>
        <w:fldChar w:fldCharType="begin">
          <w:fldData xml:space="preserve">PEVuZE5vdGU+PENpdGU+PEF1dGhvcj5MYWlkcmU8L0F1dGhvcj48WWVhcj4yMDA5PC9ZZWFyPjxS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</w:fldData>
        </w:fldChar>
      </w:r>
      <w:r w:rsidR="00264EBD" w:rsidRPr="004D6174">
        <w:rPr>
          <w:rFonts w:ascii="Times New Roman" w:hAnsi="Times New Roman" w:cs="Times New Roman"/>
          <w:sz w:val="24"/>
          <w:szCs w:val="24"/>
        </w:rPr>
        <w:instrText xml:space="preserve"> ADDIN EN.CITE </w:instrText>
      </w:r>
      <w:r w:rsidR="00264EBD" w:rsidRPr="004D6174">
        <w:rPr>
          <w:rFonts w:ascii="Times New Roman" w:hAnsi="Times New Roman" w:cs="Times New Roman"/>
          <w:sz w:val="24"/>
          <w:szCs w:val="24"/>
        </w:rPr>
        <w:fldChar w:fldCharType="begin">
          <w:fldData xml:space="preserve">PEVuZE5vdGU+PENpdGU+PEF1dGhvcj5MYWlkcmU8L0F1dGhvcj48WWVhcj4yMDA5PC9ZZWFyPjxS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</w:fldData>
        </w:fldChar>
      </w:r>
      <w:r w:rsidR="00264EBD" w:rsidRPr="004D6174">
        <w:rPr>
          <w:rFonts w:ascii="Times New Roman" w:hAnsi="Times New Roman" w:cs="Times New Roman"/>
          <w:sz w:val="24"/>
          <w:szCs w:val="24"/>
        </w:rPr>
        <w:instrText xml:space="preserve"> ADDIN EN.CITE.DATA </w:instrText>
      </w:r>
      <w:r w:rsidR="00264EBD" w:rsidRPr="004D6174">
        <w:rPr>
          <w:rFonts w:ascii="Times New Roman" w:hAnsi="Times New Roman" w:cs="Times New Roman"/>
          <w:sz w:val="24"/>
          <w:szCs w:val="24"/>
        </w:rPr>
      </w:r>
      <w:r w:rsidR="00264EBD" w:rsidRPr="004D6174">
        <w:rPr>
          <w:rFonts w:ascii="Times New Roman" w:hAnsi="Times New Roman" w:cs="Times New Roman"/>
          <w:sz w:val="24"/>
          <w:szCs w:val="24"/>
        </w:rPr>
        <w:fldChar w:fldCharType="end"/>
      </w:r>
      <w:r w:rsidR="00264EBD" w:rsidRPr="004D6174">
        <w:rPr>
          <w:rFonts w:ascii="Times New Roman" w:hAnsi="Times New Roman" w:cs="Times New Roman"/>
          <w:sz w:val="24"/>
          <w:szCs w:val="24"/>
        </w:rPr>
      </w:r>
      <w:r w:rsidR="00264EBD" w:rsidRPr="004D6174">
        <w:rPr>
          <w:rFonts w:ascii="Times New Roman" w:hAnsi="Times New Roman" w:cs="Times New Roman"/>
          <w:sz w:val="24"/>
          <w:szCs w:val="24"/>
        </w:rPr>
        <w:fldChar w:fldCharType="separate"/>
      </w:r>
      <w:r w:rsidR="00264EBD" w:rsidRPr="004D6174">
        <w:rPr>
          <w:rFonts w:ascii="Times New Roman" w:hAnsi="Times New Roman" w:cs="Times New Roman"/>
          <w:noProof/>
          <w:sz w:val="24"/>
          <w:szCs w:val="24"/>
        </w:rPr>
        <w:t>(Laidre et al. 2009)</w:t>
      </w:r>
      <w:r w:rsidR="00264EBD" w:rsidRPr="004D6174">
        <w:rPr>
          <w:rFonts w:ascii="Times New Roman" w:hAnsi="Times New Roman" w:cs="Times New Roman"/>
          <w:sz w:val="24"/>
          <w:szCs w:val="24"/>
        </w:rPr>
        <w:fldChar w:fldCharType="end"/>
      </w:r>
      <w:r w:rsidRPr="004D6174">
        <w:rPr>
          <w:rFonts w:ascii="Times New Roman" w:hAnsi="Times New Roman" w:cs="Times New Roman"/>
          <w:sz w:val="24"/>
          <w:szCs w:val="24"/>
        </w:rPr>
        <w:t xml:space="preserve">. </w:t>
      </w:r>
      <w:moveFromRangeStart w:id="23" w:author="Nick Tolimieri" w:date="2017-12-29T09:13:00Z" w:name="move502302157"/>
      <w:moveFrom w:id="24" w:author="Nick Tolimieri" w:date="2017-12-29T09:13:00Z">
        <w:r w:rsidRPr="004D6174" w:rsidDel="007F5293">
          <w:rPr>
            <w:rFonts w:ascii="Times New Roman" w:hAnsi="Times New Roman" w:cs="Times New Roman"/>
            <w:sz w:val="24"/>
            <w:szCs w:val="24"/>
          </w:rPr>
          <w:t>Sea otters are highly mobile predators with substantial home ranges</w:t>
        </w:r>
        <w:r w:rsidR="004563B1" w:rsidRPr="004D6174" w:rsidDel="007F5293">
          <w:rPr>
            <w:rFonts w:ascii="Times New Roman" w:hAnsi="Times New Roman" w:cs="Times New Roman"/>
            <w:sz w:val="24"/>
            <w:szCs w:val="24"/>
          </w:rPr>
          <w:t>.</w:t>
        </w:r>
        <w:r w:rsidRPr="004D6174" w:rsidDel="007F5293">
          <w:rPr>
            <w:rFonts w:ascii="Times New Roman" w:hAnsi="Times New Roman" w:cs="Times New Roman"/>
            <w:sz w:val="24"/>
            <w:szCs w:val="24"/>
          </w:rPr>
          <w:t xml:space="preserve"> </w:t>
        </w:r>
      </w:moveFrom>
      <w:moveFromRangeEnd w:id="23"/>
      <w:r w:rsidR="004563B1" w:rsidRPr="004D6174">
        <w:rPr>
          <w:rFonts w:ascii="Times New Roman" w:hAnsi="Times New Roman" w:cs="Times New Roman"/>
          <w:sz w:val="24"/>
          <w:szCs w:val="24"/>
        </w:rPr>
        <w:t>Available</w:t>
      </w:r>
      <w:r w:rsidRPr="004D6174">
        <w:rPr>
          <w:rFonts w:ascii="Times New Roman" w:hAnsi="Times New Roman" w:cs="Times New Roman"/>
          <w:sz w:val="24"/>
          <w:szCs w:val="24"/>
        </w:rPr>
        <w:t xml:space="preserve"> evidence does not suggest that summer and winter distributions of sea otters are substantially different in this region </w:t>
      </w:r>
      <w:del w:id="25" w:author="Nick Tolimieri" w:date="2017-12-29T09:13:00Z">
        <w:r w:rsidRPr="004D6174" w:rsidDel="001910FE">
          <w:rPr>
            <w:rFonts w:ascii="Times New Roman" w:hAnsi="Times New Roman" w:cs="Times New Roman"/>
            <w:sz w:val="24"/>
            <w:szCs w:val="24"/>
          </w:rPr>
          <w:fldChar w:fldCharType="begin">
            <w:fldData xml:space="preserve">PEVuZE5vdGU+PENpdGU+PEF1dGhvcj5MYWlkcmU8L0F1dGhvcj48WWVhcj4yMDA5PC9ZZWFyPjxS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</w:fldData>
          </w:fldChar>
        </w:r>
        <w:r w:rsidRPr="004D6174" w:rsidDel="001910FE">
          <w:rPr>
            <w:rFonts w:ascii="Times New Roman" w:hAnsi="Times New Roman" w:cs="Times New Roman"/>
            <w:sz w:val="24"/>
            <w:szCs w:val="24"/>
          </w:rPr>
          <w:delInstrText xml:space="preserve"> ADDIN EN.CITE </w:delInstrText>
        </w:r>
        <w:r w:rsidRPr="004D6174" w:rsidDel="001910FE">
          <w:rPr>
            <w:rFonts w:ascii="Times New Roman" w:hAnsi="Times New Roman" w:cs="Times New Roman"/>
            <w:sz w:val="24"/>
            <w:szCs w:val="24"/>
          </w:rPr>
          <w:fldChar w:fldCharType="begin">
            <w:fldData xml:space="preserve">PEVuZE5vdGU+PENpdGU+PEF1dGhvcj5MYWlkcmU8L0F1dGhvcj48WWVhcj4yMDA5PC9ZZWFyPjxS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</w:fldData>
          </w:fldChar>
        </w:r>
        <w:r w:rsidRPr="004D6174" w:rsidDel="001910FE">
          <w:rPr>
            <w:rFonts w:ascii="Times New Roman" w:hAnsi="Times New Roman" w:cs="Times New Roman"/>
            <w:sz w:val="24"/>
            <w:szCs w:val="24"/>
          </w:rPr>
          <w:delInstrText xml:space="preserve"> ADDIN EN.CITE.DATA </w:delInstrText>
        </w:r>
        <w:r w:rsidRPr="004D6174" w:rsidDel="001910FE">
          <w:rPr>
            <w:rFonts w:ascii="Times New Roman" w:hAnsi="Times New Roman" w:cs="Times New Roman"/>
            <w:sz w:val="24"/>
            <w:szCs w:val="24"/>
          </w:rPr>
        </w:r>
        <w:r w:rsidRPr="004D6174" w:rsidDel="001910FE">
          <w:rPr>
            <w:rFonts w:ascii="Times New Roman" w:hAnsi="Times New Roman" w:cs="Times New Roman"/>
            <w:sz w:val="24"/>
            <w:szCs w:val="24"/>
          </w:rPr>
          <w:fldChar w:fldCharType="end"/>
        </w:r>
        <w:r w:rsidRPr="004D6174" w:rsidDel="001910FE">
          <w:rPr>
            <w:rFonts w:ascii="Times New Roman" w:hAnsi="Times New Roman" w:cs="Times New Roman"/>
            <w:sz w:val="24"/>
            <w:szCs w:val="24"/>
          </w:rPr>
        </w:r>
        <w:r w:rsidRPr="004D6174" w:rsidDel="001910FE">
          <w:rPr>
            <w:rFonts w:ascii="Times New Roman" w:hAnsi="Times New Roman" w:cs="Times New Roman"/>
            <w:sz w:val="24"/>
            <w:szCs w:val="24"/>
          </w:rPr>
          <w:fldChar w:fldCharType="separate"/>
        </w:r>
        <w:r w:rsidRPr="004D6174" w:rsidDel="001910FE">
          <w:rPr>
            <w:rFonts w:ascii="Times New Roman" w:hAnsi="Times New Roman" w:cs="Times New Roman"/>
            <w:noProof/>
            <w:sz w:val="24"/>
            <w:szCs w:val="24"/>
          </w:rPr>
          <w:delText>(Laidre et al. 2009)</w:delText>
        </w:r>
        <w:r w:rsidRPr="004D6174" w:rsidDel="001910FE">
          <w:rPr>
            <w:rFonts w:ascii="Times New Roman" w:hAnsi="Times New Roman" w:cs="Times New Roman"/>
            <w:sz w:val="24"/>
            <w:szCs w:val="24"/>
          </w:rPr>
          <w:fldChar w:fldCharType="end"/>
        </w:r>
        <w:r w:rsidR="004563B1" w:rsidRPr="004D6174" w:rsidDel="001910FE">
          <w:rPr>
            <w:rFonts w:ascii="Times New Roman" w:hAnsi="Times New Roman" w:cs="Times New Roman"/>
            <w:sz w:val="24"/>
            <w:szCs w:val="24"/>
          </w:rPr>
          <w:delText xml:space="preserve">, </w:delText>
        </w:r>
      </w:del>
      <w:ins w:id="26" w:author="Nick Tolimieri" w:date="2017-12-29T09:13:00Z">
        <w:r w:rsidR="001910FE" w:rsidRPr="004D6174">
          <w:rPr>
            <w:rFonts w:ascii="Times New Roman" w:hAnsi="Times New Roman" w:cs="Times New Roman"/>
            <w:sz w:val="24"/>
            <w:szCs w:val="24"/>
          </w:rPr>
          <w:fldChar w:fldCharType="begin">
            <w:fldData xml:space="preserve">PEVuZE5vdGU+PENpdGU+PEF1dGhvcj5MYWlkcmU8L0F1dGhvcj48WWVhcj4yMDA5PC9ZZWFyPjxS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</w:fldData>
          </w:fldChar>
        </w:r>
        <w:r w:rsidR="001910FE" w:rsidRPr="004D6174">
          <w:rPr>
            <w:rFonts w:ascii="Times New Roman" w:hAnsi="Times New Roman" w:cs="Times New Roman"/>
            <w:sz w:val="24"/>
            <w:szCs w:val="24"/>
          </w:rPr>
          <w:instrText xml:space="preserve"> ADDIN EN.CITE </w:instrText>
        </w:r>
        <w:r w:rsidR="001910FE" w:rsidRPr="004D6174">
          <w:rPr>
            <w:rFonts w:ascii="Times New Roman" w:hAnsi="Times New Roman" w:cs="Times New Roman"/>
            <w:sz w:val="24"/>
            <w:szCs w:val="24"/>
          </w:rPr>
          <w:fldChar w:fldCharType="begin">
            <w:fldData xml:space="preserve">PEVuZE5vdGU+PENpdGU+PEF1dGhvcj5MYWlkcmU8L0F1dGhvcj48WWVhcj4yMDA5PC9ZZWFyPjxS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</w:fldData>
          </w:fldChar>
        </w:r>
        <w:r w:rsidR="001910FE" w:rsidRPr="004D6174">
          <w:rPr>
            <w:rFonts w:ascii="Times New Roman" w:hAnsi="Times New Roman" w:cs="Times New Roman"/>
            <w:sz w:val="24"/>
            <w:szCs w:val="24"/>
          </w:rPr>
          <w:instrText xml:space="preserve"> ADDIN EN.CITE.DATA </w:instrText>
        </w:r>
        <w:r w:rsidR="001910FE" w:rsidRPr="004D6174">
          <w:rPr>
            <w:rFonts w:ascii="Times New Roman" w:hAnsi="Times New Roman" w:cs="Times New Roman"/>
            <w:sz w:val="24"/>
            <w:szCs w:val="24"/>
          </w:rPr>
        </w:r>
        <w:r w:rsidR="001910FE" w:rsidRPr="004D6174">
          <w:rPr>
            <w:rFonts w:ascii="Times New Roman" w:hAnsi="Times New Roman" w:cs="Times New Roman"/>
            <w:sz w:val="24"/>
            <w:szCs w:val="24"/>
          </w:rPr>
          <w:fldChar w:fldCharType="end"/>
        </w:r>
        <w:r w:rsidR="001910FE" w:rsidRPr="004D6174">
          <w:rPr>
            <w:rFonts w:ascii="Times New Roman" w:hAnsi="Times New Roman" w:cs="Times New Roman"/>
            <w:sz w:val="24"/>
            <w:szCs w:val="24"/>
          </w:rPr>
        </w:r>
        <w:r w:rsidR="001910FE" w:rsidRPr="004D6174">
          <w:rPr>
            <w:rFonts w:ascii="Times New Roman" w:hAnsi="Times New Roman" w:cs="Times New Roman"/>
            <w:sz w:val="24"/>
            <w:szCs w:val="24"/>
          </w:rPr>
          <w:fldChar w:fldCharType="separate"/>
        </w:r>
        <w:r w:rsidR="001910FE" w:rsidRPr="004D6174">
          <w:rPr>
            <w:rFonts w:ascii="Times New Roman" w:hAnsi="Times New Roman" w:cs="Times New Roman"/>
            <w:noProof/>
            <w:sz w:val="24"/>
            <w:szCs w:val="24"/>
          </w:rPr>
          <w:t>(Laidre et al. 2009)</w:t>
        </w:r>
        <w:r w:rsidR="001910FE" w:rsidRPr="004D6174">
          <w:rPr>
            <w:rFonts w:ascii="Times New Roman" w:hAnsi="Times New Roman" w:cs="Times New Roman"/>
            <w:sz w:val="24"/>
            <w:szCs w:val="24"/>
          </w:rPr>
          <w:fldChar w:fldCharType="end"/>
        </w:r>
        <w:r w:rsidR="001910FE">
          <w:rPr>
            <w:rFonts w:ascii="Times New Roman" w:hAnsi="Times New Roman" w:cs="Times New Roman"/>
            <w:sz w:val="24"/>
            <w:szCs w:val="24"/>
          </w:rPr>
          <w:t>.  However, s</w:t>
        </w:r>
      </w:ins>
      <w:moveToRangeStart w:id="27" w:author="Nick Tolimieri" w:date="2017-12-29T09:13:00Z" w:name="move502302157"/>
      <w:moveTo w:id="28" w:author="Nick Tolimieri" w:date="2017-12-29T09:13:00Z">
        <w:del w:id="29" w:author="Nick Tolimieri" w:date="2017-12-29T09:14:00Z">
          <w:r w:rsidR="007F5293" w:rsidRPr="004D6174" w:rsidDel="001910FE">
            <w:rPr>
              <w:rFonts w:ascii="Times New Roman" w:hAnsi="Times New Roman" w:cs="Times New Roman"/>
              <w:sz w:val="24"/>
              <w:szCs w:val="24"/>
            </w:rPr>
            <w:delText>S</w:delText>
          </w:r>
        </w:del>
        <w:r w:rsidR="007F5293" w:rsidRPr="004D6174">
          <w:rPr>
            <w:rFonts w:ascii="Times New Roman" w:hAnsi="Times New Roman" w:cs="Times New Roman"/>
            <w:sz w:val="24"/>
            <w:szCs w:val="24"/>
          </w:rPr>
          <w:t xml:space="preserve">ea otters are highly mobile predators with substantial home ranges. </w:t>
        </w:r>
      </w:moveTo>
      <w:moveToRangeEnd w:id="27"/>
      <w:del w:id="30" w:author="Nick Tolimieri" w:date="2017-12-29T09:14:00Z">
        <w:r w:rsidR="004563B1" w:rsidRPr="004D6174" w:rsidDel="001910FE">
          <w:rPr>
            <w:rFonts w:ascii="Times New Roman" w:hAnsi="Times New Roman" w:cs="Times New Roman"/>
            <w:sz w:val="24"/>
            <w:szCs w:val="24"/>
          </w:rPr>
          <w:delText xml:space="preserve">but </w:delText>
        </w:r>
      </w:del>
      <w:ins w:id="31" w:author="Nick Tolimieri" w:date="2017-12-29T09:14:00Z">
        <w:r w:rsidR="001910FE">
          <w:rPr>
            <w:rFonts w:ascii="Times New Roman" w:hAnsi="Times New Roman" w:cs="Times New Roman"/>
            <w:sz w:val="24"/>
            <w:szCs w:val="24"/>
          </w:rPr>
          <w:t>and</w:t>
        </w:r>
        <w:r w:rsidR="001910FE" w:rsidRPr="004D6174">
          <w:rPr>
            <w:rFonts w:ascii="Times New Roman" w:hAnsi="Times New Roman" w:cs="Times New Roman"/>
            <w:sz w:val="24"/>
            <w:szCs w:val="24"/>
          </w:rPr>
          <w:t xml:space="preserve"> </w:t>
        </w:r>
      </w:ins>
      <w:r w:rsidR="004563B1" w:rsidRPr="004D6174">
        <w:rPr>
          <w:rFonts w:ascii="Times New Roman" w:hAnsi="Times New Roman" w:cs="Times New Roman"/>
          <w:sz w:val="24"/>
          <w:szCs w:val="24"/>
        </w:rPr>
        <w:t>information on seasonal patterns is notably uncertain.</w:t>
      </w:r>
    </w:p>
    <w:p w14:paraId="199434C5" w14:textId="6F69175D" w:rsidR="000F51AE" w:rsidRPr="004D6174" w:rsidRDefault="000F51AE" w:rsidP="00375C21">
      <w:pPr>
        <w:spacing w:after="0" w:line="480" w:lineRule="auto"/>
        <w:ind w:firstLine="720"/>
        <w:rPr>
          <w:rFonts w:ascii="Times New Roman" w:hAnsi="Times New Roman" w:cs="Times New Roman"/>
          <w:color w:val="151518"/>
          <w:sz w:val="24"/>
          <w:szCs w:val="24"/>
        </w:rPr>
      </w:pPr>
      <w:r w:rsidRPr="004D6174">
        <w:rPr>
          <w:rFonts w:ascii="Times New Roman" w:hAnsi="Times New Roman" w:cs="Times New Roman"/>
          <w:sz w:val="24"/>
          <w:szCs w:val="24"/>
        </w:rPr>
        <w:t xml:space="preserve">To estimate trends in sea otter abundance at each focal site, we developed a kernel-smoothed distribution of otters along the coast to incorporate uncertainty about how snapshot surveys translate to effective numbers of otters present at a given location. We first developed a </w:t>
      </w:r>
      <w:r w:rsidRPr="004D6174">
        <w:rPr>
          <w:rFonts w:ascii="Times New Roman" w:hAnsi="Times New Roman" w:cs="Times New Roman"/>
          <w:sz w:val="24"/>
          <w:szCs w:val="24"/>
        </w:rPr>
        <w:lastRenderedPageBreak/>
        <w:t>one-dimensional coastline for the Olympic Peninsula and identified the position of each WDNR survey location along this coastline. We generated a smooth density of otters along the coastline using kernel density estimates</w:t>
      </w:r>
      <w:ins w:id="32" w:author="Nick Tolimieri" w:date="2017-12-29T09:15:00Z">
        <w:r w:rsidR="001910FE">
          <w:rPr>
            <w:rFonts w:ascii="Times New Roman" w:hAnsi="Times New Roman" w:cs="Times New Roman"/>
            <w:sz w:val="24"/>
            <w:szCs w:val="24"/>
          </w:rPr>
          <w:t>,</w:t>
        </w:r>
      </w:ins>
      <w:r w:rsidRPr="004D6174">
        <w:rPr>
          <w:rFonts w:ascii="Times New Roman" w:hAnsi="Times New Roman" w:cs="Times New Roman"/>
          <w:sz w:val="24"/>
          <w:szCs w:val="24"/>
        </w:rPr>
        <w:t xml:space="preserve"> which approximate the observed otter data using a mixture of </w:t>
      </w:r>
      <w:commentRangeStart w:id="33"/>
      <w:ins w:id="34" w:author="Nick Tolimieri" w:date="2017-12-29T09:15:00Z">
        <w:r w:rsidR="001910FE">
          <w:rPr>
            <w:rFonts w:ascii="Times New Roman" w:hAnsi="Times New Roman" w:cs="Times New Roman"/>
            <w:sz w:val="24"/>
            <w:szCs w:val="24"/>
          </w:rPr>
          <w:t>overlapping</w:t>
        </w:r>
      </w:ins>
      <w:commentRangeEnd w:id="33"/>
      <w:ins w:id="35" w:author="Nick Tolimieri" w:date="2017-12-29T09:17:00Z">
        <w:r w:rsidR="000D7FA1">
          <w:rPr>
            <w:rStyle w:val="CommentReference"/>
          </w:rPr>
          <w:commentReference w:id="33"/>
        </w:r>
      </w:ins>
      <w:ins w:id="36" w:author="Nick Tolimieri" w:date="2017-12-29T09:15:00Z">
        <w:r w:rsidR="001910FE">
          <w:rPr>
            <w:rFonts w:ascii="Times New Roman" w:hAnsi="Times New Roman" w:cs="Times New Roman"/>
            <w:sz w:val="24"/>
            <w:szCs w:val="24"/>
          </w:rPr>
          <w:t xml:space="preserve"> </w:t>
        </w:r>
      </w:ins>
      <w:r w:rsidRPr="004D6174">
        <w:rPr>
          <w:rFonts w:ascii="Times New Roman" w:hAnsi="Times New Roman" w:cs="Times New Roman"/>
          <w:sz w:val="24"/>
          <w:szCs w:val="24"/>
        </w:rPr>
        <w:t>Normal (Gaussian) distributions. Specifically, we placed a Gaussian distribution centered at each</w:t>
      </w:r>
      <w:r w:rsidRPr="004D6174">
        <w:rPr>
          <w:rFonts w:ascii="Times New Roman" w:hAnsi="Times New Roman" w:cs="Times New Roman"/>
          <w:color w:val="151518"/>
          <w:sz w:val="24"/>
          <w:szCs w:val="24"/>
        </w:rPr>
        <w:t xml:space="preserve"> survey location</w:t>
      </w:r>
      <w:ins w:id="37" w:author="Nick Tolimieri" w:date="2017-12-29T09:16:00Z">
        <w:r w:rsidR="001910FE">
          <w:rPr>
            <w:rFonts w:ascii="Times New Roman" w:hAnsi="Times New Roman" w:cs="Times New Roman"/>
            <w:color w:val="151518"/>
            <w:sz w:val="24"/>
            <w:szCs w:val="24"/>
          </w:rPr>
          <w:t xml:space="preserve"> </w:t>
        </w:r>
      </w:ins>
      <w:del w:id="38" w:author="Nick Tolimieri" w:date="2017-12-29T09:16:00Z">
        <w:r w:rsidRPr="004D6174" w:rsidDel="001910FE">
          <w:rPr>
            <w:rFonts w:ascii="Times New Roman" w:hAnsi="Times New Roman" w:cs="Times New Roman"/>
            <w:color w:val="151518"/>
            <w:sz w:val="24"/>
            <w:szCs w:val="24"/>
          </w:rPr>
          <w:delText xml:space="preserve"> and </w:delText>
        </w:r>
        <w:r w:rsidRPr="004D6174" w:rsidDel="001910FE">
          <w:rPr>
            <w:rFonts w:ascii="Times New Roman" w:hAnsi="Times New Roman" w:cs="Times New Roman"/>
            <w:color w:val="151518"/>
            <w:sz w:val="24"/>
            <w:szCs w:val="24"/>
            <w:highlight w:val="yellow"/>
          </w:rPr>
          <w:delText>used</w:delText>
        </w:r>
      </w:del>
      <w:ins w:id="39" w:author="Nick Tolimieri" w:date="2017-12-29T09:16:00Z">
        <w:r w:rsidR="001910FE">
          <w:rPr>
            <w:rFonts w:ascii="Times New Roman" w:hAnsi="Times New Roman" w:cs="Times New Roman"/>
            <w:color w:val="151518"/>
            <w:sz w:val="24"/>
            <w:szCs w:val="24"/>
          </w:rPr>
          <w:t>with</w:t>
        </w:r>
      </w:ins>
      <w:r w:rsidRPr="004D6174">
        <w:rPr>
          <w:rFonts w:ascii="Times New Roman" w:hAnsi="Times New Roman" w:cs="Times New Roman"/>
          <w:color w:val="151518"/>
          <w:sz w:val="24"/>
          <w:szCs w:val="24"/>
          <w:highlight w:val="yellow"/>
        </w:rPr>
        <w:t xml:space="preserve"> a standard deviation </w:t>
      </w:r>
      <w:r w:rsidRPr="004D6174">
        <w:rPr>
          <w:rFonts w:ascii="Times New Roman" w:hAnsi="Times New Roman" w:cs="Times New Roman"/>
          <w:i/>
          <w:color w:val="151518"/>
          <w:sz w:val="24"/>
          <w:szCs w:val="24"/>
          <w:highlight w:val="yellow"/>
        </w:rPr>
        <w:t>h</w:t>
      </w:r>
      <w:r w:rsidRPr="004D6174">
        <w:rPr>
          <w:rFonts w:ascii="Times New Roman" w:hAnsi="Times New Roman" w:cs="Times New Roman"/>
          <w:color w:val="151518"/>
          <w:sz w:val="24"/>
          <w:szCs w:val="24"/>
          <w:highlight w:val="yellow"/>
        </w:rPr>
        <w:t xml:space="preserve"> (the bandwidth) that corresponds to the </w:t>
      </w:r>
      <w:r w:rsidR="00375C21">
        <w:rPr>
          <w:rFonts w:ascii="Times New Roman" w:hAnsi="Times New Roman" w:cs="Times New Roman"/>
          <w:color w:val="151518"/>
          <w:sz w:val="24"/>
          <w:szCs w:val="24"/>
          <w:highlight w:val="yellow"/>
        </w:rPr>
        <w:t xml:space="preserve">estimated </w:t>
      </w:r>
      <w:r w:rsidRPr="004D6174">
        <w:rPr>
          <w:rFonts w:ascii="Times New Roman" w:hAnsi="Times New Roman" w:cs="Times New Roman"/>
          <w:color w:val="151518"/>
          <w:sz w:val="24"/>
          <w:szCs w:val="24"/>
          <w:highlight w:val="yellow"/>
        </w:rPr>
        <w:t xml:space="preserve">home-range size of sea otters of 40 km for the Washington coast </w:t>
      </w:r>
      <w:r w:rsidRPr="004D6174">
        <w:rPr>
          <w:rFonts w:ascii="Times New Roman" w:hAnsi="Times New Roman" w:cs="Times New Roman"/>
          <w:color w:val="151518"/>
          <w:sz w:val="24"/>
          <w:szCs w:val="24"/>
          <w:highlight w:val="yellow"/>
        </w:rPr>
        <w:fldChar w:fldCharType="begin">
          <w:fldData xml:space="preserve">PEVuZE5vdGU+PENpdGU+PEF1dGhvcj5MYWlkcmU8L0F1dGhvcj48WWVhcj4yMDA5PC9ZZWFyPjxS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</w:fldData>
        </w:fldChar>
      </w:r>
      <w:r w:rsidR="00655068" w:rsidRPr="004D6174">
        <w:rPr>
          <w:rFonts w:ascii="Times New Roman" w:hAnsi="Times New Roman" w:cs="Times New Roman"/>
          <w:color w:val="151518"/>
          <w:sz w:val="24"/>
          <w:szCs w:val="24"/>
          <w:highlight w:val="yellow"/>
        </w:rPr>
        <w:instrText xml:space="preserve"> ADDIN EN.CITE </w:instrText>
      </w:r>
      <w:r w:rsidR="00655068" w:rsidRPr="004D6174">
        <w:rPr>
          <w:rFonts w:ascii="Times New Roman" w:hAnsi="Times New Roman" w:cs="Times New Roman"/>
          <w:color w:val="151518"/>
          <w:sz w:val="24"/>
          <w:szCs w:val="24"/>
          <w:highlight w:val="yellow"/>
        </w:rPr>
        <w:fldChar w:fldCharType="begin">
          <w:fldData xml:space="preserve">PEVuZE5vdGU+PENpdGU+PEF1dGhvcj5MYWlkcmU8L0F1dGhvcj48WWVhcj4yMDA5PC9ZZWFyPjxS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</w:fldData>
        </w:fldChar>
      </w:r>
      <w:r w:rsidR="00655068" w:rsidRPr="004D6174">
        <w:rPr>
          <w:rFonts w:ascii="Times New Roman" w:hAnsi="Times New Roman" w:cs="Times New Roman"/>
          <w:color w:val="151518"/>
          <w:sz w:val="24"/>
          <w:szCs w:val="24"/>
          <w:highlight w:val="yellow"/>
        </w:rPr>
        <w:instrText xml:space="preserve"> ADDIN EN.CITE.DATA </w:instrText>
      </w:r>
      <w:r w:rsidR="00655068" w:rsidRPr="004D6174">
        <w:rPr>
          <w:rFonts w:ascii="Times New Roman" w:hAnsi="Times New Roman" w:cs="Times New Roman"/>
          <w:color w:val="151518"/>
          <w:sz w:val="24"/>
          <w:szCs w:val="24"/>
          <w:highlight w:val="yellow"/>
        </w:rPr>
      </w:r>
      <w:r w:rsidR="00655068" w:rsidRPr="004D6174">
        <w:rPr>
          <w:rFonts w:ascii="Times New Roman" w:hAnsi="Times New Roman" w:cs="Times New Roman"/>
          <w:color w:val="151518"/>
          <w:sz w:val="24"/>
          <w:szCs w:val="24"/>
          <w:highlight w:val="yellow"/>
        </w:rPr>
        <w:fldChar w:fldCharType="end"/>
      </w:r>
      <w:r w:rsidRPr="004D6174">
        <w:rPr>
          <w:rFonts w:ascii="Times New Roman" w:hAnsi="Times New Roman" w:cs="Times New Roman"/>
          <w:color w:val="151518"/>
          <w:sz w:val="24"/>
          <w:szCs w:val="24"/>
          <w:highlight w:val="yellow"/>
        </w:rPr>
      </w:r>
      <w:r w:rsidRPr="004D6174">
        <w:rPr>
          <w:rFonts w:ascii="Times New Roman" w:hAnsi="Times New Roman" w:cs="Times New Roman"/>
          <w:color w:val="151518"/>
          <w:sz w:val="24"/>
          <w:szCs w:val="24"/>
          <w:highlight w:val="yellow"/>
        </w:rPr>
        <w:fldChar w:fldCharType="separate"/>
      </w:r>
      <w:r w:rsidR="00655068" w:rsidRPr="004D6174">
        <w:rPr>
          <w:rFonts w:ascii="Times New Roman" w:hAnsi="Times New Roman" w:cs="Times New Roman"/>
          <w:noProof/>
          <w:color w:val="151518"/>
          <w:sz w:val="24"/>
          <w:szCs w:val="24"/>
          <w:highlight w:val="yellow"/>
        </w:rPr>
        <w:t>(</w:t>
      </w:r>
      <w:r w:rsidR="00655068" w:rsidRPr="004D6174">
        <w:rPr>
          <w:rFonts w:ascii="Times New Roman" w:hAnsi="Times New Roman" w:cs="Times New Roman"/>
          <w:i/>
          <w:noProof/>
          <w:color w:val="151518"/>
          <w:sz w:val="24"/>
          <w:szCs w:val="24"/>
          <w:highlight w:val="yellow"/>
        </w:rPr>
        <w:t>h</w:t>
      </w:r>
      <w:r w:rsidR="00655068" w:rsidRPr="004D6174">
        <w:rPr>
          <w:rFonts w:ascii="Times New Roman" w:hAnsi="Times New Roman" w:cs="Times New Roman"/>
          <w:noProof/>
          <w:color w:val="151518"/>
          <w:sz w:val="24"/>
          <w:szCs w:val="24"/>
          <w:highlight w:val="yellow"/>
        </w:rPr>
        <w:t xml:space="preserve"> = 10.2; Laidre et al. 2009</w:t>
      </w:r>
      <w:r w:rsidR="00BA7A19" w:rsidRPr="004D6174">
        <w:rPr>
          <w:rFonts w:ascii="Times New Roman" w:hAnsi="Times New Roman" w:cs="Times New Roman"/>
          <w:noProof/>
          <w:color w:val="151518"/>
          <w:sz w:val="24"/>
          <w:szCs w:val="24"/>
          <w:highlight w:val="yellow"/>
        </w:rPr>
        <w:t>, their Fig. 3</w:t>
      </w:r>
      <w:r w:rsidR="00655068" w:rsidRPr="004D6174">
        <w:rPr>
          <w:rFonts w:ascii="Times New Roman" w:hAnsi="Times New Roman" w:cs="Times New Roman"/>
          <w:noProof/>
          <w:color w:val="151518"/>
          <w:sz w:val="24"/>
          <w:szCs w:val="24"/>
          <w:highlight w:val="yellow"/>
        </w:rPr>
        <w:t>)</w:t>
      </w:r>
      <w:r w:rsidRPr="004D6174">
        <w:rPr>
          <w:rFonts w:ascii="Times New Roman" w:hAnsi="Times New Roman" w:cs="Times New Roman"/>
          <w:color w:val="151518"/>
          <w:sz w:val="24"/>
          <w:szCs w:val="24"/>
          <w:highlight w:val="yellow"/>
        </w:rPr>
        <w:fldChar w:fldCharType="end"/>
      </w:r>
      <w:commentRangeStart w:id="40"/>
      <w:r w:rsidRPr="004D6174">
        <w:rPr>
          <w:rFonts w:ascii="Times New Roman" w:hAnsi="Times New Roman" w:cs="Times New Roman"/>
          <w:color w:val="151518"/>
          <w:sz w:val="24"/>
          <w:szCs w:val="24"/>
        </w:rPr>
        <w:t xml:space="preserve">. </w:t>
      </w:r>
      <w:commentRangeEnd w:id="40"/>
      <w:r w:rsidR="0037692D" w:rsidRPr="004D6174">
        <w:rPr>
          <w:rStyle w:val="CommentReference"/>
          <w:rFonts w:ascii="Times New Roman" w:hAnsi="Times New Roman" w:cs="Times New Roman"/>
        </w:rPr>
        <w:commentReference w:id="40"/>
      </w:r>
      <w:r w:rsidR="00BA7A19" w:rsidRPr="004D6174">
        <w:rPr>
          <w:rFonts w:ascii="Times New Roman" w:hAnsi="Times New Roman" w:cs="Times New Roman"/>
          <w:color w:val="151518"/>
          <w:sz w:val="24"/>
          <w:szCs w:val="24"/>
        </w:rPr>
        <w:t xml:space="preserve">After calculating the smoothed kernel probability density, we calculated the proportion of the total sea otter population that was present within a radius of 10 km of each focal site </w:t>
      </w:r>
      <w:r w:rsidR="00375C21">
        <w:rPr>
          <w:rFonts w:ascii="Times New Roman" w:hAnsi="Times New Roman" w:cs="Times New Roman"/>
          <w:color w:val="151518"/>
          <w:sz w:val="24"/>
          <w:szCs w:val="24"/>
        </w:rPr>
        <w:t>by</w:t>
      </w:r>
      <w:r w:rsidR="00BA7A19" w:rsidRPr="004D6174">
        <w:rPr>
          <w:rFonts w:ascii="Times New Roman" w:hAnsi="Times New Roman" w:cs="Times New Roman"/>
          <w:color w:val="151518"/>
          <w:sz w:val="24"/>
          <w:szCs w:val="24"/>
        </w:rPr>
        <w:t xml:space="preserve"> integrating the pr</w:t>
      </w:r>
      <w:r w:rsidR="00375C21">
        <w:rPr>
          <w:rFonts w:ascii="Times New Roman" w:hAnsi="Times New Roman" w:cs="Times New Roman"/>
          <w:color w:val="151518"/>
          <w:sz w:val="24"/>
          <w:szCs w:val="24"/>
        </w:rPr>
        <w:t>obability density and multiplying</w:t>
      </w:r>
      <w:r w:rsidR="00BA7A19" w:rsidRPr="004D6174">
        <w:rPr>
          <w:rFonts w:ascii="Times New Roman" w:hAnsi="Times New Roman" w:cs="Times New Roman"/>
          <w:color w:val="151518"/>
          <w:sz w:val="24"/>
          <w:szCs w:val="24"/>
        </w:rPr>
        <w:t xml:space="preserve"> by the total sea otter population size to arrive at an estimate of sea otters at each site. </w:t>
      </w:r>
      <w:r w:rsidRPr="004D6174">
        <w:rPr>
          <w:rFonts w:ascii="Times New Roman" w:hAnsi="Times New Roman" w:cs="Times New Roman"/>
          <w:color w:val="151518"/>
          <w:sz w:val="24"/>
          <w:szCs w:val="24"/>
        </w:rPr>
        <w:t>Due to uncertainty in the effective home range size of sea otters, we performed sensitivity analyses using a range of bandwidths (</w:t>
      </w:r>
      <w:r w:rsidRPr="004D6174">
        <w:rPr>
          <w:rFonts w:ascii="Times New Roman" w:hAnsi="Times New Roman" w:cs="Times New Roman"/>
          <w:i/>
          <w:color w:val="151518"/>
          <w:sz w:val="24"/>
          <w:szCs w:val="24"/>
        </w:rPr>
        <w:t>h</w:t>
      </w:r>
      <w:r w:rsidRPr="004D6174">
        <w:rPr>
          <w:rFonts w:ascii="Times New Roman" w:hAnsi="Times New Roman" w:cs="Times New Roman"/>
          <w:color w:val="151518"/>
          <w:sz w:val="24"/>
          <w:szCs w:val="24"/>
        </w:rPr>
        <w:t xml:space="preserve"> </w:t>
      </w:r>
      <w:r w:rsidR="00375C21">
        <w:rPr>
          <w:rFonts w:ascii="Times New Roman" w:hAnsi="Times New Roman" w:cs="Times New Roman"/>
          <w:color w:val="151518"/>
          <w:sz w:val="24"/>
          <w:szCs w:val="24"/>
        </w:rPr>
        <w:t>=</w:t>
      </w:r>
      <w:r w:rsidRPr="004D6174">
        <w:rPr>
          <w:rFonts w:ascii="Times New Roman" w:hAnsi="Times New Roman" w:cs="Times New Roman"/>
          <w:color w:val="151518"/>
          <w:sz w:val="24"/>
          <w:szCs w:val="24"/>
        </w:rPr>
        <w:t xml:space="preserve"> 5 and 15). The qualitative </w:t>
      </w:r>
      <w:r w:rsidR="00CC22CD" w:rsidRPr="004D6174">
        <w:rPr>
          <w:rFonts w:ascii="Times New Roman" w:hAnsi="Times New Roman" w:cs="Times New Roman"/>
          <w:color w:val="151518"/>
          <w:sz w:val="24"/>
          <w:szCs w:val="24"/>
        </w:rPr>
        <w:t xml:space="preserve">pattern of </w:t>
      </w:r>
      <w:r w:rsidRPr="004D6174">
        <w:rPr>
          <w:rFonts w:ascii="Times New Roman" w:hAnsi="Times New Roman" w:cs="Times New Roman"/>
          <w:color w:val="151518"/>
          <w:sz w:val="24"/>
          <w:szCs w:val="24"/>
        </w:rPr>
        <w:t xml:space="preserve">results did not change with alternate bandwidths. </w:t>
      </w:r>
    </w:p>
    <w:p w14:paraId="65B92090" w14:textId="55D015F6" w:rsidR="000F51AE" w:rsidRPr="004D6174" w:rsidRDefault="000F51AE" w:rsidP="008332EF">
      <w:pPr>
        <w:spacing w:after="0" w:line="480" w:lineRule="auto"/>
        <w:ind w:firstLine="720"/>
        <w:rPr>
          <w:rFonts w:ascii="Times New Roman" w:hAnsi="Times New Roman" w:cs="Times New Roman"/>
          <w:color w:val="151518"/>
          <w:sz w:val="24"/>
          <w:szCs w:val="24"/>
        </w:rPr>
      </w:pPr>
      <w:r w:rsidRPr="004D6174">
        <w:rPr>
          <w:rFonts w:ascii="Times New Roman" w:hAnsi="Times New Roman" w:cs="Times New Roman"/>
          <w:sz w:val="24"/>
        </w:rPr>
        <w:t xml:space="preserve">We estimated the temporal trend in sea otter abundance at each site </w:t>
      </w:r>
      <w:r w:rsidR="002730AC" w:rsidRPr="004D6174">
        <w:rPr>
          <w:rFonts w:ascii="Times New Roman" w:hAnsi="Times New Roman" w:cs="Times New Roman"/>
          <w:sz w:val="24"/>
        </w:rPr>
        <w:t xml:space="preserve">and coastwide </w:t>
      </w:r>
      <w:r w:rsidRPr="004D6174">
        <w:rPr>
          <w:rFonts w:ascii="Times New Roman" w:hAnsi="Times New Roman" w:cs="Times New Roman"/>
          <w:sz w:val="24"/>
        </w:rPr>
        <w:t>by regressing the natural logarithm of sea otter abundance against time. We performed this analysis on the entire time series (1989-2015), and separately for the two halve</w:t>
      </w:r>
      <w:r w:rsidR="00BA7A19" w:rsidRPr="004D6174">
        <w:rPr>
          <w:rFonts w:ascii="Times New Roman" w:hAnsi="Times New Roman" w:cs="Times New Roman"/>
          <w:sz w:val="24"/>
        </w:rPr>
        <w:t>s of the time-series (1989-2001 and</w:t>
      </w:r>
      <w:r w:rsidRPr="004D6174">
        <w:rPr>
          <w:rFonts w:ascii="Times New Roman" w:hAnsi="Times New Roman" w:cs="Times New Roman"/>
          <w:sz w:val="24"/>
        </w:rPr>
        <w:t xml:space="preserve"> 2002-2015) to assess if trends shifted over time. As estimates of trends bec</w:t>
      </w:r>
      <w:r w:rsidR="002730AC" w:rsidRPr="004D6174">
        <w:rPr>
          <w:rFonts w:ascii="Times New Roman" w:hAnsi="Times New Roman" w:cs="Times New Roman"/>
          <w:sz w:val="24"/>
        </w:rPr>
        <w:t>o</w:t>
      </w:r>
      <w:r w:rsidRPr="004D6174">
        <w:rPr>
          <w:rFonts w:ascii="Times New Roman" w:hAnsi="Times New Roman" w:cs="Times New Roman"/>
          <w:sz w:val="24"/>
        </w:rPr>
        <w:t>me progressively less precise with less data, we elected not to further subdivide the time series. To facilitate comparison among sites that vary substantially in the sea otter abundance, we constructing a log-index of sea otter abundance</w:t>
      </w:r>
      <w:del w:id="41" w:author="Nick Tolimieri" w:date="2017-12-29T09:25:00Z">
        <w:r w:rsidRPr="004D6174" w:rsidDel="000D32E1">
          <w:rPr>
            <w:rFonts w:ascii="Times New Roman" w:hAnsi="Times New Roman" w:cs="Times New Roman"/>
            <w:sz w:val="24"/>
          </w:rPr>
          <w:delText>; w</w:delText>
        </w:r>
      </w:del>
      <w:ins w:id="42" w:author="Nick Tolimieri" w:date="2017-12-29T09:25:00Z">
        <w:r w:rsidR="000D32E1">
          <w:rPr>
            <w:rFonts w:ascii="Times New Roman" w:hAnsi="Times New Roman" w:cs="Times New Roman"/>
            <w:sz w:val="24"/>
          </w:rPr>
          <w:t>. W</w:t>
        </w:r>
      </w:ins>
      <w:r w:rsidRPr="004D6174">
        <w:rPr>
          <w:rFonts w:ascii="Times New Roman" w:hAnsi="Times New Roman" w:cs="Times New Roman"/>
          <w:sz w:val="24"/>
        </w:rPr>
        <w:t xml:space="preserve">e standardized the number of sea otters by dividing the </w:t>
      </w:r>
      <w:r w:rsidR="00037C85" w:rsidRPr="004D6174">
        <w:rPr>
          <w:rFonts w:ascii="Times New Roman" w:hAnsi="Times New Roman" w:cs="Times New Roman"/>
          <w:sz w:val="24"/>
        </w:rPr>
        <w:t xml:space="preserve">average number of </w:t>
      </w:r>
      <w:r w:rsidRPr="004D6174">
        <w:rPr>
          <w:rFonts w:ascii="Times New Roman" w:hAnsi="Times New Roman" w:cs="Times New Roman"/>
          <w:sz w:val="24"/>
        </w:rPr>
        <w:t>sea otter</w:t>
      </w:r>
      <w:ins w:id="43" w:author="Nick Tolimieri" w:date="2017-12-29T09:25:00Z">
        <w:r w:rsidR="000D32E1">
          <w:rPr>
            <w:rFonts w:ascii="Times New Roman" w:hAnsi="Times New Roman" w:cs="Times New Roman"/>
            <w:sz w:val="24"/>
          </w:rPr>
          <w:t>s</w:t>
        </w:r>
      </w:ins>
      <w:r w:rsidRPr="004D6174">
        <w:rPr>
          <w:rFonts w:ascii="Times New Roman" w:hAnsi="Times New Roman" w:cs="Times New Roman"/>
          <w:sz w:val="24"/>
        </w:rPr>
        <w:t xml:space="preserve"> </w:t>
      </w:r>
      <w:r w:rsidR="00037C85" w:rsidRPr="004D6174">
        <w:rPr>
          <w:rFonts w:ascii="Times New Roman" w:hAnsi="Times New Roman" w:cs="Times New Roman"/>
          <w:sz w:val="24"/>
        </w:rPr>
        <w:t xml:space="preserve">estimated at each site </w:t>
      </w:r>
      <w:r w:rsidRPr="004D6174">
        <w:rPr>
          <w:rFonts w:ascii="Times New Roman" w:hAnsi="Times New Roman" w:cs="Times New Roman"/>
          <w:sz w:val="24"/>
        </w:rPr>
        <w:t>during the first three years of the kelp surveys (1989-91</w:t>
      </w:r>
      <w:r w:rsidR="00037C85" w:rsidRPr="004D6174">
        <w:rPr>
          <w:rFonts w:ascii="Times New Roman" w:hAnsi="Times New Roman" w:cs="Times New Roman"/>
          <w:sz w:val="24"/>
        </w:rPr>
        <w:t>;</w:t>
      </w:r>
      <m:oMath>
        <m:r>
          <w:rPr>
            <w:rFonts w:ascii="Cambria Math" w:hAnsi="Cambria Math" w:cs="Times New Roman"/>
            <w:color w:val="151518"/>
            <w:sz w:val="24"/>
            <w:szCs w:val="24"/>
          </w:rPr>
          <m:t xml:space="preserve"> </m:t>
        </m:r>
        <m:sSub>
          <m:sSubPr>
            <m:ctrlPr>
              <w:rPr>
                <w:rFonts w:ascii="Cambria Math" w:hAnsi="Cambria Math" w:cs="Times New Roman"/>
                <w:i/>
                <w:color w:val="151518"/>
                <w:sz w:val="24"/>
                <w:szCs w:val="24"/>
              </w:rPr>
            </m:ctrlPr>
          </m:sSubPr>
          <m:e>
            <m:r>
              <w:rPr>
                <w:rFonts w:ascii="Cambria Math" w:hAnsi="Cambria Math" w:cs="Times New Roman"/>
                <w:color w:val="151518"/>
                <w:sz w:val="24"/>
                <w:szCs w:val="24"/>
              </w:rPr>
              <m:t>N</m:t>
            </m:r>
          </m:e>
          <m:sub>
            <m:r>
              <w:rPr>
                <w:rFonts w:ascii="Cambria Math" w:hAnsi="Cambria Math" w:cs="Times New Roman"/>
                <w:color w:val="151518"/>
                <w:sz w:val="24"/>
                <w:szCs w:val="24"/>
              </w:rPr>
              <m:t>j,base</m:t>
            </m:r>
          </m:sub>
        </m:sSub>
      </m:oMath>
      <w:r w:rsidRPr="004D6174">
        <w:rPr>
          <w:rFonts w:ascii="Times New Roman" w:hAnsi="Times New Roman" w:cs="Times New Roman"/>
          <w:sz w:val="24"/>
        </w:rPr>
        <w:t>) and taking a natural logarithm of this ratio:</w:t>
      </w:r>
      <m:oMath>
        <m:r>
          <w:rPr>
            <w:rFonts w:ascii="Cambria Math" w:hAnsi="Cambria Math" w:cs="Times New Roman"/>
            <w:sz w:val="24"/>
          </w:rPr>
          <m:t xml:space="preserve"> </m:t>
        </m:r>
        <m:r>
          <w:rPr>
            <w:rFonts w:ascii="Cambria Math" w:hAnsi="Cambria Math" w:cs="Times New Roman"/>
            <w:color w:val="151518"/>
            <w:sz w:val="24"/>
            <w:szCs w:val="24"/>
          </w:rPr>
          <m:t xml:space="preserve"> l</m:t>
        </m:r>
        <w:del w:id="44" w:author="Nick Tolimieri" w:date="2017-12-29T09:27:00Z">
          <m:r>
            <w:rPr>
              <w:rFonts w:ascii="Cambria Math" w:hAnsi="Cambria Math" w:cs="Times New Roman"/>
              <w:color w:val="151518"/>
              <w:sz w:val="24"/>
              <w:szCs w:val="24"/>
            </w:rPr>
            <m:t>og</m:t>
          </m:r>
        </w:del>
        <w:ins w:id="45" w:author="Nick Tolimieri" w:date="2017-12-29T09:27:00Z">
          <m:r>
            <w:rPr>
              <w:rFonts w:ascii="Cambria Math" w:hAnsi="Cambria Math" w:cs="Times New Roman"/>
              <w:color w:val="151518"/>
              <w:sz w:val="24"/>
              <w:szCs w:val="24"/>
            </w:rPr>
            <m:t>n</m:t>
          </m:r>
        </w:ins>
        <m:d>
          <m:dPr>
            <m:ctrlPr>
              <w:rPr>
                <w:rFonts w:ascii="Cambria Math" w:hAnsi="Cambria Math" w:cs="Times New Roman"/>
                <w:i/>
                <w:color w:val="151518"/>
                <w:sz w:val="24"/>
                <w:szCs w:val="24"/>
              </w:rPr>
            </m:ctrlPr>
          </m:dPr>
          <m:e>
            <m:f>
              <m:fPr>
                <m:ctrlPr>
                  <w:rPr>
                    <w:rFonts w:ascii="Cambria Math" w:hAnsi="Cambria Math" w:cs="Times New Roman"/>
                    <w:i/>
                    <w:color w:val="151518"/>
                    <w:sz w:val="24"/>
                    <w:szCs w:val="24"/>
                  </w:rPr>
                </m:ctrlPr>
              </m:fPr>
              <m:num>
                <m:sSub>
                  <m:sSubPr>
                    <m:ctrlPr>
                      <w:rPr>
                        <w:rFonts w:ascii="Cambria Math" w:hAnsi="Cambria Math" w:cs="Times New Roman"/>
                        <w:i/>
                        <w:color w:val="151518"/>
                        <w:sz w:val="24"/>
                        <w:szCs w:val="24"/>
                      </w:rPr>
                    </m:ctrlPr>
                  </m:sSubPr>
                  <m:e>
                    <m:r>
                      <w:rPr>
                        <w:rFonts w:ascii="Cambria Math" w:hAnsi="Cambria Math" w:cs="Times New Roman"/>
                        <w:color w:val="151518"/>
                        <w:sz w:val="24"/>
                        <w:szCs w:val="24"/>
                      </w:rPr>
                      <m:t>N</m:t>
                    </m:r>
                  </m:e>
                  <m:sub>
                    <m:r>
                      <w:rPr>
                        <w:rFonts w:ascii="Cambria Math" w:hAnsi="Cambria Math" w:cs="Times New Roman"/>
                        <w:color w:val="151518"/>
                        <w:sz w:val="24"/>
                        <w:szCs w:val="24"/>
                      </w:rPr>
                      <m:t>j,t</m:t>
                    </m:r>
                  </m:sub>
                </m:sSub>
              </m:num>
              <m:den>
                <m:sSub>
                  <m:sSubPr>
                    <m:ctrlPr>
                      <w:rPr>
                        <w:rFonts w:ascii="Cambria Math" w:hAnsi="Cambria Math" w:cs="Times New Roman"/>
                        <w:i/>
                        <w:color w:val="151518"/>
                        <w:sz w:val="24"/>
                        <w:szCs w:val="24"/>
                      </w:rPr>
                    </m:ctrlPr>
                  </m:sSubPr>
                  <m:e>
                    <m:r>
                      <w:rPr>
                        <w:rFonts w:ascii="Cambria Math" w:hAnsi="Cambria Math" w:cs="Times New Roman"/>
                        <w:color w:val="151518"/>
                        <w:sz w:val="24"/>
                        <w:szCs w:val="24"/>
                      </w:rPr>
                      <m:t>N</m:t>
                    </m:r>
                  </m:e>
                  <m:sub>
                    <m:r>
                      <w:rPr>
                        <w:rFonts w:ascii="Cambria Math" w:hAnsi="Cambria Math" w:cs="Times New Roman"/>
                        <w:color w:val="151518"/>
                        <w:sz w:val="24"/>
                        <w:szCs w:val="24"/>
                      </w:rPr>
                      <m:t>j,base</m:t>
                    </m:r>
                  </m:sub>
                </m:sSub>
              </m:den>
            </m:f>
          </m:e>
        </m:d>
      </m:oMath>
      <w:r w:rsidRPr="004D6174">
        <w:rPr>
          <w:rFonts w:ascii="Times New Roman" w:hAnsi="Times New Roman" w:cs="Times New Roman"/>
          <w:sz w:val="24"/>
        </w:rPr>
        <w:t>. Using such an index</w:t>
      </w:r>
      <w:r w:rsidR="00BC599C">
        <w:rPr>
          <w:rFonts w:ascii="Times New Roman" w:hAnsi="Times New Roman" w:cs="Times New Roman"/>
          <w:sz w:val="24"/>
        </w:rPr>
        <w:t xml:space="preserve"> </w:t>
      </w:r>
      <w:r w:rsidR="00BC599C" w:rsidRPr="004D6174">
        <w:rPr>
          <w:rFonts w:ascii="Times New Roman" w:hAnsi="Times New Roman" w:cs="Times New Roman"/>
          <w:sz w:val="24"/>
        </w:rPr>
        <w:t xml:space="preserve">allows for sites across a large range of abundance to be visualized on the same </w:t>
      </w:r>
      <w:r w:rsidR="00BC599C" w:rsidRPr="004D6174">
        <w:rPr>
          <w:rFonts w:ascii="Times New Roman" w:hAnsi="Times New Roman" w:cs="Times New Roman"/>
          <w:sz w:val="24"/>
        </w:rPr>
        <w:lastRenderedPageBreak/>
        <w:t>axes</w:t>
      </w:r>
      <w:r w:rsidR="008332EF">
        <w:rPr>
          <w:rFonts w:ascii="Times New Roman" w:hAnsi="Times New Roman" w:cs="Times New Roman"/>
          <w:sz w:val="24"/>
        </w:rPr>
        <w:t xml:space="preserve"> and</w:t>
      </w:r>
      <w:r w:rsidRPr="004D6174">
        <w:rPr>
          <w:rFonts w:ascii="Times New Roman" w:hAnsi="Times New Roman" w:cs="Times New Roman"/>
          <w:sz w:val="24"/>
        </w:rPr>
        <w:t xml:space="preserve"> provides a graphical interpretation</w:t>
      </w:r>
      <w:r w:rsidR="00037C85" w:rsidRPr="004D6174">
        <w:rPr>
          <w:rFonts w:ascii="Times New Roman" w:hAnsi="Times New Roman" w:cs="Times New Roman"/>
          <w:sz w:val="24"/>
        </w:rPr>
        <w:t xml:space="preserve"> of sea otter trend</w:t>
      </w:r>
      <w:r w:rsidRPr="004D6174">
        <w:rPr>
          <w:rFonts w:ascii="Times New Roman" w:hAnsi="Times New Roman" w:cs="Times New Roman"/>
          <w:sz w:val="24"/>
        </w:rPr>
        <w:t xml:space="preserve"> (linear trends are exponential changes in </w:t>
      </w:r>
      <w:r w:rsidR="00037C85" w:rsidRPr="004D6174">
        <w:rPr>
          <w:rFonts w:ascii="Times New Roman" w:hAnsi="Times New Roman" w:cs="Times New Roman"/>
          <w:sz w:val="24"/>
        </w:rPr>
        <w:t>abundance</w:t>
      </w:r>
      <w:r w:rsidR="008332EF">
        <w:rPr>
          <w:rFonts w:ascii="Times New Roman" w:hAnsi="Times New Roman" w:cs="Times New Roman"/>
          <w:sz w:val="24"/>
        </w:rPr>
        <w:t>)</w:t>
      </w:r>
      <w:r w:rsidRPr="004D6174">
        <w:rPr>
          <w:rFonts w:ascii="Times New Roman" w:hAnsi="Times New Roman" w:cs="Times New Roman"/>
          <w:sz w:val="24"/>
        </w:rPr>
        <w:t>.</w:t>
      </w:r>
    </w:p>
    <w:p w14:paraId="0A231A98" w14:textId="77777777" w:rsidR="000F51AE" w:rsidRPr="004D6174" w:rsidRDefault="000F51AE" w:rsidP="000F51AE">
      <w:pPr>
        <w:spacing w:after="0" w:line="480" w:lineRule="auto"/>
        <w:rPr>
          <w:rFonts w:ascii="Times New Roman" w:hAnsi="Times New Roman" w:cs="Times New Roman"/>
          <w:i/>
          <w:sz w:val="24"/>
          <w:u w:val="single"/>
        </w:rPr>
      </w:pPr>
    </w:p>
    <w:p w14:paraId="7FBFEA5E" w14:textId="77777777" w:rsidR="000F51AE" w:rsidRPr="004D6174" w:rsidRDefault="000F51AE" w:rsidP="003E6C90">
      <w:pPr>
        <w:spacing w:after="0" w:line="480" w:lineRule="auto"/>
        <w:outlineLvl w:val="0"/>
        <w:rPr>
          <w:rFonts w:ascii="Times New Roman" w:hAnsi="Times New Roman" w:cs="Times New Roman"/>
          <w:i/>
          <w:sz w:val="24"/>
        </w:rPr>
      </w:pPr>
      <w:r w:rsidRPr="004D6174">
        <w:rPr>
          <w:rFonts w:ascii="Times New Roman" w:hAnsi="Times New Roman" w:cs="Times New Roman"/>
          <w:i/>
          <w:sz w:val="24"/>
        </w:rPr>
        <w:t>Kelp canopy area</w:t>
      </w:r>
    </w:p>
    <w:p w14:paraId="008F1E59" w14:textId="2F9A2DAA" w:rsidR="000F51AE" w:rsidRPr="004D6174" w:rsidRDefault="000F51AE" w:rsidP="008332EF">
      <w:pPr>
        <w:spacing w:after="0" w:line="480" w:lineRule="auto"/>
        <w:rPr>
          <w:rFonts w:ascii="Times New Roman" w:hAnsi="Times New Roman" w:cs="Times New Roman"/>
          <w:sz w:val="24"/>
        </w:rPr>
      </w:pPr>
      <w:r w:rsidRPr="004D6174">
        <w:rPr>
          <w:rFonts w:ascii="Times New Roman" w:hAnsi="Times New Roman" w:cs="Times New Roman"/>
          <w:sz w:val="24"/>
        </w:rPr>
        <w:t xml:space="preserve">To describe kelp abundance at each site, we used publicly available data from aerial overflight surveys of algae from the Washington Department of Natural Resources (WDNR; survey methods </w:t>
      </w:r>
      <w:r w:rsidR="0048093C" w:rsidRPr="004D6174">
        <w:rPr>
          <w:rFonts w:ascii="Times New Roman" w:hAnsi="Times New Roman" w:cs="Times New Roman"/>
          <w:sz w:val="24"/>
        </w:rPr>
        <w:t>described</w:t>
      </w:r>
      <w:r w:rsidRPr="004D6174">
        <w:rPr>
          <w:rFonts w:ascii="Times New Roman" w:hAnsi="Times New Roman" w:cs="Times New Roman"/>
          <w:sz w:val="24"/>
        </w:rPr>
        <w:t xml:space="preserve"> in </w:t>
      </w:r>
      <w:r w:rsidR="005A1AC8" w:rsidRPr="004D6174">
        <w:rPr>
          <w:rFonts w:ascii="Times New Roman" w:hAnsi="Times New Roman" w:cs="Times New Roman"/>
          <w:sz w:val="24"/>
          <w:szCs w:val="24"/>
        </w:rPr>
        <w:fldChar w:fldCharType="begin"/>
      </w:r>
      <w:r w:rsidR="00D14D60" w:rsidRPr="004D6174">
        <w:rPr>
          <w:rFonts w:ascii="Times New Roman" w:hAnsi="Times New Roman" w:cs="Times New Roman"/>
          <w:sz w:val="24"/>
          <w:szCs w:val="24"/>
        </w:rPr>
        <w:instrText xml:space="preserve"> ADDIN PAPERS2_CITATIONS &lt;citation&gt;&lt;uuid&gt;AE4A87B7-6169-4409-B95D-2D844A96D415&lt;/uuid&gt;&lt;priority&gt;0&lt;/priority&gt;&lt;publications&gt;&lt;publication&gt;&lt;publication_date&gt;99201700001200000000200000&lt;/publication_date&gt;&lt;title&gt;The dynamics of kelp forests in the Northeast Pacific Ocean and the relationship with environmental drivers.&lt;/title&gt;&lt;volume&gt;In Press&lt;/volume&gt;&lt;type&gt;400&lt;/type&gt;&lt;subtype&gt;400&lt;/subtype&gt;&lt;uuid&gt;80E3F449-B4C5-46AD-B553-EFA558EBE6E7&lt;/uuid&gt;&lt;bundle&gt;&lt;publication&gt;&lt;title&gt;Journal of Ecology&lt;/title&gt;&lt;type&gt;-100&lt;/type&gt;&lt;subtype&gt;-100&lt;/subtype&gt;&lt;uuid&gt;BB7A5B60-B859-4925-8D62-5E2C4422F854&lt;/uuid&gt;&lt;/publication&gt;&lt;/bundle&gt;&lt;authors&gt;&lt;author&gt;&lt;firstName&gt;Catherine&lt;/firstName&gt;&lt;middleNames&gt;A&lt;/middleNames&gt;&lt;lastName&gt;Pfister&lt;/lastName&gt;&lt;/author&gt;&lt;author&gt;&lt;firstName&gt;Helen&lt;/firstName&gt;&lt;middleNames&gt;D&lt;/middleNames&gt;&lt;lastName&gt;Berry&lt;/lastName&gt;&lt;/author&gt;&lt;author&gt;&lt;firstName&gt;Thomas&lt;/firstName&gt;&lt;lastName&gt;Mumford&lt;/lastName&gt;&lt;/author&gt;&lt;/authors&gt;&lt;/publication&gt;&lt;/publications&gt;&lt;cites&gt;&lt;/cites&gt;&lt;/citation&gt;</w:instrText>
      </w:r>
      <w:r w:rsidR="005A1AC8" w:rsidRPr="004D6174">
        <w:rPr>
          <w:rFonts w:ascii="Times New Roman" w:hAnsi="Times New Roman" w:cs="Times New Roman"/>
          <w:sz w:val="24"/>
          <w:szCs w:val="24"/>
        </w:rPr>
        <w:fldChar w:fldCharType="separate"/>
      </w:r>
      <w:r w:rsidR="001E6FFA" w:rsidRPr="004D6174">
        <w:rPr>
          <w:rFonts w:ascii="Times New Roman" w:hAnsi="Times New Roman" w:cs="Times New Roman"/>
          <w:sz w:val="24"/>
          <w:szCs w:val="24"/>
        </w:rPr>
        <w:t>(Pfister et al. 2017)</w:t>
      </w:r>
      <w:r w:rsidR="005A1AC8" w:rsidRPr="004D6174">
        <w:rPr>
          <w:rFonts w:ascii="Times New Roman" w:hAnsi="Times New Roman" w:cs="Times New Roman"/>
          <w:sz w:val="24"/>
          <w:szCs w:val="24"/>
        </w:rPr>
        <w:fldChar w:fldCharType="end"/>
      </w:r>
      <w:r w:rsidRPr="004D6174">
        <w:rPr>
          <w:rFonts w:ascii="Times New Roman" w:hAnsi="Times New Roman" w:cs="Times New Roman"/>
          <w:sz w:val="24"/>
        </w:rPr>
        <w:t xml:space="preserve">). Surveys were conducted annually between 1989 and 2015 (no data available for 1993) during peak kelp abundance for the region (late July or early August). </w:t>
      </w:r>
      <w:r w:rsidR="00037C85" w:rsidRPr="004D6174">
        <w:rPr>
          <w:rFonts w:ascii="Times New Roman" w:hAnsi="Times New Roman" w:cs="Times New Roman"/>
          <w:sz w:val="24"/>
        </w:rPr>
        <w:t>Kelp c</w:t>
      </w:r>
      <w:r w:rsidRPr="004D6174">
        <w:rPr>
          <w:rFonts w:ascii="Times New Roman" w:hAnsi="Times New Roman" w:cs="Times New Roman"/>
          <w:sz w:val="24"/>
        </w:rPr>
        <w:t xml:space="preserve">anopies in this region consist of a mix of </w:t>
      </w:r>
      <w:r w:rsidRPr="004D6174">
        <w:rPr>
          <w:rFonts w:ascii="Times New Roman" w:hAnsi="Times New Roman" w:cs="Times New Roman"/>
          <w:i/>
          <w:sz w:val="24"/>
        </w:rPr>
        <w:t>Macrocystis</w:t>
      </w:r>
      <w:r w:rsidRPr="004D6174">
        <w:rPr>
          <w:rFonts w:ascii="Times New Roman" w:hAnsi="Times New Roman" w:cs="Times New Roman"/>
          <w:sz w:val="24"/>
        </w:rPr>
        <w:t xml:space="preserve"> and </w:t>
      </w:r>
      <w:r w:rsidRPr="004D6174">
        <w:rPr>
          <w:rFonts w:ascii="Times New Roman" w:hAnsi="Times New Roman" w:cs="Times New Roman"/>
          <w:i/>
          <w:sz w:val="24"/>
        </w:rPr>
        <w:t>Nereocystis</w:t>
      </w:r>
      <w:r w:rsidRPr="004D6174">
        <w:rPr>
          <w:rFonts w:ascii="Times New Roman" w:hAnsi="Times New Roman" w:cs="Times New Roman"/>
          <w:sz w:val="24"/>
        </w:rPr>
        <w:t>. While overflight surveys differ</w:t>
      </w:r>
      <w:r w:rsidR="00CC22CD" w:rsidRPr="004D6174">
        <w:rPr>
          <w:rFonts w:ascii="Times New Roman" w:hAnsi="Times New Roman" w:cs="Times New Roman"/>
          <w:sz w:val="24"/>
        </w:rPr>
        <w:t>entiate between the two species</w:t>
      </w:r>
      <w:r w:rsidRPr="004D6174">
        <w:rPr>
          <w:rFonts w:ascii="Times New Roman" w:hAnsi="Times New Roman" w:cs="Times New Roman"/>
          <w:sz w:val="24"/>
        </w:rPr>
        <w:t xml:space="preserve">, we are primarily interested in the </w:t>
      </w:r>
      <w:r w:rsidR="00037C85" w:rsidRPr="004D6174">
        <w:rPr>
          <w:rFonts w:ascii="Times New Roman" w:hAnsi="Times New Roman" w:cs="Times New Roman"/>
          <w:sz w:val="24"/>
        </w:rPr>
        <w:t xml:space="preserve">total </w:t>
      </w:r>
      <w:r w:rsidRPr="004D6174">
        <w:rPr>
          <w:rFonts w:ascii="Times New Roman" w:hAnsi="Times New Roman" w:cs="Times New Roman"/>
          <w:sz w:val="24"/>
        </w:rPr>
        <w:t>canopy habitat provided, and thus we focus on the total surface coverage provided by the two species; additionally, the two species’ abundances are strongly positively correlated in this region (</w:t>
      </w:r>
      <w:r w:rsidR="00533374" w:rsidRPr="004D6174">
        <w:rPr>
          <w:rFonts w:ascii="Times New Roman" w:hAnsi="Times New Roman" w:cs="Times New Roman"/>
          <w:sz w:val="24"/>
        </w:rPr>
        <w:t xml:space="preserve">Pearson’s </w:t>
      </w:r>
      <w:r w:rsidR="00037C85" w:rsidRPr="004D6174">
        <w:rPr>
          <w:rFonts w:ascii="Times New Roman" w:hAnsi="Times New Roman" w:cs="Times New Roman"/>
          <w:i/>
          <w:sz w:val="24"/>
        </w:rPr>
        <w:t xml:space="preserve">r </w:t>
      </w:r>
      <w:r w:rsidR="00B71902" w:rsidRPr="004D6174">
        <w:rPr>
          <w:rFonts w:ascii="Times New Roman" w:hAnsi="Times New Roman" w:cs="Times New Roman"/>
          <w:i/>
          <w:sz w:val="24"/>
        </w:rPr>
        <w:t>=</w:t>
      </w:r>
      <w:r w:rsidR="00037C85" w:rsidRPr="004D6174">
        <w:rPr>
          <w:rFonts w:ascii="Times New Roman" w:hAnsi="Times New Roman" w:cs="Times New Roman"/>
          <w:i/>
          <w:sz w:val="24"/>
        </w:rPr>
        <w:t xml:space="preserve"> 0.</w:t>
      </w:r>
      <w:r w:rsidR="00B71902" w:rsidRPr="004D6174">
        <w:rPr>
          <w:rFonts w:ascii="Times New Roman" w:hAnsi="Times New Roman" w:cs="Times New Roman"/>
          <w:i/>
          <w:sz w:val="24"/>
        </w:rPr>
        <w:t>689;</w:t>
      </w:r>
      <w:r w:rsidR="00037C85" w:rsidRPr="004D6174">
        <w:rPr>
          <w:rFonts w:ascii="Times New Roman" w:hAnsi="Times New Roman" w:cs="Times New Roman"/>
          <w:i/>
          <w:sz w:val="24"/>
        </w:rPr>
        <w:t xml:space="preserve"> </w:t>
      </w:r>
      <w:r w:rsidR="005A1AC8" w:rsidRPr="004D6174">
        <w:rPr>
          <w:rFonts w:ascii="Times New Roman" w:hAnsi="Times New Roman" w:cs="Times New Roman"/>
          <w:sz w:val="24"/>
          <w:szCs w:val="24"/>
        </w:rPr>
        <w:fldChar w:fldCharType="begin"/>
      </w:r>
      <w:r w:rsidR="00D14D60" w:rsidRPr="004D6174">
        <w:rPr>
          <w:rFonts w:ascii="Times New Roman" w:hAnsi="Times New Roman" w:cs="Times New Roman"/>
          <w:sz w:val="24"/>
          <w:szCs w:val="24"/>
        </w:rPr>
        <w:instrText xml:space="preserve"> ADDIN PAPERS2_CITATIONS &lt;citation&gt;&lt;uuid&gt;F67AD374-74CA-43F3-A9F9-57A4B7DD0DAF&lt;/uuid&gt;&lt;priority&gt;0&lt;/priority&gt;&lt;publications&gt;&lt;publication&gt;&lt;publication_date&gt;99201700001200000000200000&lt;/publication_date&gt;&lt;title&gt;The dynamics of kelp forests in the Northeast Pacific Ocean and the relationship with environmental drivers.&lt;/title&gt;&lt;volume&gt;In Press&lt;/volume&gt;&lt;type&gt;400&lt;/type&gt;&lt;subtype&gt;400&lt;/subtype&gt;&lt;uuid&gt;80E3F449-B4C5-46AD-B553-EFA558EBE6E7&lt;/uuid&gt;&lt;bundle&gt;&lt;publication&gt;&lt;title&gt;Journal of Ecology&lt;/title&gt;&lt;type&gt;-100&lt;/type&gt;&lt;subtype&gt;-100&lt;/subtype&gt;&lt;uuid&gt;BB7A5B60-B859-4925-8D62-5E2C4422F854&lt;/uuid&gt;&lt;/publication&gt;&lt;/bundle&gt;&lt;authors&gt;&lt;author&gt;&lt;firstName&gt;Catherine&lt;/firstName&gt;&lt;middleNames&gt;A&lt;/middleNames&gt;&lt;lastName&gt;Pfister&lt;/lastName&gt;&lt;/author&gt;&lt;author&gt;&lt;firstName&gt;Helen&lt;/firstName&gt;&lt;middleNames&gt;D&lt;/middleNames&gt;&lt;lastName&gt;Berry&lt;/lastName&gt;&lt;/author&gt;&lt;author&gt;&lt;firstName&gt;Thomas&lt;/firstName&gt;&lt;lastName&gt;Mumford&lt;/lastName&gt;&lt;/author&gt;&lt;/authors&gt;&lt;/publication&gt;&lt;/publications&gt;&lt;cites&gt;&lt;/cites&gt;&lt;/citation&gt;</w:instrText>
      </w:r>
      <w:r w:rsidR="005A1AC8" w:rsidRPr="004D6174">
        <w:rPr>
          <w:rFonts w:ascii="Times New Roman" w:hAnsi="Times New Roman" w:cs="Times New Roman"/>
          <w:sz w:val="24"/>
          <w:szCs w:val="24"/>
        </w:rPr>
        <w:fldChar w:fldCharType="separate"/>
      </w:r>
      <w:r w:rsidR="001E6FFA" w:rsidRPr="004D6174">
        <w:rPr>
          <w:rFonts w:ascii="Times New Roman" w:hAnsi="Times New Roman" w:cs="Times New Roman"/>
          <w:sz w:val="24"/>
          <w:szCs w:val="24"/>
        </w:rPr>
        <w:t>(Pfister et al. 2017)</w:t>
      </w:r>
      <w:r w:rsidR="005A1AC8" w:rsidRPr="004D6174">
        <w:rPr>
          <w:rFonts w:ascii="Times New Roman" w:hAnsi="Times New Roman" w:cs="Times New Roman"/>
          <w:sz w:val="24"/>
          <w:szCs w:val="24"/>
        </w:rPr>
        <w:fldChar w:fldCharType="end"/>
      </w:r>
      <w:r w:rsidR="00037C85" w:rsidRPr="004D6174">
        <w:rPr>
          <w:rFonts w:ascii="Times New Roman" w:hAnsi="Times New Roman" w:cs="Times New Roman"/>
          <w:sz w:val="24"/>
        </w:rPr>
        <w:t>)</w:t>
      </w:r>
      <w:r w:rsidRPr="004D6174">
        <w:rPr>
          <w:rFonts w:ascii="Times New Roman" w:hAnsi="Times New Roman" w:cs="Times New Roman"/>
          <w:sz w:val="24"/>
        </w:rPr>
        <w:t xml:space="preserve">. We examined kelp abundance at two scales. First, we used kelp area within </w:t>
      </w:r>
      <w:commentRangeStart w:id="46"/>
      <w:r w:rsidRPr="004D6174">
        <w:rPr>
          <w:rFonts w:ascii="Times New Roman" w:hAnsi="Times New Roman" w:cs="Times New Roman"/>
          <w:sz w:val="24"/>
        </w:rPr>
        <w:t xml:space="preserve">discrete strata </w:t>
      </w:r>
      <w:commentRangeEnd w:id="46"/>
      <w:r w:rsidR="00F45AD4">
        <w:rPr>
          <w:rStyle w:val="CommentReference"/>
        </w:rPr>
        <w:commentReference w:id="46"/>
      </w:r>
      <w:r w:rsidRPr="004D6174">
        <w:rPr>
          <w:rFonts w:ascii="Times New Roman" w:hAnsi="Times New Roman" w:cs="Times New Roman"/>
          <w:sz w:val="24"/>
        </w:rPr>
        <w:t xml:space="preserve">along the coast to provide estimates of local kelp surface coverage, </w:t>
      </w:r>
      <m:oMath>
        <m:sSub>
          <m:sSubPr>
            <m:ctrlPr>
              <w:rPr>
                <w:rFonts w:ascii="Cambria Math" w:hAnsi="Cambria Math" w:cs="Times New Roman"/>
                <w:i/>
                <w:color w:val="151518"/>
                <w:sz w:val="24"/>
                <w:szCs w:val="24"/>
              </w:rPr>
            </m:ctrlPr>
          </m:sSubPr>
          <m:e>
            <m:r>
              <w:rPr>
                <w:rFonts w:ascii="Cambria Math" w:hAnsi="Cambria Math" w:cs="Times New Roman"/>
                <w:color w:val="151518"/>
                <w:sz w:val="24"/>
                <w:szCs w:val="24"/>
              </w:rPr>
              <m:t>K</m:t>
            </m:r>
          </m:e>
          <m:sub>
            <m:r>
              <w:rPr>
                <w:rFonts w:ascii="Cambria Math" w:hAnsi="Cambria Math" w:cs="Times New Roman"/>
                <w:color w:val="151518"/>
                <w:sz w:val="24"/>
                <w:szCs w:val="24"/>
              </w:rPr>
              <m:t>j,t</m:t>
            </m:r>
          </m:sub>
        </m:sSub>
      </m:oMath>
      <w:r w:rsidRPr="004D6174">
        <w:rPr>
          <w:rFonts w:ascii="Times New Roman" w:eastAsiaTheme="minorEastAsia" w:hAnsi="Times New Roman" w:cs="Times New Roman"/>
          <w:color w:val="151518"/>
          <w:sz w:val="24"/>
          <w:szCs w:val="24"/>
        </w:rPr>
        <w:t>,</w:t>
      </w:r>
      <w:r w:rsidRPr="004D6174">
        <w:rPr>
          <w:rFonts w:ascii="Times New Roman" w:hAnsi="Times New Roman" w:cs="Times New Roman"/>
          <w:sz w:val="24"/>
        </w:rPr>
        <w:t xml:space="preserve"> for the strata containing each of our ten sites, </w:t>
      </w:r>
      <w:r w:rsidRPr="004D6174">
        <w:rPr>
          <w:rFonts w:ascii="Times New Roman" w:hAnsi="Times New Roman" w:cs="Times New Roman"/>
          <w:i/>
          <w:sz w:val="24"/>
        </w:rPr>
        <w:t>j</w:t>
      </w:r>
      <w:r w:rsidRPr="004D6174">
        <w:rPr>
          <w:rFonts w:ascii="Times New Roman" w:hAnsi="Times New Roman" w:cs="Times New Roman"/>
          <w:sz w:val="24"/>
        </w:rPr>
        <w:t xml:space="preserve">, in each year, </w:t>
      </w:r>
      <w:r w:rsidRPr="004D6174">
        <w:rPr>
          <w:rFonts w:ascii="Times New Roman" w:hAnsi="Times New Roman" w:cs="Times New Roman"/>
          <w:i/>
          <w:sz w:val="24"/>
        </w:rPr>
        <w:t>t</w:t>
      </w:r>
      <w:r w:rsidRPr="004D6174">
        <w:rPr>
          <w:rFonts w:ascii="Times New Roman" w:hAnsi="Times New Roman" w:cs="Times New Roman"/>
          <w:sz w:val="24"/>
        </w:rPr>
        <w:t xml:space="preserve"> </w:t>
      </w:r>
      <w:r w:rsidRPr="004D6174">
        <w:rPr>
          <w:rFonts w:ascii="Times New Roman" w:hAnsi="Times New Roman" w:cs="Times New Roman"/>
          <w:sz w:val="24"/>
          <w:highlight w:val="yellow"/>
        </w:rPr>
        <w:t xml:space="preserve">(see Fig. </w:t>
      </w:r>
      <w:r w:rsidR="00EF6080" w:rsidRPr="004D6174">
        <w:rPr>
          <w:rFonts w:ascii="Times New Roman" w:hAnsi="Times New Roman" w:cs="Times New Roman"/>
          <w:sz w:val="24"/>
          <w:highlight w:val="yellow"/>
        </w:rPr>
        <w:t>1</w:t>
      </w:r>
      <w:r w:rsidRPr="004D6174">
        <w:rPr>
          <w:rFonts w:ascii="Times New Roman" w:hAnsi="Times New Roman" w:cs="Times New Roman"/>
          <w:sz w:val="24"/>
          <w:highlight w:val="yellow"/>
        </w:rPr>
        <w:t>)</w:t>
      </w:r>
      <w:r w:rsidRPr="004D6174">
        <w:rPr>
          <w:rFonts w:ascii="Times New Roman" w:hAnsi="Times New Roman" w:cs="Times New Roman"/>
          <w:sz w:val="24"/>
        </w:rPr>
        <w:t xml:space="preserve">. </w:t>
      </w:r>
      <w:r w:rsidR="00CC22CD" w:rsidRPr="004D6174">
        <w:rPr>
          <w:rFonts w:ascii="Times New Roman" w:hAnsi="Times New Roman" w:cs="Times New Roman"/>
          <w:sz w:val="24"/>
        </w:rPr>
        <w:t>The</w:t>
      </w:r>
      <w:r w:rsidRPr="004D6174">
        <w:rPr>
          <w:rFonts w:ascii="Times New Roman" w:hAnsi="Times New Roman" w:cs="Times New Roman"/>
          <w:sz w:val="24"/>
        </w:rPr>
        <w:t xml:space="preserve"> strata used by WDNR are substantially larger than the area surveyed during invertebrate surveys</w:t>
      </w:r>
      <w:r w:rsidR="00CC22CD" w:rsidRPr="004D6174">
        <w:rPr>
          <w:rFonts w:ascii="Times New Roman" w:hAnsi="Times New Roman" w:cs="Times New Roman"/>
          <w:sz w:val="24"/>
        </w:rPr>
        <w:t xml:space="preserve"> (see below)</w:t>
      </w:r>
      <w:r w:rsidR="008332EF">
        <w:rPr>
          <w:rFonts w:ascii="Times New Roman" w:hAnsi="Times New Roman" w:cs="Times New Roman"/>
          <w:sz w:val="24"/>
        </w:rPr>
        <w:t xml:space="preserve">. </w:t>
      </w:r>
      <w:r w:rsidRPr="004D6174">
        <w:rPr>
          <w:rFonts w:ascii="Times New Roman" w:hAnsi="Times New Roman" w:cs="Times New Roman"/>
          <w:sz w:val="24"/>
        </w:rPr>
        <w:t>Unfortunately, these strata are the smallest spatial unit for which it is appropriate to generate kelp area estimates (</w:t>
      </w:r>
      <w:r w:rsidRPr="004D6174">
        <w:rPr>
          <w:rFonts w:ascii="Times New Roman" w:hAnsi="Times New Roman" w:cs="Times New Roman"/>
          <w:sz w:val="24"/>
          <w:highlight w:val="yellow"/>
        </w:rPr>
        <w:t>H. Barry pers. Comm.</w:t>
      </w:r>
      <w:r w:rsidR="00BA7A19" w:rsidRPr="004D6174">
        <w:rPr>
          <w:rFonts w:ascii="Times New Roman" w:hAnsi="Times New Roman" w:cs="Times New Roman"/>
          <w:sz w:val="24"/>
          <w:highlight w:val="yellow"/>
        </w:rPr>
        <w:t xml:space="preserve"> </w:t>
      </w:r>
      <w:r w:rsidR="005B24E8" w:rsidRPr="004D6174">
        <w:rPr>
          <w:rFonts w:ascii="Times New Roman" w:hAnsi="Times New Roman" w:cs="Times New Roman"/>
          <w:sz w:val="24"/>
          <w:highlight w:val="yellow"/>
        </w:rPr>
        <w:t xml:space="preserve">Or cite for </w:t>
      </w:r>
      <w:r w:rsidR="00BA7A19" w:rsidRPr="004D6174">
        <w:rPr>
          <w:rFonts w:ascii="Times New Roman" w:hAnsi="Times New Roman" w:cs="Times New Roman"/>
          <w:sz w:val="24"/>
          <w:highlight w:val="yellow"/>
        </w:rPr>
        <w:t>DNR DOCUMENTATION?</w:t>
      </w:r>
      <w:r w:rsidRPr="004D6174">
        <w:rPr>
          <w:rFonts w:ascii="Times New Roman" w:hAnsi="Times New Roman" w:cs="Times New Roman"/>
          <w:sz w:val="24"/>
          <w:highlight w:val="yellow"/>
        </w:rPr>
        <w:t>).</w:t>
      </w:r>
      <w:r w:rsidRPr="004D6174">
        <w:rPr>
          <w:rFonts w:ascii="Times New Roman" w:hAnsi="Times New Roman" w:cs="Times New Roman"/>
          <w:sz w:val="24"/>
        </w:rPr>
        <w:t xml:space="preserve"> Second, we summed kelp surface coverage in all strata between Neah Bay and Destruction Island to provide a </w:t>
      </w:r>
      <w:r w:rsidR="00CC22CD" w:rsidRPr="004D6174">
        <w:rPr>
          <w:rFonts w:ascii="Times New Roman" w:hAnsi="Times New Roman" w:cs="Times New Roman"/>
          <w:sz w:val="24"/>
        </w:rPr>
        <w:t xml:space="preserve">northern Olympic Coast </w:t>
      </w:r>
      <w:r w:rsidRPr="004D6174">
        <w:rPr>
          <w:rFonts w:ascii="Times New Roman" w:hAnsi="Times New Roman" w:cs="Times New Roman"/>
          <w:sz w:val="24"/>
        </w:rPr>
        <w:t>coastwide</w:t>
      </w:r>
      <w:r w:rsidR="00CC22CD" w:rsidRPr="004D6174">
        <w:rPr>
          <w:rFonts w:ascii="Times New Roman" w:hAnsi="Times New Roman" w:cs="Times New Roman"/>
          <w:sz w:val="24"/>
        </w:rPr>
        <w:t xml:space="preserve"> estimate of kelp area</w:t>
      </w:r>
      <w:r w:rsidRPr="004D6174">
        <w:rPr>
          <w:rFonts w:ascii="Times New Roman" w:hAnsi="Times New Roman" w:cs="Times New Roman"/>
          <w:sz w:val="24"/>
        </w:rPr>
        <w:t xml:space="preserve"> (Fig. 1).</w:t>
      </w:r>
    </w:p>
    <w:p w14:paraId="0D8BFC19" w14:textId="2E6A568B" w:rsidR="000F51AE" w:rsidRPr="004D6174" w:rsidRDefault="000F51AE" w:rsidP="000F51AE">
      <w:pPr>
        <w:spacing w:after="0" w:line="480" w:lineRule="auto"/>
        <w:ind w:firstLine="720"/>
        <w:rPr>
          <w:rFonts w:ascii="Times New Roman" w:hAnsi="Times New Roman" w:cs="Times New Roman"/>
          <w:sz w:val="24"/>
        </w:rPr>
      </w:pPr>
      <w:r w:rsidRPr="004D6174">
        <w:rPr>
          <w:rFonts w:ascii="Times New Roman" w:hAnsi="Times New Roman" w:cs="Times New Roman"/>
          <w:sz w:val="24"/>
        </w:rPr>
        <w:t xml:space="preserve">We estimated the temporal trend in kelp canopy coverage at each site and coastwide by regressing the natural logarithm of kelp area against time. We also calculated the standard </w:t>
      </w:r>
      <w:r w:rsidRPr="004D6174">
        <w:rPr>
          <w:rFonts w:ascii="Times New Roman" w:hAnsi="Times New Roman" w:cs="Times New Roman"/>
          <w:sz w:val="24"/>
        </w:rPr>
        <w:lastRenderedPageBreak/>
        <w:t>deviation (SD) and coefficient of variation (CV = SD / mean) of observations around each trend.</w:t>
      </w:r>
      <w:r w:rsidR="001815AF" w:rsidRPr="004D6174">
        <w:rPr>
          <w:rFonts w:ascii="Times New Roman" w:hAnsi="Times New Roman" w:cs="Times New Roman"/>
          <w:sz w:val="24"/>
        </w:rPr>
        <w:t xml:space="preserve"> Thus</w:t>
      </w:r>
      <w:r w:rsidR="00BA7A19" w:rsidRPr="004D6174">
        <w:rPr>
          <w:rFonts w:ascii="Times New Roman" w:hAnsi="Times New Roman" w:cs="Times New Roman"/>
          <w:sz w:val="24"/>
        </w:rPr>
        <w:t>, our</w:t>
      </w:r>
      <w:r w:rsidR="001815AF" w:rsidRPr="004D6174">
        <w:rPr>
          <w:rFonts w:ascii="Times New Roman" w:hAnsi="Times New Roman" w:cs="Times New Roman"/>
          <w:sz w:val="24"/>
        </w:rPr>
        <w:t xml:space="preserve"> measures of CV represent variability after accounting for the overall trend in area.</w:t>
      </w:r>
      <w:r w:rsidRPr="004D6174">
        <w:rPr>
          <w:rFonts w:ascii="Times New Roman" w:hAnsi="Times New Roman" w:cs="Times New Roman"/>
          <w:sz w:val="24"/>
        </w:rPr>
        <w:t xml:space="preserve"> We performed this analysis on the entire time series (1989-2015), and separately for the two halves of </w:t>
      </w:r>
      <w:r w:rsidR="008332EF">
        <w:rPr>
          <w:rFonts w:ascii="Times New Roman" w:hAnsi="Times New Roman" w:cs="Times New Roman"/>
          <w:sz w:val="24"/>
        </w:rPr>
        <w:t>the time-series (1989-2001 and</w:t>
      </w:r>
      <w:r w:rsidRPr="004D6174">
        <w:rPr>
          <w:rFonts w:ascii="Times New Roman" w:hAnsi="Times New Roman" w:cs="Times New Roman"/>
          <w:sz w:val="24"/>
        </w:rPr>
        <w:t xml:space="preserve"> 2002-2015) in order to determine if trends shifted over time. As with sea otter data, to facilitate comparison among sites that vary substantially in the kelp area, we constructed a log-index of kelp area; we standardized the area of kelp by dividing the </w:t>
      </w:r>
      <w:r w:rsidR="00562380" w:rsidRPr="004D6174">
        <w:rPr>
          <w:rFonts w:ascii="Times New Roman" w:hAnsi="Times New Roman" w:cs="Times New Roman"/>
          <w:sz w:val="24"/>
        </w:rPr>
        <w:t xml:space="preserve">average </w:t>
      </w:r>
      <w:r w:rsidRPr="004D6174">
        <w:rPr>
          <w:rFonts w:ascii="Times New Roman" w:hAnsi="Times New Roman" w:cs="Times New Roman"/>
          <w:sz w:val="24"/>
        </w:rPr>
        <w:t>kelp area observed during the first three years of the survey</w:t>
      </w:r>
      <w:r w:rsidR="00562380" w:rsidRPr="004D6174">
        <w:rPr>
          <w:rFonts w:ascii="Times New Roman" w:hAnsi="Times New Roman" w:cs="Times New Roman"/>
          <w:sz w:val="24"/>
        </w:rPr>
        <w:t xml:space="preserve"> (1989-91)</w:t>
      </w:r>
      <w:r w:rsidRPr="004D6174">
        <w:rPr>
          <w:rFonts w:ascii="Times New Roman" w:hAnsi="Times New Roman" w:cs="Times New Roman"/>
          <w:i/>
          <w:sz w:val="24"/>
        </w:rPr>
        <w:t>,</w:t>
      </w:r>
      <w:r w:rsidRPr="004D6174">
        <w:rPr>
          <w:rFonts w:ascii="Times New Roman" w:hAnsi="Times New Roman" w:cs="Times New Roman"/>
          <w:sz w:val="24"/>
        </w:rPr>
        <w:t xml:space="preserve"> </w:t>
      </w:r>
      <m:oMath>
        <m:sSub>
          <m:sSubPr>
            <m:ctrlPr>
              <w:rPr>
                <w:rFonts w:ascii="Cambria Math" w:hAnsi="Cambria Math" w:cs="Times New Roman"/>
                <w:i/>
                <w:color w:val="151518"/>
                <w:sz w:val="24"/>
                <w:szCs w:val="24"/>
              </w:rPr>
            </m:ctrlPr>
          </m:sSubPr>
          <m:e>
            <m:r>
              <w:rPr>
                <w:rFonts w:ascii="Cambria Math" w:hAnsi="Cambria Math" w:cs="Times New Roman"/>
                <w:color w:val="151518"/>
                <w:sz w:val="24"/>
                <w:szCs w:val="24"/>
              </w:rPr>
              <m:t>K</m:t>
            </m:r>
          </m:e>
          <m:sub>
            <m:r>
              <w:rPr>
                <w:rFonts w:ascii="Cambria Math" w:hAnsi="Cambria Math" w:cs="Times New Roman"/>
                <w:color w:val="151518"/>
                <w:sz w:val="24"/>
                <w:szCs w:val="24"/>
              </w:rPr>
              <m:t>j,base</m:t>
            </m:r>
          </m:sub>
        </m:sSub>
      </m:oMath>
      <w:r w:rsidRPr="004D6174">
        <w:rPr>
          <w:rFonts w:ascii="Times New Roman" w:hAnsi="Times New Roman" w:cs="Times New Roman"/>
          <w:sz w:val="24"/>
        </w:rPr>
        <w:t>,</w:t>
      </w:r>
      <w:r w:rsidR="00562380" w:rsidRPr="004D6174">
        <w:rPr>
          <w:rFonts w:ascii="Times New Roman" w:hAnsi="Times New Roman" w:cs="Times New Roman"/>
          <w:sz w:val="24"/>
        </w:rPr>
        <w:t xml:space="preserve"> for site </w:t>
      </w:r>
      <w:r w:rsidR="00562380" w:rsidRPr="004D6174">
        <w:rPr>
          <w:rFonts w:ascii="Times New Roman" w:hAnsi="Times New Roman" w:cs="Times New Roman"/>
          <w:i/>
          <w:sz w:val="24"/>
        </w:rPr>
        <w:t>j</w:t>
      </w:r>
      <w:r w:rsidRPr="004D6174">
        <w:rPr>
          <w:rFonts w:ascii="Times New Roman" w:hAnsi="Times New Roman" w:cs="Times New Roman"/>
          <w:sz w:val="24"/>
        </w:rPr>
        <w:t xml:space="preserve"> and taking the natural logarithm of the ratio:</w:t>
      </w:r>
      <m:oMath>
        <m:r>
          <w:rPr>
            <w:rFonts w:ascii="Cambria Math" w:hAnsi="Cambria Math" w:cs="Times New Roman"/>
            <w:sz w:val="24"/>
          </w:rPr>
          <m:t xml:space="preserve"> </m:t>
        </m:r>
        <m:r>
          <w:rPr>
            <w:rFonts w:ascii="Cambria Math" w:hAnsi="Cambria Math" w:cs="Times New Roman"/>
            <w:color w:val="151518"/>
            <w:sz w:val="24"/>
            <w:szCs w:val="24"/>
          </w:rPr>
          <m:t xml:space="preserve"> log</m:t>
        </m:r>
        <m:d>
          <m:dPr>
            <m:ctrlPr>
              <w:rPr>
                <w:rFonts w:ascii="Cambria Math" w:hAnsi="Cambria Math" w:cs="Times New Roman"/>
                <w:i/>
                <w:color w:val="151518"/>
                <w:sz w:val="24"/>
                <w:szCs w:val="24"/>
              </w:rPr>
            </m:ctrlPr>
          </m:dPr>
          <m:e>
            <m:f>
              <m:fPr>
                <m:ctrlPr>
                  <w:rPr>
                    <w:rFonts w:ascii="Cambria Math" w:hAnsi="Cambria Math" w:cs="Times New Roman"/>
                    <w:i/>
                    <w:color w:val="151518"/>
                    <w:sz w:val="24"/>
                    <w:szCs w:val="24"/>
                  </w:rPr>
                </m:ctrlPr>
              </m:fPr>
              <m:num>
                <m:sSub>
                  <m:sSubPr>
                    <m:ctrlPr>
                      <w:rPr>
                        <w:rFonts w:ascii="Cambria Math" w:hAnsi="Cambria Math" w:cs="Times New Roman"/>
                        <w:i/>
                        <w:color w:val="151518"/>
                        <w:sz w:val="24"/>
                        <w:szCs w:val="24"/>
                      </w:rPr>
                    </m:ctrlPr>
                  </m:sSubPr>
                  <m:e>
                    <m:r>
                      <w:rPr>
                        <w:rFonts w:ascii="Cambria Math" w:hAnsi="Cambria Math" w:cs="Times New Roman"/>
                        <w:color w:val="151518"/>
                        <w:sz w:val="24"/>
                        <w:szCs w:val="24"/>
                      </w:rPr>
                      <m:t>K</m:t>
                    </m:r>
                  </m:e>
                  <m:sub>
                    <m:r>
                      <w:rPr>
                        <w:rFonts w:ascii="Cambria Math" w:hAnsi="Cambria Math" w:cs="Times New Roman"/>
                        <w:color w:val="151518"/>
                        <w:sz w:val="24"/>
                        <w:szCs w:val="24"/>
                      </w:rPr>
                      <m:t>j,t</m:t>
                    </m:r>
                  </m:sub>
                </m:sSub>
              </m:num>
              <m:den>
                <m:sSub>
                  <m:sSubPr>
                    <m:ctrlPr>
                      <w:rPr>
                        <w:rFonts w:ascii="Cambria Math" w:hAnsi="Cambria Math" w:cs="Times New Roman"/>
                        <w:i/>
                        <w:color w:val="151518"/>
                        <w:sz w:val="24"/>
                        <w:szCs w:val="24"/>
                      </w:rPr>
                    </m:ctrlPr>
                  </m:sSubPr>
                  <m:e>
                    <m:r>
                      <w:rPr>
                        <w:rFonts w:ascii="Cambria Math" w:hAnsi="Cambria Math" w:cs="Times New Roman"/>
                        <w:color w:val="151518"/>
                        <w:sz w:val="24"/>
                        <w:szCs w:val="24"/>
                      </w:rPr>
                      <m:t>K</m:t>
                    </m:r>
                  </m:e>
                  <m:sub>
                    <m:r>
                      <w:rPr>
                        <w:rFonts w:ascii="Cambria Math" w:hAnsi="Cambria Math" w:cs="Times New Roman"/>
                        <w:color w:val="151518"/>
                        <w:sz w:val="24"/>
                        <w:szCs w:val="24"/>
                      </w:rPr>
                      <m:t>j,base</m:t>
                    </m:r>
                  </m:sub>
                </m:sSub>
              </m:den>
            </m:f>
          </m:e>
        </m:d>
      </m:oMath>
      <w:r w:rsidRPr="004D6174">
        <w:rPr>
          <w:rFonts w:ascii="Times New Roman" w:eastAsiaTheme="minorEastAsia" w:hAnsi="Times New Roman" w:cs="Times New Roman"/>
          <w:color w:val="151518"/>
          <w:sz w:val="24"/>
          <w:szCs w:val="24"/>
        </w:rPr>
        <w:t>.</w:t>
      </w:r>
      <w:r w:rsidRPr="004D6174">
        <w:rPr>
          <w:rFonts w:ascii="Times New Roman" w:hAnsi="Times New Roman" w:cs="Times New Roman"/>
          <w:sz w:val="24"/>
        </w:rPr>
        <w:t xml:space="preserve"> </w:t>
      </w:r>
    </w:p>
    <w:p w14:paraId="3F9022E3" w14:textId="77777777" w:rsidR="000F51AE" w:rsidRPr="004D6174" w:rsidRDefault="000F51AE" w:rsidP="007A0FBB">
      <w:pPr>
        <w:spacing w:before="120" w:after="120" w:line="480" w:lineRule="auto"/>
        <w:rPr>
          <w:rFonts w:ascii="Times New Roman" w:hAnsi="Times New Roman" w:cs="Times New Roman"/>
          <w:i/>
          <w:sz w:val="24"/>
          <w:szCs w:val="24"/>
        </w:rPr>
      </w:pPr>
    </w:p>
    <w:p w14:paraId="480F045E" w14:textId="2C579BA3" w:rsidR="00D44BB8" w:rsidRPr="004D6174" w:rsidRDefault="006074B4" w:rsidP="003E6C90">
      <w:pPr>
        <w:spacing w:before="120" w:after="120" w:line="480" w:lineRule="auto"/>
        <w:outlineLvl w:val="0"/>
        <w:rPr>
          <w:rFonts w:ascii="Times New Roman" w:hAnsi="Times New Roman" w:cs="Times New Roman"/>
          <w:i/>
          <w:sz w:val="24"/>
          <w:szCs w:val="24"/>
        </w:rPr>
      </w:pPr>
      <w:r w:rsidRPr="004D6174">
        <w:rPr>
          <w:rFonts w:ascii="Times New Roman" w:hAnsi="Times New Roman" w:cs="Times New Roman"/>
          <w:i/>
          <w:sz w:val="24"/>
          <w:szCs w:val="24"/>
        </w:rPr>
        <w:t xml:space="preserve">Invertebrate SCUBA </w:t>
      </w:r>
      <w:r w:rsidR="003211A7" w:rsidRPr="004D6174">
        <w:rPr>
          <w:rFonts w:ascii="Times New Roman" w:hAnsi="Times New Roman" w:cs="Times New Roman"/>
          <w:i/>
          <w:sz w:val="24"/>
          <w:szCs w:val="24"/>
        </w:rPr>
        <w:t>surveys</w:t>
      </w:r>
    </w:p>
    <w:p w14:paraId="612A6496" w14:textId="0C73AB9B" w:rsidR="00547D7D" w:rsidRPr="004D6174" w:rsidRDefault="009F00BB" w:rsidP="008332EF">
      <w:pPr>
        <w:spacing w:after="0" w:line="480" w:lineRule="auto"/>
        <w:rPr>
          <w:rFonts w:ascii="Times New Roman" w:hAnsi="Times New Roman" w:cs="Times New Roman"/>
          <w:sz w:val="24"/>
          <w:szCs w:val="24"/>
        </w:rPr>
      </w:pPr>
      <w:r w:rsidRPr="004D6174">
        <w:rPr>
          <w:rFonts w:ascii="Times New Roman" w:hAnsi="Times New Roman" w:cs="Times New Roman"/>
          <w:sz w:val="24"/>
          <w:szCs w:val="24"/>
        </w:rPr>
        <w:t xml:space="preserve">We </w:t>
      </w:r>
      <w:r w:rsidR="00CA12C2" w:rsidRPr="004D6174">
        <w:rPr>
          <w:rFonts w:ascii="Times New Roman" w:hAnsi="Times New Roman" w:cs="Times New Roman"/>
          <w:sz w:val="24"/>
          <w:szCs w:val="24"/>
        </w:rPr>
        <w:t>conducted</w:t>
      </w:r>
      <w:r w:rsidRPr="004D6174">
        <w:rPr>
          <w:rFonts w:ascii="Times New Roman" w:hAnsi="Times New Roman" w:cs="Times New Roman"/>
          <w:sz w:val="24"/>
          <w:szCs w:val="24"/>
        </w:rPr>
        <w:t xml:space="preserve"> SCUBA surveys b</w:t>
      </w:r>
      <w:r w:rsidR="009721A7" w:rsidRPr="004D6174">
        <w:rPr>
          <w:rFonts w:ascii="Times New Roman" w:hAnsi="Times New Roman" w:cs="Times New Roman"/>
          <w:sz w:val="24"/>
          <w:szCs w:val="24"/>
        </w:rPr>
        <w:t>etween 3-7</w:t>
      </w:r>
      <w:r w:rsidR="00E537A7" w:rsidRPr="004D6174">
        <w:rPr>
          <w:rFonts w:ascii="Times New Roman" w:hAnsi="Times New Roman" w:cs="Times New Roman"/>
          <w:sz w:val="24"/>
          <w:szCs w:val="24"/>
        </w:rPr>
        <w:t xml:space="preserve"> August 2015,</w:t>
      </w:r>
      <w:r w:rsidR="009721A7" w:rsidRPr="004D6174">
        <w:rPr>
          <w:rFonts w:ascii="Times New Roman" w:hAnsi="Times New Roman" w:cs="Times New Roman"/>
          <w:sz w:val="24"/>
          <w:szCs w:val="24"/>
        </w:rPr>
        <w:t xml:space="preserve"> </w:t>
      </w:r>
      <w:r w:rsidRPr="004D6174">
        <w:rPr>
          <w:rFonts w:ascii="Times New Roman" w:hAnsi="Times New Roman" w:cs="Times New Roman"/>
          <w:sz w:val="24"/>
          <w:szCs w:val="24"/>
        </w:rPr>
        <w:t xml:space="preserve">and </w:t>
      </w:r>
      <w:r w:rsidR="00CA12C2" w:rsidRPr="004D6174">
        <w:rPr>
          <w:rFonts w:ascii="Times New Roman" w:hAnsi="Times New Roman" w:cs="Times New Roman"/>
          <w:sz w:val="24"/>
          <w:szCs w:val="24"/>
        </w:rPr>
        <w:t xml:space="preserve">gathered </w:t>
      </w:r>
      <w:r w:rsidRPr="004D6174">
        <w:rPr>
          <w:rFonts w:ascii="Times New Roman" w:hAnsi="Times New Roman" w:cs="Times New Roman"/>
          <w:sz w:val="24"/>
          <w:szCs w:val="24"/>
        </w:rPr>
        <w:t>historical survey information collected by Kvitek and co</w:t>
      </w:r>
      <w:r w:rsidR="00BA7A19" w:rsidRPr="004D6174">
        <w:rPr>
          <w:rFonts w:ascii="Times New Roman" w:hAnsi="Times New Roman" w:cs="Times New Roman"/>
          <w:sz w:val="24"/>
          <w:szCs w:val="24"/>
        </w:rPr>
        <w:t>lleagues in 1987, 1995, and 1999 (Kvitek et al. 1989, 1998, 2000)</w:t>
      </w:r>
      <w:r w:rsidRPr="004D6174">
        <w:rPr>
          <w:rFonts w:ascii="Times New Roman" w:hAnsi="Times New Roman" w:cs="Times New Roman"/>
          <w:sz w:val="24"/>
          <w:szCs w:val="24"/>
        </w:rPr>
        <w:t xml:space="preserve">. During 2015, </w:t>
      </w:r>
      <w:r w:rsidR="00CA12C2" w:rsidRPr="004D6174">
        <w:rPr>
          <w:rFonts w:ascii="Times New Roman" w:hAnsi="Times New Roman" w:cs="Times New Roman"/>
          <w:sz w:val="24"/>
          <w:szCs w:val="24"/>
        </w:rPr>
        <w:t xml:space="preserve">SCUBA </w:t>
      </w:r>
      <w:r w:rsidR="009721A7" w:rsidRPr="004D6174">
        <w:rPr>
          <w:rFonts w:ascii="Times New Roman" w:hAnsi="Times New Roman" w:cs="Times New Roman"/>
          <w:sz w:val="24"/>
          <w:szCs w:val="24"/>
        </w:rPr>
        <w:t xml:space="preserve">divers surveyed benthic communities </w:t>
      </w:r>
      <w:r w:rsidR="00015878" w:rsidRPr="004D6174">
        <w:rPr>
          <w:rFonts w:ascii="Times New Roman" w:hAnsi="Times New Roman" w:cs="Times New Roman"/>
          <w:sz w:val="24"/>
          <w:szCs w:val="24"/>
        </w:rPr>
        <w:t xml:space="preserve">in </w:t>
      </w:r>
      <w:r w:rsidR="00850F94" w:rsidRPr="004D6174">
        <w:rPr>
          <w:rFonts w:ascii="Times New Roman" w:hAnsi="Times New Roman" w:cs="Times New Roman"/>
          <w:sz w:val="24"/>
          <w:szCs w:val="24"/>
        </w:rPr>
        <w:t>kelp beds at each site (Fig. 1</w:t>
      </w:r>
      <w:r w:rsidR="00734707" w:rsidRPr="004D6174">
        <w:rPr>
          <w:rFonts w:ascii="Times New Roman" w:hAnsi="Times New Roman" w:cs="Times New Roman"/>
          <w:sz w:val="24"/>
          <w:szCs w:val="24"/>
        </w:rPr>
        <w:t>)</w:t>
      </w:r>
      <w:r w:rsidR="009721A7" w:rsidRPr="004D6174">
        <w:rPr>
          <w:rFonts w:ascii="Times New Roman" w:hAnsi="Times New Roman" w:cs="Times New Roman"/>
          <w:sz w:val="24"/>
          <w:szCs w:val="24"/>
        </w:rPr>
        <w:t xml:space="preserve"> </w:t>
      </w:r>
      <w:r w:rsidR="008340F1" w:rsidRPr="004D6174">
        <w:rPr>
          <w:rFonts w:ascii="Times New Roman" w:hAnsi="Times New Roman" w:cs="Times New Roman"/>
          <w:sz w:val="24"/>
          <w:szCs w:val="24"/>
        </w:rPr>
        <w:t>at depths between 5-10 m</w:t>
      </w:r>
      <w:r w:rsidR="007A0FBB" w:rsidRPr="004D6174">
        <w:rPr>
          <w:rFonts w:ascii="Times New Roman" w:hAnsi="Times New Roman" w:cs="Times New Roman"/>
          <w:sz w:val="24"/>
          <w:szCs w:val="24"/>
        </w:rPr>
        <w:t>, along visual transects</w:t>
      </w:r>
      <w:r w:rsidR="008340F1" w:rsidRPr="004D6174">
        <w:rPr>
          <w:rFonts w:ascii="Times New Roman" w:hAnsi="Times New Roman" w:cs="Times New Roman"/>
          <w:sz w:val="24"/>
          <w:szCs w:val="24"/>
        </w:rPr>
        <w:t xml:space="preserve"> </w:t>
      </w:r>
      <w:r w:rsidR="009721A7" w:rsidRPr="004D6174">
        <w:rPr>
          <w:rFonts w:ascii="Times New Roman" w:hAnsi="Times New Roman" w:cs="Times New Roman"/>
          <w:sz w:val="24"/>
          <w:szCs w:val="24"/>
        </w:rPr>
        <w:t xml:space="preserve">(30 m x 2 m, </w:t>
      </w:r>
      <w:r w:rsidR="009721A7" w:rsidRPr="004D6174">
        <w:rPr>
          <w:rFonts w:ascii="Times New Roman" w:hAnsi="Times New Roman" w:cs="Times New Roman"/>
          <w:i/>
          <w:sz w:val="24"/>
          <w:szCs w:val="24"/>
        </w:rPr>
        <w:t>n</w:t>
      </w:r>
      <w:r w:rsidR="009721A7" w:rsidRPr="004D6174">
        <w:rPr>
          <w:rFonts w:ascii="Times New Roman" w:hAnsi="Times New Roman" w:cs="Times New Roman"/>
          <w:sz w:val="24"/>
          <w:szCs w:val="24"/>
        </w:rPr>
        <w:t xml:space="preserve"> = 4 transects</w:t>
      </w:r>
      <w:r w:rsidR="00E342D0" w:rsidRPr="004D6174">
        <w:rPr>
          <w:rFonts w:ascii="Times New Roman" w:hAnsi="Times New Roman" w:cs="Times New Roman"/>
          <w:sz w:val="24"/>
          <w:szCs w:val="24"/>
        </w:rPr>
        <w:t xml:space="preserve"> per</w:t>
      </w:r>
      <w:r w:rsidR="009721A7" w:rsidRPr="004D6174">
        <w:rPr>
          <w:rFonts w:ascii="Times New Roman" w:hAnsi="Times New Roman" w:cs="Times New Roman"/>
          <w:sz w:val="24"/>
          <w:szCs w:val="24"/>
        </w:rPr>
        <w:t xml:space="preserve"> site). On each transect, </w:t>
      </w:r>
      <w:r w:rsidR="008332EF">
        <w:rPr>
          <w:rFonts w:ascii="Times New Roman" w:hAnsi="Times New Roman" w:cs="Times New Roman"/>
          <w:sz w:val="24"/>
          <w:szCs w:val="24"/>
        </w:rPr>
        <w:t>divers</w:t>
      </w:r>
      <w:r w:rsidR="009721A7" w:rsidRPr="004D6174">
        <w:rPr>
          <w:rFonts w:ascii="Times New Roman" w:hAnsi="Times New Roman" w:cs="Times New Roman"/>
          <w:sz w:val="24"/>
          <w:szCs w:val="24"/>
        </w:rPr>
        <w:t xml:space="preserve"> counted and estimated sizes</w:t>
      </w:r>
      <w:r w:rsidR="00692369" w:rsidRPr="004D6174">
        <w:rPr>
          <w:rFonts w:ascii="Times New Roman" w:hAnsi="Times New Roman" w:cs="Times New Roman"/>
          <w:sz w:val="24"/>
          <w:szCs w:val="24"/>
        </w:rPr>
        <w:t xml:space="preserve"> of </w:t>
      </w:r>
      <w:r w:rsidR="008340F1" w:rsidRPr="004D6174">
        <w:rPr>
          <w:rFonts w:ascii="Times New Roman" w:hAnsi="Times New Roman" w:cs="Times New Roman"/>
          <w:sz w:val="24"/>
          <w:szCs w:val="24"/>
        </w:rPr>
        <w:t xml:space="preserve">large, non-cryptic </w:t>
      </w:r>
      <w:r w:rsidR="00E342D0" w:rsidRPr="004D6174">
        <w:rPr>
          <w:rFonts w:ascii="Times New Roman" w:hAnsi="Times New Roman" w:cs="Times New Roman"/>
          <w:sz w:val="24"/>
          <w:szCs w:val="24"/>
        </w:rPr>
        <w:t xml:space="preserve">invertebrates </w:t>
      </w:r>
      <w:r w:rsidR="009721A7" w:rsidRPr="004D6174">
        <w:rPr>
          <w:rFonts w:ascii="Times New Roman" w:hAnsi="Times New Roman" w:cs="Times New Roman"/>
          <w:sz w:val="24"/>
          <w:szCs w:val="24"/>
        </w:rPr>
        <w:t>&gt;5</w:t>
      </w:r>
      <w:r w:rsidR="00E342D0" w:rsidRPr="004D6174">
        <w:rPr>
          <w:rFonts w:ascii="Times New Roman" w:hAnsi="Times New Roman" w:cs="Times New Roman"/>
          <w:sz w:val="24"/>
          <w:szCs w:val="24"/>
        </w:rPr>
        <w:t xml:space="preserve"> cm diameter (sea urchins, </w:t>
      </w:r>
      <w:r w:rsidR="009721A7" w:rsidRPr="004D6174">
        <w:rPr>
          <w:rFonts w:ascii="Times New Roman" w:hAnsi="Times New Roman" w:cs="Times New Roman"/>
          <w:sz w:val="24"/>
          <w:szCs w:val="24"/>
        </w:rPr>
        <w:t xml:space="preserve">sea stars, </w:t>
      </w:r>
      <w:r w:rsidR="00251B64" w:rsidRPr="004D6174">
        <w:rPr>
          <w:rFonts w:ascii="Times New Roman" w:hAnsi="Times New Roman" w:cs="Times New Roman"/>
          <w:sz w:val="24"/>
          <w:szCs w:val="24"/>
        </w:rPr>
        <w:t xml:space="preserve">sea cucumbers, crabs, </w:t>
      </w:r>
      <w:r w:rsidR="00F76E00" w:rsidRPr="004D6174">
        <w:rPr>
          <w:rFonts w:ascii="Times New Roman" w:hAnsi="Times New Roman" w:cs="Times New Roman"/>
          <w:sz w:val="24"/>
          <w:szCs w:val="24"/>
        </w:rPr>
        <w:t>bivalves</w:t>
      </w:r>
      <w:r w:rsidR="00251B64" w:rsidRPr="004D6174">
        <w:rPr>
          <w:rFonts w:ascii="Times New Roman" w:hAnsi="Times New Roman" w:cs="Times New Roman"/>
          <w:sz w:val="24"/>
          <w:szCs w:val="24"/>
        </w:rPr>
        <w:t>,</w:t>
      </w:r>
      <w:r w:rsidR="00F76E00" w:rsidRPr="004D6174">
        <w:rPr>
          <w:rFonts w:ascii="Times New Roman" w:hAnsi="Times New Roman" w:cs="Times New Roman"/>
          <w:sz w:val="24"/>
          <w:szCs w:val="24"/>
        </w:rPr>
        <w:t xml:space="preserve"> gastropods,</w:t>
      </w:r>
      <w:r w:rsidR="00251B64" w:rsidRPr="004D6174">
        <w:rPr>
          <w:rFonts w:ascii="Times New Roman" w:hAnsi="Times New Roman" w:cs="Times New Roman"/>
          <w:sz w:val="24"/>
          <w:szCs w:val="24"/>
        </w:rPr>
        <w:t xml:space="preserve"> anemones, </w:t>
      </w:r>
      <w:r w:rsidR="00E342D0" w:rsidRPr="004D6174">
        <w:rPr>
          <w:rFonts w:ascii="Times New Roman" w:hAnsi="Times New Roman" w:cs="Times New Roman"/>
          <w:sz w:val="24"/>
          <w:szCs w:val="24"/>
        </w:rPr>
        <w:t xml:space="preserve">chitons, </w:t>
      </w:r>
      <w:r w:rsidR="00251B64" w:rsidRPr="004D6174">
        <w:rPr>
          <w:rFonts w:ascii="Times New Roman" w:hAnsi="Times New Roman" w:cs="Times New Roman"/>
          <w:sz w:val="24"/>
          <w:szCs w:val="24"/>
        </w:rPr>
        <w:t xml:space="preserve">tunicates, </w:t>
      </w:r>
      <w:commentRangeStart w:id="47"/>
      <w:r w:rsidR="00E342D0" w:rsidRPr="004D6174">
        <w:rPr>
          <w:rFonts w:ascii="Times New Roman" w:hAnsi="Times New Roman" w:cs="Times New Roman"/>
          <w:sz w:val="24"/>
          <w:szCs w:val="24"/>
        </w:rPr>
        <w:t>etc.</w:t>
      </w:r>
      <w:r w:rsidR="009721A7" w:rsidRPr="004D6174">
        <w:rPr>
          <w:rFonts w:ascii="Times New Roman" w:hAnsi="Times New Roman" w:cs="Times New Roman"/>
          <w:sz w:val="24"/>
          <w:szCs w:val="24"/>
        </w:rPr>
        <w:t xml:space="preserve">). </w:t>
      </w:r>
      <w:commentRangeEnd w:id="47"/>
      <w:r w:rsidR="008332EF">
        <w:rPr>
          <w:rStyle w:val="CommentReference"/>
        </w:rPr>
        <w:commentReference w:id="47"/>
      </w:r>
    </w:p>
    <w:p w14:paraId="4EF75A84" w14:textId="02B6E997" w:rsidR="009F00BB" w:rsidRPr="004D6174" w:rsidRDefault="009F00BB" w:rsidP="008332EF">
      <w:pPr>
        <w:spacing w:line="480" w:lineRule="auto"/>
        <w:ind w:firstLine="720"/>
        <w:rPr>
          <w:rFonts w:ascii="Times New Roman" w:hAnsi="Times New Roman" w:cs="Times New Roman"/>
          <w:sz w:val="24"/>
        </w:rPr>
      </w:pPr>
      <w:r w:rsidRPr="004D6174">
        <w:rPr>
          <w:rFonts w:ascii="Times New Roman" w:hAnsi="Times New Roman" w:cs="Times New Roman"/>
          <w:sz w:val="24"/>
        </w:rPr>
        <w:t>For the 1987, 1995, and 1999 subtidal surveys, we extracted summary statistics on benthic invertebrate densities from</w:t>
      </w:r>
      <w:r w:rsidR="00227428" w:rsidRPr="004D6174">
        <w:rPr>
          <w:rFonts w:ascii="Times New Roman" w:hAnsi="Times New Roman" w:cs="Times New Roman"/>
          <w:sz w:val="24"/>
        </w:rPr>
        <w:t xml:space="preserve"> published and grey</w:t>
      </w:r>
      <w:r w:rsidRPr="004D6174">
        <w:rPr>
          <w:rFonts w:ascii="Times New Roman" w:hAnsi="Times New Roman" w:cs="Times New Roman"/>
          <w:sz w:val="24"/>
        </w:rPr>
        <w:t xml:space="preserve"> literature</w:t>
      </w:r>
      <w:r w:rsidRPr="004D6174">
        <w:rPr>
          <w:rFonts w:ascii="Times New Roman" w:hAnsi="Times New Roman" w:cs="Times New Roman"/>
          <w:sz w:val="24"/>
          <w:szCs w:val="24"/>
        </w:rPr>
        <w:t xml:space="preserve"> </w:t>
      </w:r>
      <w:r w:rsidRPr="004D6174">
        <w:rPr>
          <w:rFonts w:ascii="Times New Roman" w:hAnsi="Times New Roman" w:cs="Times New Roman"/>
          <w:sz w:val="24"/>
          <w:szCs w:val="24"/>
        </w:rPr>
        <w:fldChar w:fldCharType="begin">
          <w:fldData xml:space="preserve">PEVuZE5vdGU+PENpdGU+PEF1dGhvcj5Ldml0ZWs8L0F1dGhvcj48WWVhcj4yMDAwPC9ZZWFyPjxS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</w:fldData>
        </w:fldChar>
      </w:r>
      <w:r w:rsidRPr="004D6174">
        <w:rPr>
          <w:rFonts w:ascii="Times New Roman" w:hAnsi="Times New Roman" w:cs="Times New Roman"/>
          <w:sz w:val="24"/>
          <w:szCs w:val="24"/>
        </w:rPr>
        <w:instrText xml:space="preserve"> ADDIN EN.CITE </w:instrText>
      </w:r>
      <w:r w:rsidRPr="004D6174">
        <w:rPr>
          <w:rFonts w:ascii="Times New Roman" w:hAnsi="Times New Roman" w:cs="Times New Roman"/>
          <w:sz w:val="24"/>
          <w:szCs w:val="24"/>
        </w:rPr>
        <w:fldChar w:fldCharType="begin">
          <w:fldData xml:space="preserve">PEVuZE5vdGU+PENpdGU+PEF1dGhvcj5Ldml0ZWs8L0F1dGhvcj48WWVhcj4yMDAwPC9ZZWFyPjxS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</w:fldData>
        </w:fldChar>
      </w:r>
      <w:r w:rsidRPr="004D6174">
        <w:rPr>
          <w:rFonts w:ascii="Times New Roman" w:hAnsi="Times New Roman" w:cs="Times New Roman"/>
          <w:sz w:val="24"/>
          <w:szCs w:val="24"/>
        </w:rPr>
        <w:instrText xml:space="preserve"> ADDIN EN.CITE.DATA </w:instrText>
      </w:r>
      <w:r w:rsidRPr="004D6174">
        <w:rPr>
          <w:rFonts w:ascii="Times New Roman" w:hAnsi="Times New Roman" w:cs="Times New Roman"/>
          <w:sz w:val="24"/>
          <w:szCs w:val="24"/>
        </w:rPr>
      </w:r>
      <w:r w:rsidRPr="004D6174">
        <w:rPr>
          <w:rFonts w:ascii="Times New Roman" w:hAnsi="Times New Roman" w:cs="Times New Roman"/>
          <w:sz w:val="24"/>
          <w:szCs w:val="24"/>
        </w:rPr>
        <w:fldChar w:fldCharType="end"/>
      </w:r>
      <w:r w:rsidRPr="004D6174">
        <w:rPr>
          <w:rFonts w:ascii="Times New Roman" w:hAnsi="Times New Roman" w:cs="Times New Roman"/>
          <w:sz w:val="24"/>
          <w:szCs w:val="24"/>
        </w:rPr>
      </w:r>
      <w:r w:rsidRPr="004D6174">
        <w:rPr>
          <w:rFonts w:ascii="Times New Roman" w:hAnsi="Times New Roman" w:cs="Times New Roman"/>
          <w:sz w:val="24"/>
          <w:szCs w:val="24"/>
        </w:rPr>
        <w:fldChar w:fldCharType="separate"/>
      </w:r>
      <w:r w:rsidRPr="004D6174">
        <w:rPr>
          <w:rFonts w:ascii="Times New Roman" w:hAnsi="Times New Roman" w:cs="Times New Roman"/>
          <w:noProof/>
          <w:sz w:val="24"/>
          <w:szCs w:val="24"/>
        </w:rPr>
        <w:t>(Kvitek et al. 1989, Kvitek et al. 2000)</w:t>
      </w:r>
      <w:r w:rsidRPr="004D6174">
        <w:rPr>
          <w:rFonts w:ascii="Times New Roman" w:hAnsi="Times New Roman" w:cs="Times New Roman"/>
          <w:sz w:val="24"/>
          <w:szCs w:val="24"/>
        </w:rPr>
        <w:fldChar w:fldCharType="end"/>
      </w:r>
      <w:r w:rsidRPr="004D6174">
        <w:rPr>
          <w:rFonts w:ascii="Times New Roman" w:hAnsi="Times New Roman" w:cs="Times New Roman"/>
          <w:sz w:val="24"/>
          <w:szCs w:val="24"/>
        </w:rPr>
        <w:t>.</w:t>
      </w:r>
      <w:commentRangeStart w:id="48"/>
      <w:r w:rsidR="00467D12" w:rsidRPr="004D6174">
        <w:rPr>
          <w:rFonts w:ascii="Times New Roman" w:hAnsi="Times New Roman" w:cs="Times New Roman"/>
          <w:sz w:val="24"/>
          <w:szCs w:val="24"/>
        </w:rPr>
        <w:t xml:space="preserve"> </w:t>
      </w:r>
      <w:r w:rsidR="00467D12" w:rsidRPr="004D6174">
        <w:rPr>
          <w:rFonts w:ascii="Times New Roman" w:hAnsi="Times New Roman" w:cs="Times New Roman"/>
          <w:sz w:val="24"/>
          <w:szCs w:val="24"/>
        </w:rPr>
        <w:fldChar w:fldCharType="begin"/>
      </w:r>
      <w:r w:rsidR="00D14D60" w:rsidRPr="004D6174">
        <w:rPr>
          <w:rFonts w:ascii="Times New Roman" w:hAnsi="Times New Roman" w:cs="Times New Roman"/>
          <w:sz w:val="24"/>
          <w:szCs w:val="24"/>
        </w:rPr>
        <w:instrText xml:space="preserve"> ADDIN PAPERS2_CITATIONS &lt;citation&gt;&lt;uuid&gt;8D866BE2-39AF-4D3C-AECD-C22B1735939B&lt;/uuid&gt;&lt;priority&gt;0&lt;/priority&gt;&lt;publications&gt;&lt;publication&gt;&lt;uuid&gt;E174B135-3F47-4D0F-AA57-424A670260AB&lt;/uuid&gt;&lt;volume&gt;5&lt;/volume&gt;&lt;doi&gt;10.1111/j.1748-7692.1989.tb00340.x&lt;/doi&gt;&lt;startpage&gt;266&lt;/startpage&gt;&lt;publication_date&gt;99199807011200000000222000&lt;/publication_date&gt;&lt;url&gt;http://doi.wiley.com/10.1111/j.1748-7692.1989.tb00340.x&lt;/url&gt;&lt;type&gt;400&lt;/type&gt;&lt;title&gt;Sea otters and benthic prey communities in Washington state&lt;/title&gt;&lt;publisher&gt;Blackwell Publishing Ltd&lt;/publisher&gt;&lt;number&gt;3&lt;/number&gt;&lt;subtype&gt;400&lt;/subtype&gt;&lt;endpage&gt;280&lt;/endpage&gt;&lt;bundle&gt;&lt;publication&gt;&lt;publisher&gt;Blackwell Publishing Ltd&lt;/publisher&gt;&lt;title&gt;Marine Mammal Science&lt;/title&gt;&lt;type&gt;-100&lt;/type&gt;&lt;subtype&gt;-100&lt;/subtype&gt;&lt;uuid&gt;AC408BE0-97BB-437E-B1FD-870BDD9FE9B3&lt;/uuid&gt;&lt;/publication&gt;&lt;/bundle&gt;&lt;authors&gt;&lt;author&gt;&lt;firstName&gt;Rikk&lt;/firstName&gt;&lt;middleNames&gt;G&lt;/middleNames&gt;&lt;lastName&gt;Kvitek&lt;/lastName&gt;&lt;/author&gt;&lt;author&gt;&lt;firstName&gt;David&lt;/firstName&gt;&lt;lastName&gt;Shull&lt;/lastName&gt;&lt;/author&gt;&lt;author&gt;&lt;firstName&gt;Don&lt;/firstName&gt;&lt;lastName&gt;Canestro&lt;/lastName&gt;&lt;/author&gt;&lt;author&gt;&lt;firstName&gt;Edward&lt;/firstName&gt;&lt;middleNames&gt;C&lt;/middleNames&gt;&lt;lastName&gt;Bowlby&lt;/lastName&gt;&lt;/author&gt;&lt;author&gt;&lt;firstName&gt;Barry&lt;/firstName&gt;&lt;middleNames&gt;L&lt;/middleNames&gt;&lt;lastName&gt;Troutman&lt;/lastName&gt;&lt;/author&gt;&lt;/authors&gt;&lt;/publication&gt;&lt;/publications&gt;&lt;cites&gt;&lt;/cites&gt;&lt;/citation&gt;</w:instrText>
      </w:r>
      <w:r w:rsidR="00467D12" w:rsidRPr="004D6174">
        <w:rPr>
          <w:rFonts w:ascii="Times New Roman" w:hAnsi="Times New Roman" w:cs="Times New Roman"/>
          <w:sz w:val="24"/>
          <w:szCs w:val="24"/>
        </w:rPr>
        <w:fldChar w:fldCharType="separate"/>
      </w:r>
      <w:r w:rsidR="009E74CB" w:rsidRPr="004D6174">
        <w:rPr>
          <w:rFonts w:ascii="Times New Roman" w:hAnsi="Times New Roman" w:cs="Times New Roman"/>
          <w:sz w:val="24"/>
          <w:szCs w:val="24"/>
        </w:rPr>
        <w:t>(Kvitek et al. 1998)</w:t>
      </w:r>
      <w:r w:rsidR="00467D12" w:rsidRPr="004D6174">
        <w:rPr>
          <w:rFonts w:ascii="Times New Roman" w:hAnsi="Times New Roman" w:cs="Times New Roman"/>
          <w:sz w:val="24"/>
          <w:szCs w:val="24"/>
        </w:rPr>
        <w:fldChar w:fldCharType="end"/>
      </w:r>
      <w:r w:rsidRPr="004D6174">
        <w:rPr>
          <w:rFonts w:ascii="Times New Roman" w:hAnsi="Times New Roman" w:cs="Times New Roman"/>
          <w:sz w:val="24"/>
          <w:szCs w:val="24"/>
        </w:rPr>
        <w:t xml:space="preserve"> Raw dat</w:t>
      </w:r>
      <w:commentRangeEnd w:id="48"/>
      <w:r w:rsidR="00F45AD4">
        <w:rPr>
          <w:rStyle w:val="CommentReference"/>
        </w:rPr>
        <w:commentReference w:id="48"/>
      </w:r>
      <w:r w:rsidRPr="004D6174">
        <w:rPr>
          <w:rFonts w:ascii="Times New Roman" w:hAnsi="Times New Roman" w:cs="Times New Roman"/>
          <w:sz w:val="24"/>
          <w:szCs w:val="24"/>
        </w:rPr>
        <w:t>a were not available from these reports</w:t>
      </w:r>
      <w:r w:rsidR="00BA7A19" w:rsidRPr="004D6174">
        <w:rPr>
          <w:rFonts w:ascii="Times New Roman" w:hAnsi="Times New Roman" w:cs="Times New Roman"/>
          <w:sz w:val="24"/>
          <w:szCs w:val="24"/>
        </w:rPr>
        <w:t xml:space="preserve"> nor from the original authors</w:t>
      </w:r>
      <w:r w:rsidRPr="004D6174">
        <w:rPr>
          <w:rFonts w:ascii="Times New Roman" w:hAnsi="Times New Roman" w:cs="Times New Roman"/>
          <w:sz w:val="24"/>
          <w:szCs w:val="24"/>
        </w:rPr>
        <w:t>.</w:t>
      </w:r>
      <w:r w:rsidRPr="004D6174">
        <w:rPr>
          <w:rFonts w:ascii="Times New Roman" w:hAnsi="Times New Roman" w:cs="Times New Roman"/>
          <w:sz w:val="24"/>
        </w:rPr>
        <w:t xml:space="preserve"> We include surveys that occurred at the same sites and comparable depths (5-10m).  All surveys use standard quadrat and transect sampling methods, though the sample sizes vary </w:t>
      </w:r>
      <w:r w:rsidRPr="004D6174">
        <w:rPr>
          <w:rFonts w:ascii="Times New Roman" w:hAnsi="Times New Roman" w:cs="Times New Roman"/>
          <w:sz w:val="24"/>
        </w:rPr>
        <w:lastRenderedPageBreak/>
        <w:t>among years</w:t>
      </w:r>
      <w:r w:rsidR="008332EF">
        <w:rPr>
          <w:rFonts w:ascii="Times New Roman" w:hAnsi="Times New Roman" w:cs="Times New Roman"/>
          <w:sz w:val="24"/>
        </w:rPr>
        <w:t xml:space="preserve"> (Table 1</w:t>
      </w:r>
      <w:r w:rsidR="0060001F" w:rsidRPr="004D6174">
        <w:rPr>
          <w:rFonts w:ascii="Times New Roman" w:hAnsi="Times New Roman" w:cs="Times New Roman"/>
          <w:sz w:val="24"/>
        </w:rPr>
        <w:t>)</w:t>
      </w:r>
      <w:r w:rsidRPr="004D6174">
        <w:rPr>
          <w:rFonts w:ascii="Times New Roman" w:hAnsi="Times New Roman" w:cs="Times New Roman"/>
          <w:sz w:val="24"/>
        </w:rPr>
        <w:t>. For the sake of comparison, we converted data from all subtidal surveys into units of counts</w:t>
      </w:r>
      <m:oMath>
        <m:r>
          <w:rPr>
            <w:rFonts w:ascii="Cambria Math" w:hAnsi="Cambria Math" w:cs="Times New Roman"/>
            <w:sz w:val="24"/>
          </w:rPr>
          <m:t>∙</m:t>
        </m:r>
      </m:oMath>
      <w:r w:rsidRPr="004D6174">
        <w:rPr>
          <w:rFonts w:ascii="Times New Roman" w:hAnsi="Times New Roman" w:cs="Times New Roman"/>
          <w:sz w:val="24"/>
        </w:rPr>
        <w:t>m</w:t>
      </w:r>
      <w:r w:rsidRPr="004D6174">
        <w:rPr>
          <w:rFonts w:ascii="Times New Roman" w:hAnsi="Times New Roman" w:cs="Times New Roman"/>
          <w:sz w:val="24"/>
          <w:vertAlign w:val="superscript"/>
        </w:rPr>
        <w:t>-2</w:t>
      </w:r>
      <w:r w:rsidRPr="004D6174">
        <w:rPr>
          <w:rFonts w:ascii="Times New Roman" w:hAnsi="Times New Roman" w:cs="Times New Roman"/>
          <w:sz w:val="24"/>
        </w:rPr>
        <w:t xml:space="preserve">. Not all </w:t>
      </w:r>
      <w:r w:rsidR="00CC22CD" w:rsidRPr="004D6174">
        <w:rPr>
          <w:rFonts w:ascii="Times New Roman" w:hAnsi="Times New Roman" w:cs="Times New Roman"/>
          <w:sz w:val="24"/>
        </w:rPr>
        <w:t>sites were sampled in each year</w:t>
      </w:r>
      <w:r w:rsidRPr="004D6174">
        <w:rPr>
          <w:rFonts w:ascii="Times New Roman" w:hAnsi="Times New Roman" w:cs="Times New Roman"/>
          <w:sz w:val="24"/>
        </w:rPr>
        <w:t xml:space="preserve">, and some </w:t>
      </w:r>
      <w:r w:rsidR="00325D4A" w:rsidRPr="004D6174">
        <w:rPr>
          <w:rFonts w:ascii="Times New Roman" w:hAnsi="Times New Roman" w:cs="Times New Roman"/>
          <w:sz w:val="24"/>
        </w:rPr>
        <w:t xml:space="preserve">taxonomic </w:t>
      </w:r>
      <w:r w:rsidRPr="004D6174">
        <w:rPr>
          <w:rFonts w:ascii="Times New Roman" w:hAnsi="Times New Roman" w:cs="Times New Roman"/>
          <w:sz w:val="24"/>
        </w:rPr>
        <w:t xml:space="preserve">groups of interest were not identified in </w:t>
      </w:r>
      <w:r w:rsidR="00325D4A" w:rsidRPr="004D6174">
        <w:rPr>
          <w:rFonts w:ascii="Times New Roman" w:hAnsi="Times New Roman" w:cs="Times New Roman"/>
          <w:sz w:val="24"/>
        </w:rPr>
        <w:t>available reports (e.g. sea</w:t>
      </w:r>
      <w:r w:rsidR="00BA7A19" w:rsidRPr="004D6174">
        <w:rPr>
          <w:rFonts w:ascii="Times New Roman" w:hAnsi="Times New Roman" w:cs="Times New Roman"/>
          <w:sz w:val="24"/>
        </w:rPr>
        <w:t xml:space="preserve"> </w:t>
      </w:r>
      <w:r w:rsidR="00325D4A" w:rsidRPr="004D6174">
        <w:rPr>
          <w:rFonts w:ascii="Times New Roman" w:hAnsi="Times New Roman" w:cs="Times New Roman"/>
          <w:sz w:val="24"/>
        </w:rPr>
        <w:t>stars were not listed in the results for 1995</w:t>
      </w:r>
      <w:r w:rsidR="00CC22CD" w:rsidRPr="004D6174">
        <w:rPr>
          <w:rFonts w:ascii="Times New Roman" w:hAnsi="Times New Roman" w:cs="Times New Roman"/>
          <w:sz w:val="24"/>
        </w:rPr>
        <w:t>, gastropod densities were only available for 1987 and 2015</w:t>
      </w:r>
      <w:r w:rsidR="00325D4A" w:rsidRPr="004D6174">
        <w:rPr>
          <w:rFonts w:ascii="Times New Roman" w:hAnsi="Times New Roman" w:cs="Times New Roman"/>
          <w:sz w:val="24"/>
        </w:rPr>
        <w:t xml:space="preserve">). </w:t>
      </w:r>
      <w:r w:rsidRPr="004D6174">
        <w:rPr>
          <w:rFonts w:ascii="Times New Roman" w:hAnsi="Times New Roman" w:cs="Times New Roman"/>
          <w:sz w:val="24"/>
        </w:rPr>
        <w:t>We used all available data</w:t>
      </w:r>
      <w:r w:rsidR="00325D4A" w:rsidRPr="004D6174">
        <w:rPr>
          <w:rFonts w:ascii="Times New Roman" w:hAnsi="Times New Roman" w:cs="Times New Roman"/>
          <w:sz w:val="24"/>
        </w:rPr>
        <w:t xml:space="preserve"> for each site and year.  When necessary, we combined quadrat and transect data using a weighted average with weights corresponding to the area surveyed by each type. We include only species that are large and readily identifiable, to avoid concerns about among diver variation in detection of cryptic species (e.g. chitons; class </w:t>
      </w:r>
      <w:r w:rsidR="00325D4A" w:rsidRPr="004D6174">
        <w:rPr>
          <w:rFonts w:ascii="Times New Roman" w:hAnsi="Times New Roman" w:cs="Times New Roman"/>
          <w:i/>
          <w:sz w:val="24"/>
        </w:rPr>
        <w:t>Polyplacophora</w:t>
      </w:r>
      <w:r w:rsidR="00325D4A" w:rsidRPr="004D6174">
        <w:rPr>
          <w:rFonts w:ascii="Times New Roman" w:hAnsi="Times New Roman" w:cs="Times New Roman"/>
          <w:sz w:val="24"/>
        </w:rPr>
        <w:t xml:space="preserve">). We focus on the </w:t>
      </w:r>
      <w:r w:rsidR="00AF4390" w:rsidRPr="004D6174">
        <w:rPr>
          <w:rFonts w:ascii="Times New Roman" w:hAnsi="Times New Roman" w:cs="Times New Roman"/>
          <w:sz w:val="24"/>
        </w:rPr>
        <w:t xml:space="preserve">time-series of </w:t>
      </w:r>
      <w:r w:rsidR="00325D4A" w:rsidRPr="004D6174">
        <w:rPr>
          <w:rFonts w:ascii="Times New Roman" w:hAnsi="Times New Roman" w:cs="Times New Roman"/>
          <w:sz w:val="24"/>
        </w:rPr>
        <w:t xml:space="preserve">abundance </w:t>
      </w:r>
      <w:r w:rsidR="00AF4390" w:rsidRPr="004D6174">
        <w:rPr>
          <w:rFonts w:ascii="Times New Roman" w:hAnsi="Times New Roman" w:cs="Times New Roman"/>
          <w:sz w:val="24"/>
        </w:rPr>
        <w:t xml:space="preserve">for </w:t>
      </w:r>
      <w:r w:rsidR="00325D4A" w:rsidRPr="004D6174">
        <w:rPr>
          <w:rFonts w:ascii="Times New Roman" w:hAnsi="Times New Roman" w:cs="Times New Roman"/>
          <w:sz w:val="24"/>
        </w:rPr>
        <w:t>six species groups that are common important members of the Olympic coast n</w:t>
      </w:r>
      <w:r w:rsidR="00B928AA" w:rsidRPr="004D6174">
        <w:rPr>
          <w:rFonts w:ascii="Times New Roman" w:hAnsi="Times New Roman" w:cs="Times New Roman"/>
          <w:sz w:val="24"/>
        </w:rPr>
        <w:t>earshore invertebrate community: sea urchins</w:t>
      </w:r>
      <w:r w:rsidR="00CC22CD" w:rsidRPr="004D6174">
        <w:rPr>
          <w:rFonts w:ascii="Times New Roman" w:hAnsi="Times New Roman" w:cs="Times New Roman"/>
          <w:sz w:val="24"/>
        </w:rPr>
        <w:t xml:space="preserve"> (</w:t>
      </w:r>
      <w:r w:rsidR="00547D7D" w:rsidRPr="004D6174">
        <w:rPr>
          <w:rFonts w:ascii="Times New Roman" w:hAnsi="Times New Roman" w:cs="Times New Roman"/>
          <w:sz w:val="24"/>
        </w:rPr>
        <w:t xml:space="preserve">genus </w:t>
      </w:r>
      <w:r w:rsidR="0046456B" w:rsidRPr="004D6174">
        <w:rPr>
          <w:rFonts w:ascii="Times New Roman" w:hAnsi="Times New Roman" w:cs="Times New Roman"/>
          <w:i/>
          <w:sz w:val="24"/>
          <w:szCs w:val="24"/>
        </w:rPr>
        <w:t>Mesocentrotus</w:t>
      </w:r>
      <w:r w:rsidR="00CC22CD" w:rsidRPr="004D6174">
        <w:rPr>
          <w:rFonts w:ascii="Times New Roman" w:hAnsi="Times New Roman" w:cs="Times New Roman"/>
          <w:sz w:val="24"/>
        </w:rPr>
        <w:t>)</w:t>
      </w:r>
      <w:r w:rsidR="00B928AA" w:rsidRPr="004D6174">
        <w:rPr>
          <w:rFonts w:ascii="Times New Roman" w:hAnsi="Times New Roman" w:cs="Times New Roman"/>
          <w:sz w:val="24"/>
        </w:rPr>
        <w:t>, sea cucumbers</w:t>
      </w:r>
      <w:r w:rsidR="00CC22CD" w:rsidRPr="004D6174">
        <w:rPr>
          <w:rFonts w:ascii="Times New Roman" w:hAnsi="Times New Roman" w:cs="Times New Roman"/>
          <w:sz w:val="24"/>
        </w:rPr>
        <w:t xml:space="preserve"> (genera </w:t>
      </w:r>
      <w:r w:rsidR="00CC22CD" w:rsidRPr="004D6174">
        <w:rPr>
          <w:rFonts w:ascii="Times New Roman" w:hAnsi="Times New Roman" w:cs="Times New Roman"/>
          <w:i/>
          <w:sz w:val="24"/>
        </w:rPr>
        <w:t xml:space="preserve">Cucumaria, </w:t>
      </w:r>
      <w:r w:rsidR="00547D7D" w:rsidRPr="004D6174">
        <w:rPr>
          <w:rFonts w:ascii="Times New Roman" w:eastAsia="Times New Roman" w:hAnsi="Times New Roman" w:cs="Times New Roman"/>
          <w:i/>
          <w:sz w:val="24"/>
          <w:szCs w:val="24"/>
        </w:rPr>
        <w:t>Parastichopus)</w:t>
      </w:r>
      <w:r w:rsidR="00B928AA" w:rsidRPr="004D6174">
        <w:rPr>
          <w:rFonts w:ascii="Times New Roman" w:hAnsi="Times New Roman" w:cs="Times New Roman"/>
          <w:sz w:val="24"/>
        </w:rPr>
        <w:t>, crab (</w:t>
      </w:r>
      <w:r w:rsidR="00CA12C2" w:rsidRPr="004D6174">
        <w:rPr>
          <w:rFonts w:ascii="Times New Roman" w:hAnsi="Times New Roman" w:cs="Times New Roman"/>
          <w:sz w:val="24"/>
        </w:rPr>
        <w:t xml:space="preserve">primarily </w:t>
      </w:r>
      <w:r w:rsidR="00B928AA" w:rsidRPr="004D6174">
        <w:rPr>
          <w:rFonts w:ascii="Times New Roman" w:hAnsi="Times New Roman" w:cs="Times New Roman"/>
          <w:sz w:val="24"/>
        </w:rPr>
        <w:t>gen</w:t>
      </w:r>
      <w:r w:rsidR="00CA12C2" w:rsidRPr="004D6174">
        <w:rPr>
          <w:rFonts w:ascii="Times New Roman" w:hAnsi="Times New Roman" w:cs="Times New Roman"/>
          <w:sz w:val="24"/>
        </w:rPr>
        <w:t>era</w:t>
      </w:r>
      <w:r w:rsidR="00B928AA" w:rsidRPr="004D6174">
        <w:rPr>
          <w:rFonts w:ascii="Times New Roman" w:hAnsi="Times New Roman" w:cs="Times New Roman"/>
          <w:sz w:val="24"/>
        </w:rPr>
        <w:t xml:space="preserve"> </w:t>
      </w:r>
      <w:r w:rsidR="00F76E00" w:rsidRPr="004D6174">
        <w:rPr>
          <w:rFonts w:ascii="Times New Roman" w:hAnsi="Times New Roman" w:cs="Times New Roman"/>
          <w:i/>
          <w:sz w:val="24"/>
        </w:rPr>
        <w:t xml:space="preserve">Pugettia </w:t>
      </w:r>
      <w:r w:rsidR="00F76E00" w:rsidRPr="004D6174">
        <w:rPr>
          <w:rFonts w:ascii="Times New Roman" w:hAnsi="Times New Roman" w:cs="Times New Roman"/>
          <w:sz w:val="24"/>
        </w:rPr>
        <w:t xml:space="preserve">and </w:t>
      </w:r>
      <w:r w:rsidR="00B928AA" w:rsidRPr="004D6174">
        <w:rPr>
          <w:rFonts w:ascii="Times New Roman" w:hAnsi="Times New Roman" w:cs="Times New Roman"/>
          <w:i/>
          <w:sz w:val="24"/>
        </w:rPr>
        <w:t>Cancer)</w:t>
      </w:r>
      <w:r w:rsidR="00B928AA" w:rsidRPr="004D6174">
        <w:rPr>
          <w:rFonts w:ascii="Times New Roman" w:hAnsi="Times New Roman" w:cs="Times New Roman"/>
          <w:sz w:val="24"/>
        </w:rPr>
        <w:t>,</w:t>
      </w:r>
      <w:r w:rsidR="00AA6923" w:rsidRPr="004D6174">
        <w:rPr>
          <w:rFonts w:ascii="Times New Roman" w:hAnsi="Times New Roman" w:cs="Times New Roman"/>
          <w:sz w:val="24"/>
        </w:rPr>
        <w:t xml:space="preserve"> bivalve</w:t>
      </w:r>
      <w:r w:rsidR="00332BDB" w:rsidRPr="004D6174">
        <w:rPr>
          <w:rFonts w:ascii="Times New Roman" w:hAnsi="Times New Roman" w:cs="Times New Roman"/>
          <w:sz w:val="24"/>
        </w:rPr>
        <w:t>s</w:t>
      </w:r>
      <w:r w:rsidR="00AA6923" w:rsidRPr="004D6174">
        <w:rPr>
          <w:rFonts w:ascii="Times New Roman" w:hAnsi="Times New Roman" w:cs="Times New Roman"/>
          <w:sz w:val="24"/>
        </w:rPr>
        <w:t xml:space="preserve"> (primarily rock scallops, </w:t>
      </w:r>
      <w:r w:rsidR="00AA6923" w:rsidRPr="004D6174">
        <w:rPr>
          <w:rFonts w:ascii="Times New Roman" w:hAnsi="Times New Roman" w:cs="Times New Roman"/>
          <w:i/>
          <w:sz w:val="24"/>
        </w:rPr>
        <w:t>Crassadoma gigantea</w:t>
      </w:r>
      <w:r w:rsidR="00B928AA" w:rsidRPr="004D6174">
        <w:rPr>
          <w:rFonts w:ascii="Times New Roman" w:hAnsi="Times New Roman" w:cs="Times New Roman"/>
          <w:sz w:val="24"/>
        </w:rPr>
        <w:t xml:space="preserve">), </w:t>
      </w:r>
      <w:r w:rsidR="00AA6923" w:rsidRPr="004D6174">
        <w:rPr>
          <w:rFonts w:ascii="Times New Roman" w:hAnsi="Times New Roman" w:cs="Times New Roman"/>
          <w:sz w:val="24"/>
        </w:rPr>
        <w:t>and sea</w:t>
      </w:r>
      <w:r w:rsidR="00F76E00" w:rsidRPr="004D6174">
        <w:rPr>
          <w:rFonts w:ascii="Times New Roman" w:hAnsi="Times New Roman" w:cs="Times New Roman"/>
          <w:sz w:val="24"/>
        </w:rPr>
        <w:t xml:space="preserve"> </w:t>
      </w:r>
      <w:r w:rsidR="00AA6923" w:rsidRPr="004D6174">
        <w:rPr>
          <w:rFonts w:ascii="Times New Roman" w:hAnsi="Times New Roman" w:cs="Times New Roman"/>
          <w:sz w:val="24"/>
        </w:rPr>
        <w:t xml:space="preserve">stars (including genera </w:t>
      </w:r>
      <w:r w:rsidR="00AA6923" w:rsidRPr="004D6174">
        <w:rPr>
          <w:rFonts w:ascii="Times New Roman" w:hAnsi="Times New Roman" w:cs="Times New Roman"/>
          <w:i/>
          <w:sz w:val="24"/>
        </w:rPr>
        <w:t>Pisaster,</w:t>
      </w:r>
      <w:r w:rsidR="00CA12C2" w:rsidRPr="004D6174">
        <w:rPr>
          <w:rFonts w:ascii="Times New Roman" w:hAnsi="Times New Roman" w:cs="Times New Roman"/>
          <w:i/>
          <w:sz w:val="24"/>
        </w:rPr>
        <w:t xml:space="preserve"> Orthaster,</w:t>
      </w:r>
      <w:r w:rsidR="00AA6923" w:rsidRPr="004D6174">
        <w:rPr>
          <w:rFonts w:ascii="Times New Roman" w:hAnsi="Times New Roman" w:cs="Times New Roman"/>
          <w:i/>
          <w:sz w:val="24"/>
        </w:rPr>
        <w:t xml:space="preserve"> </w:t>
      </w:r>
      <w:r w:rsidR="00AA6923" w:rsidRPr="004D6174">
        <w:rPr>
          <w:rFonts w:ascii="Times New Roman" w:eastAsia="Times New Roman" w:hAnsi="Times New Roman" w:cs="Times New Roman"/>
          <w:i/>
          <w:iCs/>
          <w:sz w:val="24"/>
          <w:szCs w:val="24"/>
        </w:rPr>
        <w:t>Dermasterias,</w:t>
      </w:r>
      <w:r w:rsidR="00AA6923" w:rsidRPr="004D6174">
        <w:rPr>
          <w:rFonts w:ascii="Times New Roman" w:hAnsi="Times New Roman" w:cs="Times New Roman"/>
          <w:i/>
          <w:sz w:val="24"/>
        </w:rPr>
        <w:t xml:space="preserve"> Henricia, Pychnopodia)</w:t>
      </w:r>
      <w:r w:rsidR="00264472" w:rsidRPr="004D6174">
        <w:rPr>
          <w:rFonts w:ascii="Times New Roman" w:hAnsi="Times New Roman" w:cs="Times New Roman"/>
          <w:sz w:val="24"/>
        </w:rPr>
        <w:t xml:space="preserve">. Consistent with previous research, we identified sea urchins as the dominant invertebrate grazer in this system and contrast the trends in sea urchin abundance with the other invertebrate groups. </w:t>
      </w:r>
      <w:r w:rsidR="00AA6923" w:rsidRPr="004D6174">
        <w:rPr>
          <w:rFonts w:ascii="Times New Roman" w:hAnsi="Times New Roman" w:cs="Times New Roman"/>
          <w:sz w:val="24"/>
        </w:rPr>
        <w:t xml:space="preserve">Based on sea otter diet information </w:t>
      </w:r>
      <w:r w:rsidR="00AA6923" w:rsidRPr="004D6174">
        <w:rPr>
          <w:rFonts w:ascii="Times New Roman" w:hAnsi="Times New Roman" w:cs="Times New Roman"/>
          <w:sz w:val="24"/>
          <w:highlight w:val="yellow"/>
        </w:rPr>
        <w:t xml:space="preserve">provided </w:t>
      </w:r>
      <w:commentRangeStart w:id="49"/>
      <w:r w:rsidR="00AA6923" w:rsidRPr="004D6174">
        <w:rPr>
          <w:rFonts w:ascii="Times New Roman" w:hAnsi="Times New Roman" w:cs="Times New Roman"/>
          <w:sz w:val="24"/>
          <w:highlight w:val="yellow"/>
        </w:rPr>
        <w:t>by Jesse</w:t>
      </w:r>
      <w:commentRangeEnd w:id="49"/>
      <w:r w:rsidR="000F51AE" w:rsidRPr="004D6174">
        <w:rPr>
          <w:rStyle w:val="CommentReference"/>
          <w:rFonts w:ascii="Times New Roman" w:hAnsi="Times New Roman" w:cs="Times New Roman"/>
          <w:highlight w:val="yellow"/>
        </w:rPr>
        <w:commentReference w:id="49"/>
      </w:r>
      <w:r w:rsidR="00AA6923" w:rsidRPr="004D6174">
        <w:rPr>
          <w:rFonts w:ascii="Times New Roman" w:hAnsi="Times New Roman" w:cs="Times New Roman"/>
          <w:sz w:val="24"/>
        </w:rPr>
        <w:t xml:space="preserve">, we classified these groups </w:t>
      </w:r>
      <w:r w:rsidR="00CA12C2" w:rsidRPr="004D6174">
        <w:rPr>
          <w:rFonts w:ascii="Times New Roman" w:hAnsi="Times New Roman" w:cs="Times New Roman"/>
          <w:sz w:val="24"/>
        </w:rPr>
        <w:t>based on their frequency of occurrence in otter diets</w:t>
      </w:r>
      <w:r w:rsidR="00CA12C2" w:rsidRPr="004D6174">
        <w:rPr>
          <w:rFonts w:ascii="Times New Roman" w:hAnsi="Times New Roman" w:cs="Times New Roman"/>
          <w:sz w:val="24"/>
          <w:highlight w:val="yellow"/>
        </w:rPr>
        <w:t xml:space="preserve">.  </w:t>
      </w:r>
      <w:r w:rsidR="00AF6161" w:rsidRPr="004D6174">
        <w:rPr>
          <w:rFonts w:ascii="Times New Roman" w:hAnsi="Times New Roman" w:cs="Times New Roman"/>
          <w:sz w:val="24"/>
        </w:rPr>
        <w:t>We identified sea urchins, scallops</w:t>
      </w:r>
      <w:r w:rsidR="0060001F" w:rsidRPr="004D6174">
        <w:rPr>
          <w:rFonts w:ascii="Times New Roman" w:hAnsi="Times New Roman" w:cs="Times New Roman"/>
          <w:sz w:val="24"/>
        </w:rPr>
        <w:t xml:space="preserve"> (bivalves)</w:t>
      </w:r>
      <w:r w:rsidR="00AF6161" w:rsidRPr="004D6174">
        <w:rPr>
          <w:rFonts w:ascii="Times New Roman" w:hAnsi="Times New Roman" w:cs="Times New Roman"/>
          <w:sz w:val="24"/>
        </w:rPr>
        <w:t xml:space="preserve">, and limpets as common prey items; crabs as occasional prey items; chitons, sea stars, and sea cucumbers as rare prey items; and, anemones, tunicates, and nudibranchs as not prey items.  </w:t>
      </w:r>
    </w:p>
    <w:p w14:paraId="02D6454F" w14:textId="77777777" w:rsidR="00264472" w:rsidRPr="004D6174" w:rsidRDefault="00264472" w:rsidP="0084260D">
      <w:pPr>
        <w:spacing w:before="120" w:after="0" w:line="480" w:lineRule="auto"/>
        <w:rPr>
          <w:rFonts w:ascii="Times New Roman" w:hAnsi="Times New Roman" w:cs="Times New Roman"/>
          <w:i/>
          <w:color w:val="151518"/>
          <w:sz w:val="24"/>
          <w:szCs w:val="24"/>
        </w:rPr>
      </w:pPr>
    </w:p>
    <w:p w14:paraId="02436215" w14:textId="6177B614" w:rsidR="006C337C" w:rsidRPr="004D6174" w:rsidRDefault="00332BDB" w:rsidP="003E6C90">
      <w:pPr>
        <w:spacing w:before="120" w:after="0" w:line="480" w:lineRule="auto"/>
        <w:outlineLvl w:val="0"/>
        <w:rPr>
          <w:rFonts w:ascii="Times New Roman" w:hAnsi="Times New Roman" w:cs="Times New Roman"/>
          <w:i/>
          <w:color w:val="151518"/>
          <w:sz w:val="24"/>
          <w:szCs w:val="24"/>
        </w:rPr>
      </w:pPr>
      <w:r w:rsidRPr="004D6174">
        <w:rPr>
          <w:rFonts w:ascii="Times New Roman" w:hAnsi="Times New Roman" w:cs="Times New Roman"/>
          <w:i/>
          <w:color w:val="151518"/>
          <w:sz w:val="24"/>
          <w:szCs w:val="24"/>
        </w:rPr>
        <w:t>Statistical Analyses</w:t>
      </w:r>
      <w:r w:rsidR="00142BB4" w:rsidRPr="004D6174">
        <w:rPr>
          <w:rFonts w:ascii="Times New Roman" w:hAnsi="Times New Roman" w:cs="Times New Roman"/>
          <w:i/>
          <w:color w:val="151518"/>
          <w:sz w:val="24"/>
          <w:szCs w:val="24"/>
        </w:rPr>
        <w:t xml:space="preserve"> </w:t>
      </w:r>
    </w:p>
    <w:p w14:paraId="1FB63C4C" w14:textId="04493261" w:rsidR="0084260D" w:rsidRPr="004D6174" w:rsidRDefault="0084260D" w:rsidP="0084260D">
      <w:pPr>
        <w:spacing w:before="120" w:after="0" w:line="480" w:lineRule="auto"/>
        <w:ind w:firstLine="720"/>
        <w:rPr>
          <w:rFonts w:ascii="Times New Roman" w:hAnsi="Times New Roman" w:cs="Times New Roman"/>
          <w:color w:val="151518"/>
          <w:sz w:val="24"/>
          <w:szCs w:val="24"/>
        </w:rPr>
      </w:pPr>
      <w:r w:rsidRPr="004D6174">
        <w:rPr>
          <w:rFonts w:ascii="Times New Roman" w:hAnsi="Times New Roman" w:cs="Times New Roman"/>
          <w:color w:val="151518"/>
          <w:sz w:val="24"/>
          <w:szCs w:val="24"/>
        </w:rPr>
        <w:t xml:space="preserve">To ask if local changes in sea otter abundance resulted in subsequent changes in kelp area among the 10 focal sites, we regressed exponential trends in sea otter abundance against kelp </w:t>
      </w:r>
      <w:r w:rsidRPr="004D6174">
        <w:rPr>
          <w:rFonts w:ascii="Times New Roman" w:hAnsi="Times New Roman" w:cs="Times New Roman"/>
          <w:color w:val="151518"/>
          <w:sz w:val="24"/>
          <w:szCs w:val="24"/>
        </w:rPr>
        <w:lastRenderedPageBreak/>
        <w:t xml:space="preserve">area. We performed this analysis for the entire time-series (1989-2015) and separately for each half of the study period (1989-2001 and 2002-2015), using region and otter </w:t>
      </w:r>
      <w:ins w:id="50" w:author="Nick Tolimieri" w:date="2017-12-29T09:42:00Z">
        <w:r w:rsidR="00E93FA4">
          <w:rPr>
            <w:rFonts w:ascii="Times New Roman" w:hAnsi="Times New Roman" w:cs="Times New Roman"/>
            <w:color w:val="151518"/>
            <w:sz w:val="24"/>
            <w:szCs w:val="24"/>
          </w:rPr>
          <w:t xml:space="preserve">population </w:t>
        </w:r>
      </w:ins>
      <w:r w:rsidRPr="004D6174">
        <w:rPr>
          <w:rFonts w:ascii="Times New Roman" w:hAnsi="Times New Roman" w:cs="Times New Roman"/>
          <w:color w:val="151518"/>
          <w:sz w:val="24"/>
          <w:szCs w:val="24"/>
        </w:rPr>
        <w:t>growth rate as fixed effects. In the model with two time periods</w:t>
      </w:r>
      <w:ins w:id="51" w:author="Nick Tolimieri" w:date="2017-12-29T09:43:00Z">
        <w:r w:rsidR="00E93FA4">
          <w:rPr>
            <w:rFonts w:ascii="Times New Roman" w:hAnsi="Times New Roman" w:cs="Times New Roman"/>
            <w:color w:val="151518"/>
            <w:sz w:val="24"/>
            <w:szCs w:val="24"/>
          </w:rPr>
          <w:t>,</w:t>
        </w:r>
      </w:ins>
      <w:r w:rsidRPr="004D6174">
        <w:rPr>
          <w:rFonts w:ascii="Times New Roman" w:hAnsi="Times New Roman" w:cs="Times New Roman"/>
          <w:color w:val="151518"/>
          <w:sz w:val="24"/>
          <w:szCs w:val="24"/>
        </w:rPr>
        <w:t xml:space="preserve"> we allowed for a period </w:t>
      </w:r>
      <m:oMath>
        <m:r>
          <w:rPr>
            <w:rFonts w:ascii="Cambria Math" w:hAnsi="Cambria Math" w:cs="Times New Roman"/>
            <w:color w:val="151518"/>
            <w:sz w:val="24"/>
            <w:szCs w:val="24"/>
          </w:rPr>
          <m:t>×</m:t>
        </m:r>
      </m:oMath>
      <w:r w:rsidRPr="004D6174">
        <w:rPr>
          <w:rFonts w:ascii="Times New Roman" w:hAnsi="Times New Roman" w:cs="Times New Roman"/>
          <w:color w:val="151518"/>
          <w:sz w:val="24"/>
          <w:szCs w:val="24"/>
        </w:rPr>
        <w:t xml:space="preserve"> otter </w:t>
      </w:r>
      <w:ins w:id="52" w:author="Nick Tolimieri" w:date="2017-12-29T09:43:00Z">
        <w:r w:rsidR="00E93FA4">
          <w:rPr>
            <w:rFonts w:ascii="Times New Roman" w:hAnsi="Times New Roman" w:cs="Times New Roman"/>
            <w:color w:val="151518"/>
            <w:sz w:val="24"/>
            <w:szCs w:val="24"/>
          </w:rPr>
          <w:t xml:space="preserve">population </w:t>
        </w:r>
      </w:ins>
      <w:r w:rsidRPr="004D6174">
        <w:rPr>
          <w:rFonts w:ascii="Times New Roman" w:hAnsi="Times New Roman" w:cs="Times New Roman"/>
          <w:color w:val="151518"/>
          <w:sz w:val="24"/>
          <w:szCs w:val="24"/>
        </w:rPr>
        <w:t xml:space="preserve">growth rate interaction to ask if the </w:t>
      </w:r>
      <w:r w:rsidR="00AB29B4" w:rsidRPr="004D6174">
        <w:rPr>
          <w:rFonts w:ascii="Times New Roman" w:hAnsi="Times New Roman" w:cs="Times New Roman"/>
          <w:color w:val="151518"/>
          <w:sz w:val="24"/>
          <w:szCs w:val="24"/>
        </w:rPr>
        <w:t>relationship</w:t>
      </w:r>
      <w:r w:rsidR="00B44F9D" w:rsidRPr="004D6174">
        <w:rPr>
          <w:rFonts w:ascii="Times New Roman" w:hAnsi="Times New Roman" w:cs="Times New Roman"/>
          <w:color w:val="151518"/>
          <w:sz w:val="24"/>
          <w:szCs w:val="24"/>
        </w:rPr>
        <w:t xml:space="preserve"> between sea otters and kelp shifted between periods.</w:t>
      </w:r>
      <w:r w:rsidR="00EF6080" w:rsidRPr="004D6174">
        <w:rPr>
          <w:rFonts w:ascii="Times New Roman" w:hAnsi="Times New Roman" w:cs="Times New Roman"/>
          <w:color w:val="151518"/>
          <w:sz w:val="24"/>
          <w:szCs w:val="24"/>
        </w:rPr>
        <w:t xml:space="preserve"> We also included our measure of wave exposure as a potential covariate in all models.</w:t>
      </w:r>
    </w:p>
    <w:p w14:paraId="16C685EB" w14:textId="6EA7B4F0" w:rsidR="001110EE" w:rsidRPr="004D6174" w:rsidRDefault="0084260D" w:rsidP="00C00310">
      <w:pPr>
        <w:spacing w:before="120" w:after="0" w:line="480" w:lineRule="auto"/>
        <w:ind w:firstLine="720"/>
        <w:rPr>
          <w:rFonts w:ascii="Times New Roman" w:hAnsi="Times New Roman" w:cs="Times New Roman"/>
          <w:color w:val="151518"/>
          <w:sz w:val="24"/>
          <w:szCs w:val="24"/>
        </w:rPr>
      </w:pPr>
      <w:r w:rsidRPr="004D6174">
        <w:rPr>
          <w:rFonts w:ascii="Times New Roman" w:hAnsi="Times New Roman" w:cs="Times New Roman"/>
          <w:color w:val="151518"/>
          <w:sz w:val="24"/>
          <w:szCs w:val="24"/>
        </w:rPr>
        <w:t>To assess the effect of otter abundance on the variability of kelp</w:t>
      </w:r>
      <w:ins w:id="53" w:author="Nick Tolimieri" w:date="2017-12-29T09:45:00Z">
        <w:r w:rsidR="005655CC">
          <w:rPr>
            <w:rFonts w:ascii="Times New Roman" w:hAnsi="Times New Roman" w:cs="Times New Roman"/>
            <w:color w:val="151518"/>
            <w:sz w:val="24"/>
            <w:szCs w:val="24"/>
          </w:rPr>
          <w:t xml:space="preserve"> cover</w:t>
        </w:r>
      </w:ins>
      <w:r w:rsidRPr="004D6174">
        <w:rPr>
          <w:rFonts w:ascii="Times New Roman" w:hAnsi="Times New Roman" w:cs="Times New Roman"/>
          <w:color w:val="151518"/>
          <w:sz w:val="24"/>
          <w:szCs w:val="24"/>
        </w:rPr>
        <w:t xml:space="preserve">, we </w:t>
      </w:r>
      <w:r w:rsidR="0054174A" w:rsidRPr="004D6174">
        <w:rPr>
          <w:rFonts w:ascii="Times New Roman" w:hAnsi="Times New Roman" w:cs="Times New Roman"/>
          <w:color w:val="151518"/>
          <w:sz w:val="24"/>
          <w:szCs w:val="24"/>
        </w:rPr>
        <w:t xml:space="preserve">used </w:t>
      </w:r>
      <w:r w:rsidR="005A399E" w:rsidRPr="004D6174">
        <w:rPr>
          <w:rFonts w:ascii="Times New Roman" w:hAnsi="Times New Roman" w:cs="Times New Roman"/>
          <w:color w:val="151518"/>
          <w:sz w:val="24"/>
          <w:szCs w:val="24"/>
        </w:rPr>
        <w:t xml:space="preserve">the </w:t>
      </w:r>
      <w:r w:rsidR="0054174A" w:rsidRPr="004D6174">
        <w:rPr>
          <w:rFonts w:ascii="Times New Roman" w:hAnsi="Times New Roman" w:cs="Times New Roman"/>
          <w:color w:val="151518"/>
          <w:sz w:val="24"/>
          <w:szCs w:val="24"/>
        </w:rPr>
        <w:t>difference in CV at each site between period</w:t>
      </w:r>
      <w:r w:rsidR="005A112B">
        <w:rPr>
          <w:rFonts w:ascii="Times New Roman" w:hAnsi="Times New Roman" w:cs="Times New Roman"/>
          <w:color w:val="151518"/>
          <w:sz w:val="24"/>
          <w:szCs w:val="24"/>
        </w:rPr>
        <w:t>s as the response variable</w:t>
      </w:r>
      <w:del w:id="54" w:author="Nick Tolimieri" w:date="2017-12-29T09:45:00Z">
        <w:r w:rsidR="005A112B" w:rsidDel="005655CC">
          <w:rPr>
            <w:rFonts w:ascii="Times New Roman" w:hAnsi="Times New Roman" w:cs="Times New Roman"/>
            <w:color w:val="151518"/>
            <w:sz w:val="24"/>
            <w:szCs w:val="24"/>
          </w:rPr>
          <w:delText xml:space="preserve"> and</w:delText>
        </w:r>
      </w:del>
      <w:ins w:id="55" w:author="Nick Tolimieri" w:date="2017-12-29T09:45:00Z">
        <w:r w:rsidR="005655CC">
          <w:rPr>
            <w:rFonts w:ascii="Times New Roman" w:hAnsi="Times New Roman" w:cs="Times New Roman"/>
            <w:color w:val="151518"/>
            <w:sz w:val="24"/>
            <w:szCs w:val="24"/>
          </w:rPr>
          <w:t xml:space="preserve"> with</w:t>
        </w:r>
      </w:ins>
      <w:r w:rsidR="005A112B">
        <w:rPr>
          <w:rFonts w:ascii="Times New Roman" w:hAnsi="Times New Roman" w:cs="Times New Roman"/>
          <w:color w:val="151518"/>
          <w:sz w:val="24"/>
          <w:szCs w:val="24"/>
        </w:rPr>
        <w:t xml:space="preserve"> r</w:t>
      </w:r>
      <w:r w:rsidR="0054174A" w:rsidRPr="004D6174">
        <w:rPr>
          <w:rFonts w:ascii="Times New Roman" w:hAnsi="Times New Roman" w:cs="Times New Roman"/>
          <w:color w:val="151518"/>
          <w:sz w:val="24"/>
          <w:szCs w:val="24"/>
        </w:rPr>
        <w:t xml:space="preserve">egion, </w:t>
      </w:r>
      <w:r w:rsidR="007B0686" w:rsidRPr="004D6174">
        <w:rPr>
          <w:rFonts w:ascii="Times New Roman" w:hAnsi="Times New Roman" w:cs="Times New Roman"/>
          <w:color w:val="151518"/>
          <w:sz w:val="24"/>
          <w:szCs w:val="24"/>
        </w:rPr>
        <w:t xml:space="preserve">wave exposure, </w:t>
      </w:r>
      <w:r w:rsidR="0054174A" w:rsidRPr="004D6174">
        <w:rPr>
          <w:rFonts w:ascii="Times New Roman" w:hAnsi="Times New Roman" w:cs="Times New Roman"/>
          <w:color w:val="151518"/>
          <w:sz w:val="24"/>
          <w:szCs w:val="24"/>
        </w:rPr>
        <w:t>difference in otter abundance</w:t>
      </w:r>
      <w:r w:rsidR="00227428" w:rsidRPr="004D6174">
        <w:rPr>
          <w:rFonts w:ascii="Times New Roman" w:hAnsi="Times New Roman" w:cs="Times New Roman"/>
          <w:color w:val="151518"/>
          <w:sz w:val="24"/>
          <w:szCs w:val="24"/>
        </w:rPr>
        <w:t xml:space="preserve"> between periods</w:t>
      </w:r>
      <w:r w:rsidR="0054174A" w:rsidRPr="004D6174">
        <w:rPr>
          <w:rFonts w:ascii="Times New Roman" w:hAnsi="Times New Roman" w:cs="Times New Roman"/>
          <w:color w:val="151518"/>
          <w:sz w:val="24"/>
          <w:szCs w:val="24"/>
        </w:rPr>
        <w:t xml:space="preserve"> at each site, and CV of kelp area in the 1989-2001 period as predictors. We explored </w:t>
      </w:r>
      <w:r w:rsidR="00774C7A" w:rsidRPr="004D6174">
        <w:rPr>
          <w:rFonts w:ascii="Times New Roman" w:hAnsi="Times New Roman" w:cs="Times New Roman"/>
          <w:color w:val="151518"/>
          <w:sz w:val="24"/>
          <w:szCs w:val="24"/>
        </w:rPr>
        <w:t xml:space="preserve">only </w:t>
      </w:r>
      <w:r w:rsidR="0028595E" w:rsidRPr="004D6174">
        <w:rPr>
          <w:rFonts w:ascii="Times New Roman" w:hAnsi="Times New Roman" w:cs="Times New Roman"/>
          <w:color w:val="151518"/>
          <w:sz w:val="24"/>
          <w:szCs w:val="24"/>
        </w:rPr>
        <w:t xml:space="preserve">additive </w:t>
      </w:r>
      <w:r w:rsidR="0054174A" w:rsidRPr="004D6174">
        <w:rPr>
          <w:rFonts w:ascii="Times New Roman" w:hAnsi="Times New Roman" w:cs="Times New Roman"/>
          <w:color w:val="151518"/>
          <w:sz w:val="24"/>
          <w:szCs w:val="24"/>
        </w:rPr>
        <w:t xml:space="preserve">main effects </w:t>
      </w:r>
      <w:r w:rsidR="00774C7A" w:rsidRPr="004D6174">
        <w:rPr>
          <w:rFonts w:ascii="Times New Roman" w:hAnsi="Times New Roman" w:cs="Times New Roman"/>
          <w:color w:val="151518"/>
          <w:sz w:val="24"/>
          <w:szCs w:val="24"/>
        </w:rPr>
        <w:t xml:space="preserve">due to a sample size of 10 </w:t>
      </w:r>
      <w:r w:rsidR="0054174A" w:rsidRPr="004D6174">
        <w:rPr>
          <w:rFonts w:ascii="Times New Roman" w:hAnsi="Times New Roman" w:cs="Times New Roman"/>
          <w:color w:val="151518"/>
          <w:sz w:val="24"/>
          <w:szCs w:val="24"/>
        </w:rPr>
        <w:t xml:space="preserve">and selected among models </w:t>
      </w:r>
      <w:r w:rsidR="00774C7A" w:rsidRPr="004D6174">
        <w:rPr>
          <w:rFonts w:ascii="Times New Roman" w:hAnsi="Times New Roman" w:cs="Times New Roman"/>
          <w:color w:val="151518"/>
          <w:sz w:val="24"/>
          <w:szCs w:val="24"/>
        </w:rPr>
        <w:t xml:space="preserve">using </w:t>
      </w:r>
      <w:r w:rsidR="007D0372" w:rsidRPr="004D6174">
        <w:rPr>
          <w:rFonts w:ascii="Times New Roman" w:hAnsi="Times New Roman" w:cs="Times New Roman"/>
          <w:color w:val="151518"/>
          <w:sz w:val="24"/>
          <w:szCs w:val="24"/>
        </w:rPr>
        <w:t>AIC corrected for small sampl</w:t>
      </w:r>
      <w:r w:rsidR="0060001F" w:rsidRPr="004D6174">
        <w:rPr>
          <w:rFonts w:ascii="Times New Roman" w:hAnsi="Times New Roman" w:cs="Times New Roman"/>
          <w:color w:val="151518"/>
          <w:sz w:val="24"/>
          <w:szCs w:val="24"/>
        </w:rPr>
        <w:t>e sizes</w:t>
      </w:r>
      <w:r w:rsidR="007D0372" w:rsidRPr="004D6174">
        <w:rPr>
          <w:rFonts w:ascii="Times New Roman" w:hAnsi="Times New Roman" w:cs="Times New Roman"/>
          <w:color w:val="151518"/>
          <w:sz w:val="24"/>
          <w:szCs w:val="24"/>
        </w:rPr>
        <w:t xml:space="preserve"> (AICc)</w:t>
      </w:r>
      <w:r w:rsidR="00774C7A" w:rsidRPr="004D6174">
        <w:rPr>
          <w:rFonts w:ascii="Times New Roman" w:hAnsi="Times New Roman" w:cs="Times New Roman"/>
          <w:color w:val="151518"/>
          <w:sz w:val="24"/>
          <w:szCs w:val="24"/>
        </w:rPr>
        <w:t>.</w:t>
      </w:r>
    </w:p>
    <w:p w14:paraId="3F473CF5" w14:textId="107D1AA0" w:rsidR="00AF6161" w:rsidRPr="004D6174" w:rsidRDefault="00AF6161" w:rsidP="00AF6161">
      <w:pPr>
        <w:spacing w:after="0" w:line="480" w:lineRule="auto"/>
        <w:ind w:firstLine="720"/>
        <w:rPr>
          <w:rFonts w:ascii="Times New Roman" w:hAnsi="Times New Roman" w:cs="Times New Roman"/>
          <w:sz w:val="24"/>
          <w:szCs w:val="24"/>
        </w:rPr>
      </w:pPr>
      <w:r w:rsidRPr="004D6174">
        <w:rPr>
          <w:rFonts w:ascii="Times New Roman" w:hAnsi="Times New Roman" w:cs="Times New Roman"/>
          <w:sz w:val="24"/>
          <w:szCs w:val="24"/>
        </w:rPr>
        <w:t xml:space="preserve">To examine changes in the abundance of sea urchins, bivalves, crabs, sea stars, and sea cucumbers over time, we used </w:t>
      </w:r>
      <w:del w:id="56" w:author="Nick Tolimieri" w:date="2017-12-29T09:46:00Z">
        <w:r w:rsidRPr="004D6174" w:rsidDel="005655CC">
          <w:rPr>
            <w:rFonts w:ascii="Times New Roman" w:hAnsi="Times New Roman" w:cs="Times New Roman"/>
            <w:sz w:val="24"/>
            <w:szCs w:val="24"/>
          </w:rPr>
          <w:delText xml:space="preserve">permutational </w:delText>
        </w:r>
      </w:del>
      <w:ins w:id="57" w:author="Nick Tolimieri" w:date="2017-12-29T09:46:00Z">
        <w:r w:rsidR="005655CC" w:rsidRPr="004D6174">
          <w:rPr>
            <w:rFonts w:ascii="Times New Roman" w:hAnsi="Times New Roman" w:cs="Times New Roman"/>
            <w:sz w:val="24"/>
            <w:szCs w:val="24"/>
          </w:rPr>
          <w:t>permutation</w:t>
        </w:r>
        <w:r w:rsidR="005655CC">
          <w:rPr>
            <w:rFonts w:ascii="Times New Roman" w:hAnsi="Times New Roman" w:cs="Times New Roman"/>
            <w:sz w:val="24"/>
            <w:szCs w:val="24"/>
          </w:rPr>
          <w:t>-based</w:t>
        </w:r>
        <w:r w:rsidR="005655CC" w:rsidRPr="004D6174">
          <w:rPr>
            <w:rFonts w:ascii="Times New Roman" w:hAnsi="Times New Roman" w:cs="Times New Roman"/>
            <w:sz w:val="24"/>
            <w:szCs w:val="24"/>
          </w:rPr>
          <w:t xml:space="preserve"> </w:t>
        </w:r>
        <w:r w:rsidR="005655CC">
          <w:rPr>
            <w:rFonts w:ascii="Times New Roman" w:hAnsi="Times New Roman" w:cs="Times New Roman"/>
            <w:sz w:val="24"/>
            <w:szCs w:val="24"/>
          </w:rPr>
          <w:t xml:space="preserve">multivariate </w:t>
        </w:r>
      </w:ins>
      <w:r w:rsidRPr="004D6174">
        <w:rPr>
          <w:rFonts w:ascii="Times New Roman" w:hAnsi="Times New Roman" w:cs="Times New Roman"/>
          <w:sz w:val="24"/>
          <w:szCs w:val="24"/>
        </w:rPr>
        <w:t>analysis of variance (PERMANOVA) to compare community structure acros</w:t>
      </w:r>
      <w:r w:rsidR="0060001F" w:rsidRPr="004D6174">
        <w:rPr>
          <w:rFonts w:ascii="Times New Roman" w:hAnsi="Times New Roman" w:cs="Times New Roman"/>
          <w:sz w:val="24"/>
          <w:szCs w:val="24"/>
        </w:rPr>
        <w:t>s three time periods (1987, 1999</w:t>
      </w:r>
      <w:r w:rsidRPr="004D6174">
        <w:rPr>
          <w:rFonts w:ascii="Times New Roman" w:hAnsi="Times New Roman" w:cs="Times New Roman"/>
          <w:sz w:val="24"/>
          <w:szCs w:val="24"/>
        </w:rPr>
        <w:t>, 2015) or three regions (northern, central, and southern) using the adonis function in R.</w:t>
      </w:r>
      <w:r w:rsidR="0060001F" w:rsidRPr="004D6174">
        <w:rPr>
          <w:rFonts w:ascii="Times New Roman" w:hAnsi="Times New Roman" w:cs="Times New Roman"/>
          <w:sz w:val="24"/>
          <w:szCs w:val="24"/>
        </w:rPr>
        <w:t xml:space="preserve"> We exclude data from 1995 because sea star data are absent.</w:t>
      </w:r>
      <w:r w:rsidRPr="004D6174">
        <w:rPr>
          <w:rFonts w:ascii="Times New Roman" w:hAnsi="Times New Roman" w:cs="Times New Roman"/>
          <w:sz w:val="24"/>
          <w:szCs w:val="24"/>
        </w:rPr>
        <w:t xml:space="preserve"> The taxa-specific average densities (individuals m</w:t>
      </w:r>
      <w:r w:rsidRPr="004D6174">
        <w:rPr>
          <w:rFonts w:ascii="Times New Roman" w:hAnsi="Times New Roman" w:cs="Times New Roman"/>
          <w:sz w:val="24"/>
          <w:szCs w:val="24"/>
          <w:vertAlign w:val="superscript"/>
        </w:rPr>
        <w:t>-2</w:t>
      </w:r>
      <w:r w:rsidRPr="004D6174">
        <w:rPr>
          <w:rFonts w:ascii="Times New Roman" w:hAnsi="Times New Roman" w:cs="Times New Roman"/>
          <w:sz w:val="24"/>
          <w:szCs w:val="24"/>
        </w:rPr>
        <w:t>) for each site-year-region were used as the dependent variables, and converted to dissimilarity matrices using</w:t>
      </w:r>
      <w:commentRangeStart w:id="58"/>
      <w:r w:rsidRPr="004D6174">
        <w:rPr>
          <w:rFonts w:ascii="Times New Roman" w:hAnsi="Times New Roman" w:cs="Times New Roman"/>
          <w:sz w:val="24"/>
          <w:szCs w:val="24"/>
        </w:rPr>
        <w:t xml:space="preserve"> Manhattan log(</w:t>
      </w:r>
      <w:r w:rsidRPr="004D6174">
        <w:rPr>
          <w:rFonts w:ascii="Times New Roman" w:hAnsi="Times New Roman" w:cs="Times New Roman"/>
          <w:i/>
          <w:sz w:val="24"/>
          <w:szCs w:val="24"/>
        </w:rPr>
        <w:t>x</w:t>
      </w:r>
      <w:r w:rsidRPr="004D6174">
        <w:rPr>
          <w:rFonts w:ascii="Times New Roman" w:hAnsi="Times New Roman" w:cs="Times New Roman"/>
          <w:sz w:val="24"/>
          <w:szCs w:val="24"/>
        </w:rPr>
        <w:t xml:space="preserve"> + 1)</w:t>
      </w:r>
      <w:commentRangeEnd w:id="58"/>
      <w:r w:rsidR="005655CC">
        <w:rPr>
          <w:rStyle w:val="CommentReference"/>
        </w:rPr>
        <w:commentReference w:id="58"/>
      </w:r>
      <w:r w:rsidRPr="004D6174">
        <w:rPr>
          <w:rFonts w:ascii="Times New Roman" w:hAnsi="Times New Roman" w:cs="Times New Roman"/>
          <w:sz w:val="24"/>
          <w:szCs w:val="24"/>
        </w:rPr>
        <w:t xml:space="preserve"> distances. We performed randomizations within strata based on regions or time periods. We also tested whether community composition was more variable in some regions than others an in some time periods rather than others by examining multivariate dispersion in community composition using the betadisper function in R. To visualize differences among time periods or regions in invertebrate community structure, we used non-metric multidimensional scalin</w:t>
      </w:r>
      <w:commentRangeStart w:id="59"/>
      <w:r w:rsidRPr="004D6174">
        <w:rPr>
          <w:rFonts w:ascii="Times New Roman" w:hAnsi="Times New Roman" w:cs="Times New Roman"/>
          <w:sz w:val="24"/>
          <w:szCs w:val="24"/>
        </w:rPr>
        <w:t xml:space="preserve">g </w:t>
      </w:r>
      <w:commentRangeStart w:id="60"/>
      <w:r w:rsidRPr="004D6174">
        <w:rPr>
          <w:rFonts w:ascii="Times New Roman" w:hAnsi="Times New Roman" w:cs="Times New Roman"/>
          <w:sz w:val="24"/>
          <w:szCs w:val="24"/>
        </w:rPr>
        <w:t xml:space="preserve">(nMDS) </w:t>
      </w:r>
      <w:commentRangeEnd w:id="60"/>
      <w:r w:rsidR="00930F49">
        <w:rPr>
          <w:rStyle w:val="CommentReference"/>
        </w:rPr>
        <w:commentReference w:id="60"/>
      </w:r>
      <w:r w:rsidRPr="004D6174">
        <w:rPr>
          <w:rFonts w:ascii="Times New Roman" w:hAnsi="Times New Roman" w:cs="Times New Roman"/>
          <w:sz w:val="24"/>
          <w:szCs w:val="24"/>
        </w:rPr>
        <w:t>b</w:t>
      </w:r>
      <w:commentRangeEnd w:id="59"/>
      <w:r w:rsidR="00930F49">
        <w:rPr>
          <w:rStyle w:val="CommentReference"/>
        </w:rPr>
        <w:commentReference w:id="59"/>
      </w:r>
      <w:r w:rsidRPr="004D6174">
        <w:rPr>
          <w:rFonts w:ascii="Times New Roman" w:hAnsi="Times New Roman" w:cs="Times New Roman"/>
          <w:sz w:val="24"/>
          <w:szCs w:val="24"/>
        </w:rPr>
        <w:t xml:space="preserve">ased on the nmds function and plotted vectors </w:t>
      </w:r>
      <w:r w:rsidRPr="004D6174">
        <w:rPr>
          <w:rFonts w:ascii="Times New Roman" w:hAnsi="Times New Roman" w:cs="Times New Roman"/>
          <w:sz w:val="24"/>
          <w:szCs w:val="24"/>
        </w:rPr>
        <w:lastRenderedPageBreak/>
        <w:t>explaining how variation in the densities of individual taxa related to community dissimilarity using the envfit function. Because information about gastropod densities was not collected at some sites in 199</w:t>
      </w:r>
      <w:r w:rsidR="0060001F" w:rsidRPr="004D6174">
        <w:rPr>
          <w:rFonts w:ascii="Times New Roman" w:hAnsi="Times New Roman" w:cs="Times New Roman"/>
          <w:sz w:val="24"/>
          <w:szCs w:val="24"/>
        </w:rPr>
        <w:t>9</w:t>
      </w:r>
      <w:r w:rsidRPr="004D6174">
        <w:rPr>
          <w:rFonts w:ascii="Times New Roman" w:hAnsi="Times New Roman" w:cs="Times New Roman"/>
          <w:sz w:val="24"/>
          <w:szCs w:val="24"/>
        </w:rPr>
        <w:t xml:space="preserve">, we repeated all of the above analyses for 1987 and 2015 data only to determine if doing so modified our inferences about changes in the mean or variability in community composition. All multivariate analyses and visualizations were conducted in the R package vegan. We also calculated proportional declines in mean abundance and used paired </w:t>
      </w:r>
      <w:r w:rsidRPr="004D6174">
        <w:rPr>
          <w:rFonts w:ascii="Times New Roman" w:hAnsi="Times New Roman" w:cs="Times New Roman"/>
          <w:i/>
          <w:sz w:val="24"/>
          <w:szCs w:val="24"/>
        </w:rPr>
        <w:t>t</w:t>
      </w:r>
      <w:r w:rsidRPr="004D6174">
        <w:rPr>
          <w:rFonts w:ascii="Times New Roman" w:hAnsi="Times New Roman" w:cs="Times New Roman"/>
          <w:sz w:val="24"/>
          <w:szCs w:val="24"/>
        </w:rPr>
        <w:t>-tests to evaluate their significance.</w:t>
      </w:r>
    </w:p>
    <w:p w14:paraId="385EB0DD" w14:textId="77777777" w:rsidR="000A3EF8" w:rsidRPr="004D6174" w:rsidRDefault="000A3EF8" w:rsidP="0084260D">
      <w:pPr>
        <w:spacing w:before="120" w:after="0" w:line="480" w:lineRule="auto"/>
        <w:ind w:firstLine="720"/>
        <w:rPr>
          <w:rFonts w:ascii="Times New Roman" w:hAnsi="Times New Roman" w:cs="Times New Roman"/>
          <w:color w:val="151518"/>
          <w:sz w:val="24"/>
          <w:szCs w:val="24"/>
        </w:rPr>
      </w:pPr>
    </w:p>
    <w:p w14:paraId="3FF44EE9" w14:textId="6789A477" w:rsidR="003211A7" w:rsidRPr="004D6174" w:rsidRDefault="003211A7" w:rsidP="003E6C90">
      <w:pPr>
        <w:spacing w:before="240" w:after="0" w:line="480" w:lineRule="auto"/>
        <w:outlineLvl w:val="0"/>
        <w:rPr>
          <w:rFonts w:ascii="Times New Roman" w:hAnsi="Times New Roman" w:cs="Times New Roman"/>
          <w:b/>
          <w:sz w:val="24"/>
          <w:szCs w:val="24"/>
        </w:rPr>
      </w:pPr>
      <w:r w:rsidRPr="004D6174">
        <w:rPr>
          <w:rFonts w:ascii="Times New Roman" w:hAnsi="Times New Roman" w:cs="Times New Roman"/>
          <w:b/>
          <w:sz w:val="24"/>
          <w:szCs w:val="24"/>
        </w:rPr>
        <w:t>Results</w:t>
      </w:r>
    </w:p>
    <w:p w14:paraId="20A2A5BB" w14:textId="27821D88" w:rsidR="00D44BB8" w:rsidRPr="004D6174" w:rsidRDefault="00B84F55" w:rsidP="003E6C90">
      <w:pPr>
        <w:spacing w:before="120" w:after="0" w:line="480" w:lineRule="auto"/>
        <w:outlineLvl w:val="0"/>
        <w:rPr>
          <w:rFonts w:ascii="Times New Roman" w:hAnsi="Times New Roman" w:cs="Times New Roman"/>
          <w:sz w:val="24"/>
          <w:szCs w:val="24"/>
        </w:rPr>
      </w:pPr>
      <w:r w:rsidRPr="004D6174">
        <w:rPr>
          <w:rFonts w:ascii="Times New Roman" w:hAnsi="Times New Roman" w:cs="Times New Roman"/>
          <w:i/>
          <w:sz w:val="24"/>
          <w:szCs w:val="24"/>
        </w:rPr>
        <w:t>Spatiotemporal trends of sea otters</w:t>
      </w:r>
      <w:r w:rsidR="00863FD5" w:rsidRPr="004D6174">
        <w:rPr>
          <w:rFonts w:ascii="Times New Roman" w:hAnsi="Times New Roman" w:cs="Times New Roman"/>
          <w:i/>
          <w:sz w:val="24"/>
          <w:szCs w:val="24"/>
        </w:rPr>
        <w:t xml:space="preserve"> and kelp</w:t>
      </w:r>
    </w:p>
    <w:p w14:paraId="48A2C14E" w14:textId="733ADB13" w:rsidR="00BE26FC" w:rsidRPr="004D6174" w:rsidRDefault="00086774" w:rsidP="005A112B">
      <w:pPr>
        <w:spacing w:after="0" w:line="480" w:lineRule="auto"/>
        <w:ind w:firstLine="720"/>
        <w:rPr>
          <w:rFonts w:ascii="Times New Roman" w:hAnsi="Times New Roman" w:cs="Times New Roman"/>
          <w:sz w:val="24"/>
          <w:szCs w:val="24"/>
        </w:rPr>
      </w:pPr>
      <w:r w:rsidRPr="004D6174">
        <w:rPr>
          <w:rFonts w:ascii="Times New Roman" w:hAnsi="Times New Roman" w:cs="Times New Roman"/>
          <w:sz w:val="24"/>
          <w:szCs w:val="24"/>
        </w:rPr>
        <w:t>Sea otter density trends have</w:t>
      </w:r>
      <w:r w:rsidR="00BE26FC" w:rsidRPr="004D6174">
        <w:rPr>
          <w:rFonts w:ascii="Times New Roman" w:hAnsi="Times New Roman" w:cs="Times New Roman"/>
          <w:sz w:val="24"/>
          <w:szCs w:val="24"/>
        </w:rPr>
        <w:t xml:space="preserve"> followed</w:t>
      </w:r>
      <w:r w:rsidR="00A33D46" w:rsidRPr="004D6174">
        <w:rPr>
          <w:rFonts w:ascii="Times New Roman" w:hAnsi="Times New Roman" w:cs="Times New Roman"/>
          <w:sz w:val="24"/>
          <w:szCs w:val="24"/>
        </w:rPr>
        <w:t xml:space="preserve"> </w:t>
      </w:r>
      <w:r w:rsidR="0046713D" w:rsidRPr="004D6174">
        <w:rPr>
          <w:rFonts w:ascii="Times New Roman" w:hAnsi="Times New Roman" w:cs="Times New Roman"/>
          <w:sz w:val="24"/>
          <w:szCs w:val="24"/>
        </w:rPr>
        <w:t xml:space="preserve">three spatially distinct patterns along </w:t>
      </w:r>
      <w:r w:rsidR="000D788C" w:rsidRPr="004D6174">
        <w:rPr>
          <w:rFonts w:ascii="Times New Roman" w:hAnsi="Times New Roman" w:cs="Times New Roman"/>
          <w:sz w:val="24"/>
          <w:szCs w:val="24"/>
        </w:rPr>
        <w:t xml:space="preserve">the Olympic Coast </w:t>
      </w:r>
      <w:r w:rsidRPr="004D6174">
        <w:rPr>
          <w:rFonts w:ascii="Times New Roman" w:hAnsi="Times New Roman" w:cs="Times New Roman"/>
          <w:sz w:val="24"/>
          <w:szCs w:val="24"/>
        </w:rPr>
        <w:t xml:space="preserve">since the 1970s </w:t>
      </w:r>
      <w:r w:rsidR="00FA31AE" w:rsidRPr="004D6174">
        <w:rPr>
          <w:rFonts w:ascii="Times New Roman" w:hAnsi="Times New Roman" w:cs="Times New Roman"/>
          <w:sz w:val="24"/>
          <w:szCs w:val="24"/>
        </w:rPr>
        <w:t>(Fig. 2</w:t>
      </w:r>
      <w:r w:rsidRPr="004D6174">
        <w:rPr>
          <w:rFonts w:ascii="Times New Roman" w:hAnsi="Times New Roman" w:cs="Times New Roman"/>
          <w:sz w:val="24"/>
          <w:szCs w:val="24"/>
        </w:rPr>
        <w:t>a,</w:t>
      </w:r>
      <w:r w:rsidR="001815AF" w:rsidRPr="004D6174">
        <w:rPr>
          <w:rFonts w:ascii="Times New Roman" w:hAnsi="Times New Roman" w:cs="Times New Roman"/>
          <w:sz w:val="24"/>
          <w:szCs w:val="24"/>
        </w:rPr>
        <w:t xml:space="preserve"> 2b, 2c</w:t>
      </w:r>
      <w:r w:rsidR="00FA31AE" w:rsidRPr="004D6174">
        <w:rPr>
          <w:rFonts w:ascii="Times New Roman" w:hAnsi="Times New Roman" w:cs="Times New Roman"/>
          <w:sz w:val="24"/>
          <w:szCs w:val="24"/>
        </w:rPr>
        <w:t>)</w:t>
      </w:r>
      <w:r w:rsidR="00A33D46" w:rsidRPr="004D6174">
        <w:rPr>
          <w:rFonts w:ascii="Times New Roman" w:hAnsi="Times New Roman" w:cs="Times New Roman"/>
          <w:sz w:val="24"/>
          <w:szCs w:val="24"/>
        </w:rPr>
        <w:t xml:space="preserve">. </w:t>
      </w:r>
      <w:r w:rsidR="00863FD5" w:rsidRPr="004D6174">
        <w:rPr>
          <w:rFonts w:ascii="Times New Roman" w:hAnsi="Times New Roman" w:cs="Times New Roman"/>
          <w:sz w:val="24"/>
          <w:szCs w:val="24"/>
        </w:rPr>
        <w:t xml:space="preserve">In </w:t>
      </w:r>
      <w:r w:rsidR="005A112B">
        <w:rPr>
          <w:rFonts w:ascii="Times New Roman" w:hAnsi="Times New Roman" w:cs="Times New Roman"/>
          <w:sz w:val="24"/>
          <w:szCs w:val="24"/>
        </w:rPr>
        <w:t>general</w:t>
      </w:r>
      <w:r w:rsidR="00863FD5" w:rsidRPr="004D6174">
        <w:rPr>
          <w:rFonts w:ascii="Times New Roman" w:hAnsi="Times New Roman" w:cs="Times New Roman"/>
          <w:sz w:val="24"/>
          <w:szCs w:val="24"/>
        </w:rPr>
        <w:t>, local trend</w:t>
      </w:r>
      <w:r w:rsidR="005A112B">
        <w:rPr>
          <w:rFonts w:ascii="Times New Roman" w:hAnsi="Times New Roman" w:cs="Times New Roman"/>
          <w:sz w:val="24"/>
          <w:szCs w:val="24"/>
        </w:rPr>
        <w:t>s</w:t>
      </w:r>
      <w:r w:rsidR="00863FD5" w:rsidRPr="004D6174">
        <w:rPr>
          <w:rFonts w:ascii="Times New Roman" w:hAnsi="Times New Roman" w:cs="Times New Roman"/>
          <w:sz w:val="24"/>
          <w:szCs w:val="24"/>
        </w:rPr>
        <w:t xml:space="preserve"> in sea otters differ substantially from the coastwide trend. </w:t>
      </w:r>
      <w:r w:rsidR="0046713D" w:rsidRPr="004D6174">
        <w:rPr>
          <w:rFonts w:ascii="Times New Roman" w:hAnsi="Times New Roman" w:cs="Times New Roman"/>
          <w:sz w:val="24"/>
          <w:szCs w:val="24"/>
        </w:rPr>
        <w:t>Near the</w:t>
      </w:r>
      <w:r w:rsidR="00D742F8" w:rsidRPr="004D6174">
        <w:rPr>
          <w:rFonts w:ascii="Times New Roman" w:hAnsi="Times New Roman" w:cs="Times New Roman"/>
          <w:sz w:val="24"/>
          <w:szCs w:val="24"/>
        </w:rPr>
        <w:t xml:space="preserve"> most northerly </w:t>
      </w:r>
      <w:r w:rsidRPr="004D6174">
        <w:rPr>
          <w:rFonts w:ascii="Times New Roman" w:hAnsi="Times New Roman" w:cs="Times New Roman"/>
          <w:sz w:val="24"/>
          <w:szCs w:val="24"/>
        </w:rPr>
        <w:t>study</w:t>
      </w:r>
      <w:r w:rsidR="00D742F8" w:rsidRPr="004D6174">
        <w:rPr>
          <w:rFonts w:ascii="Times New Roman" w:hAnsi="Times New Roman" w:cs="Times New Roman"/>
          <w:sz w:val="24"/>
          <w:szCs w:val="24"/>
        </w:rPr>
        <w:t xml:space="preserve"> sites, </w:t>
      </w:r>
      <w:r w:rsidRPr="004D6174">
        <w:rPr>
          <w:rFonts w:ascii="Times New Roman" w:hAnsi="Times New Roman" w:cs="Times New Roman"/>
          <w:sz w:val="24"/>
          <w:szCs w:val="24"/>
        </w:rPr>
        <w:t>sea otter densities showed the greatest increase from the mid-1980s until the early 1990s before declining slightly and then remaining stable from the mid-1990s to present (Fi</w:t>
      </w:r>
      <w:r w:rsidR="005022BB" w:rsidRPr="004D6174">
        <w:rPr>
          <w:rFonts w:ascii="Times New Roman" w:hAnsi="Times New Roman" w:cs="Times New Roman"/>
          <w:sz w:val="24"/>
          <w:szCs w:val="24"/>
        </w:rPr>
        <w:t>g. 2a)</w:t>
      </w:r>
      <w:r w:rsidR="00D742F8" w:rsidRPr="004D6174">
        <w:rPr>
          <w:rFonts w:ascii="Times New Roman" w:hAnsi="Times New Roman" w:cs="Times New Roman"/>
          <w:sz w:val="24"/>
          <w:szCs w:val="24"/>
        </w:rPr>
        <w:t>.</w:t>
      </w:r>
      <w:r w:rsidRPr="004D6174">
        <w:rPr>
          <w:rFonts w:ascii="Times New Roman" w:hAnsi="Times New Roman" w:cs="Times New Roman"/>
          <w:sz w:val="24"/>
          <w:szCs w:val="24"/>
        </w:rPr>
        <w:t xml:space="preserve"> </w:t>
      </w:r>
      <w:r w:rsidR="00804CA4" w:rsidRPr="004D6174">
        <w:rPr>
          <w:rFonts w:ascii="Times New Roman" w:hAnsi="Times New Roman" w:cs="Times New Roman"/>
          <w:sz w:val="24"/>
          <w:szCs w:val="24"/>
        </w:rPr>
        <w:t>Sea otter densities in t</w:t>
      </w:r>
      <w:r w:rsidR="005022BB" w:rsidRPr="004D6174">
        <w:rPr>
          <w:rFonts w:ascii="Times New Roman" w:hAnsi="Times New Roman" w:cs="Times New Roman"/>
          <w:sz w:val="24"/>
          <w:szCs w:val="24"/>
        </w:rPr>
        <w:t xml:space="preserve">he </w:t>
      </w:r>
      <w:r w:rsidR="00227428" w:rsidRPr="004D6174">
        <w:rPr>
          <w:rFonts w:ascii="Times New Roman" w:hAnsi="Times New Roman" w:cs="Times New Roman"/>
          <w:sz w:val="24"/>
          <w:szCs w:val="24"/>
        </w:rPr>
        <w:t>C</w:t>
      </w:r>
      <w:r w:rsidR="0084429D" w:rsidRPr="004D6174">
        <w:rPr>
          <w:rFonts w:ascii="Times New Roman" w:hAnsi="Times New Roman" w:cs="Times New Roman"/>
          <w:sz w:val="24"/>
          <w:szCs w:val="24"/>
        </w:rPr>
        <w:t xml:space="preserve">entral </w:t>
      </w:r>
      <w:r w:rsidR="005B503D" w:rsidRPr="004D6174">
        <w:rPr>
          <w:rFonts w:ascii="Times New Roman" w:hAnsi="Times New Roman" w:cs="Times New Roman"/>
          <w:sz w:val="24"/>
          <w:szCs w:val="24"/>
        </w:rPr>
        <w:t xml:space="preserve">region of the </w:t>
      </w:r>
      <w:r w:rsidR="00804CA4" w:rsidRPr="004D6174">
        <w:rPr>
          <w:rFonts w:ascii="Times New Roman" w:hAnsi="Times New Roman" w:cs="Times New Roman"/>
          <w:sz w:val="24"/>
          <w:szCs w:val="24"/>
        </w:rPr>
        <w:t>study area</w:t>
      </w:r>
      <w:r w:rsidR="005B503D" w:rsidRPr="004D6174">
        <w:rPr>
          <w:rFonts w:ascii="Times New Roman" w:hAnsi="Times New Roman" w:cs="Times New Roman"/>
          <w:sz w:val="24"/>
          <w:szCs w:val="24"/>
        </w:rPr>
        <w:t xml:space="preserve"> </w:t>
      </w:r>
      <w:r w:rsidR="00E13A50" w:rsidRPr="004D6174">
        <w:rPr>
          <w:rFonts w:ascii="Times New Roman" w:hAnsi="Times New Roman" w:cs="Times New Roman"/>
          <w:sz w:val="24"/>
          <w:szCs w:val="24"/>
        </w:rPr>
        <w:t>including</w:t>
      </w:r>
      <w:r w:rsidR="005B503D" w:rsidRPr="004D6174">
        <w:rPr>
          <w:rFonts w:ascii="Times New Roman" w:hAnsi="Times New Roman" w:cs="Times New Roman"/>
          <w:sz w:val="24"/>
          <w:szCs w:val="24"/>
        </w:rPr>
        <w:t xml:space="preserve"> Anderson Point, Point of the Arches and Cape Alava experienced exponential growth from the late 1970s until the mid</w:t>
      </w:r>
      <w:r w:rsidR="003C5294" w:rsidRPr="004D6174">
        <w:rPr>
          <w:rFonts w:ascii="Times New Roman" w:hAnsi="Times New Roman" w:cs="Times New Roman"/>
          <w:sz w:val="24"/>
          <w:szCs w:val="24"/>
        </w:rPr>
        <w:t>-</w:t>
      </w:r>
      <w:r w:rsidR="005B503D" w:rsidRPr="004D6174">
        <w:rPr>
          <w:rFonts w:ascii="Times New Roman" w:hAnsi="Times New Roman" w:cs="Times New Roman"/>
          <w:sz w:val="24"/>
          <w:szCs w:val="24"/>
        </w:rPr>
        <w:t xml:space="preserve">1990s, but </w:t>
      </w:r>
      <w:r w:rsidR="00804CA4" w:rsidRPr="004D6174">
        <w:rPr>
          <w:rFonts w:ascii="Times New Roman" w:hAnsi="Times New Roman" w:cs="Times New Roman"/>
          <w:sz w:val="24"/>
          <w:szCs w:val="24"/>
        </w:rPr>
        <w:t>have</w:t>
      </w:r>
      <w:r w:rsidR="005B503D" w:rsidRPr="004D6174">
        <w:rPr>
          <w:rFonts w:ascii="Times New Roman" w:hAnsi="Times New Roman" w:cs="Times New Roman"/>
          <w:sz w:val="24"/>
          <w:szCs w:val="24"/>
        </w:rPr>
        <w:t xml:space="preserve"> remained </w:t>
      </w:r>
      <w:r w:rsidR="00B928AA" w:rsidRPr="004D6174">
        <w:rPr>
          <w:rFonts w:ascii="Times New Roman" w:hAnsi="Times New Roman" w:cs="Times New Roman"/>
          <w:sz w:val="24"/>
          <w:szCs w:val="24"/>
        </w:rPr>
        <w:t xml:space="preserve">largely </w:t>
      </w:r>
      <w:r w:rsidR="005B503D" w:rsidRPr="004D6174">
        <w:rPr>
          <w:rFonts w:ascii="Times New Roman" w:hAnsi="Times New Roman" w:cs="Times New Roman"/>
          <w:sz w:val="24"/>
          <w:szCs w:val="24"/>
        </w:rPr>
        <w:t>stable at densities just above those observed in 1990 (</w:t>
      </w:r>
      <w:r w:rsidR="005022BB" w:rsidRPr="004D6174">
        <w:rPr>
          <w:rFonts w:ascii="Times New Roman" w:hAnsi="Times New Roman" w:cs="Times New Roman"/>
          <w:sz w:val="24"/>
          <w:szCs w:val="24"/>
        </w:rPr>
        <w:t>Fig. 2</w:t>
      </w:r>
      <w:r w:rsidR="001815AF" w:rsidRPr="004D6174">
        <w:rPr>
          <w:rFonts w:ascii="Times New Roman" w:hAnsi="Times New Roman" w:cs="Times New Roman"/>
          <w:sz w:val="24"/>
          <w:szCs w:val="24"/>
        </w:rPr>
        <w:t>b</w:t>
      </w:r>
      <w:r w:rsidR="005022BB" w:rsidRPr="004D6174">
        <w:rPr>
          <w:rFonts w:ascii="Times New Roman" w:hAnsi="Times New Roman" w:cs="Times New Roman"/>
          <w:sz w:val="24"/>
          <w:szCs w:val="24"/>
        </w:rPr>
        <w:t>).</w:t>
      </w:r>
      <w:r w:rsidR="005B503D" w:rsidRPr="004D6174">
        <w:rPr>
          <w:rFonts w:ascii="Times New Roman" w:hAnsi="Times New Roman" w:cs="Times New Roman"/>
          <w:sz w:val="24"/>
          <w:szCs w:val="24"/>
        </w:rPr>
        <w:t xml:space="preserve"> </w:t>
      </w:r>
      <w:r w:rsidR="003C5294" w:rsidRPr="004D6174">
        <w:rPr>
          <w:rFonts w:ascii="Times New Roman" w:hAnsi="Times New Roman" w:cs="Times New Roman"/>
          <w:sz w:val="24"/>
          <w:szCs w:val="24"/>
        </w:rPr>
        <w:t>This represents a longer period of increasing otter densities than the northernmost region</w:t>
      </w:r>
      <w:r w:rsidR="001B1B95" w:rsidRPr="004D6174">
        <w:rPr>
          <w:rFonts w:ascii="Times New Roman" w:hAnsi="Times New Roman" w:cs="Times New Roman"/>
          <w:sz w:val="24"/>
          <w:szCs w:val="24"/>
        </w:rPr>
        <w:t xml:space="preserve">. </w:t>
      </w:r>
      <w:r w:rsidR="005022BB" w:rsidRPr="004D6174">
        <w:rPr>
          <w:rFonts w:ascii="Times New Roman" w:hAnsi="Times New Roman" w:cs="Times New Roman"/>
          <w:sz w:val="24"/>
          <w:szCs w:val="24"/>
        </w:rPr>
        <w:t>T</w:t>
      </w:r>
      <w:r w:rsidR="00A33D46" w:rsidRPr="004D6174">
        <w:rPr>
          <w:rFonts w:ascii="Times New Roman" w:hAnsi="Times New Roman" w:cs="Times New Roman"/>
          <w:sz w:val="24"/>
          <w:szCs w:val="24"/>
        </w:rPr>
        <w:t>he increase in sea otter</w:t>
      </w:r>
      <w:r w:rsidR="003C5294" w:rsidRPr="004D6174">
        <w:rPr>
          <w:rFonts w:ascii="Times New Roman" w:hAnsi="Times New Roman" w:cs="Times New Roman"/>
          <w:sz w:val="24"/>
          <w:szCs w:val="24"/>
        </w:rPr>
        <w:t xml:space="preserve"> density</w:t>
      </w:r>
      <w:r w:rsidR="00A33D46" w:rsidRPr="004D6174">
        <w:rPr>
          <w:rFonts w:ascii="Times New Roman" w:hAnsi="Times New Roman" w:cs="Times New Roman"/>
          <w:sz w:val="24"/>
          <w:szCs w:val="24"/>
        </w:rPr>
        <w:t xml:space="preserve"> </w:t>
      </w:r>
      <w:r w:rsidR="005022BB" w:rsidRPr="004D6174">
        <w:rPr>
          <w:rFonts w:ascii="Times New Roman" w:hAnsi="Times New Roman" w:cs="Times New Roman"/>
          <w:sz w:val="24"/>
          <w:szCs w:val="24"/>
        </w:rPr>
        <w:t xml:space="preserve">has been </w:t>
      </w:r>
      <w:r w:rsidR="00A33D46" w:rsidRPr="004D6174">
        <w:rPr>
          <w:rFonts w:ascii="Times New Roman" w:hAnsi="Times New Roman" w:cs="Times New Roman"/>
          <w:sz w:val="24"/>
          <w:szCs w:val="24"/>
        </w:rPr>
        <w:t xml:space="preserve">strongest </w:t>
      </w:r>
      <w:r w:rsidR="005022BB" w:rsidRPr="004D6174">
        <w:rPr>
          <w:rFonts w:ascii="Times New Roman" w:hAnsi="Times New Roman" w:cs="Times New Roman"/>
          <w:sz w:val="24"/>
          <w:szCs w:val="24"/>
        </w:rPr>
        <w:t xml:space="preserve">and most consistent </w:t>
      </w:r>
      <w:r w:rsidR="00A33D46" w:rsidRPr="004D6174">
        <w:rPr>
          <w:rFonts w:ascii="Times New Roman" w:hAnsi="Times New Roman" w:cs="Times New Roman"/>
          <w:sz w:val="24"/>
          <w:szCs w:val="24"/>
        </w:rPr>
        <w:t>in the southern region</w:t>
      </w:r>
      <w:r w:rsidR="003C5294" w:rsidRPr="004D6174">
        <w:rPr>
          <w:rFonts w:ascii="Times New Roman" w:hAnsi="Times New Roman" w:cs="Times New Roman"/>
          <w:sz w:val="24"/>
          <w:szCs w:val="24"/>
        </w:rPr>
        <w:t xml:space="preserve"> of the study area</w:t>
      </w:r>
      <w:r w:rsidR="00420C32" w:rsidRPr="004D6174">
        <w:rPr>
          <w:rFonts w:ascii="Times New Roman" w:hAnsi="Times New Roman" w:cs="Times New Roman"/>
          <w:sz w:val="24"/>
          <w:szCs w:val="24"/>
        </w:rPr>
        <w:t xml:space="preserve"> (Fig. 2</w:t>
      </w:r>
      <w:r w:rsidR="001815AF" w:rsidRPr="004D6174">
        <w:rPr>
          <w:rFonts w:ascii="Times New Roman" w:hAnsi="Times New Roman" w:cs="Times New Roman"/>
          <w:sz w:val="24"/>
          <w:szCs w:val="24"/>
        </w:rPr>
        <w:t>c</w:t>
      </w:r>
      <w:r w:rsidR="00420C32" w:rsidRPr="004D6174">
        <w:rPr>
          <w:rFonts w:ascii="Times New Roman" w:hAnsi="Times New Roman" w:cs="Times New Roman"/>
          <w:sz w:val="24"/>
          <w:szCs w:val="24"/>
        </w:rPr>
        <w:t>)</w:t>
      </w:r>
      <w:r w:rsidR="00A33D46" w:rsidRPr="004D6174">
        <w:rPr>
          <w:rFonts w:ascii="Times New Roman" w:hAnsi="Times New Roman" w:cs="Times New Roman"/>
          <w:sz w:val="24"/>
          <w:szCs w:val="24"/>
        </w:rPr>
        <w:t xml:space="preserve">. </w:t>
      </w:r>
      <w:r w:rsidR="0033217D" w:rsidRPr="004D6174">
        <w:rPr>
          <w:rFonts w:ascii="Times New Roman" w:hAnsi="Times New Roman" w:cs="Times New Roman"/>
          <w:sz w:val="24"/>
          <w:szCs w:val="24"/>
        </w:rPr>
        <w:t>Sea o</w:t>
      </w:r>
      <w:r w:rsidR="00E847C4" w:rsidRPr="004D6174">
        <w:rPr>
          <w:rFonts w:ascii="Times New Roman" w:hAnsi="Times New Roman" w:cs="Times New Roman"/>
          <w:sz w:val="24"/>
          <w:szCs w:val="24"/>
        </w:rPr>
        <w:t>tter</w:t>
      </w:r>
      <w:r w:rsidR="0033217D" w:rsidRPr="004D6174">
        <w:rPr>
          <w:rFonts w:ascii="Times New Roman" w:hAnsi="Times New Roman" w:cs="Times New Roman"/>
          <w:sz w:val="24"/>
          <w:szCs w:val="24"/>
        </w:rPr>
        <w:t xml:space="preserve"> densitie</w:t>
      </w:r>
      <w:r w:rsidR="00E847C4" w:rsidRPr="004D6174">
        <w:rPr>
          <w:rFonts w:ascii="Times New Roman" w:hAnsi="Times New Roman" w:cs="Times New Roman"/>
          <w:sz w:val="24"/>
          <w:szCs w:val="24"/>
        </w:rPr>
        <w:t>s</w:t>
      </w:r>
      <w:r w:rsidR="0033217D" w:rsidRPr="004D6174">
        <w:rPr>
          <w:rFonts w:ascii="Times New Roman" w:hAnsi="Times New Roman" w:cs="Times New Roman"/>
          <w:sz w:val="24"/>
          <w:szCs w:val="24"/>
        </w:rPr>
        <w:t xml:space="preserve"> near</w:t>
      </w:r>
      <w:r w:rsidR="00FA31AE" w:rsidRPr="004D6174">
        <w:rPr>
          <w:rFonts w:ascii="Times New Roman" w:hAnsi="Times New Roman" w:cs="Times New Roman"/>
          <w:sz w:val="24"/>
          <w:szCs w:val="24"/>
        </w:rPr>
        <w:t xml:space="preserve"> </w:t>
      </w:r>
      <w:r w:rsidR="003A401F" w:rsidRPr="004D6174">
        <w:rPr>
          <w:rFonts w:ascii="Times New Roman" w:hAnsi="Times New Roman" w:cs="Times New Roman"/>
          <w:sz w:val="24"/>
          <w:szCs w:val="24"/>
        </w:rPr>
        <w:t>the southern</w:t>
      </w:r>
      <w:r w:rsidR="00FA31AE" w:rsidRPr="004D6174">
        <w:rPr>
          <w:rFonts w:ascii="Times New Roman" w:hAnsi="Times New Roman" w:cs="Times New Roman"/>
          <w:sz w:val="24"/>
          <w:szCs w:val="24"/>
        </w:rPr>
        <w:t xml:space="preserve"> sites </w:t>
      </w:r>
      <w:r w:rsidR="003C5294" w:rsidRPr="004D6174">
        <w:rPr>
          <w:rFonts w:ascii="Times New Roman" w:hAnsi="Times New Roman" w:cs="Times New Roman"/>
          <w:sz w:val="24"/>
          <w:szCs w:val="24"/>
        </w:rPr>
        <w:t>have increased exponentially</w:t>
      </w:r>
      <w:r w:rsidR="00FA31AE" w:rsidRPr="004D6174">
        <w:rPr>
          <w:rFonts w:ascii="Times New Roman" w:hAnsi="Times New Roman" w:cs="Times New Roman"/>
          <w:sz w:val="24"/>
          <w:szCs w:val="24"/>
        </w:rPr>
        <w:t xml:space="preserve"> </w:t>
      </w:r>
      <w:r w:rsidR="003C5294" w:rsidRPr="004D6174">
        <w:rPr>
          <w:rFonts w:ascii="Times New Roman" w:hAnsi="Times New Roman" w:cs="Times New Roman"/>
          <w:sz w:val="24"/>
          <w:szCs w:val="24"/>
        </w:rPr>
        <w:t>since</w:t>
      </w:r>
      <w:r w:rsidR="00FA31AE" w:rsidRPr="004D6174">
        <w:rPr>
          <w:rFonts w:ascii="Times New Roman" w:hAnsi="Times New Roman" w:cs="Times New Roman"/>
          <w:sz w:val="24"/>
          <w:szCs w:val="24"/>
        </w:rPr>
        <w:t xml:space="preserve"> the </w:t>
      </w:r>
      <w:r w:rsidR="003C5294" w:rsidRPr="004D6174">
        <w:rPr>
          <w:rFonts w:ascii="Times New Roman" w:hAnsi="Times New Roman" w:cs="Times New Roman"/>
          <w:sz w:val="24"/>
          <w:szCs w:val="24"/>
        </w:rPr>
        <w:t xml:space="preserve">late </w:t>
      </w:r>
      <w:r w:rsidR="00FA31AE" w:rsidRPr="004D6174">
        <w:rPr>
          <w:rFonts w:ascii="Times New Roman" w:hAnsi="Times New Roman" w:cs="Times New Roman"/>
          <w:sz w:val="24"/>
          <w:szCs w:val="24"/>
        </w:rPr>
        <w:t>19</w:t>
      </w:r>
      <w:r w:rsidR="003C5294" w:rsidRPr="004D6174">
        <w:rPr>
          <w:rFonts w:ascii="Times New Roman" w:hAnsi="Times New Roman" w:cs="Times New Roman"/>
          <w:sz w:val="24"/>
          <w:szCs w:val="24"/>
        </w:rPr>
        <w:t>7</w:t>
      </w:r>
      <w:r w:rsidR="00FA31AE" w:rsidRPr="004D6174">
        <w:rPr>
          <w:rFonts w:ascii="Times New Roman" w:hAnsi="Times New Roman" w:cs="Times New Roman"/>
          <w:sz w:val="24"/>
          <w:szCs w:val="24"/>
        </w:rPr>
        <w:t>0s</w:t>
      </w:r>
      <w:r w:rsidR="0033217D" w:rsidRPr="004D6174">
        <w:rPr>
          <w:rFonts w:ascii="Times New Roman" w:hAnsi="Times New Roman" w:cs="Times New Roman"/>
          <w:sz w:val="24"/>
          <w:szCs w:val="24"/>
        </w:rPr>
        <w:t xml:space="preserve">; </w:t>
      </w:r>
      <w:r w:rsidR="003C5294" w:rsidRPr="004D6174">
        <w:rPr>
          <w:rFonts w:ascii="Times New Roman" w:hAnsi="Times New Roman" w:cs="Times New Roman"/>
          <w:sz w:val="24"/>
          <w:szCs w:val="24"/>
        </w:rPr>
        <w:t xml:space="preserve">since roughly 2000, </w:t>
      </w:r>
      <w:r w:rsidR="009C5D3E" w:rsidRPr="004D6174">
        <w:rPr>
          <w:rFonts w:ascii="Times New Roman" w:hAnsi="Times New Roman" w:cs="Times New Roman"/>
          <w:sz w:val="24"/>
          <w:szCs w:val="24"/>
        </w:rPr>
        <w:t xml:space="preserve">the </w:t>
      </w:r>
      <w:r w:rsidR="0033217D" w:rsidRPr="004D6174">
        <w:rPr>
          <w:rFonts w:ascii="Times New Roman" w:hAnsi="Times New Roman" w:cs="Times New Roman"/>
          <w:sz w:val="24"/>
          <w:szCs w:val="24"/>
        </w:rPr>
        <w:t xml:space="preserve">rate of increase in the Destruction Island area </w:t>
      </w:r>
      <w:r w:rsidR="003C5294" w:rsidRPr="004D6174">
        <w:rPr>
          <w:rFonts w:ascii="Times New Roman" w:hAnsi="Times New Roman" w:cs="Times New Roman"/>
          <w:sz w:val="24"/>
          <w:szCs w:val="24"/>
        </w:rPr>
        <w:t>ha</w:t>
      </w:r>
      <w:r w:rsidR="009C5D3E" w:rsidRPr="004D6174">
        <w:rPr>
          <w:rFonts w:ascii="Times New Roman" w:hAnsi="Times New Roman" w:cs="Times New Roman"/>
          <w:sz w:val="24"/>
          <w:szCs w:val="24"/>
        </w:rPr>
        <w:t>s</w:t>
      </w:r>
      <w:r w:rsidR="003C5294" w:rsidRPr="004D6174">
        <w:rPr>
          <w:rFonts w:ascii="Times New Roman" w:hAnsi="Times New Roman" w:cs="Times New Roman"/>
          <w:sz w:val="24"/>
          <w:szCs w:val="24"/>
        </w:rPr>
        <w:t xml:space="preserve"> </w:t>
      </w:r>
      <w:r w:rsidR="0033217D" w:rsidRPr="004D6174">
        <w:rPr>
          <w:rFonts w:ascii="Times New Roman" w:hAnsi="Times New Roman" w:cs="Times New Roman"/>
          <w:sz w:val="24"/>
          <w:szCs w:val="24"/>
        </w:rPr>
        <w:t>outpaced rates of increase near Teahwhit Head and Cape Johnson / Rock 305</w:t>
      </w:r>
      <w:r w:rsidR="00FA31AE" w:rsidRPr="004D6174">
        <w:rPr>
          <w:rFonts w:ascii="Times New Roman" w:hAnsi="Times New Roman" w:cs="Times New Roman"/>
          <w:sz w:val="24"/>
          <w:szCs w:val="24"/>
        </w:rPr>
        <w:t>.</w:t>
      </w:r>
      <w:r w:rsidR="005D0665" w:rsidRPr="004D6174">
        <w:rPr>
          <w:rFonts w:ascii="Times New Roman" w:hAnsi="Times New Roman" w:cs="Times New Roman"/>
          <w:sz w:val="24"/>
          <w:szCs w:val="24"/>
        </w:rPr>
        <w:t xml:space="preserve"> </w:t>
      </w:r>
      <w:commentRangeStart w:id="61"/>
      <w:r w:rsidR="005D0665" w:rsidRPr="004D6174">
        <w:rPr>
          <w:rFonts w:ascii="Times New Roman" w:hAnsi="Times New Roman" w:cs="Times New Roman"/>
          <w:sz w:val="24"/>
          <w:szCs w:val="24"/>
        </w:rPr>
        <w:t xml:space="preserve">The absolute abundance </w:t>
      </w:r>
      <w:r w:rsidR="005A112B">
        <w:rPr>
          <w:rFonts w:ascii="Times New Roman" w:hAnsi="Times New Roman" w:cs="Times New Roman"/>
          <w:sz w:val="24"/>
          <w:szCs w:val="24"/>
        </w:rPr>
        <w:t xml:space="preserve">of sea otters is also </w:t>
      </w:r>
      <w:r w:rsidR="005A112B">
        <w:rPr>
          <w:rFonts w:ascii="Times New Roman" w:hAnsi="Times New Roman" w:cs="Times New Roman"/>
          <w:sz w:val="24"/>
          <w:szCs w:val="24"/>
        </w:rPr>
        <w:lastRenderedPageBreak/>
        <w:t>greatest</w:t>
      </w:r>
      <w:r w:rsidR="005D0665" w:rsidRPr="004D6174">
        <w:rPr>
          <w:rFonts w:ascii="Times New Roman" w:hAnsi="Times New Roman" w:cs="Times New Roman"/>
          <w:sz w:val="24"/>
          <w:szCs w:val="24"/>
        </w:rPr>
        <w:t xml:space="preserve"> in </w:t>
      </w:r>
      <w:r w:rsidR="005A112B">
        <w:rPr>
          <w:rFonts w:ascii="Times New Roman" w:hAnsi="Times New Roman" w:cs="Times New Roman"/>
          <w:sz w:val="24"/>
          <w:szCs w:val="24"/>
        </w:rPr>
        <w:t>the southern</w:t>
      </w:r>
      <w:r w:rsidR="005D0665" w:rsidRPr="004D6174">
        <w:rPr>
          <w:rFonts w:ascii="Times New Roman" w:hAnsi="Times New Roman" w:cs="Times New Roman"/>
          <w:sz w:val="24"/>
          <w:szCs w:val="24"/>
        </w:rPr>
        <w:t xml:space="preserve"> </w:t>
      </w:r>
      <w:r w:rsidR="005A112B">
        <w:rPr>
          <w:rFonts w:ascii="Times New Roman" w:hAnsi="Times New Roman" w:cs="Times New Roman"/>
          <w:sz w:val="24"/>
          <w:szCs w:val="24"/>
        </w:rPr>
        <w:t>region</w:t>
      </w:r>
      <w:commentRangeEnd w:id="61"/>
      <w:r w:rsidR="00DC4BF6">
        <w:rPr>
          <w:rStyle w:val="CommentReference"/>
        </w:rPr>
        <w:commentReference w:id="61"/>
      </w:r>
      <w:ins w:id="62" w:author="Nick Tolimieri" w:date="2017-12-29T09:58:00Z">
        <w:r w:rsidR="004314F3">
          <w:rPr>
            <w:rFonts w:ascii="Times New Roman" w:hAnsi="Times New Roman" w:cs="Times New Roman"/>
            <w:sz w:val="24"/>
            <w:szCs w:val="24"/>
          </w:rPr>
          <w:t xml:space="preserve">, </w:t>
        </w:r>
        <w:commentRangeStart w:id="63"/>
        <w:r w:rsidR="004314F3">
          <w:rPr>
            <w:rFonts w:ascii="Times New Roman" w:hAnsi="Times New Roman" w:cs="Times New Roman"/>
            <w:sz w:val="24"/>
            <w:szCs w:val="24"/>
          </w:rPr>
          <w:t>which explains the similarity between the southern and coastwide trends.</w:t>
        </w:r>
      </w:ins>
      <w:ins w:id="64" w:author="Nick Tolimieri" w:date="2017-12-29T09:57:00Z">
        <w:r w:rsidR="004314F3">
          <w:rPr>
            <w:rFonts w:ascii="Times New Roman" w:hAnsi="Times New Roman" w:cs="Times New Roman"/>
            <w:sz w:val="24"/>
            <w:szCs w:val="24"/>
          </w:rPr>
          <w:t xml:space="preserve"> </w:t>
        </w:r>
      </w:ins>
      <w:commentRangeEnd w:id="63"/>
      <w:ins w:id="65" w:author="Nick Tolimieri" w:date="2017-12-29T09:59:00Z">
        <w:r w:rsidR="004314F3">
          <w:rPr>
            <w:rStyle w:val="CommentReference"/>
          </w:rPr>
          <w:commentReference w:id="63"/>
        </w:r>
      </w:ins>
      <w:ins w:id="66" w:author="Nick Tolimieri" w:date="2017-12-29T09:57:00Z">
        <w:r w:rsidR="004314F3">
          <w:rPr>
            <w:rFonts w:ascii="Times New Roman" w:hAnsi="Times New Roman" w:cs="Times New Roman"/>
            <w:sz w:val="24"/>
            <w:szCs w:val="24"/>
          </w:rPr>
          <w:t xml:space="preserve"> S</w:t>
        </w:r>
      </w:ins>
      <w:del w:id="67" w:author="Nick Tolimieri" w:date="2017-12-29T09:57:00Z">
        <w:r w:rsidR="00227428" w:rsidRPr="004D6174" w:rsidDel="004314F3">
          <w:rPr>
            <w:rFonts w:ascii="Times New Roman" w:hAnsi="Times New Roman" w:cs="Times New Roman"/>
            <w:sz w:val="24"/>
            <w:szCs w:val="24"/>
          </w:rPr>
          <w:delText xml:space="preserve">; </w:delText>
        </w:r>
        <w:r w:rsidR="003A401F" w:rsidRPr="004D6174" w:rsidDel="004314F3">
          <w:rPr>
            <w:rFonts w:ascii="Times New Roman" w:hAnsi="Times New Roman" w:cs="Times New Roman"/>
            <w:sz w:val="24"/>
            <w:szCs w:val="24"/>
          </w:rPr>
          <w:delText>s</w:delText>
        </w:r>
      </w:del>
      <w:r w:rsidR="003A401F" w:rsidRPr="004D6174">
        <w:rPr>
          <w:rFonts w:ascii="Times New Roman" w:hAnsi="Times New Roman" w:cs="Times New Roman"/>
          <w:sz w:val="24"/>
          <w:szCs w:val="24"/>
        </w:rPr>
        <w:t>ea otter abundances in the northern region</w:t>
      </w:r>
      <w:r w:rsidR="005D0665" w:rsidRPr="004D6174">
        <w:rPr>
          <w:rFonts w:ascii="Times New Roman" w:hAnsi="Times New Roman" w:cs="Times New Roman"/>
          <w:sz w:val="24"/>
          <w:szCs w:val="24"/>
        </w:rPr>
        <w:t xml:space="preserve"> </w:t>
      </w:r>
      <w:r w:rsidR="003A401F" w:rsidRPr="004D6174">
        <w:rPr>
          <w:rFonts w:ascii="Times New Roman" w:hAnsi="Times New Roman" w:cs="Times New Roman"/>
          <w:sz w:val="24"/>
          <w:szCs w:val="24"/>
        </w:rPr>
        <w:t>are the lowest by at least an order of magnitude</w:t>
      </w:r>
      <w:r w:rsidR="005D0665" w:rsidRPr="004D6174">
        <w:rPr>
          <w:rFonts w:ascii="Times New Roman" w:hAnsi="Times New Roman" w:cs="Times New Roman"/>
          <w:sz w:val="24"/>
          <w:szCs w:val="24"/>
        </w:rPr>
        <w:t xml:space="preserve"> (</w:t>
      </w:r>
      <w:r w:rsidR="00E65C0F" w:rsidRPr="004D6174">
        <w:rPr>
          <w:rFonts w:ascii="Times New Roman" w:hAnsi="Times New Roman" w:cs="Times New Roman"/>
          <w:sz w:val="24"/>
          <w:szCs w:val="24"/>
        </w:rPr>
        <w:t xml:space="preserve">estimated </w:t>
      </w:r>
      <w:r w:rsidR="00CA3641" w:rsidRPr="004D6174">
        <w:rPr>
          <w:rFonts w:ascii="Times New Roman" w:hAnsi="Times New Roman" w:cs="Times New Roman"/>
          <w:sz w:val="24"/>
          <w:szCs w:val="24"/>
        </w:rPr>
        <w:t xml:space="preserve">2015 sea otter abundance of </w:t>
      </w:r>
      <w:r w:rsidR="00E65C0F" w:rsidRPr="004D6174">
        <w:rPr>
          <w:rFonts w:ascii="Times New Roman" w:hAnsi="Times New Roman" w:cs="Times New Roman"/>
          <w:sz w:val="24"/>
          <w:szCs w:val="24"/>
        </w:rPr>
        <w:t xml:space="preserve">439, 207, and 18 </w:t>
      </w:r>
      <w:r w:rsidR="00CA3641" w:rsidRPr="004D6174">
        <w:rPr>
          <w:rFonts w:ascii="Times New Roman" w:hAnsi="Times New Roman" w:cs="Times New Roman"/>
          <w:sz w:val="24"/>
          <w:szCs w:val="24"/>
        </w:rPr>
        <w:t>for Destruction Island</w:t>
      </w:r>
      <w:r w:rsidR="00E65C0F" w:rsidRPr="004D6174">
        <w:rPr>
          <w:rFonts w:ascii="Times New Roman" w:hAnsi="Times New Roman" w:cs="Times New Roman"/>
          <w:sz w:val="24"/>
          <w:szCs w:val="24"/>
        </w:rPr>
        <w:t xml:space="preserve"> (Southern region)</w:t>
      </w:r>
      <w:r w:rsidR="00CA3641" w:rsidRPr="004D6174">
        <w:rPr>
          <w:rFonts w:ascii="Times New Roman" w:hAnsi="Times New Roman" w:cs="Times New Roman"/>
          <w:sz w:val="24"/>
          <w:szCs w:val="24"/>
        </w:rPr>
        <w:t>, Cape Alava</w:t>
      </w:r>
      <w:r w:rsidR="00E65C0F" w:rsidRPr="004D6174">
        <w:rPr>
          <w:rFonts w:ascii="Times New Roman" w:hAnsi="Times New Roman" w:cs="Times New Roman"/>
          <w:sz w:val="24"/>
          <w:szCs w:val="24"/>
        </w:rPr>
        <w:t xml:space="preserve"> (Central)</w:t>
      </w:r>
      <w:r w:rsidR="00CA3641" w:rsidRPr="004D6174">
        <w:rPr>
          <w:rFonts w:ascii="Times New Roman" w:hAnsi="Times New Roman" w:cs="Times New Roman"/>
          <w:sz w:val="24"/>
          <w:szCs w:val="24"/>
        </w:rPr>
        <w:t>, and Tatoosh Island</w:t>
      </w:r>
      <w:r w:rsidR="00E65C0F" w:rsidRPr="004D6174">
        <w:rPr>
          <w:rFonts w:ascii="Times New Roman" w:hAnsi="Times New Roman" w:cs="Times New Roman"/>
          <w:sz w:val="24"/>
          <w:szCs w:val="24"/>
        </w:rPr>
        <w:t xml:space="preserve"> (Northern)</w:t>
      </w:r>
      <w:r w:rsidR="00CA3641" w:rsidRPr="004D6174">
        <w:rPr>
          <w:rFonts w:ascii="Times New Roman" w:hAnsi="Times New Roman" w:cs="Times New Roman"/>
          <w:sz w:val="24"/>
          <w:szCs w:val="24"/>
        </w:rPr>
        <w:t>, respectively)</w:t>
      </w:r>
      <w:r w:rsidR="005D0665" w:rsidRPr="004D6174">
        <w:rPr>
          <w:rFonts w:ascii="Times New Roman" w:hAnsi="Times New Roman" w:cs="Times New Roman"/>
          <w:sz w:val="24"/>
          <w:szCs w:val="24"/>
        </w:rPr>
        <w:t>.</w:t>
      </w:r>
      <w:r w:rsidR="0033217D" w:rsidRPr="004D6174">
        <w:rPr>
          <w:rFonts w:ascii="Times New Roman" w:hAnsi="Times New Roman" w:cs="Times New Roman"/>
          <w:sz w:val="24"/>
          <w:szCs w:val="24"/>
        </w:rPr>
        <w:t xml:space="preserve"> </w:t>
      </w:r>
      <w:r w:rsidR="009C5D3E" w:rsidRPr="004D6174">
        <w:rPr>
          <w:rFonts w:ascii="Times New Roman" w:hAnsi="Times New Roman" w:cs="Times New Roman"/>
          <w:sz w:val="24"/>
          <w:szCs w:val="24"/>
        </w:rPr>
        <w:t xml:space="preserve">Cape Johnson and Rock 305 have essentially the same trend </w:t>
      </w:r>
      <w:r w:rsidR="001815AF" w:rsidRPr="004D6174">
        <w:rPr>
          <w:rFonts w:ascii="Times New Roman" w:hAnsi="Times New Roman" w:cs="Times New Roman"/>
          <w:sz w:val="24"/>
          <w:szCs w:val="24"/>
        </w:rPr>
        <w:t>in Fig</w:t>
      </w:r>
      <w:r w:rsidR="00CA3641" w:rsidRPr="004D6174">
        <w:rPr>
          <w:rFonts w:ascii="Times New Roman" w:hAnsi="Times New Roman" w:cs="Times New Roman"/>
          <w:sz w:val="24"/>
          <w:szCs w:val="24"/>
        </w:rPr>
        <w:t>.</w:t>
      </w:r>
      <w:r w:rsidR="001815AF" w:rsidRPr="004D6174">
        <w:rPr>
          <w:rFonts w:ascii="Times New Roman" w:hAnsi="Times New Roman" w:cs="Times New Roman"/>
          <w:sz w:val="24"/>
          <w:szCs w:val="24"/>
        </w:rPr>
        <w:t xml:space="preserve"> 2c</w:t>
      </w:r>
      <w:r w:rsidR="005D0665" w:rsidRPr="004D6174">
        <w:rPr>
          <w:rFonts w:ascii="Times New Roman" w:hAnsi="Times New Roman" w:cs="Times New Roman"/>
          <w:sz w:val="24"/>
          <w:szCs w:val="24"/>
        </w:rPr>
        <w:t xml:space="preserve"> </w:t>
      </w:r>
      <w:r w:rsidR="0084429D" w:rsidRPr="004D6174">
        <w:rPr>
          <w:rFonts w:ascii="Times New Roman" w:hAnsi="Times New Roman" w:cs="Times New Roman"/>
          <w:sz w:val="24"/>
          <w:szCs w:val="24"/>
        </w:rPr>
        <w:t xml:space="preserve">due </w:t>
      </w:r>
      <w:r w:rsidR="009C5D3E" w:rsidRPr="004D6174">
        <w:rPr>
          <w:rFonts w:ascii="Times New Roman" w:hAnsi="Times New Roman" w:cs="Times New Roman"/>
          <w:sz w:val="24"/>
          <w:szCs w:val="24"/>
        </w:rPr>
        <w:t>to their</w:t>
      </w:r>
      <w:r w:rsidR="0084429D" w:rsidRPr="004D6174">
        <w:rPr>
          <w:rFonts w:ascii="Times New Roman" w:hAnsi="Times New Roman" w:cs="Times New Roman"/>
          <w:sz w:val="24"/>
          <w:szCs w:val="24"/>
        </w:rPr>
        <w:t xml:space="preserve"> proximity relative to the </w:t>
      </w:r>
      <w:r w:rsidR="007D0372" w:rsidRPr="004D6174">
        <w:rPr>
          <w:rFonts w:ascii="Times New Roman" w:hAnsi="Times New Roman" w:cs="Times New Roman"/>
          <w:sz w:val="24"/>
          <w:szCs w:val="24"/>
        </w:rPr>
        <w:t xml:space="preserve">kernel bandwidth </w:t>
      </w:r>
      <w:r w:rsidR="00657F65" w:rsidRPr="004D6174">
        <w:rPr>
          <w:rFonts w:ascii="Times New Roman" w:hAnsi="Times New Roman" w:cs="Times New Roman"/>
          <w:sz w:val="24"/>
          <w:szCs w:val="24"/>
        </w:rPr>
        <w:t>used for home range estimation (</w:t>
      </w:r>
      <w:r w:rsidR="00E529B5" w:rsidRPr="004D6174">
        <w:rPr>
          <w:rFonts w:ascii="Times New Roman" w:hAnsi="Times New Roman" w:cs="Times New Roman"/>
          <w:sz w:val="24"/>
          <w:szCs w:val="24"/>
        </w:rPr>
        <w:t>Fig.</w:t>
      </w:r>
      <w:r w:rsidR="00CA3641" w:rsidRPr="004D6174">
        <w:rPr>
          <w:rFonts w:ascii="Times New Roman" w:hAnsi="Times New Roman" w:cs="Times New Roman"/>
          <w:sz w:val="24"/>
          <w:szCs w:val="24"/>
        </w:rPr>
        <w:t xml:space="preserve"> </w:t>
      </w:r>
      <w:r w:rsidR="00E529B5" w:rsidRPr="004D6174">
        <w:rPr>
          <w:rFonts w:ascii="Times New Roman" w:hAnsi="Times New Roman" w:cs="Times New Roman"/>
          <w:sz w:val="24"/>
          <w:szCs w:val="24"/>
        </w:rPr>
        <w:t>1</w:t>
      </w:r>
      <w:r w:rsidR="00CA3641" w:rsidRPr="004D6174">
        <w:rPr>
          <w:rFonts w:ascii="Times New Roman" w:hAnsi="Times New Roman" w:cs="Times New Roman"/>
          <w:sz w:val="24"/>
          <w:szCs w:val="24"/>
        </w:rPr>
        <w:t>;</w:t>
      </w:r>
      <w:r w:rsidR="00E529B5" w:rsidRPr="004D6174">
        <w:rPr>
          <w:rFonts w:ascii="Times New Roman" w:hAnsi="Times New Roman" w:cs="Times New Roman"/>
          <w:sz w:val="24"/>
          <w:szCs w:val="24"/>
        </w:rPr>
        <w:t xml:space="preserve"> </w:t>
      </w:r>
      <w:r w:rsidR="007D0372" w:rsidRPr="004D6174">
        <w:rPr>
          <w:rFonts w:ascii="Times New Roman" w:hAnsi="Times New Roman" w:cs="Times New Roman"/>
          <w:sz w:val="24"/>
          <w:szCs w:val="24"/>
        </w:rPr>
        <w:t xml:space="preserve">see </w:t>
      </w:r>
      <w:r w:rsidR="0060001F" w:rsidRPr="004D6174">
        <w:rPr>
          <w:rFonts w:ascii="Times New Roman" w:hAnsi="Times New Roman" w:cs="Times New Roman"/>
          <w:sz w:val="24"/>
          <w:szCs w:val="24"/>
        </w:rPr>
        <w:t>Methods</w:t>
      </w:r>
      <w:r w:rsidR="00657F65" w:rsidRPr="004D6174">
        <w:rPr>
          <w:rFonts w:ascii="Times New Roman" w:hAnsi="Times New Roman" w:cs="Times New Roman"/>
          <w:sz w:val="24"/>
          <w:szCs w:val="24"/>
        </w:rPr>
        <w:t>)</w:t>
      </w:r>
      <w:r w:rsidR="0084429D" w:rsidRPr="004D6174">
        <w:rPr>
          <w:rFonts w:ascii="Times New Roman" w:hAnsi="Times New Roman" w:cs="Times New Roman"/>
          <w:sz w:val="24"/>
          <w:szCs w:val="24"/>
        </w:rPr>
        <w:t>.</w:t>
      </w:r>
    </w:p>
    <w:p w14:paraId="06A7B62C" w14:textId="668F800E" w:rsidR="001B1B95" w:rsidRPr="004D6174" w:rsidRDefault="00316106" w:rsidP="001B1B95">
      <w:pPr>
        <w:spacing w:after="0" w:line="480" w:lineRule="auto"/>
        <w:ind w:firstLine="720"/>
        <w:rPr>
          <w:rFonts w:ascii="Times New Roman" w:hAnsi="Times New Roman" w:cs="Times New Roman"/>
          <w:sz w:val="24"/>
          <w:szCs w:val="24"/>
        </w:rPr>
      </w:pPr>
      <w:r w:rsidRPr="004D6174">
        <w:rPr>
          <w:rFonts w:ascii="Times New Roman" w:hAnsi="Times New Roman" w:cs="Times New Roman"/>
          <w:sz w:val="24"/>
          <w:szCs w:val="24"/>
        </w:rPr>
        <w:t>Further analysis of sea otter observations data shows that the distribution of the Olympic Coast population has shifted over time</w:t>
      </w:r>
      <w:r w:rsidR="00331DFA" w:rsidRPr="004D6174">
        <w:rPr>
          <w:rFonts w:ascii="Times New Roman" w:hAnsi="Times New Roman" w:cs="Times New Roman"/>
          <w:sz w:val="24"/>
          <w:szCs w:val="24"/>
        </w:rPr>
        <w:t xml:space="preserve"> (see also Jeffer</w:t>
      </w:r>
      <w:r w:rsidR="005D6920" w:rsidRPr="004D6174">
        <w:rPr>
          <w:rFonts w:ascii="Times New Roman" w:hAnsi="Times New Roman" w:cs="Times New Roman"/>
          <w:sz w:val="24"/>
          <w:szCs w:val="24"/>
        </w:rPr>
        <w:t>ies and Jameson 2014)</w:t>
      </w:r>
      <w:r w:rsidRPr="004D6174">
        <w:rPr>
          <w:rFonts w:ascii="Times New Roman" w:hAnsi="Times New Roman" w:cs="Times New Roman"/>
          <w:sz w:val="24"/>
          <w:szCs w:val="24"/>
        </w:rPr>
        <w:t xml:space="preserve">. The population has had a bimodal or multimodal distribution for much of the study period, with the most significant modes in the area between Cape Alava and Cape Johnson, and another further south </w:t>
      </w:r>
      <w:r w:rsidR="00167CFD" w:rsidRPr="004D6174">
        <w:rPr>
          <w:rFonts w:ascii="Times New Roman" w:hAnsi="Times New Roman" w:cs="Times New Roman"/>
          <w:sz w:val="24"/>
          <w:szCs w:val="24"/>
        </w:rPr>
        <w:t>near</w:t>
      </w:r>
      <w:r w:rsidRPr="004D6174">
        <w:rPr>
          <w:rFonts w:ascii="Times New Roman" w:hAnsi="Times New Roman" w:cs="Times New Roman"/>
          <w:sz w:val="24"/>
          <w:szCs w:val="24"/>
        </w:rPr>
        <w:t xml:space="preserve"> Destruction Island</w:t>
      </w:r>
      <w:commentRangeStart w:id="68"/>
      <w:r w:rsidRPr="004D6174">
        <w:rPr>
          <w:rFonts w:ascii="Times New Roman" w:hAnsi="Times New Roman" w:cs="Times New Roman"/>
          <w:sz w:val="24"/>
          <w:szCs w:val="24"/>
        </w:rPr>
        <w:t xml:space="preserve"> (Fig. 3)</w:t>
      </w:r>
      <w:commentRangeEnd w:id="68"/>
      <w:r w:rsidR="004314F3">
        <w:rPr>
          <w:rStyle w:val="CommentReference"/>
        </w:rPr>
        <w:commentReference w:id="68"/>
      </w:r>
      <w:r w:rsidRPr="004D6174">
        <w:rPr>
          <w:rFonts w:ascii="Times New Roman" w:hAnsi="Times New Roman" w:cs="Times New Roman"/>
          <w:sz w:val="24"/>
          <w:szCs w:val="24"/>
        </w:rPr>
        <w:t xml:space="preserve">. The center of gravity of the population was in the vicinity of Teahwit Head in the late 1970s, but then shifted north to the area around Cape Alava </w:t>
      </w:r>
      <w:r w:rsidR="007D0372" w:rsidRPr="004D6174">
        <w:rPr>
          <w:rFonts w:ascii="Times New Roman" w:hAnsi="Times New Roman" w:cs="Times New Roman"/>
          <w:sz w:val="24"/>
          <w:szCs w:val="24"/>
        </w:rPr>
        <w:t>for</w:t>
      </w:r>
      <w:r w:rsidRPr="004D6174">
        <w:rPr>
          <w:rFonts w:ascii="Times New Roman" w:hAnsi="Times New Roman" w:cs="Times New Roman"/>
          <w:sz w:val="24"/>
          <w:szCs w:val="24"/>
        </w:rPr>
        <w:t xml:space="preserve"> much of the 1980s and 1990s. </w:t>
      </w:r>
      <w:r w:rsidR="007D0372" w:rsidRPr="004D6174">
        <w:rPr>
          <w:rFonts w:ascii="Times New Roman" w:hAnsi="Times New Roman" w:cs="Times New Roman"/>
          <w:sz w:val="24"/>
          <w:szCs w:val="24"/>
        </w:rPr>
        <w:t>Starting in the</w:t>
      </w:r>
      <w:r w:rsidR="00C31C3A" w:rsidRPr="004D6174">
        <w:rPr>
          <w:rFonts w:ascii="Times New Roman" w:hAnsi="Times New Roman" w:cs="Times New Roman"/>
          <w:sz w:val="24"/>
          <w:szCs w:val="24"/>
        </w:rPr>
        <w:t xml:space="preserve"> late 1990s, the center of gravity rapidly shifted south to</w:t>
      </w:r>
      <w:r w:rsidR="00167CFD" w:rsidRPr="004D6174">
        <w:rPr>
          <w:rFonts w:ascii="Times New Roman" w:hAnsi="Times New Roman" w:cs="Times New Roman"/>
          <w:sz w:val="24"/>
          <w:szCs w:val="24"/>
        </w:rPr>
        <w:t xml:space="preserve"> near</w:t>
      </w:r>
      <w:r w:rsidR="00C31C3A" w:rsidRPr="004D6174">
        <w:rPr>
          <w:rFonts w:ascii="Times New Roman" w:hAnsi="Times New Roman" w:cs="Times New Roman"/>
          <w:sz w:val="24"/>
          <w:szCs w:val="24"/>
        </w:rPr>
        <w:t xml:space="preserve"> Destruction Island, where it has remained. </w:t>
      </w:r>
      <w:r w:rsidR="007D0372" w:rsidRPr="004D6174">
        <w:rPr>
          <w:rFonts w:ascii="Times New Roman" w:hAnsi="Times New Roman" w:cs="Times New Roman"/>
          <w:sz w:val="24"/>
          <w:szCs w:val="24"/>
        </w:rPr>
        <w:t>In recent years s</w:t>
      </w:r>
      <w:r w:rsidR="00C31C3A" w:rsidRPr="004D6174">
        <w:rPr>
          <w:rFonts w:ascii="Times New Roman" w:hAnsi="Times New Roman" w:cs="Times New Roman"/>
          <w:sz w:val="24"/>
          <w:szCs w:val="24"/>
        </w:rPr>
        <w:t xml:space="preserve">ea otter observations </w:t>
      </w:r>
      <w:r w:rsidR="007D0372" w:rsidRPr="004D6174">
        <w:rPr>
          <w:rFonts w:ascii="Times New Roman" w:hAnsi="Times New Roman" w:cs="Times New Roman"/>
          <w:sz w:val="24"/>
          <w:szCs w:val="24"/>
        </w:rPr>
        <w:t xml:space="preserve">are </w:t>
      </w:r>
      <w:r w:rsidR="00C31C3A" w:rsidRPr="004D6174">
        <w:rPr>
          <w:rFonts w:ascii="Times New Roman" w:hAnsi="Times New Roman" w:cs="Times New Roman"/>
          <w:sz w:val="24"/>
          <w:szCs w:val="24"/>
        </w:rPr>
        <w:t>rare inside the Strait of Juan de Fuca (Fig. 3</w:t>
      </w:r>
      <w:r w:rsidR="007D0372" w:rsidRPr="004D6174">
        <w:rPr>
          <w:rFonts w:ascii="Times New Roman" w:hAnsi="Times New Roman" w:cs="Times New Roman"/>
          <w:sz w:val="24"/>
          <w:szCs w:val="24"/>
        </w:rPr>
        <w:t xml:space="preserve">, above dashed line) and rare near </w:t>
      </w:r>
      <w:r w:rsidR="00C31C3A" w:rsidRPr="004D6174">
        <w:rPr>
          <w:rFonts w:ascii="Times New Roman" w:hAnsi="Times New Roman" w:cs="Times New Roman"/>
          <w:sz w:val="24"/>
          <w:szCs w:val="24"/>
        </w:rPr>
        <w:t>Point Grenville</w:t>
      </w:r>
      <w:r w:rsidR="007D0372" w:rsidRPr="004D6174">
        <w:rPr>
          <w:rFonts w:ascii="Times New Roman" w:hAnsi="Times New Roman" w:cs="Times New Roman"/>
          <w:sz w:val="24"/>
          <w:szCs w:val="24"/>
        </w:rPr>
        <w:t xml:space="preserve"> in the far south but common at most point</w:t>
      </w:r>
      <w:r w:rsidR="001815AF" w:rsidRPr="004D6174">
        <w:rPr>
          <w:rFonts w:ascii="Times New Roman" w:hAnsi="Times New Roman" w:cs="Times New Roman"/>
          <w:sz w:val="24"/>
          <w:szCs w:val="24"/>
        </w:rPr>
        <w:t>s</w:t>
      </w:r>
      <w:r w:rsidR="007D0372" w:rsidRPr="004D6174">
        <w:rPr>
          <w:rFonts w:ascii="Times New Roman" w:hAnsi="Times New Roman" w:cs="Times New Roman"/>
          <w:sz w:val="24"/>
          <w:szCs w:val="24"/>
        </w:rPr>
        <w:t xml:space="preserve"> in between (Fig. 3)</w:t>
      </w:r>
      <w:r w:rsidR="00C31C3A" w:rsidRPr="004D6174">
        <w:rPr>
          <w:rFonts w:ascii="Times New Roman" w:hAnsi="Times New Roman" w:cs="Times New Roman"/>
          <w:sz w:val="24"/>
          <w:szCs w:val="24"/>
        </w:rPr>
        <w:t xml:space="preserve">. </w:t>
      </w:r>
    </w:p>
    <w:p w14:paraId="34E09CC5" w14:textId="407F1F33" w:rsidR="0076083F" w:rsidRPr="004D6174" w:rsidRDefault="00E529B5" w:rsidP="00D21A85">
      <w:pPr>
        <w:spacing w:after="0" w:line="480" w:lineRule="auto"/>
        <w:ind w:firstLine="720"/>
        <w:rPr>
          <w:rFonts w:ascii="Times New Roman" w:hAnsi="Times New Roman" w:cs="Times New Roman"/>
          <w:sz w:val="24"/>
          <w:szCs w:val="24"/>
        </w:rPr>
      </w:pPr>
      <w:r w:rsidRPr="004D6174">
        <w:rPr>
          <w:rFonts w:ascii="Times New Roman" w:hAnsi="Times New Roman" w:cs="Times New Roman"/>
          <w:sz w:val="24"/>
          <w:szCs w:val="24"/>
        </w:rPr>
        <w:t>Canopy</w:t>
      </w:r>
      <w:r w:rsidR="00F61DFC" w:rsidRPr="004D6174">
        <w:rPr>
          <w:rFonts w:ascii="Times New Roman" w:hAnsi="Times New Roman" w:cs="Times New Roman"/>
          <w:sz w:val="24"/>
          <w:szCs w:val="24"/>
        </w:rPr>
        <w:t xml:space="preserve"> </w:t>
      </w:r>
      <w:r w:rsidR="00E66F6B" w:rsidRPr="004D6174">
        <w:rPr>
          <w:rFonts w:ascii="Times New Roman" w:hAnsi="Times New Roman" w:cs="Times New Roman"/>
          <w:sz w:val="24"/>
          <w:szCs w:val="24"/>
        </w:rPr>
        <w:t xml:space="preserve">kelp </w:t>
      </w:r>
      <w:r w:rsidR="00E367A0" w:rsidRPr="004D6174">
        <w:rPr>
          <w:rFonts w:ascii="Times New Roman" w:hAnsi="Times New Roman" w:cs="Times New Roman"/>
          <w:sz w:val="24"/>
          <w:szCs w:val="24"/>
        </w:rPr>
        <w:t>area exhibited spatiotemporally distinct patterns</w:t>
      </w:r>
      <w:r w:rsidR="00E66F6B" w:rsidRPr="004D6174">
        <w:rPr>
          <w:rFonts w:ascii="Times New Roman" w:hAnsi="Times New Roman" w:cs="Times New Roman"/>
          <w:sz w:val="24"/>
          <w:szCs w:val="24"/>
        </w:rPr>
        <w:t xml:space="preserve"> </w:t>
      </w:r>
      <w:r w:rsidR="009A608F" w:rsidRPr="004D6174">
        <w:rPr>
          <w:rFonts w:ascii="Times New Roman" w:hAnsi="Times New Roman" w:cs="Times New Roman"/>
          <w:sz w:val="24"/>
          <w:szCs w:val="24"/>
        </w:rPr>
        <w:t xml:space="preserve">in the three regions of the study area from 1989-2015 </w:t>
      </w:r>
      <w:r w:rsidR="00E66F6B" w:rsidRPr="004D6174">
        <w:rPr>
          <w:rFonts w:ascii="Times New Roman" w:hAnsi="Times New Roman" w:cs="Times New Roman"/>
          <w:sz w:val="24"/>
          <w:szCs w:val="24"/>
        </w:rPr>
        <w:t xml:space="preserve">(Fig. </w:t>
      </w:r>
      <w:del w:id="69" w:author="Nick Tolimieri" w:date="2017-12-29T10:01:00Z">
        <w:r w:rsidR="00E66F6B" w:rsidRPr="004D6174" w:rsidDel="004314F3">
          <w:rPr>
            <w:rFonts w:ascii="Times New Roman" w:hAnsi="Times New Roman" w:cs="Times New Roman"/>
            <w:sz w:val="24"/>
            <w:szCs w:val="24"/>
          </w:rPr>
          <w:delText>2b</w:delText>
        </w:r>
      </w:del>
      <w:ins w:id="70" w:author="Nick Tolimieri" w:date="2017-12-29T10:01:00Z">
        <w:r w:rsidR="004314F3" w:rsidRPr="004D6174">
          <w:rPr>
            <w:rFonts w:ascii="Times New Roman" w:hAnsi="Times New Roman" w:cs="Times New Roman"/>
            <w:sz w:val="24"/>
            <w:szCs w:val="24"/>
          </w:rPr>
          <w:t>2</w:t>
        </w:r>
        <w:r w:rsidR="004314F3">
          <w:rPr>
            <w:rFonts w:ascii="Times New Roman" w:hAnsi="Times New Roman" w:cs="Times New Roman"/>
            <w:sz w:val="24"/>
            <w:szCs w:val="24"/>
          </w:rPr>
          <w:t>d</w:t>
        </w:r>
      </w:ins>
      <w:r w:rsidR="00E66F6B" w:rsidRPr="004D6174">
        <w:rPr>
          <w:rFonts w:ascii="Times New Roman" w:hAnsi="Times New Roman" w:cs="Times New Roman"/>
          <w:sz w:val="24"/>
          <w:szCs w:val="24"/>
        </w:rPr>
        <w:t>,</w:t>
      </w:r>
      <w:del w:id="71" w:author="Nick Tolimieri" w:date="2017-12-29T10:01:00Z">
        <w:r w:rsidR="00E66F6B" w:rsidRPr="004D6174" w:rsidDel="004314F3">
          <w:rPr>
            <w:rFonts w:ascii="Times New Roman" w:hAnsi="Times New Roman" w:cs="Times New Roman"/>
            <w:sz w:val="24"/>
            <w:szCs w:val="24"/>
          </w:rPr>
          <w:delText>d</w:delText>
        </w:r>
      </w:del>
      <w:ins w:id="72" w:author="Nick Tolimieri" w:date="2017-12-29T10:01:00Z">
        <w:r w:rsidR="004314F3">
          <w:rPr>
            <w:rFonts w:ascii="Times New Roman" w:hAnsi="Times New Roman" w:cs="Times New Roman"/>
            <w:sz w:val="24"/>
            <w:szCs w:val="24"/>
          </w:rPr>
          <w:t>e</w:t>
        </w:r>
      </w:ins>
      <w:r w:rsidR="00E66F6B" w:rsidRPr="004D6174">
        <w:rPr>
          <w:rFonts w:ascii="Times New Roman" w:hAnsi="Times New Roman" w:cs="Times New Roman"/>
          <w:sz w:val="24"/>
          <w:szCs w:val="24"/>
        </w:rPr>
        <w:t>,</w:t>
      </w:r>
      <w:r w:rsidR="00531481" w:rsidRPr="004D6174">
        <w:rPr>
          <w:rFonts w:ascii="Times New Roman" w:hAnsi="Times New Roman" w:cs="Times New Roman"/>
          <w:sz w:val="24"/>
          <w:szCs w:val="24"/>
        </w:rPr>
        <w:t>f</w:t>
      </w:r>
      <w:r w:rsidR="00E66F6B" w:rsidRPr="004D6174">
        <w:rPr>
          <w:rFonts w:ascii="Times New Roman" w:hAnsi="Times New Roman" w:cs="Times New Roman"/>
          <w:sz w:val="24"/>
          <w:szCs w:val="24"/>
        </w:rPr>
        <w:t>).</w:t>
      </w:r>
      <w:r w:rsidR="00863FD5" w:rsidRPr="004D6174">
        <w:rPr>
          <w:rFonts w:ascii="Times New Roman" w:hAnsi="Times New Roman" w:cs="Times New Roman"/>
          <w:sz w:val="24"/>
          <w:szCs w:val="24"/>
        </w:rPr>
        <w:t xml:space="preserve"> Kelp area showed substantial interannual variation both at the individual sites and the coastwide scale</w:t>
      </w:r>
      <w:r w:rsidRPr="004D6174">
        <w:rPr>
          <w:rFonts w:ascii="Times New Roman" w:hAnsi="Times New Roman" w:cs="Times New Roman"/>
          <w:sz w:val="24"/>
          <w:szCs w:val="24"/>
        </w:rPr>
        <w:t xml:space="preserve"> (</w:t>
      </w:r>
      <w:r w:rsidR="00FB14FC" w:rsidRPr="004D6174">
        <w:rPr>
          <w:rFonts w:ascii="Times New Roman" w:hAnsi="Times New Roman" w:cs="Times New Roman"/>
          <w:sz w:val="24"/>
          <w:szCs w:val="24"/>
        </w:rPr>
        <w:t xml:space="preserve">Fig. 1; </w:t>
      </w:r>
      <w:r w:rsidRPr="004D6174">
        <w:rPr>
          <w:rFonts w:ascii="Times New Roman" w:hAnsi="Times New Roman" w:cs="Times New Roman"/>
          <w:sz w:val="24"/>
          <w:szCs w:val="24"/>
        </w:rPr>
        <w:t>see also</w:t>
      </w:r>
      <w:r w:rsidR="005A1AC8" w:rsidRPr="004D6174">
        <w:rPr>
          <w:rFonts w:ascii="Times New Roman" w:hAnsi="Times New Roman" w:cs="Times New Roman"/>
          <w:sz w:val="24"/>
          <w:szCs w:val="24"/>
        </w:rPr>
        <w:t xml:space="preserve"> </w:t>
      </w:r>
      <w:r w:rsidR="005A1AC8" w:rsidRPr="004D6174">
        <w:rPr>
          <w:rFonts w:ascii="Times New Roman" w:hAnsi="Times New Roman" w:cs="Times New Roman"/>
          <w:sz w:val="24"/>
          <w:szCs w:val="24"/>
        </w:rPr>
        <w:fldChar w:fldCharType="begin"/>
      </w:r>
      <w:r w:rsidR="00D14D60" w:rsidRPr="004D6174">
        <w:rPr>
          <w:rFonts w:ascii="Times New Roman" w:hAnsi="Times New Roman" w:cs="Times New Roman"/>
          <w:sz w:val="24"/>
          <w:szCs w:val="24"/>
        </w:rPr>
        <w:instrText xml:space="preserve"> ADDIN PAPERS2_CITATIONS &lt;citation&gt;&lt;uuid&gt;88B0E963-9C98-4662-BBCC-9DE09C5D207E&lt;/uuid&gt;&lt;priority&gt;0&lt;/priority&gt;&lt;publications&gt;&lt;publication&gt;&lt;publication_date&gt;99201700001200000000200000&lt;/publication_date&gt;&lt;title&gt;The dynamics of kelp forests in the Northeast Pacific Ocean and the relationship with environmental drivers.&lt;/title&gt;&lt;volume&gt;In Press&lt;/volume&gt;&lt;type&gt;400&lt;/type&gt;&lt;subtype&gt;400&lt;/subtype&gt;&lt;uuid&gt;80E3F449-B4C5-46AD-B553-EFA558EBE6E7&lt;/uuid&gt;&lt;bundle&gt;&lt;publication&gt;&lt;title&gt;Journal of Ecology&lt;/title&gt;&lt;type&gt;-100&lt;/type&gt;&lt;subtype&gt;-100&lt;/subtype&gt;&lt;uuid&gt;BB7A5B60-B859-4925-8D62-5E2C4422F854&lt;/uuid&gt;&lt;/publication&gt;&lt;/bundle&gt;&lt;authors&gt;&lt;author&gt;&lt;firstName&gt;Catherine&lt;/firstName&gt;&lt;middleNames&gt;A&lt;/middleNames&gt;&lt;lastName&gt;Pfister&lt;/lastName&gt;&lt;/author&gt;&lt;author&gt;&lt;firstName&gt;Helen&lt;/firstName&gt;&lt;middleNames&gt;D&lt;/middleNames&gt;&lt;lastName&gt;Berry&lt;/lastName&gt;&lt;/author&gt;&lt;author&gt;&lt;firstName&gt;Thomas&lt;/firstName&gt;&lt;lastName&gt;Mumford&lt;/lastName&gt;&lt;/author&gt;&lt;/authors&gt;&lt;/publication&gt;&lt;/publications&gt;&lt;cites&gt;&lt;/cites&gt;&lt;/citation&gt;</w:instrText>
      </w:r>
      <w:r w:rsidR="005A1AC8" w:rsidRPr="004D6174">
        <w:rPr>
          <w:rFonts w:ascii="Times New Roman" w:hAnsi="Times New Roman" w:cs="Times New Roman"/>
          <w:sz w:val="24"/>
          <w:szCs w:val="24"/>
        </w:rPr>
        <w:fldChar w:fldCharType="separate"/>
      </w:r>
      <w:r w:rsidR="001E6FFA" w:rsidRPr="004D6174">
        <w:rPr>
          <w:rFonts w:ascii="Times New Roman" w:hAnsi="Times New Roman" w:cs="Times New Roman"/>
          <w:sz w:val="24"/>
          <w:szCs w:val="24"/>
        </w:rPr>
        <w:t>(Pfister et al. 2017)</w:t>
      </w:r>
      <w:r w:rsidR="005A1AC8" w:rsidRPr="004D6174">
        <w:rPr>
          <w:rFonts w:ascii="Times New Roman" w:hAnsi="Times New Roman" w:cs="Times New Roman"/>
          <w:sz w:val="24"/>
          <w:szCs w:val="24"/>
        </w:rPr>
        <w:fldChar w:fldCharType="end"/>
      </w:r>
      <w:r w:rsidRPr="004D6174">
        <w:rPr>
          <w:rFonts w:ascii="Times New Roman" w:hAnsi="Times New Roman" w:cs="Times New Roman"/>
          <w:sz w:val="24"/>
          <w:szCs w:val="24"/>
        </w:rPr>
        <w:t>)</w:t>
      </w:r>
      <w:r w:rsidR="00863FD5" w:rsidRPr="004D6174">
        <w:rPr>
          <w:rFonts w:ascii="Times New Roman" w:hAnsi="Times New Roman" w:cs="Times New Roman"/>
          <w:sz w:val="24"/>
          <w:szCs w:val="24"/>
        </w:rPr>
        <w:t xml:space="preserve">. While the area of kelp in absolute terms varied substantially among sites within a region (Table </w:t>
      </w:r>
      <w:r w:rsidR="00FB14FC" w:rsidRPr="004D6174">
        <w:rPr>
          <w:rFonts w:ascii="Times New Roman" w:hAnsi="Times New Roman" w:cs="Times New Roman"/>
          <w:sz w:val="24"/>
          <w:szCs w:val="24"/>
        </w:rPr>
        <w:t>3; Pfister et al. 2017</w:t>
      </w:r>
      <w:r w:rsidR="00863FD5" w:rsidRPr="004D6174">
        <w:rPr>
          <w:rFonts w:ascii="Times New Roman" w:hAnsi="Times New Roman" w:cs="Times New Roman"/>
          <w:sz w:val="24"/>
          <w:szCs w:val="24"/>
        </w:rPr>
        <w:t>), kelp trends varied predominantly by region within the Olympic coast.</w:t>
      </w:r>
      <w:r w:rsidR="00E66F6B" w:rsidRPr="004D6174">
        <w:rPr>
          <w:rFonts w:ascii="Times New Roman" w:hAnsi="Times New Roman" w:cs="Times New Roman"/>
          <w:sz w:val="24"/>
          <w:szCs w:val="24"/>
        </w:rPr>
        <w:t xml:space="preserve"> </w:t>
      </w:r>
      <w:r w:rsidR="009A608F" w:rsidRPr="004D6174">
        <w:rPr>
          <w:rFonts w:ascii="Times New Roman" w:hAnsi="Times New Roman" w:cs="Times New Roman"/>
          <w:sz w:val="24"/>
          <w:szCs w:val="24"/>
        </w:rPr>
        <w:t xml:space="preserve">At the furthest north sites, </w:t>
      </w:r>
      <w:r w:rsidR="006E335D" w:rsidRPr="004D6174">
        <w:rPr>
          <w:rFonts w:ascii="Times New Roman" w:hAnsi="Times New Roman" w:cs="Times New Roman"/>
          <w:sz w:val="24"/>
          <w:szCs w:val="24"/>
        </w:rPr>
        <w:t>kelp area indices</w:t>
      </w:r>
      <w:r w:rsidR="009A608F" w:rsidRPr="004D6174">
        <w:rPr>
          <w:rFonts w:ascii="Times New Roman" w:hAnsi="Times New Roman" w:cs="Times New Roman"/>
          <w:sz w:val="24"/>
          <w:szCs w:val="24"/>
        </w:rPr>
        <w:t xml:space="preserve"> showed </w:t>
      </w:r>
      <w:r w:rsidR="00E367A0" w:rsidRPr="004D6174">
        <w:rPr>
          <w:rFonts w:ascii="Times New Roman" w:hAnsi="Times New Roman" w:cs="Times New Roman"/>
          <w:sz w:val="24"/>
          <w:szCs w:val="24"/>
        </w:rPr>
        <w:t>no clear long-term trends</w:t>
      </w:r>
      <w:r w:rsidR="00863FD5" w:rsidRPr="004D6174">
        <w:rPr>
          <w:rFonts w:ascii="Times New Roman" w:hAnsi="Times New Roman" w:cs="Times New Roman"/>
          <w:sz w:val="24"/>
          <w:szCs w:val="24"/>
        </w:rPr>
        <w:t xml:space="preserve"> but with notably higher interannual variability at </w:t>
      </w:r>
      <w:r w:rsidR="009A608F" w:rsidRPr="004D6174">
        <w:rPr>
          <w:rFonts w:ascii="Times New Roman" w:hAnsi="Times New Roman" w:cs="Times New Roman"/>
          <w:sz w:val="24"/>
          <w:szCs w:val="24"/>
        </w:rPr>
        <w:t xml:space="preserve">Tatoosh Island </w:t>
      </w:r>
      <w:r w:rsidR="00863FD5" w:rsidRPr="004D6174">
        <w:rPr>
          <w:rFonts w:ascii="Times New Roman" w:hAnsi="Times New Roman" w:cs="Times New Roman"/>
          <w:sz w:val="24"/>
          <w:szCs w:val="24"/>
        </w:rPr>
        <w:t>than</w:t>
      </w:r>
      <w:r w:rsidR="009A608F" w:rsidRPr="004D6174">
        <w:rPr>
          <w:rFonts w:ascii="Times New Roman" w:hAnsi="Times New Roman" w:cs="Times New Roman"/>
          <w:sz w:val="24"/>
          <w:szCs w:val="24"/>
        </w:rPr>
        <w:t xml:space="preserve"> Neah Bay and Chibadehl Rocks inside the Strait of </w:t>
      </w:r>
      <w:r w:rsidR="009A608F" w:rsidRPr="004D6174">
        <w:rPr>
          <w:rFonts w:ascii="Times New Roman" w:hAnsi="Times New Roman" w:cs="Times New Roman"/>
          <w:sz w:val="24"/>
          <w:szCs w:val="24"/>
        </w:rPr>
        <w:lastRenderedPageBreak/>
        <w:t>Juan</w:t>
      </w:r>
      <w:r w:rsidR="00863FD5" w:rsidRPr="004D6174">
        <w:rPr>
          <w:rFonts w:ascii="Times New Roman" w:hAnsi="Times New Roman" w:cs="Times New Roman"/>
          <w:sz w:val="24"/>
          <w:szCs w:val="24"/>
        </w:rPr>
        <w:t xml:space="preserve"> de Fuca (Fig. 2</w:t>
      </w:r>
      <w:r w:rsidR="001815AF" w:rsidRPr="004D6174">
        <w:rPr>
          <w:rFonts w:ascii="Times New Roman" w:hAnsi="Times New Roman" w:cs="Times New Roman"/>
          <w:sz w:val="24"/>
          <w:szCs w:val="24"/>
        </w:rPr>
        <w:t>d</w:t>
      </w:r>
      <w:r w:rsidR="00863FD5" w:rsidRPr="004D6174">
        <w:rPr>
          <w:rFonts w:ascii="Times New Roman" w:hAnsi="Times New Roman" w:cs="Times New Roman"/>
          <w:sz w:val="24"/>
          <w:szCs w:val="24"/>
        </w:rPr>
        <w:t xml:space="preserve">; note that </w:t>
      </w:r>
      <w:r w:rsidR="00531481" w:rsidRPr="004D6174">
        <w:rPr>
          <w:rFonts w:ascii="Times New Roman" w:hAnsi="Times New Roman" w:cs="Times New Roman"/>
          <w:sz w:val="24"/>
          <w:szCs w:val="24"/>
        </w:rPr>
        <w:t xml:space="preserve">Neah Bay and Chibadehl Rocks are in the same kelp monitoring </w:t>
      </w:r>
      <w:r w:rsidR="007D0372" w:rsidRPr="004D6174">
        <w:rPr>
          <w:rFonts w:ascii="Times New Roman" w:hAnsi="Times New Roman" w:cs="Times New Roman"/>
          <w:sz w:val="24"/>
          <w:szCs w:val="24"/>
        </w:rPr>
        <w:t>strata</w:t>
      </w:r>
      <w:r w:rsidR="00531481" w:rsidRPr="004D6174">
        <w:rPr>
          <w:rFonts w:ascii="Times New Roman" w:hAnsi="Times New Roman" w:cs="Times New Roman"/>
          <w:sz w:val="24"/>
          <w:szCs w:val="24"/>
        </w:rPr>
        <w:t xml:space="preserve"> (Fig</w:t>
      </w:r>
      <w:r w:rsidR="00ED34B2" w:rsidRPr="004D6174">
        <w:rPr>
          <w:rFonts w:ascii="Times New Roman" w:hAnsi="Times New Roman" w:cs="Times New Roman"/>
          <w:sz w:val="24"/>
          <w:szCs w:val="24"/>
        </w:rPr>
        <w:t>. 1</w:t>
      </w:r>
      <w:r w:rsidR="00531481" w:rsidRPr="004D6174">
        <w:rPr>
          <w:rFonts w:ascii="Times New Roman" w:hAnsi="Times New Roman" w:cs="Times New Roman"/>
          <w:sz w:val="24"/>
          <w:szCs w:val="24"/>
        </w:rPr>
        <w:t>)</w:t>
      </w:r>
      <w:r w:rsidR="00863FD5" w:rsidRPr="004D6174">
        <w:rPr>
          <w:rFonts w:ascii="Times New Roman" w:hAnsi="Times New Roman" w:cs="Times New Roman"/>
          <w:sz w:val="24"/>
          <w:szCs w:val="24"/>
        </w:rPr>
        <w:t xml:space="preserve">, and thus share a </w:t>
      </w:r>
      <w:r w:rsidR="007D0372" w:rsidRPr="004D6174">
        <w:rPr>
          <w:rFonts w:ascii="Times New Roman" w:hAnsi="Times New Roman" w:cs="Times New Roman"/>
          <w:sz w:val="24"/>
          <w:szCs w:val="24"/>
        </w:rPr>
        <w:t xml:space="preserve">single </w:t>
      </w:r>
      <w:r w:rsidR="00863FD5" w:rsidRPr="004D6174">
        <w:rPr>
          <w:rFonts w:ascii="Times New Roman" w:hAnsi="Times New Roman" w:cs="Times New Roman"/>
          <w:sz w:val="24"/>
          <w:szCs w:val="24"/>
        </w:rPr>
        <w:t>kelp time-series).</w:t>
      </w:r>
      <w:r w:rsidR="00531481" w:rsidRPr="004D6174">
        <w:rPr>
          <w:rFonts w:ascii="Times New Roman" w:hAnsi="Times New Roman" w:cs="Times New Roman"/>
          <w:sz w:val="24"/>
          <w:szCs w:val="24"/>
        </w:rPr>
        <w:t xml:space="preserve"> </w:t>
      </w:r>
      <w:r w:rsidR="00223D08" w:rsidRPr="004D6174">
        <w:rPr>
          <w:rFonts w:ascii="Times New Roman" w:hAnsi="Times New Roman" w:cs="Times New Roman"/>
          <w:sz w:val="24"/>
          <w:szCs w:val="24"/>
        </w:rPr>
        <w:t>T</w:t>
      </w:r>
      <w:r w:rsidR="007C21D6" w:rsidRPr="004D6174">
        <w:rPr>
          <w:rFonts w:ascii="Times New Roman" w:hAnsi="Times New Roman" w:cs="Times New Roman"/>
          <w:sz w:val="24"/>
          <w:szCs w:val="24"/>
        </w:rPr>
        <w:t>he central region had di</w:t>
      </w:r>
      <w:r w:rsidR="001815AF" w:rsidRPr="004D6174">
        <w:rPr>
          <w:rFonts w:ascii="Times New Roman" w:hAnsi="Times New Roman" w:cs="Times New Roman"/>
          <w:sz w:val="24"/>
          <w:szCs w:val="24"/>
        </w:rPr>
        <w:t>fferences between sites (Fig. 2e</w:t>
      </w:r>
      <w:r w:rsidR="007C21D6" w:rsidRPr="004D6174">
        <w:rPr>
          <w:rFonts w:ascii="Times New Roman" w:hAnsi="Times New Roman" w:cs="Times New Roman"/>
          <w:sz w:val="24"/>
          <w:szCs w:val="24"/>
        </w:rPr>
        <w:t>)</w:t>
      </w:r>
      <w:r w:rsidR="00863FD5" w:rsidRPr="004D6174">
        <w:rPr>
          <w:rFonts w:ascii="Times New Roman" w:hAnsi="Times New Roman" w:cs="Times New Roman"/>
          <w:sz w:val="24"/>
          <w:szCs w:val="24"/>
        </w:rPr>
        <w:t xml:space="preserve"> with</w:t>
      </w:r>
      <w:r w:rsidR="003372E1" w:rsidRPr="004D6174">
        <w:rPr>
          <w:rFonts w:ascii="Times New Roman" w:hAnsi="Times New Roman" w:cs="Times New Roman"/>
          <w:sz w:val="24"/>
          <w:szCs w:val="24"/>
        </w:rPr>
        <w:t xml:space="preserve"> canopy area at Cape Alava increasing from 1989 to 2000 before stabilizing and poss</w:t>
      </w:r>
      <w:r w:rsidR="00FB14FC" w:rsidRPr="004D6174">
        <w:rPr>
          <w:rFonts w:ascii="Times New Roman" w:hAnsi="Times New Roman" w:cs="Times New Roman"/>
          <w:sz w:val="24"/>
          <w:szCs w:val="24"/>
        </w:rPr>
        <w:t xml:space="preserve">ibly declining in recent years. </w:t>
      </w:r>
      <w:r w:rsidR="003372E1" w:rsidRPr="004D6174">
        <w:rPr>
          <w:rFonts w:ascii="Times New Roman" w:hAnsi="Times New Roman" w:cs="Times New Roman"/>
          <w:sz w:val="24"/>
          <w:szCs w:val="24"/>
        </w:rPr>
        <w:t xml:space="preserve">Point of the Arches and Anderson Point experienced decreases in the early 1990s before following a qualitative pattern similar to Cape Alava. </w:t>
      </w:r>
      <w:r w:rsidR="00863FD5" w:rsidRPr="004D6174">
        <w:rPr>
          <w:rFonts w:ascii="Times New Roman" w:hAnsi="Times New Roman" w:cs="Times New Roman"/>
          <w:sz w:val="24"/>
          <w:szCs w:val="24"/>
        </w:rPr>
        <w:t>The index of canopy area</w:t>
      </w:r>
      <w:r w:rsidR="003372E1" w:rsidRPr="004D6174">
        <w:rPr>
          <w:rFonts w:ascii="Times New Roman" w:hAnsi="Times New Roman" w:cs="Times New Roman"/>
          <w:sz w:val="24"/>
          <w:szCs w:val="24"/>
        </w:rPr>
        <w:t xml:space="preserve"> at Cape Alava was far less variable than the other two central sites</w:t>
      </w:r>
      <w:r w:rsidR="00223D08" w:rsidRPr="004D6174">
        <w:rPr>
          <w:rFonts w:ascii="Times New Roman" w:hAnsi="Times New Roman" w:cs="Times New Roman"/>
          <w:sz w:val="24"/>
          <w:szCs w:val="24"/>
        </w:rPr>
        <w:t xml:space="preserve">. </w:t>
      </w:r>
      <w:r w:rsidR="00A14C05" w:rsidRPr="004D6174">
        <w:rPr>
          <w:rFonts w:ascii="Times New Roman" w:hAnsi="Times New Roman" w:cs="Times New Roman"/>
          <w:sz w:val="24"/>
          <w:szCs w:val="24"/>
        </w:rPr>
        <w:t>At t</w:t>
      </w:r>
      <w:r w:rsidR="000B22EB" w:rsidRPr="004D6174">
        <w:rPr>
          <w:rFonts w:ascii="Times New Roman" w:hAnsi="Times New Roman" w:cs="Times New Roman"/>
          <w:sz w:val="24"/>
          <w:szCs w:val="24"/>
        </w:rPr>
        <w:t>he southerly sites</w:t>
      </w:r>
      <w:r w:rsidR="003372E1" w:rsidRPr="004D6174">
        <w:rPr>
          <w:rFonts w:ascii="Times New Roman" w:hAnsi="Times New Roman" w:cs="Times New Roman"/>
          <w:sz w:val="24"/>
          <w:szCs w:val="24"/>
        </w:rPr>
        <w:t xml:space="preserve">, canopy area </w:t>
      </w:r>
      <w:r w:rsidR="00531481" w:rsidRPr="004D6174">
        <w:rPr>
          <w:rFonts w:ascii="Times New Roman" w:hAnsi="Times New Roman" w:cs="Times New Roman"/>
          <w:sz w:val="24"/>
          <w:szCs w:val="24"/>
        </w:rPr>
        <w:t xml:space="preserve">generally </w:t>
      </w:r>
      <w:r w:rsidR="003372E1" w:rsidRPr="004D6174">
        <w:rPr>
          <w:rFonts w:ascii="Times New Roman" w:hAnsi="Times New Roman" w:cs="Times New Roman"/>
          <w:sz w:val="24"/>
          <w:szCs w:val="24"/>
        </w:rPr>
        <w:t>increased until the</w:t>
      </w:r>
      <w:r w:rsidR="000B22EB" w:rsidRPr="004D6174">
        <w:rPr>
          <w:rFonts w:ascii="Times New Roman" w:hAnsi="Times New Roman" w:cs="Times New Roman"/>
          <w:sz w:val="24"/>
          <w:szCs w:val="24"/>
        </w:rPr>
        <w:t xml:space="preserve"> early 2000s</w:t>
      </w:r>
      <w:r w:rsidR="00A14C05" w:rsidRPr="004D6174">
        <w:rPr>
          <w:rFonts w:ascii="Times New Roman" w:hAnsi="Times New Roman" w:cs="Times New Roman"/>
          <w:sz w:val="24"/>
          <w:szCs w:val="24"/>
        </w:rPr>
        <w:t xml:space="preserve"> before </w:t>
      </w:r>
      <w:r w:rsidR="003372E1" w:rsidRPr="004D6174">
        <w:rPr>
          <w:rFonts w:ascii="Times New Roman" w:hAnsi="Times New Roman" w:cs="Times New Roman"/>
          <w:sz w:val="24"/>
          <w:szCs w:val="24"/>
        </w:rPr>
        <w:t xml:space="preserve">stabilizing or </w:t>
      </w:r>
      <w:r w:rsidR="00A14C05" w:rsidRPr="004D6174">
        <w:rPr>
          <w:rFonts w:ascii="Times New Roman" w:hAnsi="Times New Roman" w:cs="Times New Roman"/>
          <w:sz w:val="24"/>
          <w:szCs w:val="24"/>
        </w:rPr>
        <w:t>declining</w:t>
      </w:r>
      <w:r w:rsidR="003372E1" w:rsidRPr="004D6174">
        <w:rPr>
          <w:rFonts w:ascii="Times New Roman" w:hAnsi="Times New Roman" w:cs="Times New Roman"/>
          <w:sz w:val="24"/>
          <w:szCs w:val="24"/>
        </w:rPr>
        <w:t xml:space="preserve"> slightly</w:t>
      </w:r>
      <w:r w:rsidR="00531481" w:rsidRPr="004D6174">
        <w:rPr>
          <w:rFonts w:ascii="Times New Roman" w:hAnsi="Times New Roman" w:cs="Times New Roman"/>
          <w:sz w:val="24"/>
          <w:szCs w:val="24"/>
        </w:rPr>
        <w:t xml:space="preserve"> (Fig. 2f); as </w:t>
      </w:r>
      <w:r w:rsidR="001815AF" w:rsidRPr="004D6174">
        <w:rPr>
          <w:rFonts w:ascii="Times New Roman" w:hAnsi="Times New Roman" w:cs="Times New Roman"/>
          <w:sz w:val="24"/>
          <w:szCs w:val="24"/>
        </w:rPr>
        <w:t>with the central region (Fig. 2e</w:t>
      </w:r>
      <w:r w:rsidR="00531481" w:rsidRPr="004D6174">
        <w:rPr>
          <w:rFonts w:ascii="Times New Roman" w:hAnsi="Times New Roman" w:cs="Times New Roman"/>
          <w:sz w:val="24"/>
          <w:szCs w:val="24"/>
        </w:rPr>
        <w:t>), there were some differences in the signs of short-term trends across the four southern sites early in the time series, although the degree of interannual variability was fairly consistent across the sites</w:t>
      </w:r>
      <w:r w:rsidR="000B22EB" w:rsidRPr="004D6174">
        <w:rPr>
          <w:rFonts w:ascii="Times New Roman" w:hAnsi="Times New Roman" w:cs="Times New Roman"/>
          <w:sz w:val="24"/>
          <w:szCs w:val="24"/>
        </w:rPr>
        <w:t xml:space="preserve">. </w:t>
      </w:r>
    </w:p>
    <w:p w14:paraId="03092D72" w14:textId="77777777" w:rsidR="006A10D8" w:rsidRPr="004D6174" w:rsidRDefault="006A10D8" w:rsidP="00E53822">
      <w:pPr>
        <w:spacing w:before="120" w:after="0" w:line="480" w:lineRule="auto"/>
        <w:rPr>
          <w:rFonts w:ascii="Times New Roman" w:hAnsi="Times New Roman" w:cs="Times New Roman"/>
          <w:i/>
          <w:sz w:val="24"/>
          <w:szCs w:val="24"/>
        </w:rPr>
      </w:pPr>
    </w:p>
    <w:p w14:paraId="0965DEE6" w14:textId="4456141D" w:rsidR="005E690A" w:rsidRPr="004D6174" w:rsidRDefault="00EF0972" w:rsidP="003E6C90">
      <w:pPr>
        <w:spacing w:before="120" w:after="0" w:line="480" w:lineRule="auto"/>
        <w:outlineLvl w:val="0"/>
        <w:rPr>
          <w:rFonts w:ascii="Times New Roman" w:hAnsi="Times New Roman" w:cs="Times New Roman"/>
          <w:i/>
          <w:sz w:val="24"/>
          <w:szCs w:val="24"/>
        </w:rPr>
      </w:pPr>
      <w:r w:rsidRPr="004D6174">
        <w:rPr>
          <w:rFonts w:ascii="Times New Roman" w:hAnsi="Times New Roman" w:cs="Times New Roman"/>
          <w:i/>
          <w:sz w:val="24"/>
          <w:szCs w:val="24"/>
        </w:rPr>
        <w:t xml:space="preserve">Connections between sea otters, invertebrates, and </w:t>
      </w:r>
      <w:r w:rsidR="006A10D8" w:rsidRPr="004D6174">
        <w:rPr>
          <w:rFonts w:ascii="Times New Roman" w:hAnsi="Times New Roman" w:cs="Times New Roman"/>
          <w:i/>
          <w:sz w:val="24"/>
          <w:szCs w:val="24"/>
        </w:rPr>
        <w:t>kelp</w:t>
      </w:r>
    </w:p>
    <w:p w14:paraId="69C3C380" w14:textId="19CC83B6" w:rsidR="001C6B10" w:rsidRPr="004D6174" w:rsidRDefault="00EB67E6" w:rsidP="001C6B10">
      <w:pPr>
        <w:spacing w:before="120" w:after="0" w:line="480" w:lineRule="auto"/>
        <w:rPr>
          <w:rFonts w:ascii="Times New Roman" w:hAnsi="Times New Roman" w:cs="Times New Roman"/>
          <w:sz w:val="24"/>
          <w:szCs w:val="24"/>
        </w:rPr>
      </w:pPr>
      <w:commentRangeStart w:id="73"/>
      <w:r w:rsidRPr="004D6174">
        <w:rPr>
          <w:rFonts w:ascii="Times New Roman" w:hAnsi="Times New Roman" w:cs="Times New Roman"/>
          <w:sz w:val="24"/>
          <w:szCs w:val="24"/>
        </w:rPr>
        <w:t xml:space="preserve">We detected </w:t>
      </w:r>
      <w:r w:rsidR="005D6920" w:rsidRPr="004D6174">
        <w:rPr>
          <w:rFonts w:ascii="Times New Roman" w:hAnsi="Times New Roman" w:cs="Times New Roman"/>
          <w:sz w:val="24"/>
          <w:szCs w:val="24"/>
        </w:rPr>
        <w:t xml:space="preserve">differences </w:t>
      </w:r>
      <w:r w:rsidR="00866B9D" w:rsidRPr="004D6174">
        <w:rPr>
          <w:rFonts w:ascii="Times New Roman" w:hAnsi="Times New Roman" w:cs="Times New Roman"/>
          <w:sz w:val="24"/>
          <w:szCs w:val="24"/>
        </w:rPr>
        <w:t xml:space="preserve">in the </w:t>
      </w:r>
      <w:r w:rsidR="00CD19C9" w:rsidRPr="004D6174">
        <w:rPr>
          <w:rFonts w:ascii="Times New Roman" w:hAnsi="Times New Roman" w:cs="Times New Roman"/>
          <w:sz w:val="24"/>
          <w:szCs w:val="24"/>
        </w:rPr>
        <w:t>kelp growth rate betw</w:t>
      </w:r>
      <w:r w:rsidR="00AA3FD2" w:rsidRPr="004D6174">
        <w:rPr>
          <w:rFonts w:ascii="Times New Roman" w:hAnsi="Times New Roman" w:cs="Times New Roman"/>
          <w:sz w:val="24"/>
          <w:szCs w:val="24"/>
        </w:rPr>
        <w:t>een period</w:t>
      </w:r>
      <w:r w:rsidR="00EF0972" w:rsidRPr="004D6174">
        <w:rPr>
          <w:rFonts w:ascii="Times New Roman" w:hAnsi="Times New Roman" w:cs="Times New Roman"/>
          <w:sz w:val="24"/>
          <w:szCs w:val="24"/>
        </w:rPr>
        <w:t>s</w:t>
      </w:r>
      <w:r w:rsidR="00AA3FD2" w:rsidRPr="004D6174">
        <w:rPr>
          <w:rFonts w:ascii="Times New Roman" w:hAnsi="Times New Roman" w:cs="Times New Roman"/>
          <w:sz w:val="24"/>
          <w:szCs w:val="24"/>
        </w:rPr>
        <w:t xml:space="preserve"> with 2002-15 having</w:t>
      </w:r>
      <w:r w:rsidR="00CD19C9" w:rsidRPr="004D6174">
        <w:rPr>
          <w:rFonts w:ascii="Times New Roman" w:hAnsi="Times New Roman" w:cs="Times New Roman"/>
          <w:sz w:val="24"/>
          <w:szCs w:val="24"/>
        </w:rPr>
        <w:t xml:space="preserve"> </w:t>
      </w:r>
      <w:r w:rsidR="00D21A85" w:rsidRPr="004D6174">
        <w:rPr>
          <w:rFonts w:ascii="Times New Roman" w:hAnsi="Times New Roman" w:cs="Times New Roman"/>
          <w:sz w:val="24"/>
          <w:szCs w:val="24"/>
        </w:rPr>
        <w:t>approximately</w:t>
      </w:r>
      <w:r w:rsidR="00CD19C9" w:rsidRPr="004D6174">
        <w:rPr>
          <w:rFonts w:ascii="Times New Roman" w:hAnsi="Times New Roman" w:cs="Times New Roman"/>
          <w:sz w:val="24"/>
          <w:szCs w:val="24"/>
        </w:rPr>
        <w:t xml:space="preserve"> 5% reduced </w:t>
      </w:r>
      <w:r w:rsidR="002270F6" w:rsidRPr="004D6174">
        <w:rPr>
          <w:rFonts w:ascii="Times New Roman" w:hAnsi="Times New Roman" w:cs="Times New Roman"/>
          <w:sz w:val="24"/>
          <w:szCs w:val="24"/>
        </w:rPr>
        <w:t xml:space="preserve">annual </w:t>
      </w:r>
      <w:r w:rsidR="00CD19C9" w:rsidRPr="004D6174">
        <w:rPr>
          <w:rFonts w:ascii="Times New Roman" w:hAnsi="Times New Roman" w:cs="Times New Roman"/>
          <w:sz w:val="24"/>
          <w:szCs w:val="24"/>
        </w:rPr>
        <w:t xml:space="preserve">growth rate from the 1989-2002 period (difference between periods of 0.053, </w:t>
      </w:r>
      <w:r w:rsidR="00CD19C9" w:rsidRPr="004D6174">
        <w:rPr>
          <w:rFonts w:ascii="Times New Roman" w:hAnsi="Times New Roman" w:cs="Times New Roman"/>
          <w:i/>
          <w:sz w:val="24"/>
          <w:szCs w:val="24"/>
        </w:rPr>
        <w:t>p</w:t>
      </w:r>
      <w:r w:rsidR="00CD19C9" w:rsidRPr="004D6174">
        <w:rPr>
          <w:rFonts w:ascii="Times New Roman" w:hAnsi="Times New Roman" w:cs="Times New Roman"/>
          <w:sz w:val="24"/>
          <w:szCs w:val="24"/>
        </w:rPr>
        <w:t xml:space="preserve"> =0.012</w:t>
      </w:r>
      <w:r w:rsidR="0059708B" w:rsidRPr="004D6174">
        <w:rPr>
          <w:rFonts w:ascii="Times New Roman" w:hAnsi="Times New Roman" w:cs="Times New Roman"/>
          <w:sz w:val="24"/>
          <w:szCs w:val="24"/>
        </w:rPr>
        <w:t>; Fig. 3</w:t>
      </w:r>
      <w:r w:rsidR="00CD19C9" w:rsidRPr="004D6174">
        <w:rPr>
          <w:rFonts w:ascii="Times New Roman" w:hAnsi="Times New Roman" w:cs="Times New Roman"/>
          <w:sz w:val="24"/>
          <w:szCs w:val="24"/>
        </w:rPr>
        <w:t>)</w:t>
      </w:r>
      <w:r w:rsidR="002C1F54" w:rsidRPr="004D6174">
        <w:rPr>
          <w:rFonts w:ascii="Times New Roman" w:hAnsi="Times New Roman" w:cs="Times New Roman"/>
          <w:sz w:val="24"/>
          <w:szCs w:val="24"/>
        </w:rPr>
        <w:t xml:space="preserve">. </w:t>
      </w:r>
      <w:commentRangeEnd w:id="73"/>
      <w:r w:rsidR="00401A53">
        <w:rPr>
          <w:rStyle w:val="CommentReference"/>
        </w:rPr>
        <w:commentReference w:id="73"/>
      </w:r>
      <w:r w:rsidR="002C1F54" w:rsidRPr="004D6174">
        <w:rPr>
          <w:rFonts w:ascii="Times New Roman" w:hAnsi="Times New Roman" w:cs="Times New Roman"/>
          <w:sz w:val="24"/>
          <w:szCs w:val="24"/>
        </w:rPr>
        <w:t xml:space="preserve">While the temporal effect is </w:t>
      </w:r>
      <w:r w:rsidR="002270F6" w:rsidRPr="004D6174">
        <w:rPr>
          <w:rFonts w:ascii="Times New Roman" w:hAnsi="Times New Roman" w:cs="Times New Roman"/>
          <w:sz w:val="24"/>
          <w:szCs w:val="24"/>
        </w:rPr>
        <w:t>intriguing</w:t>
      </w:r>
      <w:r w:rsidR="002C1F54" w:rsidRPr="004D6174">
        <w:rPr>
          <w:rFonts w:ascii="Times New Roman" w:hAnsi="Times New Roman" w:cs="Times New Roman"/>
          <w:sz w:val="24"/>
          <w:szCs w:val="24"/>
        </w:rPr>
        <w:t xml:space="preserve">, more interesting is </w:t>
      </w:r>
      <w:r w:rsidR="00DC5900" w:rsidRPr="004D6174">
        <w:rPr>
          <w:rFonts w:ascii="Times New Roman" w:hAnsi="Times New Roman" w:cs="Times New Roman"/>
          <w:sz w:val="24"/>
          <w:szCs w:val="24"/>
        </w:rPr>
        <w:t xml:space="preserve">the </w:t>
      </w:r>
      <w:r w:rsidR="00F21E8C" w:rsidRPr="004D6174">
        <w:rPr>
          <w:rFonts w:ascii="Times New Roman" w:hAnsi="Times New Roman" w:cs="Times New Roman"/>
          <w:sz w:val="24"/>
          <w:szCs w:val="24"/>
        </w:rPr>
        <w:t xml:space="preserve">interaction </w:t>
      </w:r>
      <w:del w:id="74" w:author="Nick Tolimieri" w:date="2017-12-29T10:04:00Z">
        <w:r w:rsidR="00CD19C9" w:rsidRPr="004D6174" w:rsidDel="00401A53">
          <w:rPr>
            <w:rFonts w:ascii="Times New Roman" w:hAnsi="Times New Roman" w:cs="Times New Roman"/>
            <w:sz w:val="24"/>
            <w:szCs w:val="24"/>
          </w:rPr>
          <w:delText xml:space="preserve">between </w:delText>
        </w:r>
      </w:del>
      <w:ins w:id="75" w:author="Nick Tolimieri" w:date="2017-12-29T10:04:00Z">
        <w:r w:rsidR="00401A53">
          <w:rPr>
            <w:rFonts w:ascii="Times New Roman" w:hAnsi="Times New Roman" w:cs="Times New Roman"/>
            <w:sz w:val="24"/>
            <w:szCs w:val="24"/>
          </w:rPr>
          <w:t>with</w:t>
        </w:r>
        <w:r w:rsidR="00401A53" w:rsidRPr="004D6174">
          <w:rPr>
            <w:rFonts w:ascii="Times New Roman" w:hAnsi="Times New Roman" w:cs="Times New Roman"/>
            <w:sz w:val="24"/>
            <w:szCs w:val="24"/>
          </w:rPr>
          <w:t xml:space="preserve"> </w:t>
        </w:r>
      </w:ins>
      <w:r w:rsidR="002C1F54" w:rsidRPr="004D6174">
        <w:rPr>
          <w:rFonts w:ascii="Times New Roman" w:hAnsi="Times New Roman" w:cs="Times New Roman"/>
          <w:sz w:val="24"/>
          <w:szCs w:val="24"/>
        </w:rPr>
        <w:t xml:space="preserve">sea </w:t>
      </w:r>
      <w:r w:rsidR="00CD19C9" w:rsidRPr="004D6174">
        <w:rPr>
          <w:rFonts w:ascii="Times New Roman" w:hAnsi="Times New Roman" w:cs="Times New Roman"/>
          <w:sz w:val="24"/>
          <w:szCs w:val="24"/>
        </w:rPr>
        <w:t>otter</w:t>
      </w:r>
      <w:r w:rsidR="002C1F54" w:rsidRPr="004D6174">
        <w:rPr>
          <w:rFonts w:ascii="Times New Roman" w:hAnsi="Times New Roman" w:cs="Times New Roman"/>
          <w:sz w:val="24"/>
          <w:szCs w:val="24"/>
        </w:rPr>
        <w:t xml:space="preserve"> </w:t>
      </w:r>
      <w:r w:rsidR="006A10D8" w:rsidRPr="004D6174">
        <w:rPr>
          <w:rFonts w:ascii="Times New Roman" w:hAnsi="Times New Roman" w:cs="Times New Roman"/>
          <w:sz w:val="24"/>
          <w:szCs w:val="24"/>
        </w:rPr>
        <w:t>growth rate</w:t>
      </w:r>
      <w:del w:id="76" w:author="Nick Tolimieri" w:date="2017-12-29T10:05:00Z">
        <w:r w:rsidR="006A10D8" w:rsidRPr="004D6174" w:rsidDel="00401A53">
          <w:rPr>
            <w:rFonts w:ascii="Times New Roman" w:hAnsi="Times New Roman" w:cs="Times New Roman"/>
            <w:sz w:val="24"/>
            <w:szCs w:val="24"/>
          </w:rPr>
          <w:delText>, with both an estimated positive effect of s</w:delText>
        </w:r>
      </w:del>
      <w:ins w:id="77" w:author="Nick Tolimieri" w:date="2017-12-29T10:05:00Z">
        <w:r w:rsidR="00401A53">
          <w:rPr>
            <w:rFonts w:ascii="Times New Roman" w:hAnsi="Times New Roman" w:cs="Times New Roman"/>
            <w:sz w:val="24"/>
            <w:szCs w:val="24"/>
          </w:rPr>
          <w:t>. S</w:t>
        </w:r>
      </w:ins>
      <w:r w:rsidR="006A10D8" w:rsidRPr="004D6174">
        <w:rPr>
          <w:rFonts w:ascii="Times New Roman" w:hAnsi="Times New Roman" w:cs="Times New Roman"/>
          <w:sz w:val="24"/>
          <w:szCs w:val="24"/>
        </w:rPr>
        <w:t xml:space="preserve">ea otter growth </w:t>
      </w:r>
      <w:ins w:id="78" w:author="Nick Tolimieri" w:date="2017-12-29T10:06:00Z">
        <w:r w:rsidR="00401A53">
          <w:rPr>
            <w:rFonts w:ascii="Times New Roman" w:hAnsi="Times New Roman" w:cs="Times New Roman"/>
            <w:sz w:val="24"/>
            <w:szCs w:val="24"/>
          </w:rPr>
          <w:t xml:space="preserve">rate </w:t>
        </w:r>
      </w:ins>
      <w:ins w:id="79" w:author="Nick Tolimieri" w:date="2017-12-29T10:05:00Z">
        <w:r w:rsidR="00401A53">
          <w:rPr>
            <w:rFonts w:ascii="Times New Roman" w:hAnsi="Times New Roman" w:cs="Times New Roman"/>
            <w:sz w:val="24"/>
            <w:szCs w:val="24"/>
          </w:rPr>
          <w:t xml:space="preserve">had a positive effect on </w:t>
        </w:r>
      </w:ins>
      <w:del w:id="80" w:author="Nick Tolimieri" w:date="2017-12-29T10:05:00Z">
        <w:r w:rsidR="006A10D8" w:rsidRPr="004D6174" w:rsidDel="00401A53">
          <w:rPr>
            <w:rFonts w:ascii="Times New Roman" w:hAnsi="Times New Roman" w:cs="Times New Roman"/>
            <w:sz w:val="24"/>
            <w:szCs w:val="24"/>
          </w:rPr>
          <w:delText>rate</w:delText>
        </w:r>
      </w:del>
      <w:del w:id="81" w:author="Nick Tolimieri" w:date="2017-12-29T10:06:00Z">
        <w:r w:rsidR="006A10D8" w:rsidRPr="004D6174" w:rsidDel="00401A53">
          <w:rPr>
            <w:rFonts w:ascii="Times New Roman" w:hAnsi="Times New Roman" w:cs="Times New Roman"/>
            <w:sz w:val="24"/>
            <w:szCs w:val="24"/>
          </w:rPr>
          <w:delText xml:space="preserve"> on </w:delText>
        </w:r>
      </w:del>
      <w:r w:rsidR="006A10D8" w:rsidRPr="004D6174">
        <w:rPr>
          <w:rFonts w:ascii="Times New Roman" w:hAnsi="Times New Roman" w:cs="Times New Roman"/>
          <w:sz w:val="24"/>
          <w:szCs w:val="24"/>
        </w:rPr>
        <w:t>kelp during the earlier period (point estimate of slope = 0.28</w:t>
      </w:r>
      <w:r w:rsidR="006654D6" w:rsidRPr="004D6174">
        <w:rPr>
          <w:rFonts w:ascii="Times New Roman" w:hAnsi="Times New Roman" w:cs="Times New Roman"/>
          <w:sz w:val="24"/>
          <w:szCs w:val="24"/>
        </w:rPr>
        <w:t>5</w:t>
      </w:r>
      <w:r w:rsidR="006A10D8" w:rsidRPr="004D6174">
        <w:rPr>
          <w:rFonts w:ascii="Times New Roman" w:hAnsi="Times New Roman" w:cs="Times New Roman"/>
          <w:sz w:val="24"/>
          <w:szCs w:val="24"/>
        </w:rPr>
        <w:t>)</w:t>
      </w:r>
      <w:del w:id="82" w:author="Nick Tolimieri" w:date="2017-12-29T10:06:00Z">
        <w:r w:rsidR="006A10D8" w:rsidRPr="004D6174" w:rsidDel="00401A53">
          <w:rPr>
            <w:rFonts w:ascii="Times New Roman" w:hAnsi="Times New Roman" w:cs="Times New Roman"/>
            <w:sz w:val="24"/>
            <w:szCs w:val="24"/>
          </w:rPr>
          <w:delText xml:space="preserve"> and </w:delText>
        </w:r>
      </w:del>
      <w:ins w:id="83" w:author="Nick Tolimieri" w:date="2017-12-29T10:06:00Z">
        <w:r w:rsidR="00401A53">
          <w:rPr>
            <w:rFonts w:ascii="Times New Roman" w:hAnsi="Times New Roman" w:cs="Times New Roman"/>
            <w:sz w:val="24"/>
            <w:szCs w:val="24"/>
          </w:rPr>
          <w:t xml:space="preserve"> but </w:t>
        </w:r>
      </w:ins>
      <w:r w:rsidR="006A10D8" w:rsidRPr="004D6174">
        <w:rPr>
          <w:rFonts w:ascii="Times New Roman" w:hAnsi="Times New Roman" w:cs="Times New Roman"/>
          <w:sz w:val="24"/>
          <w:szCs w:val="24"/>
        </w:rPr>
        <w:t xml:space="preserve">a negative effect </w:t>
      </w:r>
      <w:del w:id="84" w:author="Nick Tolimieri" w:date="2017-12-29T10:06:00Z">
        <w:r w:rsidR="006A10D8" w:rsidRPr="004D6174" w:rsidDel="00401A53">
          <w:rPr>
            <w:rFonts w:ascii="Times New Roman" w:hAnsi="Times New Roman" w:cs="Times New Roman"/>
            <w:sz w:val="24"/>
            <w:szCs w:val="24"/>
          </w:rPr>
          <w:delText xml:space="preserve">of sea otters </w:delText>
        </w:r>
      </w:del>
      <w:r w:rsidR="006A10D8" w:rsidRPr="004D6174">
        <w:rPr>
          <w:rFonts w:ascii="Times New Roman" w:hAnsi="Times New Roman" w:cs="Times New Roman"/>
          <w:sz w:val="24"/>
          <w:szCs w:val="24"/>
        </w:rPr>
        <w:t xml:space="preserve">during the later period (point estimate </w:t>
      </w:r>
      <w:r w:rsidR="006654D6" w:rsidRPr="004D6174">
        <w:rPr>
          <w:rFonts w:ascii="Times New Roman" w:hAnsi="Times New Roman" w:cs="Times New Roman"/>
          <w:sz w:val="24"/>
          <w:szCs w:val="24"/>
        </w:rPr>
        <w:t xml:space="preserve">= </w:t>
      </w:r>
      <w:r w:rsidR="006A10D8" w:rsidRPr="004D6174">
        <w:rPr>
          <w:rFonts w:ascii="Times New Roman" w:hAnsi="Times New Roman" w:cs="Times New Roman"/>
          <w:sz w:val="24"/>
          <w:szCs w:val="24"/>
        </w:rPr>
        <w:t xml:space="preserve"> </w:t>
      </w:r>
      <w:r w:rsidR="006654D6" w:rsidRPr="004D6174">
        <w:rPr>
          <w:rFonts w:ascii="Times New Roman" w:hAnsi="Times New Roman" w:cs="Times New Roman"/>
          <w:sz w:val="24"/>
          <w:szCs w:val="24"/>
        </w:rPr>
        <w:t>-0.507</w:t>
      </w:r>
      <w:r w:rsidR="006A10D8" w:rsidRPr="004D6174">
        <w:rPr>
          <w:rFonts w:ascii="Times New Roman" w:hAnsi="Times New Roman" w:cs="Times New Roman"/>
          <w:sz w:val="24"/>
          <w:szCs w:val="24"/>
        </w:rPr>
        <w:t xml:space="preserve">; interaction term </w:t>
      </w:r>
      <w:r w:rsidR="006A10D8" w:rsidRPr="004D6174">
        <w:rPr>
          <w:rFonts w:ascii="Times New Roman" w:hAnsi="Times New Roman" w:cs="Times New Roman"/>
          <w:i/>
          <w:sz w:val="24"/>
          <w:szCs w:val="24"/>
        </w:rPr>
        <w:t>p</w:t>
      </w:r>
      <w:r w:rsidR="006A10D8" w:rsidRPr="004D6174">
        <w:rPr>
          <w:rFonts w:ascii="Times New Roman" w:hAnsi="Times New Roman" w:cs="Times New Roman"/>
          <w:sz w:val="24"/>
          <w:szCs w:val="24"/>
        </w:rPr>
        <w:t xml:space="preserve"> = 0.045).</w:t>
      </w:r>
      <w:r w:rsidR="006654D6" w:rsidRPr="004D6174">
        <w:rPr>
          <w:rFonts w:ascii="Times New Roman" w:hAnsi="Times New Roman" w:cs="Times New Roman"/>
          <w:sz w:val="24"/>
          <w:szCs w:val="24"/>
        </w:rPr>
        <w:t xml:space="preserve">  There was no support for regional variation in kelp growth after accounting for </w:t>
      </w:r>
      <w:r w:rsidR="00CD2E36" w:rsidRPr="004D6174">
        <w:rPr>
          <w:rFonts w:ascii="Times New Roman" w:hAnsi="Times New Roman" w:cs="Times New Roman"/>
          <w:sz w:val="24"/>
          <w:szCs w:val="24"/>
        </w:rPr>
        <w:t>other factors</w:t>
      </w:r>
      <w:r w:rsidR="006654D6" w:rsidRPr="004D6174">
        <w:rPr>
          <w:rFonts w:ascii="Times New Roman" w:hAnsi="Times New Roman" w:cs="Times New Roman"/>
          <w:sz w:val="24"/>
          <w:szCs w:val="24"/>
        </w:rPr>
        <w:t xml:space="preserve"> (</w:t>
      </w:r>
      <w:r w:rsidR="006654D6" w:rsidRPr="004D6174">
        <w:rPr>
          <w:rFonts w:ascii="Times New Roman" w:hAnsi="Times New Roman" w:cs="Times New Roman"/>
          <w:i/>
          <w:sz w:val="24"/>
          <w:szCs w:val="24"/>
        </w:rPr>
        <w:t>p</w:t>
      </w:r>
      <w:r w:rsidR="006654D6" w:rsidRPr="004D6174">
        <w:rPr>
          <w:rFonts w:ascii="Times New Roman" w:hAnsi="Times New Roman" w:cs="Times New Roman"/>
          <w:sz w:val="24"/>
          <w:szCs w:val="24"/>
        </w:rPr>
        <w:t xml:space="preserve"> = 0.128).  The model considering </w:t>
      </w:r>
      <w:r w:rsidR="00CD2E36" w:rsidRPr="004D6174">
        <w:rPr>
          <w:rFonts w:ascii="Times New Roman" w:hAnsi="Times New Roman" w:cs="Times New Roman"/>
          <w:sz w:val="24"/>
          <w:szCs w:val="24"/>
        </w:rPr>
        <w:t xml:space="preserve">only a </w:t>
      </w:r>
      <w:r w:rsidR="006654D6" w:rsidRPr="004D6174">
        <w:rPr>
          <w:rFonts w:ascii="Times New Roman" w:hAnsi="Times New Roman" w:cs="Times New Roman"/>
          <w:sz w:val="24"/>
          <w:szCs w:val="24"/>
        </w:rPr>
        <w:t>single</w:t>
      </w:r>
      <w:r w:rsidR="005A112B">
        <w:rPr>
          <w:rFonts w:ascii="Times New Roman" w:hAnsi="Times New Roman" w:cs="Times New Roman"/>
          <w:sz w:val="24"/>
          <w:szCs w:val="24"/>
        </w:rPr>
        <w:t xml:space="preserve"> time</w:t>
      </w:r>
      <w:r w:rsidR="006654D6" w:rsidRPr="004D6174">
        <w:rPr>
          <w:rFonts w:ascii="Times New Roman" w:hAnsi="Times New Roman" w:cs="Times New Roman"/>
          <w:sz w:val="24"/>
          <w:szCs w:val="24"/>
        </w:rPr>
        <w:t xml:space="preserve"> period found no effect of sea otters on kelp (</w:t>
      </w:r>
      <w:r w:rsidR="006654D6" w:rsidRPr="004D6174">
        <w:rPr>
          <w:rFonts w:ascii="Times New Roman" w:hAnsi="Times New Roman" w:cs="Times New Roman"/>
          <w:i/>
          <w:sz w:val="24"/>
          <w:szCs w:val="24"/>
        </w:rPr>
        <w:t>p =</w:t>
      </w:r>
      <w:r w:rsidR="006654D6" w:rsidRPr="004D6174">
        <w:rPr>
          <w:rFonts w:ascii="Times New Roman" w:hAnsi="Times New Roman" w:cs="Times New Roman"/>
          <w:sz w:val="24"/>
          <w:szCs w:val="24"/>
        </w:rPr>
        <w:t xml:space="preserve"> 0.40) but differences</w:t>
      </w:r>
      <w:r w:rsidR="0087767F" w:rsidRPr="004D6174">
        <w:rPr>
          <w:rFonts w:ascii="Times New Roman" w:hAnsi="Times New Roman" w:cs="Times New Roman"/>
          <w:sz w:val="24"/>
          <w:szCs w:val="24"/>
        </w:rPr>
        <w:t xml:space="preserve"> in ke</w:t>
      </w:r>
      <w:r w:rsidR="002834A5" w:rsidRPr="004D6174">
        <w:rPr>
          <w:rFonts w:ascii="Times New Roman" w:hAnsi="Times New Roman" w:cs="Times New Roman"/>
          <w:sz w:val="24"/>
          <w:szCs w:val="24"/>
        </w:rPr>
        <w:t>l</w:t>
      </w:r>
      <w:r w:rsidR="0087767F" w:rsidRPr="004D6174">
        <w:rPr>
          <w:rFonts w:ascii="Times New Roman" w:hAnsi="Times New Roman" w:cs="Times New Roman"/>
          <w:sz w:val="24"/>
          <w:szCs w:val="24"/>
        </w:rPr>
        <w:t>p growth</w:t>
      </w:r>
      <w:r w:rsidR="006654D6" w:rsidRPr="004D6174">
        <w:rPr>
          <w:rFonts w:ascii="Times New Roman" w:hAnsi="Times New Roman" w:cs="Times New Roman"/>
          <w:sz w:val="24"/>
          <w:szCs w:val="24"/>
        </w:rPr>
        <w:t xml:space="preserve"> </w:t>
      </w:r>
      <w:r w:rsidR="002834A5" w:rsidRPr="004D6174">
        <w:rPr>
          <w:rFonts w:ascii="Times New Roman" w:hAnsi="Times New Roman" w:cs="Times New Roman"/>
          <w:sz w:val="24"/>
          <w:szCs w:val="24"/>
        </w:rPr>
        <w:t xml:space="preserve">rate </w:t>
      </w:r>
      <w:r w:rsidR="006654D6" w:rsidRPr="004D6174">
        <w:rPr>
          <w:rFonts w:ascii="Times New Roman" w:hAnsi="Times New Roman" w:cs="Times New Roman"/>
          <w:sz w:val="24"/>
          <w:szCs w:val="24"/>
        </w:rPr>
        <w:t>among regions (</w:t>
      </w:r>
      <w:r w:rsidR="006654D6" w:rsidRPr="004D6174">
        <w:rPr>
          <w:rFonts w:ascii="Times New Roman" w:hAnsi="Times New Roman" w:cs="Times New Roman"/>
          <w:i/>
          <w:sz w:val="24"/>
          <w:szCs w:val="24"/>
        </w:rPr>
        <w:t xml:space="preserve">p = </w:t>
      </w:r>
      <w:r w:rsidR="006654D6" w:rsidRPr="004D6174">
        <w:rPr>
          <w:rFonts w:ascii="Times New Roman" w:hAnsi="Times New Roman" w:cs="Times New Roman"/>
          <w:sz w:val="24"/>
          <w:szCs w:val="24"/>
        </w:rPr>
        <w:t>0.024</w:t>
      </w:r>
      <w:r w:rsidR="006654D6" w:rsidRPr="004D6174">
        <w:rPr>
          <w:rFonts w:ascii="Times New Roman" w:hAnsi="Times New Roman" w:cs="Times New Roman"/>
          <w:i/>
          <w:sz w:val="24"/>
          <w:szCs w:val="24"/>
        </w:rPr>
        <w:t>)</w:t>
      </w:r>
      <w:r w:rsidR="005B7857" w:rsidRPr="004D6174">
        <w:rPr>
          <w:rFonts w:ascii="Times New Roman" w:hAnsi="Times New Roman" w:cs="Times New Roman"/>
          <w:i/>
          <w:sz w:val="24"/>
          <w:szCs w:val="24"/>
        </w:rPr>
        <w:t>.</w:t>
      </w:r>
      <w:r w:rsidR="0087767F" w:rsidRPr="004D6174">
        <w:rPr>
          <w:rFonts w:ascii="Times New Roman" w:hAnsi="Times New Roman" w:cs="Times New Roman"/>
          <w:i/>
          <w:sz w:val="24"/>
          <w:szCs w:val="24"/>
        </w:rPr>
        <w:t xml:space="preserve"> </w:t>
      </w:r>
      <w:r w:rsidR="0087767F" w:rsidRPr="004D6174">
        <w:rPr>
          <w:rFonts w:ascii="Times New Roman" w:hAnsi="Times New Roman" w:cs="Times New Roman"/>
          <w:sz w:val="24"/>
          <w:szCs w:val="24"/>
        </w:rPr>
        <w:t xml:space="preserve">This result shows </w:t>
      </w:r>
      <w:r w:rsidR="005568F0" w:rsidRPr="004D6174">
        <w:rPr>
          <w:rFonts w:ascii="Times New Roman" w:hAnsi="Times New Roman" w:cs="Times New Roman"/>
          <w:sz w:val="24"/>
          <w:szCs w:val="24"/>
        </w:rPr>
        <w:t xml:space="preserve">how the temporal </w:t>
      </w:r>
      <w:r w:rsidR="00C65B61" w:rsidRPr="004D6174">
        <w:rPr>
          <w:rFonts w:ascii="Times New Roman" w:hAnsi="Times New Roman" w:cs="Times New Roman"/>
          <w:sz w:val="24"/>
          <w:szCs w:val="24"/>
        </w:rPr>
        <w:t xml:space="preserve">context </w:t>
      </w:r>
      <w:r w:rsidR="002270F6" w:rsidRPr="004D6174">
        <w:rPr>
          <w:rFonts w:ascii="Times New Roman" w:hAnsi="Times New Roman" w:cs="Times New Roman"/>
          <w:sz w:val="24"/>
          <w:szCs w:val="24"/>
        </w:rPr>
        <w:t xml:space="preserve">can </w:t>
      </w:r>
      <w:r w:rsidR="00C65B61" w:rsidRPr="004D6174">
        <w:rPr>
          <w:rFonts w:ascii="Times New Roman" w:hAnsi="Times New Roman" w:cs="Times New Roman"/>
          <w:sz w:val="24"/>
          <w:szCs w:val="24"/>
        </w:rPr>
        <w:t>substantively alter</w:t>
      </w:r>
      <w:del w:id="85" w:author="Nick Tolimieri" w:date="2017-12-29T10:06:00Z">
        <w:r w:rsidR="00C65B61" w:rsidRPr="004D6174" w:rsidDel="00401A53">
          <w:rPr>
            <w:rFonts w:ascii="Times New Roman" w:hAnsi="Times New Roman" w:cs="Times New Roman"/>
            <w:sz w:val="24"/>
            <w:szCs w:val="24"/>
          </w:rPr>
          <w:delText>s</w:delText>
        </w:r>
      </w:del>
      <w:r w:rsidR="00C65B61" w:rsidRPr="004D6174">
        <w:rPr>
          <w:rFonts w:ascii="Times New Roman" w:hAnsi="Times New Roman" w:cs="Times New Roman"/>
          <w:sz w:val="24"/>
          <w:szCs w:val="24"/>
        </w:rPr>
        <w:t xml:space="preserve"> the interpretation of </w:t>
      </w:r>
      <w:r w:rsidR="009B5122" w:rsidRPr="004D6174">
        <w:rPr>
          <w:rFonts w:ascii="Times New Roman" w:hAnsi="Times New Roman" w:cs="Times New Roman"/>
          <w:sz w:val="24"/>
          <w:szCs w:val="24"/>
        </w:rPr>
        <w:t xml:space="preserve">mechanisms driving kelp </w:t>
      </w:r>
      <w:commentRangeStart w:id="86"/>
      <w:r w:rsidR="009B5122" w:rsidRPr="004D6174">
        <w:rPr>
          <w:rFonts w:ascii="Times New Roman" w:hAnsi="Times New Roman" w:cs="Times New Roman"/>
          <w:sz w:val="24"/>
          <w:szCs w:val="24"/>
        </w:rPr>
        <w:t>growth</w:t>
      </w:r>
      <w:commentRangeEnd w:id="86"/>
      <w:r w:rsidR="001C6B10" w:rsidRPr="004D6174">
        <w:rPr>
          <w:rStyle w:val="CommentReference"/>
          <w:rFonts w:ascii="Times New Roman" w:hAnsi="Times New Roman" w:cs="Times New Roman"/>
        </w:rPr>
        <w:commentReference w:id="86"/>
      </w:r>
      <w:r w:rsidR="009B5122" w:rsidRPr="004D6174">
        <w:rPr>
          <w:rFonts w:ascii="Times New Roman" w:hAnsi="Times New Roman" w:cs="Times New Roman"/>
          <w:sz w:val="24"/>
          <w:szCs w:val="24"/>
        </w:rPr>
        <w:t>.</w:t>
      </w:r>
    </w:p>
    <w:p w14:paraId="7B77B694" w14:textId="553F5582" w:rsidR="00D65AF5" w:rsidRPr="004D6174" w:rsidRDefault="003536A3" w:rsidP="005A112B">
      <w:pPr>
        <w:spacing w:before="120" w:after="0" w:line="480" w:lineRule="auto"/>
        <w:ind w:firstLine="720"/>
        <w:rPr>
          <w:rFonts w:ascii="Times New Roman" w:eastAsiaTheme="minorEastAsia" w:hAnsi="Times New Roman" w:cs="Times New Roman"/>
          <w:sz w:val="24"/>
          <w:szCs w:val="24"/>
        </w:rPr>
      </w:pPr>
      <w:r w:rsidRPr="004D6174">
        <w:rPr>
          <w:rFonts w:ascii="Times New Roman" w:hAnsi="Times New Roman" w:cs="Times New Roman"/>
          <w:sz w:val="24"/>
          <w:szCs w:val="24"/>
        </w:rPr>
        <w:lastRenderedPageBreak/>
        <w:t xml:space="preserve">After accounting for kelp growth rates, </w:t>
      </w:r>
      <w:r w:rsidR="002C122D" w:rsidRPr="004D6174">
        <w:rPr>
          <w:rFonts w:ascii="Times New Roman" w:hAnsi="Times New Roman" w:cs="Times New Roman"/>
          <w:sz w:val="24"/>
          <w:szCs w:val="24"/>
        </w:rPr>
        <w:t xml:space="preserve">the </w:t>
      </w:r>
      <w:r w:rsidR="0036255F" w:rsidRPr="004D6174">
        <w:rPr>
          <w:rFonts w:ascii="Times New Roman" w:hAnsi="Times New Roman" w:cs="Times New Roman"/>
          <w:sz w:val="24"/>
          <w:szCs w:val="24"/>
        </w:rPr>
        <w:t xml:space="preserve">variability </w:t>
      </w:r>
      <w:r w:rsidR="002C122D" w:rsidRPr="004D6174">
        <w:rPr>
          <w:rFonts w:ascii="Times New Roman" w:hAnsi="Times New Roman" w:cs="Times New Roman"/>
          <w:sz w:val="24"/>
          <w:szCs w:val="24"/>
        </w:rPr>
        <w:t xml:space="preserve">in kelp area </w:t>
      </w:r>
      <w:r w:rsidR="00106D92" w:rsidRPr="004D6174">
        <w:rPr>
          <w:rFonts w:ascii="Times New Roman" w:hAnsi="Times New Roman" w:cs="Times New Roman"/>
          <w:sz w:val="24"/>
          <w:szCs w:val="24"/>
        </w:rPr>
        <w:t xml:space="preserve">declined at most sites between the two time periods </w:t>
      </w:r>
      <w:r w:rsidR="00DC5900" w:rsidRPr="004D6174">
        <w:rPr>
          <w:rFonts w:ascii="Times New Roman" w:hAnsi="Times New Roman" w:cs="Times New Roman"/>
          <w:sz w:val="24"/>
          <w:szCs w:val="24"/>
        </w:rPr>
        <w:t>(</w:t>
      </w:r>
      <w:r w:rsidR="009F52CD" w:rsidRPr="004D6174">
        <w:rPr>
          <w:rFonts w:ascii="Times New Roman" w:hAnsi="Times New Roman" w:cs="Times New Roman"/>
          <w:sz w:val="24"/>
          <w:szCs w:val="24"/>
        </w:rPr>
        <w:t xml:space="preserve">Fig. 5). Specifically, </w:t>
      </w:r>
      <w:r w:rsidR="00D24F14" w:rsidRPr="004D6174">
        <w:rPr>
          <w:rFonts w:ascii="Times New Roman" w:hAnsi="Times New Roman" w:cs="Times New Roman"/>
          <w:sz w:val="24"/>
          <w:szCs w:val="24"/>
        </w:rPr>
        <w:t>bootstrapped estimates of CV showed</w:t>
      </w:r>
      <w:ins w:id="87" w:author="Nick Tolimieri" w:date="2017-12-29T10:07:00Z">
        <w:r w:rsidR="00614974">
          <w:rPr>
            <w:rFonts w:ascii="Times New Roman" w:hAnsi="Times New Roman" w:cs="Times New Roman"/>
            <w:sz w:val="24"/>
            <w:szCs w:val="24"/>
          </w:rPr>
          <w:t xml:space="preserve"> that variability at</w:t>
        </w:r>
      </w:ins>
      <w:r w:rsidR="00D24F14" w:rsidRPr="004D6174">
        <w:rPr>
          <w:rFonts w:ascii="Times New Roman" w:hAnsi="Times New Roman" w:cs="Times New Roman"/>
          <w:sz w:val="24"/>
          <w:szCs w:val="24"/>
        </w:rPr>
        <w:t xml:space="preserve"> </w:t>
      </w:r>
      <w:r w:rsidR="00AF5154" w:rsidRPr="004D6174">
        <w:rPr>
          <w:rFonts w:ascii="Times New Roman" w:hAnsi="Times New Roman" w:cs="Times New Roman"/>
          <w:sz w:val="24"/>
          <w:szCs w:val="24"/>
        </w:rPr>
        <w:t xml:space="preserve">all sites but one (Tatoosh Is.) </w:t>
      </w:r>
      <w:r w:rsidR="00D24F14" w:rsidRPr="004D6174">
        <w:rPr>
          <w:rFonts w:ascii="Times New Roman" w:hAnsi="Times New Roman" w:cs="Times New Roman"/>
          <w:sz w:val="24"/>
          <w:szCs w:val="24"/>
        </w:rPr>
        <w:t>d</w:t>
      </w:r>
      <w:r w:rsidR="00AF5154" w:rsidRPr="004D6174">
        <w:rPr>
          <w:rFonts w:ascii="Times New Roman" w:hAnsi="Times New Roman" w:cs="Times New Roman"/>
          <w:sz w:val="24"/>
          <w:szCs w:val="24"/>
        </w:rPr>
        <w:t>ecline</w:t>
      </w:r>
      <w:r w:rsidR="00D24F14" w:rsidRPr="004D6174">
        <w:rPr>
          <w:rFonts w:ascii="Times New Roman" w:hAnsi="Times New Roman" w:cs="Times New Roman"/>
          <w:sz w:val="24"/>
          <w:szCs w:val="24"/>
        </w:rPr>
        <w:t>d</w:t>
      </w:r>
      <w:r w:rsidR="00106D92" w:rsidRPr="004D6174">
        <w:rPr>
          <w:rFonts w:ascii="Times New Roman" w:hAnsi="Times New Roman" w:cs="Times New Roman"/>
          <w:sz w:val="24"/>
          <w:szCs w:val="24"/>
        </w:rPr>
        <w:t xml:space="preserve">, though the magnitude of decline varied substantially by region. </w:t>
      </w:r>
      <w:r w:rsidR="00BB338B" w:rsidRPr="004D6174">
        <w:rPr>
          <w:rFonts w:ascii="Times New Roman" w:hAnsi="Times New Roman" w:cs="Times New Roman"/>
          <w:sz w:val="24"/>
          <w:szCs w:val="24"/>
        </w:rPr>
        <w:t xml:space="preserve"> </w:t>
      </w:r>
      <w:r w:rsidR="00961156" w:rsidRPr="004D6174">
        <w:rPr>
          <w:rFonts w:ascii="Times New Roman" w:hAnsi="Times New Roman" w:cs="Times New Roman"/>
          <w:sz w:val="24"/>
          <w:szCs w:val="24"/>
        </w:rPr>
        <w:t xml:space="preserve">The three northern sites had virtually no change in </w:t>
      </w:r>
      <w:r w:rsidR="00106D92" w:rsidRPr="004D6174">
        <w:rPr>
          <w:rFonts w:ascii="Times New Roman" w:hAnsi="Times New Roman" w:cs="Times New Roman"/>
          <w:sz w:val="24"/>
          <w:szCs w:val="24"/>
        </w:rPr>
        <w:t>CV (changes of</w:t>
      </w:r>
      <w:r w:rsidR="00BB338B" w:rsidRPr="004D6174">
        <w:rPr>
          <w:rFonts w:ascii="Times New Roman" w:hAnsi="Times New Roman" w:cs="Times New Roman"/>
          <w:sz w:val="24"/>
          <w:szCs w:val="24"/>
        </w:rPr>
        <w:t xml:space="preserve"> less than </w:t>
      </w:r>
      <m:oMath>
        <m:r>
          <w:rPr>
            <w:rFonts w:ascii="Cambria Math" w:hAnsi="Cambria Math" w:cs="Times New Roman"/>
            <w:sz w:val="24"/>
            <w:szCs w:val="24"/>
          </w:rPr>
          <m:t>±</m:t>
        </m:r>
      </m:oMath>
      <w:r w:rsidR="00106D92" w:rsidRPr="004D6174">
        <w:rPr>
          <w:rFonts w:ascii="Times New Roman" w:hAnsi="Times New Roman" w:cs="Times New Roman"/>
          <w:sz w:val="24"/>
          <w:szCs w:val="24"/>
        </w:rPr>
        <w:t>0.05 for all sites</w:t>
      </w:r>
      <w:del w:id="88" w:author="Nick Tolimieri" w:date="2017-12-29T10:08:00Z">
        <w:r w:rsidR="00106D92" w:rsidRPr="004D6174" w:rsidDel="00D977F6">
          <w:rPr>
            <w:rFonts w:ascii="Times New Roman" w:hAnsi="Times New Roman" w:cs="Times New Roman"/>
            <w:sz w:val="24"/>
            <w:szCs w:val="24"/>
          </w:rPr>
          <w:delText xml:space="preserve">), </w:delText>
        </w:r>
      </w:del>
      <w:ins w:id="89" w:author="Nick Tolimieri" w:date="2017-12-29T10:08:00Z">
        <w:r w:rsidR="00D977F6" w:rsidRPr="004D6174">
          <w:rPr>
            <w:rFonts w:ascii="Times New Roman" w:hAnsi="Times New Roman" w:cs="Times New Roman"/>
            <w:sz w:val="24"/>
            <w:szCs w:val="24"/>
          </w:rPr>
          <w:t>)</w:t>
        </w:r>
        <w:r w:rsidR="00D977F6">
          <w:rPr>
            <w:rFonts w:ascii="Times New Roman" w:hAnsi="Times New Roman" w:cs="Times New Roman"/>
            <w:sz w:val="24"/>
            <w:szCs w:val="24"/>
          </w:rPr>
          <w:t>;</w:t>
        </w:r>
        <w:r w:rsidR="00D977F6" w:rsidRPr="004D6174">
          <w:rPr>
            <w:rFonts w:ascii="Times New Roman" w:hAnsi="Times New Roman" w:cs="Times New Roman"/>
            <w:sz w:val="24"/>
            <w:szCs w:val="24"/>
          </w:rPr>
          <w:t xml:space="preserve"> </w:t>
        </w:r>
        <w:r w:rsidR="00614974" w:rsidRPr="004D6174">
          <w:rPr>
            <w:rFonts w:ascii="Times New Roman" w:hAnsi="Times New Roman" w:cs="Times New Roman"/>
            <w:sz w:val="24"/>
            <w:szCs w:val="24"/>
          </w:rPr>
          <w:t>the central region also showed declines in CV but with variability among sites (declines of 0.033, 0.343, and 0.351, for Cape Alava, Anderson Point, and Point of the Arches, respectively)</w:t>
        </w:r>
        <w:r w:rsidR="00D977F6">
          <w:rPr>
            <w:rFonts w:ascii="Times New Roman" w:hAnsi="Times New Roman" w:cs="Times New Roman"/>
            <w:sz w:val="24"/>
            <w:szCs w:val="24"/>
          </w:rPr>
          <w:t>;</w:t>
        </w:r>
        <w:r w:rsidR="00614974">
          <w:rPr>
            <w:rFonts w:ascii="Times New Roman" w:hAnsi="Times New Roman" w:cs="Times New Roman"/>
            <w:sz w:val="24"/>
            <w:szCs w:val="24"/>
          </w:rPr>
          <w:t xml:space="preserve"> while </w:t>
        </w:r>
      </w:ins>
      <w:r w:rsidR="00106D92" w:rsidRPr="004D6174">
        <w:rPr>
          <w:rFonts w:ascii="Times New Roman" w:hAnsi="Times New Roman" w:cs="Times New Roman"/>
          <w:sz w:val="24"/>
          <w:szCs w:val="24"/>
        </w:rPr>
        <w:t xml:space="preserve">the southern sites showed substantial </w:t>
      </w:r>
      <w:r w:rsidR="00BB338B" w:rsidRPr="004D6174">
        <w:rPr>
          <w:rFonts w:ascii="Times New Roman" w:hAnsi="Times New Roman" w:cs="Times New Roman"/>
          <w:sz w:val="24"/>
          <w:szCs w:val="24"/>
        </w:rPr>
        <w:t xml:space="preserve">declines in CV </w:t>
      </w:r>
      <w:r w:rsidR="0049066F" w:rsidRPr="004D6174">
        <w:rPr>
          <w:rFonts w:ascii="Times New Roman" w:hAnsi="Times New Roman" w:cs="Times New Roman"/>
          <w:sz w:val="24"/>
          <w:szCs w:val="24"/>
        </w:rPr>
        <w:t>(declines of 0.1</w:t>
      </w:r>
      <w:r w:rsidR="00AA3FD2" w:rsidRPr="004D6174">
        <w:rPr>
          <w:rFonts w:ascii="Times New Roman" w:hAnsi="Times New Roman" w:cs="Times New Roman"/>
          <w:sz w:val="24"/>
          <w:szCs w:val="24"/>
        </w:rPr>
        <w:t>75 to 0.694</w:t>
      </w:r>
      <w:r w:rsidR="00106D92" w:rsidRPr="004D6174">
        <w:rPr>
          <w:rFonts w:ascii="Times New Roman" w:hAnsi="Times New Roman" w:cs="Times New Roman"/>
          <w:sz w:val="24"/>
          <w:szCs w:val="24"/>
        </w:rPr>
        <w:t>)</w:t>
      </w:r>
      <w:del w:id="90" w:author="Nick Tolimieri" w:date="2017-12-29T10:08:00Z">
        <w:r w:rsidR="00106D92" w:rsidRPr="004D6174" w:rsidDel="00D977F6">
          <w:rPr>
            <w:rFonts w:ascii="Times New Roman" w:hAnsi="Times New Roman" w:cs="Times New Roman"/>
            <w:sz w:val="24"/>
            <w:szCs w:val="24"/>
          </w:rPr>
          <w:delText>,</w:delText>
        </w:r>
        <w:r w:rsidR="00106D92" w:rsidRPr="004D6174" w:rsidDel="00614974">
          <w:rPr>
            <w:rFonts w:ascii="Times New Roman" w:hAnsi="Times New Roman" w:cs="Times New Roman"/>
            <w:sz w:val="24"/>
            <w:szCs w:val="24"/>
          </w:rPr>
          <w:delText xml:space="preserve"> and the</w:delText>
        </w:r>
        <w:r w:rsidR="00AE44DD" w:rsidRPr="004D6174" w:rsidDel="00614974">
          <w:rPr>
            <w:rFonts w:ascii="Times New Roman" w:hAnsi="Times New Roman" w:cs="Times New Roman"/>
            <w:sz w:val="24"/>
            <w:szCs w:val="24"/>
          </w:rPr>
          <w:delText xml:space="preserve"> central region also showed declines in CV but with </w:delText>
        </w:r>
        <w:r w:rsidR="002270F6" w:rsidRPr="004D6174" w:rsidDel="00614974">
          <w:rPr>
            <w:rFonts w:ascii="Times New Roman" w:hAnsi="Times New Roman" w:cs="Times New Roman"/>
            <w:sz w:val="24"/>
            <w:szCs w:val="24"/>
          </w:rPr>
          <w:delText>variability</w:delText>
        </w:r>
        <w:r w:rsidR="00106D92" w:rsidRPr="004D6174" w:rsidDel="00614974">
          <w:rPr>
            <w:rFonts w:ascii="Times New Roman" w:hAnsi="Times New Roman" w:cs="Times New Roman"/>
            <w:sz w:val="24"/>
            <w:szCs w:val="24"/>
          </w:rPr>
          <w:delText xml:space="preserve"> </w:delText>
        </w:r>
        <w:r w:rsidR="00AE44DD" w:rsidRPr="004D6174" w:rsidDel="00614974">
          <w:rPr>
            <w:rFonts w:ascii="Times New Roman" w:hAnsi="Times New Roman" w:cs="Times New Roman"/>
            <w:sz w:val="24"/>
            <w:szCs w:val="24"/>
          </w:rPr>
          <w:delText>among sites (</w:delText>
        </w:r>
        <w:r w:rsidR="004A19CD" w:rsidRPr="004D6174" w:rsidDel="00614974">
          <w:rPr>
            <w:rFonts w:ascii="Times New Roman" w:hAnsi="Times New Roman" w:cs="Times New Roman"/>
            <w:sz w:val="24"/>
            <w:szCs w:val="24"/>
          </w:rPr>
          <w:delText>declines</w:delText>
        </w:r>
        <w:r w:rsidR="00AE44DD" w:rsidRPr="004D6174" w:rsidDel="00614974">
          <w:rPr>
            <w:rFonts w:ascii="Times New Roman" w:hAnsi="Times New Roman" w:cs="Times New Roman"/>
            <w:sz w:val="24"/>
            <w:szCs w:val="24"/>
          </w:rPr>
          <w:delText xml:space="preserve"> of 0.03</w:delText>
        </w:r>
        <w:r w:rsidR="00AA3FD2" w:rsidRPr="004D6174" w:rsidDel="00614974">
          <w:rPr>
            <w:rFonts w:ascii="Times New Roman" w:hAnsi="Times New Roman" w:cs="Times New Roman"/>
            <w:sz w:val="24"/>
            <w:szCs w:val="24"/>
          </w:rPr>
          <w:delText>3</w:delText>
        </w:r>
        <w:r w:rsidR="00AE44DD" w:rsidRPr="004D6174" w:rsidDel="00614974">
          <w:rPr>
            <w:rFonts w:ascii="Times New Roman" w:hAnsi="Times New Roman" w:cs="Times New Roman"/>
            <w:sz w:val="24"/>
            <w:szCs w:val="24"/>
          </w:rPr>
          <w:delText>, 0.3</w:delText>
        </w:r>
        <w:r w:rsidR="00AA3FD2" w:rsidRPr="004D6174" w:rsidDel="00614974">
          <w:rPr>
            <w:rFonts w:ascii="Times New Roman" w:hAnsi="Times New Roman" w:cs="Times New Roman"/>
            <w:sz w:val="24"/>
            <w:szCs w:val="24"/>
          </w:rPr>
          <w:delText>43</w:delText>
        </w:r>
        <w:r w:rsidR="00AE44DD" w:rsidRPr="004D6174" w:rsidDel="00614974">
          <w:rPr>
            <w:rFonts w:ascii="Times New Roman" w:hAnsi="Times New Roman" w:cs="Times New Roman"/>
            <w:sz w:val="24"/>
            <w:szCs w:val="24"/>
          </w:rPr>
          <w:delText xml:space="preserve">, and </w:delText>
        </w:r>
        <w:r w:rsidR="00D24F14" w:rsidRPr="004D6174" w:rsidDel="00614974">
          <w:rPr>
            <w:rFonts w:ascii="Times New Roman" w:hAnsi="Times New Roman" w:cs="Times New Roman"/>
            <w:sz w:val="24"/>
            <w:szCs w:val="24"/>
          </w:rPr>
          <w:delText>0.351, for Cape Alava, Anderson Point, and Point of the Arches, respectively</w:delText>
        </w:r>
        <w:r w:rsidR="00106D92" w:rsidRPr="004D6174" w:rsidDel="00614974">
          <w:rPr>
            <w:rFonts w:ascii="Times New Roman" w:hAnsi="Times New Roman" w:cs="Times New Roman"/>
            <w:sz w:val="24"/>
            <w:szCs w:val="24"/>
          </w:rPr>
          <w:delText>)</w:delText>
        </w:r>
      </w:del>
      <w:r w:rsidR="00106D92" w:rsidRPr="004D6174">
        <w:rPr>
          <w:rFonts w:ascii="Times New Roman" w:hAnsi="Times New Roman" w:cs="Times New Roman"/>
          <w:sz w:val="24"/>
          <w:szCs w:val="24"/>
        </w:rPr>
        <w:t xml:space="preserve">.  </w:t>
      </w:r>
      <w:r w:rsidR="005A112B">
        <w:rPr>
          <w:rFonts w:ascii="Times New Roman" w:hAnsi="Times New Roman" w:cs="Times New Roman"/>
          <w:sz w:val="24"/>
          <w:szCs w:val="24"/>
        </w:rPr>
        <w:t>For most sites, these are large and</w:t>
      </w:r>
      <w:r w:rsidR="00106D92" w:rsidRPr="004D6174">
        <w:rPr>
          <w:rFonts w:ascii="Times New Roman" w:hAnsi="Times New Roman" w:cs="Times New Roman"/>
          <w:sz w:val="24"/>
          <w:szCs w:val="24"/>
        </w:rPr>
        <w:t xml:space="preserve"> biologically significant</w:t>
      </w:r>
      <w:r w:rsidR="00667ACD" w:rsidRPr="004D6174">
        <w:rPr>
          <w:rFonts w:ascii="Times New Roman" w:hAnsi="Times New Roman" w:cs="Times New Roman"/>
          <w:sz w:val="24"/>
          <w:szCs w:val="24"/>
        </w:rPr>
        <w:t>,</w:t>
      </w:r>
      <w:r w:rsidR="00106D92" w:rsidRPr="004D6174">
        <w:rPr>
          <w:rFonts w:ascii="Times New Roman" w:hAnsi="Times New Roman" w:cs="Times New Roman"/>
          <w:sz w:val="24"/>
          <w:szCs w:val="24"/>
        </w:rPr>
        <w:t xml:space="preserve"> changes in kelp variability</w:t>
      </w:r>
      <w:r w:rsidR="009762D4" w:rsidRPr="004D6174">
        <w:rPr>
          <w:rFonts w:ascii="Times New Roman" w:hAnsi="Times New Roman" w:cs="Times New Roman"/>
          <w:sz w:val="24"/>
          <w:szCs w:val="24"/>
        </w:rPr>
        <w:t>.</w:t>
      </w:r>
      <w:commentRangeStart w:id="91"/>
      <w:r w:rsidR="009762D4" w:rsidRPr="004D6174">
        <w:rPr>
          <w:rFonts w:ascii="Times New Roman" w:hAnsi="Times New Roman" w:cs="Times New Roman"/>
          <w:sz w:val="24"/>
          <w:szCs w:val="24"/>
        </w:rPr>
        <w:t xml:space="preserve"> </w:t>
      </w:r>
      <w:commentRangeStart w:id="92"/>
      <w:r w:rsidR="001A6CCE" w:rsidRPr="004D6174">
        <w:rPr>
          <w:rFonts w:ascii="Times New Roman" w:hAnsi="Times New Roman" w:cs="Times New Roman"/>
          <w:sz w:val="24"/>
          <w:szCs w:val="24"/>
        </w:rPr>
        <w:t>L</w:t>
      </w:r>
      <w:r w:rsidR="00AB651E" w:rsidRPr="004D6174">
        <w:rPr>
          <w:rFonts w:ascii="Times New Roman" w:hAnsi="Times New Roman" w:cs="Times New Roman"/>
          <w:sz w:val="24"/>
          <w:szCs w:val="24"/>
        </w:rPr>
        <w:t xml:space="preserve">inear </w:t>
      </w:r>
      <w:commentRangeEnd w:id="92"/>
      <w:r w:rsidR="007D1754" w:rsidRPr="004D6174">
        <w:rPr>
          <w:rStyle w:val="CommentReference"/>
          <w:rFonts w:ascii="Times New Roman" w:hAnsi="Times New Roman" w:cs="Times New Roman"/>
        </w:rPr>
        <w:commentReference w:id="92"/>
      </w:r>
      <w:r w:rsidR="00AB651E" w:rsidRPr="004D6174">
        <w:rPr>
          <w:rFonts w:ascii="Times New Roman" w:hAnsi="Times New Roman" w:cs="Times New Roman"/>
          <w:sz w:val="24"/>
          <w:szCs w:val="24"/>
        </w:rPr>
        <w:t xml:space="preserve">models </w:t>
      </w:r>
      <w:r w:rsidR="001A6CCE" w:rsidRPr="004D6174">
        <w:rPr>
          <w:rFonts w:ascii="Times New Roman" w:hAnsi="Times New Roman" w:cs="Times New Roman"/>
          <w:sz w:val="24"/>
          <w:szCs w:val="24"/>
        </w:rPr>
        <w:t xml:space="preserve">showed that </w:t>
      </w:r>
      <w:r w:rsidR="007D1754" w:rsidRPr="004D6174">
        <w:rPr>
          <w:rFonts w:ascii="Times New Roman" w:hAnsi="Times New Roman" w:cs="Times New Roman"/>
          <w:sz w:val="24"/>
          <w:szCs w:val="24"/>
        </w:rPr>
        <w:t xml:space="preserve">including </w:t>
      </w:r>
      <w:r w:rsidR="001A6CCE" w:rsidRPr="004D6174">
        <w:rPr>
          <w:rFonts w:ascii="Times New Roman" w:hAnsi="Times New Roman" w:cs="Times New Roman"/>
          <w:sz w:val="24"/>
          <w:szCs w:val="24"/>
        </w:rPr>
        <w:t>kelp CV in 1989-2001</w:t>
      </w:r>
      <w:r w:rsidR="00D65AF5" w:rsidRPr="004D6174">
        <w:rPr>
          <w:rFonts w:ascii="Times New Roman" w:hAnsi="Times New Roman" w:cs="Times New Roman"/>
          <w:sz w:val="24"/>
          <w:szCs w:val="24"/>
        </w:rPr>
        <w:t xml:space="preserve"> </w:t>
      </w:r>
      <w:r w:rsidR="007D1754" w:rsidRPr="004D6174">
        <w:rPr>
          <w:rFonts w:ascii="Times New Roman" w:hAnsi="Times New Roman" w:cs="Times New Roman"/>
          <w:sz w:val="24"/>
          <w:szCs w:val="24"/>
        </w:rPr>
        <w:t xml:space="preserve">alone </w:t>
      </w:r>
      <w:r w:rsidR="00D65AF5" w:rsidRPr="004D6174">
        <w:rPr>
          <w:rFonts w:ascii="Times New Roman" w:hAnsi="Times New Roman" w:cs="Times New Roman"/>
          <w:sz w:val="24"/>
          <w:szCs w:val="24"/>
        </w:rPr>
        <w:t>best predicted t</w:t>
      </w:r>
      <w:r w:rsidR="007D1754" w:rsidRPr="004D6174">
        <w:rPr>
          <w:rFonts w:ascii="Times New Roman" w:hAnsi="Times New Roman" w:cs="Times New Roman"/>
          <w:sz w:val="24"/>
          <w:szCs w:val="24"/>
        </w:rPr>
        <w:t>he change in CV between periods (</w:t>
      </w:r>
      <m:oMath>
        <m:r>
          <m:rPr>
            <m:sty m:val="p"/>
          </m:rPr>
          <w:rPr>
            <w:rFonts w:ascii="Cambria Math" w:hAnsi="Cambria Math" w:cs="Times New Roman"/>
            <w:sz w:val="24"/>
            <w:szCs w:val="24"/>
          </w:rPr>
          <m:t>Δ</m:t>
        </m:r>
        <m:r>
          <w:rPr>
            <w:rFonts w:ascii="Cambria Math" w:hAnsi="Cambria Math" w:cs="Times New Roman"/>
            <w:sz w:val="24"/>
            <w:szCs w:val="24"/>
          </w:rPr>
          <m:t>AICc=0,</m:t>
        </m:r>
      </m:oMath>
      <w:r w:rsidR="008874C1" w:rsidRPr="004D6174">
        <w:rPr>
          <w:rFonts w:ascii="Times New Roman" w:eastAsiaTheme="minorEastAsia" w:hAnsi="Times New Roman" w:cs="Times New Roman"/>
          <w:sz w:val="24"/>
          <w:szCs w:val="24"/>
        </w:rPr>
        <w:t xml:space="preserve"> </w:t>
      </w:r>
      <w:r w:rsidR="008874C1" w:rsidRPr="004D6174">
        <w:rPr>
          <w:rFonts w:ascii="Times New Roman" w:eastAsiaTheme="minorEastAsia" w:hAnsi="Times New Roman" w:cs="Times New Roman"/>
          <w:i/>
          <w:sz w:val="24"/>
          <w:szCs w:val="24"/>
        </w:rPr>
        <w:t>adj. R</w:t>
      </w:r>
      <w:r w:rsidR="008874C1" w:rsidRPr="004D6174">
        <w:rPr>
          <w:rFonts w:ascii="Times New Roman" w:eastAsiaTheme="minorEastAsia" w:hAnsi="Times New Roman" w:cs="Times New Roman"/>
          <w:i/>
          <w:sz w:val="24"/>
          <w:szCs w:val="24"/>
          <w:vertAlign w:val="superscript"/>
        </w:rPr>
        <w:t>2</w:t>
      </w:r>
      <w:r w:rsidR="008874C1" w:rsidRPr="004D6174">
        <w:rPr>
          <w:rFonts w:ascii="Times New Roman" w:eastAsiaTheme="minorEastAsia" w:hAnsi="Times New Roman" w:cs="Times New Roman"/>
          <w:sz w:val="24"/>
          <w:szCs w:val="24"/>
        </w:rPr>
        <w:t xml:space="preserve"> = 0.54)</w:t>
      </w:r>
      <w:commentRangeEnd w:id="91"/>
      <w:r w:rsidR="00545BE8">
        <w:rPr>
          <w:rStyle w:val="CommentReference"/>
        </w:rPr>
        <w:commentReference w:id="91"/>
      </w:r>
      <w:r w:rsidR="008874C1" w:rsidRPr="004D6174">
        <w:rPr>
          <w:rFonts w:ascii="Times New Roman" w:eastAsiaTheme="minorEastAsia" w:hAnsi="Times New Roman" w:cs="Times New Roman"/>
          <w:sz w:val="24"/>
          <w:szCs w:val="24"/>
        </w:rPr>
        <w:t xml:space="preserve">.  Sites with high CV in the first </w:t>
      </w:r>
      <w:r w:rsidR="00FB14FC" w:rsidRPr="004D6174">
        <w:rPr>
          <w:rFonts w:ascii="Times New Roman" w:eastAsiaTheme="minorEastAsia" w:hAnsi="Times New Roman" w:cs="Times New Roman"/>
          <w:sz w:val="24"/>
          <w:szCs w:val="24"/>
        </w:rPr>
        <w:t xml:space="preserve">half of the </w:t>
      </w:r>
      <w:r w:rsidR="008874C1" w:rsidRPr="004D6174">
        <w:rPr>
          <w:rFonts w:ascii="Times New Roman" w:eastAsiaTheme="minorEastAsia" w:hAnsi="Times New Roman" w:cs="Times New Roman"/>
          <w:sz w:val="24"/>
          <w:szCs w:val="24"/>
        </w:rPr>
        <w:t xml:space="preserve">period </w:t>
      </w:r>
      <w:r w:rsidR="00FB14FC" w:rsidRPr="004D6174">
        <w:rPr>
          <w:rFonts w:ascii="Times New Roman" w:eastAsiaTheme="minorEastAsia" w:hAnsi="Times New Roman" w:cs="Times New Roman"/>
          <w:sz w:val="24"/>
          <w:szCs w:val="24"/>
        </w:rPr>
        <w:t xml:space="preserve">showed reduced CV in the second. </w:t>
      </w:r>
      <w:r w:rsidR="008874C1" w:rsidRPr="004D6174">
        <w:rPr>
          <w:rFonts w:ascii="Times New Roman" w:eastAsiaTheme="minorEastAsia" w:hAnsi="Times New Roman" w:cs="Times New Roman"/>
          <w:sz w:val="24"/>
          <w:szCs w:val="24"/>
        </w:rPr>
        <w:t xml:space="preserve">The only other model with a small amount of statistical </w:t>
      </w:r>
      <w:r w:rsidR="004B1ABF" w:rsidRPr="004D6174">
        <w:rPr>
          <w:rFonts w:ascii="Times New Roman" w:eastAsiaTheme="minorEastAsia" w:hAnsi="Times New Roman" w:cs="Times New Roman"/>
          <w:sz w:val="24"/>
          <w:szCs w:val="24"/>
        </w:rPr>
        <w:t>support</w:t>
      </w:r>
      <w:r w:rsidR="008874C1" w:rsidRPr="004D6174">
        <w:rPr>
          <w:rFonts w:ascii="Times New Roman" w:eastAsiaTheme="minorEastAsia" w:hAnsi="Times New Roman" w:cs="Times New Roman"/>
          <w:sz w:val="24"/>
          <w:szCs w:val="24"/>
        </w:rPr>
        <w:t xml:space="preserve"> </w:t>
      </w:r>
      <w:r w:rsidR="007D1754" w:rsidRPr="004D6174">
        <w:rPr>
          <w:rFonts w:ascii="Times New Roman" w:eastAsiaTheme="minorEastAsia" w:hAnsi="Times New Roman" w:cs="Times New Roman"/>
          <w:sz w:val="24"/>
          <w:szCs w:val="24"/>
        </w:rPr>
        <w:t>included both</w:t>
      </w:r>
      <w:r w:rsidR="008874C1" w:rsidRPr="004D6174">
        <w:rPr>
          <w:rFonts w:ascii="Times New Roman" w:eastAsiaTheme="minorEastAsia" w:hAnsi="Times New Roman" w:cs="Times New Roman"/>
          <w:sz w:val="24"/>
          <w:szCs w:val="24"/>
        </w:rPr>
        <w:t xml:space="preserve"> kelp CV in 1989-2001 and the change in the number of otters</w:t>
      </w:r>
      <w:r w:rsidR="007D1754" w:rsidRPr="004D6174">
        <w:rPr>
          <w:rFonts w:ascii="Times New Roman" w:eastAsiaTheme="minorEastAsia" w:hAnsi="Times New Roman" w:cs="Times New Roman"/>
          <w:sz w:val="24"/>
          <w:szCs w:val="24"/>
        </w:rPr>
        <w:t xml:space="preserve"> </w:t>
      </w:r>
      <w:r w:rsidR="008874C1" w:rsidRPr="004D6174">
        <w:rPr>
          <w:rFonts w:ascii="Times New Roman" w:hAnsi="Times New Roman" w:cs="Times New Roman"/>
          <w:sz w:val="24"/>
          <w:szCs w:val="24"/>
        </w:rPr>
        <w:t>(</w:t>
      </w:r>
      <m:oMath>
        <m:r>
          <m:rPr>
            <m:sty m:val="p"/>
          </m:rPr>
          <w:rPr>
            <w:rFonts w:ascii="Cambria Math" w:hAnsi="Cambria Math" w:cs="Times New Roman"/>
            <w:sz w:val="24"/>
            <w:szCs w:val="24"/>
          </w:rPr>
          <m:t>Δ</m:t>
        </m:r>
        <m:r>
          <w:rPr>
            <w:rFonts w:ascii="Cambria Math" w:hAnsi="Cambria Math" w:cs="Cambria Math"/>
            <w:sz w:val="24"/>
            <w:szCs w:val="24"/>
          </w:rPr>
          <m:t>A</m:t>
        </m:r>
        <m:r>
          <w:rPr>
            <w:rFonts w:ascii="Cambria Math" w:hAnsi="Cambria Math" w:cs="Times New Roman"/>
            <w:sz w:val="24"/>
            <w:szCs w:val="24"/>
          </w:rPr>
          <m:t>ICc=2,</m:t>
        </m:r>
      </m:oMath>
      <w:r w:rsidR="008874C1" w:rsidRPr="004D6174">
        <w:rPr>
          <w:rFonts w:ascii="Times New Roman" w:eastAsiaTheme="minorEastAsia" w:hAnsi="Times New Roman" w:cs="Times New Roman"/>
          <w:sz w:val="24"/>
          <w:szCs w:val="24"/>
        </w:rPr>
        <w:t xml:space="preserve"> </w:t>
      </w:r>
      <w:r w:rsidR="008874C1" w:rsidRPr="004D6174">
        <w:rPr>
          <w:rFonts w:ascii="Times New Roman" w:eastAsiaTheme="minorEastAsia" w:hAnsi="Times New Roman" w:cs="Times New Roman"/>
          <w:i/>
          <w:sz w:val="24"/>
          <w:szCs w:val="24"/>
        </w:rPr>
        <w:t>adj. R</w:t>
      </w:r>
      <w:r w:rsidR="008874C1" w:rsidRPr="004D6174">
        <w:rPr>
          <w:rFonts w:ascii="Times New Roman" w:eastAsiaTheme="minorEastAsia" w:hAnsi="Times New Roman" w:cs="Times New Roman"/>
          <w:i/>
          <w:sz w:val="24"/>
          <w:szCs w:val="24"/>
          <w:vertAlign w:val="superscript"/>
        </w:rPr>
        <w:t>2</w:t>
      </w:r>
      <w:r w:rsidR="008874C1" w:rsidRPr="004D6174">
        <w:rPr>
          <w:rFonts w:ascii="Times New Roman" w:eastAsiaTheme="minorEastAsia" w:hAnsi="Times New Roman" w:cs="Times New Roman"/>
          <w:sz w:val="24"/>
          <w:szCs w:val="24"/>
        </w:rPr>
        <w:t xml:space="preserve"> = 0.64).  </w:t>
      </w:r>
      <w:r w:rsidR="000336C9" w:rsidRPr="004D6174">
        <w:rPr>
          <w:rFonts w:ascii="Times New Roman" w:eastAsiaTheme="minorEastAsia" w:hAnsi="Times New Roman" w:cs="Times New Roman"/>
          <w:sz w:val="24"/>
          <w:szCs w:val="24"/>
        </w:rPr>
        <w:t xml:space="preserve">In this model coefficient for the change in otters was negative, indicating increased </w:t>
      </w:r>
      <w:r w:rsidR="003C3FFA" w:rsidRPr="004D6174">
        <w:rPr>
          <w:rFonts w:ascii="Times New Roman" w:eastAsiaTheme="minorEastAsia" w:hAnsi="Times New Roman" w:cs="Times New Roman"/>
          <w:sz w:val="24"/>
          <w:szCs w:val="24"/>
        </w:rPr>
        <w:t xml:space="preserve">sea </w:t>
      </w:r>
      <w:r w:rsidR="000336C9" w:rsidRPr="004D6174">
        <w:rPr>
          <w:rFonts w:ascii="Times New Roman" w:eastAsiaTheme="minorEastAsia" w:hAnsi="Times New Roman" w:cs="Times New Roman"/>
          <w:sz w:val="24"/>
          <w:szCs w:val="24"/>
        </w:rPr>
        <w:t xml:space="preserve">otter </w:t>
      </w:r>
      <w:r w:rsidR="003C3FFA" w:rsidRPr="004D6174">
        <w:rPr>
          <w:rFonts w:ascii="Times New Roman" w:eastAsiaTheme="minorEastAsia" w:hAnsi="Times New Roman" w:cs="Times New Roman"/>
          <w:sz w:val="24"/>
          <w:szCs w:val="24"/>
        </w:rPr>
        <w:t xml:space="preserve">abundance was associated with reduced </w:t>
      </w:r>
      <w:r w:rsidR="00443DCB" w:rsidRPr="004D6174">
        <w:rPr>
          <w:rFonts w:ascii="Times New Roman" w:eastAsiaTheme="minorEastAsia" w:hAnsi="Times New Roman" w:cs="Times New Roman"/>
          <w:sz w:val="24"/>
          <w:szCs w:val="24"/>
        </w:rPr>
        <w:t xml:space="preserve">kelp </w:t>
      </w:r>
      <w:r w:rsidR="003C3FFA" w:rsidRPr="004D6174">
        <w:rPr>
          <w:rFonts w:ascii="Times New Roman" w:eastAsiaTheme="minorEastAsia" w:hAnsi="Times New Roman" w:cs="Times New Roman"/>
          <w:sz w:val="24"/>
          <w:szCs w:val="24"/>
        </w:rPr>
        <w:t>CV</w:t>
      </w:r>
      <w:r w:rsidR="00443DCB" w:rsidRPr="004D6174">
        <w:rPr>
          <w:rFonts w:ascii="Times New Roman" w:eastAsiaTheme="minorEastAsia" w:hAnsi="Times New Roman" w:cs="Times New Roman"/>
          <w:sz w:val="24"/>
          <w:szCs w:val="24"/>
        </w:rPr>
        <w:t xml:space="preserve"> (point estimates correspond to an increase of approximately 13 otters leading to a decrease of 0.01 in CV).</w:t>
      </w:r>
      <w:r w:rsidR="003C3FFA" w:rsidRPr="004D6174">
        <w:rPr>
          <w:rFonts w:ascii="Times New Roman" w:eastAsiaTheme="minorEastAsia" w:hAnsi="Times New Roman" w:cs="Times New Roman"/>
          <w:sz w:val="24"/>
          <w:szCs w:val="24"/>
        </w:rPr>
        <w:t xml:space="preserve"> </w:t>
      </w:r>
      <w:r w:rsidR="00443DCB" w:rsidRPr="004D6174">
        <w:rPr>
          <w:rFonts w:ascii="Times New Roman" w:eastAsiaTheme="minorEastAsia" w:hAnsi="Times New Roman" w:cs="Times New Roman"/>
          <w:sz w:val="24"/>
          <w:szCs w:val="24"/>
        </w:rPr>
        <w:t xml:space="preserve">As we only </w:t>
      </w:r>
      <w:r w:rsidR="00732281" w:rsidRPr="004D6174">
        <w:rPr>
          <w:rFonts w:ascii="Times New Roman" w:eastAsiaTheme="minorEastAsia" w:hAnsi="Times New Roman" w:cs="Times New Roman"/>
          <w:sz w:val="24"/>
          <w:szCs w:val="24"/>
        </w:rPr>
        <w:t>have</w:t>
      </w:r>
      <w:r w:rsidR="00443DCB" w:rsidRPr="004D6174">
        <w:rPr>
          <w:rFonts w:ascii="Times New Roman" w:eastAsiaTheme="minorEastAsia" w:hAnsi="Times New Roman" w:cs="Times New Roman"/>
          <w:sz w:val="24"/>
          <w:szCs w:val="24"/>
        </w:rPr>
        <w:t xml:space="preserve"> 10 sites for comparison, our</w:t>
      </w:r>
      <w:r w:rsidR="00EF0972" w:rsidRPr="004D6174">
        <w:rPr>
          <w:rFonts w:ascii="Times New Roman" w:eastAsiaTheme="minorEastAsia" w:hAnsi="Times New Roman" w:cs="Times New Roman"/>
          <w:sz w:val="24"/>
          <w:szCs w:val="24"/>
        </w:rPr>
        <w:t xml:space="preserve"> statistical power and</w:t>
      </w:r>
      <w:r w:rsidR="00443DCB" w:rsidRPr="004D6174">
        <w:rPr>
          <w:rFonts w:ascii="Times New Roman" w:eastAsiaTheme="minorEastAsia" w:hAnsi="Times New Roman" w:cs="Times New Roman"/>
          <w:sz w:val="24"/>
          <w:szCs w:val="24"/>
        </w:rPr>
        <w:t xml:space="preserve"> precision of these estimates is low.</w:t>
      </w:r>
      <w:r w:rsidR="00EF0972" w:rsidRPr="004D6174">
        <w:rPr>
          <w:rFonts w:ascii="Times New Roman" w:eastAsiaTheme="minorEastAsia" w:hAnsi="Times New Roman" w:cs="Times New Roman"/>
          <w:sz w:val="24"/>
          <w:szCs w:val="24"/>
        </w:rPr>
        <w:t xml:space="preserve"> </w:t>
      </w:r>
      <w:r w:rsidR="00306611" w:rsidRPr="004D6174">
        <w:rPr>
          <w:rFonts w:ascii="Times New Roman" w:eastAsiaTheme="minorEastAsia" w:hAnsi="Times New Roman" w:cs="Times New Roman"/>
          <w:sz w:val="24"/>
          <w:szCs w:val="24"/>
        </w:rPr>
        <w:t>Estimates of wave exposure were not significant explanatory variable for any aspect of kelp CV.</w:t>
      </w:r>
    </w:p>
    <w:p w14:paraId="0F47EA56" w14:textId="22A023F2" w:rsidR="00AF6161" w:rsidRPr="004D6174" w:rsidRDefault="00AF6161" w:rsidP="005A112B">
      <w:pPr>
        <w:spacing w:before="120" w:after="0" w:line="480" w:lineRule="auto"/>
        <w:ind w:firstLine="720"/>
        <w:rPr>
          <w:rFonts w:ascii="Times New Roman" w:hAnsi="Times New Roman" w:cs="Times New Roman"/>
          <w:sz w:val="24"/>
          <w:szCs w:val="24"/>
        </w:rPr>
      </w:pPr>
      <w:r w:rsidRPr="004D6174">
        <w:rPr>
          <w:rFonts w:ascii="Times New Roman" w:hAnsi="Times New Roman" w:cs="Times New Roman"/>
          <w:sz w:val="24"/>
          <w:szCs w:val="24"/>
        </w:rPr>
        <w:t xml:space="preserve">The mechanistic link between sea otters and kelp is through the benthic invertebrates that comprise sea otter prey and the major grazers of kelp. While we lack continuous time-series for invertebrates at OCNMS, available information shows significant variation in the benthic invertebrate community over time but not across regions (Fig. </w:t>
      </w:r>
      <w:r w:rsidR="00BC5FE5" w:rsidRPr="004D6174">
        <w:rPr>
          <w:rFonts w:ascii="Times New Roman" w:hAnsi="Times New Roman" w:cs="Times New Roman"/>
          <w:sz w:val="24"/>
          <w:szCs w:val="24"/>
        </w:rPr>
        <w:t>6</w:t>
      </w:r>
      <w:r w:rsidR="005A112B">
        <w:rPr>
          <w:rFonts w:ascii="Times New Roman" w:hAnsi="Times New Roman" w:cs="Times New Roman"/>
          <w:sz w:val="24"/>
          <w:szCs w:val="24"/>
        </w:rPr>
        <w:t>; Table 2</w:t>
      </w:r>
      <w:r w:rsidRPr="004D6174">
        <w:rPr>
          <w:rFonts w:ascii="Times New Roman" w:hAnsi="Times New Roman" w:cs="Times New Roman"/>
          <w:sz w:val="24"/>
          <w:szCs w:val="24"/>
        </w:rPr>
        <w:t xml:space="preserve">). Not only was there a shift in mean community composition between 1987 and the two later survey years, but community composition </w:t>
      </w:r>
      <w:r w:rsidR="00793E79" w:rsidRPr="004D6174">
        <w:rPr>
          <w:rFonts w:ascii="Times New Roman" w:hAnsi="Times New Roman" w:cs="Times New Roman"/>
          <w:sz w:val="24"/>
          <w:szCs w:val="24"/>
        </w:rPr>
        <w:t xml:space="preserve">among sites </w:t>
      </w:r>
      <w:r w:rsidRPr="004D6174">
        <w:rPr>
          <w:rFonts w:ascii="Times New Roman" w:hAnsi="Times New Roman" w:cs="Times New Roman"/>
          <w:sz w:val="24"/>
          <w:szCs w:val="24"/>
        </w:rPr>
        <w:t>became le</w:t>
      </w:r>
      <w:r w:rsidR="005A112B">
        <w:rPr>
          <w:rFonts w:ascii="Times New Roman" w:hAnsi="Times New Roman" w:cs="Times New Roman"/>
          <w:sz w:val="24"/>
          <w:szCs w:val="24"/>
        </w:rPr>
        <w:t>ss variable after 1987 (Table 3</w:t>
      </w:r>
      <w:r w:rsidRPr="004D6174">
        <w:rPr>
          <w:rFonts w:ascii="Times New Roman" w:hAnsi="Times New Roman" w:cs="Times New Roman"/>
          <w:sz w:val="24"/>
          <w:szCs w:val="24"/>
        </w:rPr>
        <w:t xml:space="preserve">). The differences </w:t>
      </w:r>
      <w:r w:rsidRPr="004D6174">
        <w:rPr>
          <w:rFonts w:ascii="Times New Roman" w:hAnsi="Times New Roman" w:cs="Times New Roman"/>
          <w:sz w:val="24"/>
          <w:szCs w:val="24"/>
        </w:rPr>
        <w:lastRenderedPageBreak/>
        <w:t>in community composition among years reflected substantial declines reduction in all 5 taxo</w:t>
      </w:r>
      <w:r w:rsidR="00F306C8" w:rsidRPr="004D6174">
        <w:rPr>
          <w:rFonts w:ascii="Times New Roman" w:hAnsi="Times New Roman" w:cs="Times New Roman"/>
          <w:sz w:val="24"/>
          <w:szCs w:val="24"/>
        </w:rPr>
        <w:t>nomic groups from 1987-2015 (Fig</w:t>
      </w:r>
      <w:r w:rsidRPr="004D6174">
        <w:rPr>
          <w:rFonts w:ascii="Times New Roman" w:hAnsi="Times New Roman" w:cs="Times New Roman"/>
          <w:sz w:val="24"/>
          <w:szCs w:val="24"/>
        </w:rPr>
        <w:t>. 7). The iconic prey of sea otters, sea urchins, declined precipitously with the across site mean</w:t>
      </w:r>
      <w:r w:rsidR="005A112B">
        <w:rPr>
          <w:rFonts w:ascii="Times New Roman" w:hAnsi="Times New Roman" w:cs="Times New Roman"/>
          <w:sz w:val="24"/>
          <w:szCs w:val="24"/>
        </w:rPr>
        <w:t xml:space="preserve"> density</w:t>
      </w:r>
      <w:r w:rsidRPr="004D6174">
        <w:rPr>
          <w:rFonts w:ascii="Times New Roman" w:hAnsi="Times New Roman" w:cs="Times New Roman"/>
          <w:sz w:val="24"/>
          <w:szCs w:val="24"/>
        </w:rPr>
        <w:t xml:space="preserve"> falling by more than 99% between 1987 to 2015 (from 3.7 m</w:t>
      </w:r>
      <w:r w:rsidRPr="004D6174">
        <w:rPr>
          <w:rFonts w:ascii="Times New Roman" w:hAnsi="Times New Roman" w:cs="Times New Roman"/>
          <w:sz w:val="24"/>
          <w:szCs w:val="24"/>
          <w:vertAlign w:val="superscript"/>
        </w:rPr>
        <w:t>-2</w:t>
      </w:r>
      <w:r w:rsidRPr="004D6174">
        <w:rPr>
          <w:rFonts w:ascii="Times New Roman" w:hAnsi="Times New Roman" w:cs="Times New Roman"/>
          <w:sz w:val="24"/>
          <w:szCs w:val="24"/>
        </w:rPr>
        <w:t xml:space="preserve"> to 0.01 m</w:t>
      </w:r>
      <w:r w:rsidRPr="004D6174">
        <w:rPr>
          <w:rFonts w:ascii="Times New Roman" w:hAnsi="Times New Roman" w:cs="Times New Roman"/>
          <w:sz w:val="24"/>
          <w:szCs w:val="24"/>
          <w:vertAlign w:val="superscript"/>
        </w:rPr>
        <w:t>-2</w:t>
      </w:r>
      <w:r w:rsidR="005A112B">
        <w:rPr>
          <w:rFonts w:ascii="Times New Roman" w:hAnsi="Times New Roman" w:cs="Times New Roman"/>
          <w:sz w:val="24"/>
          <w:szCs w:val="24"/>
        </w:rPr>
        <w:t xml:space="preserve">). </w:t>
      </w:r>
      <w:r w:rsidRPr="004D6174">
        <w:rPr>
          <w:rFonts w:ascii="Times New Roman" w:hAnsi="Times New Roman" w:cs="Times New Roman"/>
          <w:sz w:val="24"/>
          <w:szCs w:val="24"/>
        </w:rPr>
        <w:t xml:space="preserve">While the other five species groups did not decline as dramatically as urchins, they all showed substantial declines from 1987 to 2015: bivalves (decline of 90%), sea cucumbers (86%), crabs (84%), and sea stars (70%). All of these declines </w:t>
      </w:r>
      <w:del w:id="93" w:author="Nick Tolimieri" w:date="2017-12-29T10:26:00Z">
        <w:r w:rsidRPr="004D6174" w:rsidDel="00F649CA">
          <w:rPr>
            <w:rFonts w:ascii="Times New Roman" w:hAnsi="Times New Roman" w:cs="Times New Roman"/>
            <w:sz w:val="24"/>
            <w:szCs w:val="24"/>
          </w:rPr>
          <w:delText xml:space="preserve">are </w:delText>
        </w:r>
      </w:del>
      <w:ins w:id="94" w:author="Nick Tolimieri" w:date="2017-12-29T10:26:00Z">
        <w:r w:rsidR="00F649CA">
          <w:rPr>
            <w:rFonts w:ascii="Times New Roman" w:hAnsi="Times New Roman" w:cs="Times New Roman"/>
            <w:sz w:val="24"/>
            <w:szCs w:val="24"/>
          </w:rPr>
          <w:t>we</w:t>
        </w:r>
        <w:r w:rsidR="00F649CA" w:rsidRPr="004D6174">
          <w:rPr>
            <w:rFonts w:ascii="Times New Roman" w:hAnsi="Times New Roman" w:cs="Times New Roman"/>
            <w:sz w:val="24"/>
            <w:szCs w:val="24"/>
          </w:rPr>
          <w:t xml:space="preserve">re </w:t>
        </w:r>
      </w:ins>
      <w:del w:id="95" w:author="Nick Tolimieri" w:date="2017-12-29T10:25:00Z">
        <w:r w:rsidRPr="004D6174" w:rsidDel="00F649CA">
          <w:rPr>
            <w:rFonts w:ascii="Times New Roman" w:hAnsi="Times New Roman" w:cs="Times New Roman"/>
            <w:sz w:val="24"/>
            <w:szCs w:val="24"/>
          </w:rPr>
          <w:delText xml:space="preserve">strongly </w:delText>
        </w:r>
      </w:del>
      <w:r w:rsidRPr="004D6174">
        <w:rPr>
          <w:rFonts w:ascii="Times New Roman" w:hAnsi="Times New Roman" w:cs="Times New Roman"/>
          <w:sz w:val="24"/>
          <w:szCs w:val="24"/>
        </w:rPr>
        <w:t xml:space="preserve">significant (paired t-tests, </w:t>
      </w:r>
      <w:r w:rsidRPr="004D6174">
        <w:rPr>
          <w:rFonts w:ascii="Times New Roman" w:hAnsi="Times New Roman" w:cs="Times New Roman"/>
          <w:i/>
          <w:sz w:val="24"/>
          <w:szCs w:val="24"/>
        </w:rPr>
        <w:t>p</w:t>
      </w:r>
      <w:r w:rsidR="005A112B">
        <w:rPr>
          <w:rFonts w:ascii="Times New Roman" w:hAnsi="Times New Roman" w:cs="Times New Roman"/>
          <w:sz w:val="24"/>
          <w:szCs w:val="24"/>
        </w:rPr>
        <w:t xml:space="preserve">&lt;0.01 for all species groups). </w:t>
      </w:r>
      <w:r w:rsidRPr="004D6174">
        <w:rPr>
          <w:rFonts w:ascii="Times New Roman" w:hAnsi="Times New Roman" w:cs="Times New Roman"/>
          <w:sz w:val="24"/>
          <w:szCs w:val="24"/>
        </w:rPr>
        <w:t>Only sea urchins showed a pattern in which the highest density occurred in the three sites defined by Kvitek et al. (1989) as outside of the range of sea otters (Neah Bay, Anderson Po</w:t>
      </w:r>
      <w:r w:rsidR="00F306C8" w:rsidRPr="004D6174">
        <w:rPr>
          <w:rFonts w:ascii="Times New Roman" w:hAnsi="Times New Roman" w:cs="Times New Roman"/>
          <w:sz w:val="24"/>
          <w:szCs w:val="24"/>
        </w:rPr>
        <w:t>int, Point of the Arches; Fig. 7</w:t>
      </w:r>
      <w:r w:rsidRPr="004D6174">
        <w:rPr>
          <w:rFonts w:ascii="Times New Roman" w:hAnsi="Times New Roman" w:cs="Times New Roman"/>
          <w:sz w:val="24"/>
          <w:szCs w:val="24"/>
        </w:rPr>
        <w:t>a). For</w:t>
      </w:r>
      <w:r w:rsidR="00793E79" w:rsidRPr="004D6174">
        <w:rPr>
          <w:rFonts w:ascii="Times New Roman" w:hAnsi="Times New Roman" w:cs="Times New Roman"/>
          <w:sz w:val="24"/>
          <w:szCs w:val="24"/>
        </w:rPr>
        <w:t xml:space="preserve"> the</w:t>
      </w:r>
      <w:r w:rsidRPr="004D6174">
        <w:rPr>
          <w:rFonts w:ascii="Times New Roman" w:hAnsi="Times New Roman" w:cs="Times New Roman"/>
          <w:sz w:val="24"/>
          <w:szCs w:val="24"/>
        </w:rPr>
        <w:t xml:space="preserve"> four other species groups, densities were not notably different between sites inside and outside of the otter range in 1987. This suggests that the dramatic and immediate effect of otters </w:t>
      </w:r>
      <w:ins w:id="96" w:author="Nick Tolimieri" w:date="2017-12-29T10:26:00Z">
        <w:r w:rsidR="00F649CA">
          <w:rPr>
            <w:rFonts w:ascii="Times New Roman" w:hAnsi="Times New Roman" w:cs="Times New Roman"/>
            <w:sz w:val="24"/>
            <w:szCs w:val="24"/>
          </w:rPr>
          <w:t>is</w:t>
        </w:r>
      </w:ins>
      <w:del w:id="97" w:author="Nick Tolimieri" w:date="2017-12-29T10:26:00Z">
        <w:r w:rsidRPr="004D6174" w:rsidDel="00F649CA">
          <w:rPr>
            <w:rFonts w:ascii="Times New Roman" w:hAnsi="Times New Roman" w:cs="Times New Roman"/>
            <w:sz w:val="24"/>
            <w:szCs w:val="24"/>
          </w:rPr>
          <w:delText>are</w:delText>
        </w:r>
      </w:del>
      <w:r w:rsidRPr="004D6174">
        <w:rPr>
          <w:rFonts w:ascii="Times New Roman" w:hAnsi="Times New Roman" w:cs="Times New Roman"/>
          <w:sz w:val="24"/>
          <w:szCs w:val="24"/>
        </w:rPr>
        <w:t xml:space="preserve"> limited to a few species or species groups, even if over time there are substantial but gradual c</w:t>
      </w:r>
      <w:r w:rsidR="005A112B">
        <w:rPr>
          <w:rFonts w:ascii="Times New Roman" w:hAnsi="Times New Roman" w:cs="Times New Roman"/>
          <w:sz w:val="24"/>
          <w:szCs w:val="24"/>
        </w:rPr>
        <w:t>hanges in invertebrate communities</w:t>
      </w:r>
      <w:r w:rsidRPr="004D6174">
        <w:rPr>
          <w:rFonts w:ascii="Times New Roman" w:hAnsi="Times New Roman" w:cs="Times New Roman"/>
          <w:sz w:val="24"/>
          <w:szCs w:val="24"/>
        </w:rPr>
        <w:t>. Beyond declines in mean densities, all five species also show notable declines in the among site variation in density; the among site standard deviation among site means fell by 75 to 99% for our six species groups</w:t>
      </w:r>
      <w:r w:rsidR="00F306C8" w:rsidRPr="004D6174">
        <w:rPr>
          <w:rFonts w:ascii="Times New Roman" w:hAnsi="Times New Roman" w:cs="Times New Roman"/>
          <w:sz w:val="24"/>
          <w:szCs w:val="24"/>
        </w:rPr>
        <w:t xml:space="preserve">. </w:t>
      </w:r>
      <w:r w:rsidR="00793E79" w:rsidRPr="004D6174">
        <w:rPr>
          <w:rFonts w:ascii="Times New Roman" w:hAnsi="Times New Roman" w:cs="Times New Roman"/>
          <w:sz w:val="24"/>
          <w:szCs w:val="24"/>
        </w:rPr>
        <w:t xml:space="preserve">By all measures, the </w:t>
      </w:r>
      <w:r w:rsidRPr="004D6174">
        <w:rPr>
          <w:rFonts w:ascii="Times New Roman" w:hAnsi="Times New Roman" w:cs="Times New Roman"/>
          <w:sz w:val="24"/>
          <w:szCs w:val="24"/>
        </w:rPr>
        <w:t xml:space="preserve">spatial variability in invertebrate densities has </w:t>
      </w:r>
      <w:r w:rsidR="00793E79" w:rsidRPr="004D6174">
        <w:rPr>
          <w:rFonts w:ascii="Times New Roman" w:hAnsi="Times New Roman" w:cs="Times New Roman"/>
          <w:sz w:val="24"/>
          <w:szCs w:val="24"/>
        </w:rPr>
        <w:t xml:space="preserve">declined </w:t>
      </w:r>
      <w:r w:rsidRPr="004D6174">
        <w:rPr>
          <w:rFonts w:ascii="Times New Roman" w:hAnsi="Times New Roman" w:cs="Times New Roman"/>
          <w:sz w:val="24"/>
          <w:szCs w:val="24"/>
        </w:rPr>
        <w:t>over the past 30 years.</w:t>
      </w:r>
    </w:p>
    <w:p w14:paraId="01EC50B4" w14:textId="77777777" w:rsidR="00680FF7" w:rsidRPr="004D6174" w:rsidRDefault="00680FF7" w:rsidP="00680FF7">
      <w:pPr>
        <w:spacing w:before="120" w:after="0" w:line="480" w:lineRule="auto"/>
        <w:ind w:firstLine="720"/>
        <w:rPr>
          <w:rFonts w:ascii="Times New Roman" w:hAnsi="Times New Roman" w:cs="Times New Roman"/>
          <w:sz w:val="24"/>
          <w:szCs w:val="24"/>
        </w:rPr>
      </w:pPr>
    </w:p>
    <w:p w14:paraId="093D93E0" w14:textId="75A734F4" w:rsidR="003211A7" w:rsidRPr="004D6174" w:rsidRDefault="003211A7" w:rsidP="003E6C90">
      <w:pPr>
        <w:spacing w:before="240" w:after="0" w:line="480" w:lineRule="auto"/>
        <w:outlineLvl w:val="0"/>
        <w:rPr>
          <w:rFonts w:ascii="Times New Roman" w:hAnsi="Times New Roman" w:cs="Times New Roman"/>
          <w:b/>
          <w:sz w:val="24"/>
          <w:szCs w:val="24"/>
        </w:rPr>
      </w:pPr>
      <w:r w:rsidRPr="004D6174">
        <w:rPr>
          <w:rFonts w:ascii="Times New Roman" w:hAnsi="Times New Roman" w:cs="Times New Roman"/>
          <w:b/>
          <w:sz w:val="24"/>
          <w:szCs w:val="24"/>
        </w:rPr>
        <w:t>Discussion</w:t>
      </w:r>
    </w:p>
    <w:p w14:paraId="280E9E73" w14:textId="6F18FFE0" w:rsidR="009A451E" w:rsidRPr="004D6174" w:rsidRDefault="00DF0A11" w:rsidP="0099573E">
      <w:pPr>
        <w:spacing w:after="0" w:line="480" w:lineRule="auto"/>
        <w:ind w:firstLine="720"/>
        <w:rPr>
          <w:rFonts w:ascii="Times New Roman" w:hAnsi="Times New Roman" w:cs="Times New Roman"/>
          <w:sz w:val="24"/>
          <w:szCs w:val="24"/>
        </w:rPr>
      </w:pPr>
      <w:r w:rsidRPr="004D6174">
        <w:rPr>
          <w:rFonts w:ascii="Times New Roman" w:hAnsi="Times New Roman" w:cs="Times New Roman"/>
          <w:sz w:val="24"/>
          <w:szCs w:val="24"/>
        </w:rPr>
        <w:t xml:space="preserve">Sea otters are iconic </w:t>
      </w:r>
      <w:r w:rsidR="001477B3" w:rsidRPr="004D6174">
        <w:rPr>
          <w:rFonts w:ascii="Times New Roman" w:hAnsi="Times New Roman" w:cs="Times New Roman"/>
          <w:sz w:val="24"/>
          <w:szCs w:val="24"/>
        </w:rPr>
        <w:t xml:space="preserve">keystone </w:t>
      </w:r>
      <w:r w:rsidRPr="004D6174">
        <w:rPr>
          <w:rFonts w:ascii="Times New Roman" w:hAnsi="Times New Roman" w:cs="Times New Roman"/>
          <w:sz w:val="24"/>
          <w:szCs w:val="24"/>
        </w:rPr>
        <w:t>predators in coastal ecosyst</w:t>
      </w:r>
      <w:r w:rsidR="001477B3" w:rsidRPr="004D6174">
        <w:rPr>
          <w:rFonts w:ascii="Times New Roman" w:hAnsi="Times New Roman" w:cs="Times New Roman"/>
          <w:sz w:val="24"/>
          <w:szCs w:val="24"/>
        </w:rPr>
        <w:t xml:space="preserve">ems of the northeastern Pacific whose presence radically affects invertebrate and algal communities </w:t>
      </w:r>
      <w:commentRangeStart w:id="98"/>
      <w:r w:rsidR="000D6CA9" w:rsidRPr="004D6174">
        <w:rPr>
          <w:rFonts w:ascii="Times New Roman" w:hAnsi="Times New Roman" w:cs="Times New Roman"/>
          <w:sz w:val="24"/>
          <w:szCs w:val="24"/>
        </w:rPr>
        <w:fldChar w:fldCharType="begin"/>
      </w:r>
      <w:r w:rsidR="00D14D60" w:rsidRPr="004D6174">
        <w:rPr>
          <w:rFonts w:ascii="Times New Roman" w:hAnsi="Times New Roman" w:cs="Times New Roman"/>
          <w:sz w:val="24"/>
          <w:szCs w:val="24"/>
        </w:rPr>
        <w:instrText xml:space="preserve"> ADDIN PAPERS2_CITATIONS &lt;citation&gt;&lt;uuid&gt;407D27B5-4BF3-4AE6-9EBD-1B5E0E23A231&lt;/uuid&gt;&lt;priority&gt;0&lt;/priority&gt;&lt;publications&gt;&lt;publication&gt;&lt;uuid&gt;1BEDAC68-92A9-478E-9906-3E2C9888643A&lt;/uuid&gt;&lt;volume&gt;81&lt;/volume&gt;&lt;doi&gt;10.1890/10-0262.1&lt;/doi&gt;&lt;startpage&gt;215&lt;/startpage&gt;&lt;publication_date&gt;99201105011200000000222000&lt;/publication_date&gt;&lt;url&gt;http://onlinelibrary.wiley.com/doi/10.1890/10-0262.1/full&lt;/url&gt;&lt;type&gt;400&lt;/type&gt;&lt;title&gt;Stability, resilience, and phase shifts in rocky subtidal communities along the west coast of Vancouver Island, Canada&lt;/title&gt;&lt;publisher&gt;Ecological Society of America&lt;/publisher&gt;&lt;number&gt;2&lt;/number&gt;&lt;subtype&gt;400&lt;/subtype&gt;&lt;endpage&gt;239&lt;/endpage&gt;&lt;bundle&gt;&lt;publication&gt;&lt;publisher&gt; ap &lt;/publisher&gt;&lt;title&gt;Ecological Monographs&lt;/title&gt;&lt;type&gt;-100&lt;/type&gt;&lt;subtype&gt;-100&lt;/subtype&gt;&lt;uuid&gt;F9DF2E26-C6FE-4CA2-85FA-FEB00F39E796&lt;/uuid&gt;&lt;/publication&gt;&lt;/bundle&gt;&lt;authors&gt;&lt;author&gt;&lt;firstName&gt;Jane&lt;/firstName&gt;&lt;lastName&gt;Watson&lt;/lastName&gt;&lt;/author&gt;&lt;author&gt;&lt;firstName&gt;James&lt;/firstName&gt;&lt;middleNames&gt;A&lt;/middleNames&gt;&lt;lastName&gt;Estes&lt;/lastName&gt;&lt;/author&gt;&lt;/authors&gt;&lt;/publication&gt;&lt;/publications&gt;&lt;cites&gt;&lt;/cites&gt;&lt;/citation&gt;</w:instrText>
      </w:r>
      <w:r w:rsidR="000D6CA9" w:rsidRPr="004D6174">
        <w:rPr>
          <w:rFonts w:ascii="Times New Roman" w:hAnsi="Times New Roman" w:cs="Times New Roman"/>
          <w:sz w:val="24"/>
          <w:szCs w:val="24"/>
        </w:rPr>
        <w:fldChar w:fldCharType="separate"/>
      </w:r>
      <w:r w:rsidR="00A87D5B" w:rsidRPr="004D6174">
        <w:rPr>
          <w:rFonts w:ascii="Times New Roman" w:hAnsi="Times New Roman" w:cs="Times New Roman"/>
          <w:sz w:val="24"/>
          <w:szCs w:val="24"/>
        </w:rPr>
        <w:t>(Watson &amp; Estes 2011)</w:t>
      </w:r>
      <w:r w:rsidR="000D6CA9" w:rsidRPr="004D6174">
        <w:rPr>
          <w:rFonts w:ascii="Times New Roman" w:hAnsi="Times New Roman" w:cs="Times New Roman"/>
          <w:sz w:val="24"/>
          <w:szCs w:val="24"/>
        </w:rPr>
        <w:fldChar w:fldCharType="end"/>
      </w:r>
      <w:r w:rsidR="000D6CA9" w:rsidRPr="004D6174">
        <w:rPr>
          <w:rFonts w:ascii="Times New Roman" w:hAnsi="Times New Roman" w:cs="Times New Roman"/>
          <w:sz w:val="24"/>
          <w:szCs w:val="24"/>
        </w:rPr>
        <w:t xml:space="preserve"> </w:t>
      </w:r>
      <w:r w:rsidR="00D006C1" w:rsidRPr="004D6174">
        <w:rPr>
          <w:rFonts w:ascii="Times New Roman" w:hAnsi="Times New Roman" w:cs="Times New Roman"/>
          <w:sz w:val="24"/>
          <w:szCs w:val="24"/>
        </w:rPr>
        <w:t>Estes and Duggins 1995, Steneck et al. 2002</w:t>
      </w:r>
      <w:r w:rsidR="001477B3" w:rsidRPr="004D6174">
        <w:rPr>
          <w:rFonts w:ascii="Times New Roman" w:hAnsi="Times New Roman" w:cs="Times New Roman"/>
          <w:sz w:val="24"/>
          <w:szCs w:val="24"/>
        </w:rPr>
        <w:t>)</w:t>
      </w:r>
      <w:r w:rsidR="005A112B">
        <w:rPr>
          <w:rFonts w:ascii="Times New Roman" w:hAnsi="Times New Roman" w:cs="Times New Roman"/>
          <w:sz w:val="24"/>
          <w:szCs w:val="24"/>
        </w:rPr>
        <w:t xml:space="preserve"> (Breen et al. 1982)</w:t>
      </w:r>
      <w:commentRangeEnd w:id="98"/>
      <w:r w:rsidR="00281751">
        <w:rPr>
          <w:rStyle w:val="CommentReference"/>
        </w:rPr>
        <w:commentReference w:id="98"/>
      </w:r>
      <w:r w:rsidR="001477B3" w:rsidRPr="004D6174">
        <w:rPr>
          <w:rFonts w:ascii="Times New Roman" w:hAnsi="Times New Roman" w:cs="Times New Roman"/>
          <w:sz w:val="24"/>
          <w:szCs w:val="24"/>
        </w:rPr>
        <w:t>.</w:t>
      </w:r>
      <w:r w:rsidR="00051059" w:rsidRPr="004D6174">
        <w:rPr>
          <w:rFonts w:ascii="Times New Roman" w:hAnsi="Times New Roman" w:cs="Times New Roman"/>
          <w:sz w:val="24"/>
          <w:szCs w:val="24"/>
        </w:rPr>
        <w:t xml:space="preserve"> Here we revisit a series of historical invertebrate surveys and complement these surveys with </w:t>
      </w:r>
      <w:r w:rsidR="006B3A54" w:rsidRPr="004D6174">
        <w:rPr>
          <w:rFonts w:ascii="Times New Roman" w:hAnsi="Times New Roman" w:cs="Times New Roman"/>
          <w:sz w:val="24"/>
          <w:szCs w:val="24"/>
        </w:rPr>
        <w:t>independent spatio-temporal data on kelp and sea otters</w:t>
      </w:r>
      <w:r w:rsidR="006D2E86" w:rsidRPr="004D6174">
        <w:rPr>
          <w:rFonts w:ascii="Times New Roman" w:hAnsi="Times New Roman" w:cs="Times New Roman"/>
          <w:sz w:val="24"/>
          <w:szCs w:val="24"/>
        </w:rPr>
        <w:t xml:space="preserve"> in Wa</w:t>
      </w:r>
      <w:r w:rsidR="000D0C5B" w:rsidRPr="004D6174">
        <w:rPr>
          <w:rFonts w:ascii="Times New Roman" w:hAnsi="Times New Roman" w:cs="Times New Roman"/>
          <w:sz w:val="24"/>
          <w:szCs w:val="24"/>
        </w:rPr>
        <w:t>s</w:t>
      </w:r>
      <w:r w:rsidR="006D2E86" w:rsidRPr="004D6174">
        <w:rPr>
          <w:rFonts w:ascii="Times New Roman" w:hAnsi="Times New Roman" w:cs="Times New Roman"/>
          <w:sz w:val="24"/>
          <w:szCs w:val="24"/>
        </w:rPr>
        <w:t>hington’s OCNMS</w:t>
      </w:r>
      <w:r w:rsidR="00697B44" w:rsidRPr="004D6174">
        <w:rPr>
          <w:rFonts w:ascii="Times New Roman" w:hAnsi="Times New Roman" w:cs="Times New Roman"/>
          <w:sz w:val="24"/>
          <w:szCs w:val="24"/>
        </w:rPr>
        <w:t xml:space="preserve"> since 1987</w:t>
      </w:r>
      <w:r w:rsidR="009A451E" w:rsidRPr="004D6174">
        <w:rPr>
          <w:rFonts w:ascii="Times New Roman" w:hAnsi="Times New Roman" w:cs="Times New Roman"/>
          <w:sz w:val="24"/>
          <w:szCs w:val="24"/>
        </w:rPr>
        <w:t xml:space="preserve"> along with new </w:t>
      </w:r>
      <w:r w:rsidR="009A451E" w:rsidRPr="004D6174">
        <w:rPr>
          <w:rFonts w:ascii="Times New Roman" w:hAnsi="Times New Roman" w:cs="Times New Roman"/>
          <w:i/>
          <w:sz w:val="24"/>
          <w:szCs w:val="24"/>
        </w:rPr>
        <w:t xml:space="preserve">in situ </w:t>
      </w:r>
      <w:r w:rsidR="009A451E" w:rsidRPr="004D6174">
        <w:rPr>
          <w:rFonts w:ascii="Times New Roman" w:hAnsi="Times New Roman" w:cs="Times New Roman"/>
          <w:sz w:val="24"/>
          <w:szCs w:val="24"/>
        </w:rPr>
        <w:lastRenderedPageBreak/>
        <w:t>invertebrate surveys</w:t>
      </w:r>
      <w:r w:rsidR="005C1320" w:rsidRPr="004D6174">
        <w:rPr>
          <w:rFonts w:ascii="Times New Roman" w:hAnsi="Times New Roman" w:cs="Times New Roman"/>
          <w:sz w:val="24"/>
          <w:szCs w:val="24"/>
        </w:rPr>
        <w:t xml:space="preserve">. </w:t>
      </w:r>
      <w:r w:rsidR="009A451E" w:rsidRPr="004D6174">
        <w:rPr>
          <w:rFonts w:ascii="Times New Roman" w:hAnsi="Times New Roman" w:cs="Times New Roman"/>
          <w:sz w:val="24"/>
          <w:szCs w:val="24"/>
        </w:rPr>
        <w:t>Our analyses reveal a strong correlation</w:t>
      </w:r>
      <w:r w:rsidR="00F81784" w:rsidRPr="004D6174">
        <w:rPr>
          <w:rFonts w:ascii="Times New Roman" w:hAnsi="Times New Roman" w:cs="Times New Roman"/>
          <w:sz w:val="24"/>
          <w:szCs w:val="24"/>
        </w:rPr>
        <w:t xml:space="preserve"> </w:t>
      </w:r>
      <w:r w:rsidR="009A451E" w:rsidRPr="004D6174">
        <w:rPr>
          <w:rFonts w:ascii="Times New Roman" w:hAnsi="Times New Roman" w:cs="Times New Roman"/>
          <w:sz w:val="24"/>
          <w:szCs w:val="24"/>
        </w:rPr>
        <w:t>between sea otter abundance and kelp population growth at the local scale, despite local variability in the trajectories of sea otters and kelp. However, there is a temporal component to these associations</w:t>
      </w:r>
      <w:r w:rsidR="006419AD" w:rsidRPr="004D6174">
        <w:rPr>
          <w:rFonts w:ascii="Times New Roman" w:hAnsi="Times New Roman" w:cs="Times New Roman"/>
          <w:sz w:val="24"/>
          <w:szCs w:val="24"/>
        </w:rPr>
        <w:t xml:space="preserve">: </w:t>
      </w:r>
      <w:r w:rsidR="009A451E" w:rsidRPr="004D6174">
        <w:rPr>
          <w:rFonts w:ascii="Times New Roman" w:hAnsi="Times New Roman" w:cs="Times New Roman"/>
          <w:sz w:val="24"/>
          <w:szCs w:val="24"/>
        </w:rPr>
        <w:t>the relationship between kelp and sea otter growth rates shifted from positive during the 1990s to neutral or possibly slightly negative post-2000 (Fig. 4). In addition</w:t>
      </w:r>
      <w:r w:rsidR="00AB7CC6" w:rsidRPr="004D6174">
        <w:rPr>
          <w:rFonts w:ascii="Times New Roman" w:hAnsi="Times New Roman" w:cs="Times New Roman"/>
          <w:sz w:val="24"/>
          <w:szCs w:val="24"/>
        </w:rPr>
        <w:t xml:space="preserve">, contrary to </w:t>
      </w:r>
      <w:r w:rsidR="009A451E" w:rsidRPr="004D6174">
        <w:rPr>
          <w:rFonts w:ascii="Times New Roman" w:hAnsi="Times New Roman" w:cs="Times New Roman"/>
          <w:sz w:val="24"/>
          <w:szCs w:val="24"/>
        </w:rPr>
        <w:t xml:space="preserve">predictions from </w:t>
      </w:r>
      <w:r w:rsidR="00AB7CC6" w:rsidRPr="004D6174">
        <w:rPr>
          <w:rFonts w:ascii="Times New Roman" w:hAnsi="Times New Roman" w:cs="Times New Roman"/>
          <w:sz w:val="24"/>
          <w:szCs w:val="24"/>
        </w:rPr>
        <w:t>trophic cascade theory (Estes et al. 2011),</w:t>
      </w:r>
      <w:r w:rsidR="00F81784" w:rsidRPr="004D6174">
        <w:rPr>
          <w:rFonts w:ascii="Times New Roman" w:hAnsi="Times New Roman" w:cs="Times New Roman"/>
          <w:sz w:val="24"/>
          <w:szCs w:val="24"/>
        </w:rPr>
        <w:t xml:space="preserve"> kelp and sea otter abundance are statistically decoupled when viewed</w:t>
      </w:r>
      <w:r w:rsidR="00F12E0E" w:rsidRPr="004D6174">
        <w:rPr>
          <w:rFonts w:ascii="Times New Roman" w:hAnsi="Times New Roman" w:cs="Times New Roman"/>
          <w:sz w:val="24"/>
          <w:szCs w:val="24"/>
        </w:rPr>
        <w:t xml:space="preserve"> coastwide</w:t>
      </w:r>
      <w:r w:rsidR="00F81784" w:rsidRPr="004D6174">
        <w:rPr>
          <w:rFonts w:ascii="Times New Roman" w:hAnsi="Times New Roman" w:cs="Times New Roman"/>
          <w:sz w:val="24"/>
          <w:szCs w:val="24"/>
        </w:rPr>
        <w:t xml:space="preserve"> </w:t>
      </w:r>
      <w:r w:rsidR="000A50D1" w:rsidRPr="004D6174">
        <w:rPr>
          <w:rFonts w:ascii="Times New Roman" w:hAnsi="Times New Roman" w:cs="Times New Roman"/>
          <w:sz w:val="24"/>
          <w:szCs w:val="24"/>
        </w:rPr>
        <w:t xml:space="preserve">and </w:t>
      </w:r>
      <w:r w:rsidR="00F81784" w:rsidRPr="004D6174">
        <w:rPr>
          <w:rFonts w:ascii="Times New Roman" w:hAnsi="Times New Roman" w:cs="Times New Roman"/>
          <w:sz w:val="24"/>
          <w:szCs w:val="24"/>
        </w:rPr>
        <w:t xml:space="preserve">over the </w:t>
      </w:r>
      <w:r w:rsidR="000A50D1" w:rsidRPr="004D6174">
        <w:rPr>
          <w:rFonts w:ascii="Times New Roman" w:hAnsi="Times New Roman" w:cs="Times New Roman"/>
          <w:sz w:val="24"/>
          <w:szCs w:val="24"/>
        </w:rPr>
        <w:t xml:space="preserve">entirety of the </w:t>
      </w:r>
      <w:r w:rsidR="001D4637" w:rsidRPr="004D6174">
        <w:rPr>
          <w:rFonts w:ascii="Times New Roman" w:hAnsi="Times New Roman" w:cs="Times New Roman"/>
          <w:sz w:val="24"/>
          <w:szCs w:val="24"/>
        </w:rPr>
        <w:t>30-year</w:t>
      </w:r>
      <w:r w:rsidR="00F81784" w:rsidRPr="004D6174">
        <w:rPr>
          <w:rFonts w:ascii="Times New Roman" w:hAnsi="Times New Roman" w:cs="Times New Roman"/>
          <w:sz w:val="24"/>
          <w:szCs w:val="24"/>
        </w:rPr>
        <w:t xml:space="preserve"> </w:t>
      </w:r>
      <w:r w:rsidR="00F12E0E" w:rsidRPr="004D6174">
        <w:rPr>
          <w:rFonts w:ascii="Times New Roman" w:hAnsi="Times New Roman" w:cs="Times New Roman"/>
          <w:sz w:val="24"/>
          <w:szCs w:val="24"/>
        </w:rPr>
        <w:t>period</w:t>
      </w:r>
      <w:r w:rsidR="001D4637" w:rsidRPr="004D6174">
        <w:rPr>
          <w:rFonts w:ascii="Times New Roman" w:hAnsi="Times New Roman" w:cs="Times New Roman"/>
          <w:sz w:val="24"/>
          <w:szCs w:val="24"/>
        </w:rPr>
        <w:t xml:space="preserve">. </w:t>
      </w:r>
      <w:r w:rsidR="00AB7CC6" w:rsidRPr="004D6174">
        <w:rPr>
          <w:rFonts w:ascii="Times New Roman" w:hAnsi="Times New Roman" w:cs="Times New Roman"/>
          <w:sz w:val="24"/>
          <w:szCs w:val="24"/>
        </w:rPr>
        <w:t>Th</w:t>
      </w:r>
      <w:r w:rsidR="009A451E" w:rsidRPr="004D6174">
        <w:rPr>
          <w:rFonts w:ascii="Times New Roman" w:hAnsi="Times New Roman" w:cs="Times New Roman"/>
          <w:sz w:val="24"/>
          <w:szCs w:val="24"/>
        </w:rPr>
        <w:t xml:space="preserve">e decoupling of otter and kelp abundance in more recent years, and the disconnect between coastwide versus local scale </w:t>
      </w:r>
      <w:r w:rsidR="0043167E" w:rsidRPr="004D6174">
        <w:rPr>
          <w:rFonts w:ascii="Times New Roman" w:hAnsi="Times New Roman" w:cs="Times New Roman"/>
          <w:sz w:val="24"/>
          <w:szCs w:val="24"/>
        </w:rPr>
        <w:t xml:space="preserve">spatial </w:t>
      </w:r>
      <w:r w:rsidR="009A451E" w:rsidRPr="004D6174">
        <w:rPr>
          <w:rFonts w:ascii="Times New Roman" w:hAnsi="Times New Roman" w:cs="Times New Roman"/>
          <w:sz w:val="24"/>
          <w:szCs w:val="24"/>
        </w:rPr>
        <w:t>patterns</w:t>
      </w:r>
      <w:r w:rsidR="006419AD" w:rsidRPr="004D6174">
        <w:rPr>
          <w:rFonts w:ascii="Times New Roman" w:hAnsi="Times New Roman" w:cs="Times New Roman"/>
          <w:sz w:val="24"/>
          <w:szCs w:val="24"/>
        </w:rPr>
        <w:t>,</w:t>
      </w:r>
      <w:r w:rsidR="009A451E" w:rsidRPr="004D6174">
        <w:rPr>
          <w:rFonts w:ascii="Times New Roman" w:hAnsi="Times New Roman" w:cs="Times New Roman"/>
          <w:sz w:val="24"/>
          <w:szCs w:val="24"/>
        </w:rPr>
        <w:t xml:space="preserve"> </w:t>
      </w:r>
      <w:r w:rsidR="00AB7CC6" w:rsidRPr="004D6174">
        <w:rPr>
          <w:rFonts w:ascii="Times New Roman" w:hAnsi="Times New Roman" w:cs="Times New Roman"/>
          <w:sz w:val="24"/>
          <w:szCs w:val="24"/>
        </w:rPr>
        <w:t xml:space="preserve">may provide insight into appropriate theoretical expectations for short- vs long-term dynamics following the reintroduction of predators </w:t>
      </w:r>
      <w:r w:rsidR="009A451E" w:rsidRPr="004D6174">
        <w:rPr>
          <w:rFonts w:ascii="Times New Roman" w:hAnsi="Times New Roman" w:cs="Times New Roman"/>
          <w:sz w:val="24"/>
          <w:szCs w:val="24"/>
        </w:rPr>
        <w:t xml:space="preserve">more generally </w:t>
      </w:r>
      <w:r w:rsidR="00AB7CC6" w:rsidRPr="004D6174">
        <w:rPr>
          <w:rFonts w:ascii="Times New Roman" w:hAnsi="Times New Roman" w:cs="Times New Roman"/>
          <w:sz w:val="24"/>
          <w:szCs w:val="24"/>
        </w:rPr>
        <w:t>(</w:t>
      </w:r>
      <w:r w:rsidR="00AB7CC6" w:rsidRPr="004D6174">
        <w:rPr>
          <w:rFonts w:ascii="Times New Roman" w:hAnsi="Times New Roman" w:cs="Times New Roman"/>
          <w:sz w:val="24"/>
          <w:szCs w:val="24"/>
          <w:highlight w:val="yellow"/>
        </w:rPr>
        <w:t xml:space="preserve">Ritchie papers, </w:t>
      </w:r>
      <w:commentRangeStart w:id="99"/>
      <w:r w:rsidR="00AB7CC6" w:rsidRPr="004D6174">
        <w:rPr>
          <w:rFonts w:ascii="Times New Roman" w:hAnsi="Times New Roman" w:cs="Times New Roman"/>
          <w:sz w:val="24"/>
          <w:szCs w:val="24"/>
          <w:highlight w:val="yellow"/>
        </w:rPr>
        <w:t>Stier et al. 2016 Science Advances</w:t>
      </w:r>
      <w:commentRangeEnd w:id="99"/>
      <w:r w:rsidR="00DF3712">
        <w:rPr>
          <w:rStyle w:val="CommentReference"/>
        </w:rPr>
        <w:commentReference w:id="99"/>
      </w:r>
      <w:r w:rsidR="00AB7CC6" w:rsidRPr="004D6174">
        <w:rPr>
          <w:rFonts w:ascii="Times New Roman" w:hAnsi="Times New Roman" w:cs="Times New Roman"/>
          <w:sz w:val="24"/>
          <w:szCs w:val="24"/>
        </w:rPr>
        <w:t>)</w:t>
      </w:r>
      <w:r w:rsidR="009A451E" w:rsidRPr="004D6174">
        <w:rPr>
          <w:rFonts w:ascii="Times New Roman" w:hAnsi="Times New Roman" w:cs="Times New Roman"/>
          <w:sz w:val="24"/>
          <w:szCs w:val="24"/>
        </w:rPr>
        <w:t>,</w:t>
      </w:r>
      <w:r w:rsidR="00AB7CC6" w:rsidRPr="004D6174">
        <w:rPr>
          <w:rFonts w:ascii="Times New Roman" w:hAnsi="Times New Roman" w:cs="Times New Roman"/>
          <w:sz w:val="24"/>
          <w:szCs w:val="24"/>
        </w:rPr>
        <w:t xml:space="preserve"> and sparks</w:t>
      </w:r>
      <w:r w:rsidR="006419AD" w:rsidRPr="004D6174">
        <w:rPr>
          <w:rFonts w:ascii="Times New Roman" w:hAnsi="Times New Roman" w:cs="Times New Roman"/>
          <w:sz w:val="24"/>
          <w:szCs w:val="24"/>
        </w:rPr>
        <w:t xml:space="preserve"> intriguing</w:t>
      </w:r>
      <w:r w:rsidR="00AB7CC6" w:rsidRPr="004D6174">
        <w:rPr>
          <w:rFonts w:ascii="Times New Roman" w:hAnsi="Times New Roman" w:cs="Times New Roman"/>
          <w:sz w:val="24"/>
          <w:szCs w:val="24"/>
        </w:rPr>
        <w:t xml:space="preserve"> hypotheses about the relative influence of top-down and bottom-up forcing factors in temperate coastal habitats. </w:t>
      </w:r>
    </w:p>
    <w:p w14:paraId="1B704553" w14:textId="441F18AB" w:rsidR="006419AD" w:rsidRPr="004D6174" w:rsidRDefault="009A451E" w:rsidP="00446249">
      <w:pPr>
        <w:spacing w:after="0" w:line="480" w:lineRule="auto"/>
        <w:ind w:firstLine="720"/>
        <w:rPr>
          <w:rFonts w:ascii="Times New Roman" w:hAnsi="Times New Roman" w:cs="Times New Roman"/>
          <w:sz w:val="24"/>
          <w:szCs w:val="24"/>
        </w:rPr>
      </w:pPr>
      <w:r w:rsidRPr="004D6174">
        <w:rPr>
          <w:rFonts w:ascii="Times New Roman" w:hAnsi="Times New Roman" w:cs="Times New Roman"/>
          <w:sz w:val="24"/>
          <w:szCs w:val="24"/>
        </w:rPr>
        <w:t>Classic trophic cascade theory predicts that increased sea otter abundance should reduce the abundance of their prey, including functionally important invertebrate grazers such as sea urchins. In turn, reduced grazer abundance should release kelp and other algae from top-down control and lead to increase</w:t>
      </w:r>
      <w:r w:rsidR="006419AD" w:rsidRPr="004D6174">
        <w:rPr>
          <w:rFonts w:ascii="Times New Roman" w:hAnsi="Times New Roman" w:cs="Times New Roman"/>
          <w:sz w:val="24"/>
          <w:szCs w:val="24"/>
        </w:rPr>
        <w:t>s in their abundance. Our results echo those of K</w:t>
      </w:r>
      <w:r w:rsidR="003C723C" w:rsidRPr="004D6174">
        <w:rPr>
          <w:rFonts w:ascii="Times New Roman" w:hAnsi="Times New Roman" w:cs="Times New Roman"/>
          <w:sz w:val="24"/>
          <w:szCs w:val="24"/>
        </w:rPr>
        <w:t>vitek et al. (1989, 1998</w:t>
      </w:r>
      <w:r w:rsidR="006419AD" w:rsidRPr="004D6174">
        <w:rPr>
          <w:rFonts w:ascii="Times New Roman" w:hAnsi="Times New Roman" w:cs="Times New Roman"/>
          <w:sz w:val="24"/>
          <w:szCs w:val="24"/>
        </w:rPr>
        <w:t xml:space="preserve">, </w:t>
      </w:r>
      <w:r w:rsidR="003C723C" w:rsidRPr="004D6174">
        <w:rPr>
          <w:rFonts w:ascii="Times New Roman" w:hAnsi="Times New Roman" w:cs="Times New Roman"/>
          <w:sz w:val="24"/>
          <w:szCs w:val="24"/>
        </w:rPr>
        <w:t>2000</w:t>
      </w:r>
      <w:r w:rsidR="006419AD" w:rsidRPr="004D6174">
        <w:rPr>
          <w:rFonts w:ascii="Times New Roman" w:hAnsi="Times New Roman" w:cs="Times New Roman"/>
          <w:sz w:val="24"/>
          <w:szCs w:val="24"/>
        </w:rPr>
        <w:t xml:space="preserve">) and demonstrate large, </w:t>
      </w:r>
      <w:r w:rsidR="001110EE" w:rsidRPr="004D6174">
        <w:rPr>
          <w:rFonts w:ascii="Times New Roman" w:hAnsi="Times New Roman" w:cs="Times New Roman"/>
          <w:sz w:val="24"/>
          <w:szCs w:val="24"/>
        </w:rPr>
        <w:t>immediate</w:t>
      </w:r>
      <w:r w:rsidR="006419AD" w:rsidRPr="004D6174">
        <w:rPr>
          <w:rFonts w:ascii="Times New Roman" w:hAnsi="Times New Roman" w:cs="Times New Roman"/>
          <w:sz w:val="24"/>
          <w:szCs w:val="24"/>
        </w:rPr>
        <w:t>,</w:t>
      </w:r>
      <w:r w:rsidR="001110EE" w:rsidRPr="004D6174">
        <w:rPr>
          <w:rFonts w:ascii="Times New Roman" w:hAnsi="Times New Roman" w:cs="Times New Roman"/>
          <w:sz w:val="24"/>
          <w:szCs w:val="24"/>
        </w:rPr>
        <w:t xml:space="preserve"> and </w:t>
      </w:r>
      <w:r w:rsidR="006419AD" w:rsidRPr="004D6174">
        <w:rPr>
          <w:rFonts w:ascii="Times New Roman" w:hAnsi="Times New Roman" w:cs="Times New Roman"/>
          <w:sz w:val="24"/>
          <w:szCs w:val="24"/>
        </w:rPr>
        <w:t xml:space="preserve">persistent </w:t>
      </w:r>
      <w:r w:rsidR="001110EE" w:rsidRPr="004D6174">
        <w:rPr>
          <w:rFonts w:ascii="Times New Roman" w:hAnsi="Times New Roman" w:cs="Times New Roman"/>
          <w:sz w:val="24"/>
          <w:szCs w:val="24"/>
        </w:rPr>
        <w:t xml:space="preserve">effects of sea otter </w:t>
      </w:r>
      <w:r w:rsidR="001B3916" w:rsidRPr="004D6174">
        <w:rPr>
          <w:rFonts w:ascii="Times New Roman" w:hAnsi="Times New Roman" w:cs="Times New Roman"/>
          <w:sz w:val="24"/>
          <w:szCs w:val="24"/>
        </w:rPr>
        <w:t>expansion</w:t>
      </w:r>
      <w:r w:rsidR="001110EE" w:rsidRPr="004D6174">
        <w:rPr>
          <w:rFonts w:ascii="Times New Roman" w:hAnsi="Times New Roman" w:cs="Times New Roman"/>
          <w:sz w:val="24"/>
          <w:szCs w:val="24"/>
        </w:rPr>
        <w:t xml:space="preserve"> on</w:t>
      </w:r>
      <w:r w:rsidR="001B3916" w:rsidRPr="004D6174">
        <w:rPr>
          <w:rFonts w:ascii="Times New Roman" w:hAnsi="Times New Roman" w:cs="Times New Roman"/>
          <w:sz w:val="24"/>
          <w:szCs w:val="24"/>
        </w:rPr>
        <w:t xml:space="preserve"> the</w:t>
      </w:r>
      <w:r w:rsidR="001110EE" w:rsidRPr="004D6174">
        <w:rPr>
          <w:rFonts w:ascii="Times New Roman" w:hAnsi="Times New Roman" w:cs="Times New Roman"/>
          <w:sz w:val="24"/>
          <w:szCs w:val="24"/>
        </w:rPr>
        <w:t xml:space="preserve"> </w:t>
      </w:r>
      <w:r w:rsidR="001B3916" w:rsidRPr="004D6174">
        <w:rPr>
          <w:rFonts w:ascii="Times New Roman" w:hAnsi="Times New Roman" w:cs="Times New Roman"/>
          <w:sz w:val="24"/>
          <w:szCs w:val="24"/>
        </w:rPr>
        <w:t xml:space="preserve">main </w:t>
      </w:r>
      <w:r w:rsidR="006419AD" w:rsidRPr="004D6174">
        <w:rPr>
          <w:rFonts w:ascii="Times New Roman" w:hAnsi="Times New Roman" w:cs="Times New Roman"/>
          <w:sz w:val="24"/>
          <w:szCs w:val="24"/>
        </w:rPr>
        <w:t>invertebrate kelp-</w:t>
      </w:r>
      <w:r w:rsidR="001B3916" w:rsidRPr="004D6174">
        <w:rPr>
          <w:rFonts w:ascii="Times New Roman" w:hAnsi="Times New Roman" w:cs="Times New Roman"/>
          <w:sz w:val="24"/>
          <w:szCs w:val="24"/>
        </w:rPr>
        <w:t>grazer and</w:t>
      </w:r>
      <w:r w:rsidR="001815AF" w:rsidRPr="004D6174">
        <w:rPr>
          <w:rFonts w:ascii="Times New Roman" w:hAnsi="Times New Roman" w:cs="Times New Roman"/>
          <w:sz w:val="24"/>
          <w:szCs w:val="24"/>
        </w:rPr>
        <w:t xml:space="preserve"> a</w:t>
      </w:r>
      <w:r w:rsidR="001B3916" w:rsidRPr="004D6174">
        <w:rPr>
          <w:rFonts w:ascii="Times New Roman" w:hAnsi="Times New Roman" w:cs="Times New Roman"/>
          <w:sz w:val="24"/>
          <w:szCs w:val="24"/>
        </w:rPr>
        <w:t xml:space="preserve"> preferred prey</w:t>
      </w:r>
      <w:r w:rsidR="006419AD" w:rsidRPr="004D6174">
        <w:rPr>
          <w:rFonts w:ascii="Times New Roman" w:hAnsi="Times New Roman" w:cs="Times New Roman"/>
          <w:sz w:val="24"/>
          <w:szCs w:val="24"/>
        </w:rPr>
        <w:t xml:space="preserve">, </w:t>
      </w:r>
      <w:r w:rsidR="001110EE" w:rsidRPr="004D6174">
        <w:rPr>
          <w:rFonts w:ascii="Times New Roman" w:hAnsi="Times New Roman" w:cs="Times New Roman"/>
          <w:sz w:val="24"/>
          <w:szCs w:val="24"/>
        </w:rPr>
        <w:t>sea urchins</w:t>
      </w:r>
      <w:r w:rsidR="006419AD" w:rsidRPr="004D6174">
        <w:rPr>
          <w:rFonts w:ascii="Times New Roman" w:hAnsi="Times New Roman" w:cs="Times New Roman"/>
          <w:sz w:val="24"/>
          <w:szCs w:val="24"/>
        </w:rPr>
        <w:t xml:space="preserve">. </w:t>
      </w:r>
      <w:commentRangeStart w:id="100"/>
      <w:r w:rsidR="006419AD" w:rsidRPr="004D6174">
        <w:rPr>
          <w:rFonts w:ascii="Times New Roman" w:hAnsi="Times New Roman" w:cs="Times New Roman"/>
          <w:sz w:val="24"/>
          <w:szCs w:val="24"/>
        </w:rPr>
        <w:t xml:space="preserve">We also </w:t>
      </w:r>
      <w:r w:rsidR="00697B44" w:rsidRPr="004D6174">
        <w:rPr>
          <w:rFonts w:ascii="Times New Roman" w:hAnsi="Times New Roman" w:cs="Times New Roman"/>
          <w:sz w:val="24"/>
          <w:szCs w:val="24"/>
        </w:rPr>
        <w:t xml:space="preserve">show </w:t>
      </w:r>
      <w:r w:rsidR="006419AD" w:rsidRPr="004D6174">
        <w:rPr>
          <w:rFonts w:ascii="Times New Roman" w:hAnsi="Times New Roman" w:cs="Times New Roman"/>
          <w:sz w:val="24"/>
          <w:szCs w:val="24"/>
        </w:rPr>
        <w:t xml:space="preserve">that </w:t>
      </w:r>
      <w:r w:rsidR="00D52199" w:rsidRPr="004D6174">
        <w:rPr>
          <w:rFonts w:ascii="Times New Roman" w:hAnsi="Times New Roman" w:cs="Times New Roman"/>
          <w:sz w:val="24"/>
          <w:szCs w:val="24"/>
        </w:rPr>
        <w:t xml:space="preserve">increases </w:t>
      </w:r>
      <w:r w:rsidR="00704510" w:rsidRPr="004D6174">
        <w:rPr>
          <w:rFonts w:ascii="Times New Roman" w:hAnsi="Times New Roman" w:cs="Times New Roman"/>
          <w:sz w:val="24"/>
          <w:szCs w:val="24"/>
        </w:rPr>
        <w:t xml:space="preserve">in otter abundance </w:t>
      </w:r>
      <w:del w:id="101" w:author="Nick Tolimieri" w:date="2017-12-29T10:41:00Z">
        <w:r w:rsidR="00704510" w:rsidRPr="004D6174" w:rsidDel="00BA4315">
          <w:rPr>
            <w:rFonts w:ascii="Times New Roman" w:hAnsi="Times New Roman" w:cs="Times New Roman"/>
            <w:sz w:val="24"/>
            <w:szCs w:val="24"/>
          </w:rPr>
          <w:delText xml:space="preserve">lead </w:delText>
        </w:r>
      </w:del>
      <w:ins w:id="102" w:author="Nick Tolimieri" w:date="2017-12-29T10:41:00Z">
        <w:r w:rsidR="00BA4315">
          <w:rPr>
            <w:rFonts w:ascii="Times New Roman" w:hAnsi="Times New Roman" w:cs="Times New Roman"/>
            <w:sz w:val="24"/>
            <w:szCs w:val="24"/>
          </w:rPr>
          <w:t xml:space="preserve">were correlated with </w:t>
        </w:r>
      </w:ins>
      <w:del w:id="103" w:author="Nick Tolimieri" w:date="2017-12-29T10:41:00Z">
        <w:r w:rsidR="00704510" w:rsidRPr="004D6174" w:rsidDel="00BA4315">
          <w:rPr>
            <w:rFonts w:ascii="Times New Roman" w:hAnsi="Times New Roman" w:cs="Times New Roman"/>
            <w:sz w:val="24"/>
            <w:szCs w:val="24"/>
          </w:rPr>
          <w:delText xml:space="preserve">to </w:delText>
        </w:r>
      </w:del>
      <w:r w:rsidR="00704510" w:rsidRPr="004D6174">
        <w:rPr>
          <w:rFonts w:ascii="Times New Roman" w:hAnsi="Times New Roman" w:cs="Times New Roman"/>
          <w:sz w:val="24"/>
          <w:szCs w:val="24"/>
        </w:rPr>
        <w:t xml:space="preserve">declines </w:t>
      </w:r>
      <w:r w:rsidR="001110EE" w:rsidRPr="004D6174">
        <w:rPr>
          <w:rFonts w:ascii="Times New Roman" w:hAnsi="Times New Roman" w:cs="Times New Roman"/>
          <w:sz w:val="24"/>
          <w:szCs w:val="24"/>
        </w:rPr>
        <w:t xml:space="preserve">for </w:t>
      </w:r>
      <w:r w:rsidR="001B3916" w:rsidRPr="004D6174">
        <w:rPr>
          <w:rFonts w:ascii="Times New Roman" w:hAnsi="Times New Roman" w:cs="Times New Roman"/>
          <w:sz w:val="24"/>
          <w:szCs w:val="24"/>
        </w:rPr>
        <w:t>a</w:t>
      </w:r>
      <w:r w:rsidR="006419AD" w:rsidRPr="004D6174">
        <w:rPr>
          <w:rFonts w:ascii="Times New Roman" w:hAnsi="Times New Roman" w:cs="Times New Roman"/>
          <w:sz w:val="24"/>
          <w:szCs w:val="24"/>
        </w:rPr>
        <w:t xml:space="preserve"> broad</w:t>
      </w:r>
      <w:r w:rsidR="001B3916" w:rsidRPr="004D6174">
        <w:rPr>
          <w:rFonts w:ascii="Times New Roman" w:hAnsi="Times New Roman" w:cs="Times New Roman"/>
          <w:sz w:val="24"/>
          <w:szCs w:val="24"/>
        </w:rPr>
        <w:t xml:space="preserve"> suite of</w:t>
      </w:r>
      <w:r w:rsidR="001110EE" w:rsidRPr="004D6174">
        <w:rPr>
          <w:rFonts w:ascii="Times New Roman" w:hAnsi="Times New Roman" w:cs="Times New Roman"/>
          <w:sz w:val="24"/>
          <w:szCs w:val="24"/>
        </w:rPr>
        <w:t xml:space="preserve"> invertebrate </w:t>
      </w:r>
      <w:r w:rsidR="001B3916" w:rsidRPr="004D6174">
        <w:rPr>
          <w:rFonts w:ascii="Times New Roman" w:hAnsi="Times New Roman" w:cs="Times New Roman"/>
          <w:sz w:val="24"/>
          <w:szCs w:val="24"/>
        </w:rPr>
        <w:t>species</w:t>
      </w:r>
      <w:r w:rsidR="001110EE" w:rsidRPr="004D6174">
        <w:rPr>
          <w:rFonts w:ascii="Times New Roman" w:hAnsi="Times New Roman" w:cs="Times New Roman"/>
          <w:sz w:val="24"/>
          <w:szCs w:val="24"/>
        </w:rPr>
        <w:t>.</w:t>
      </w:r>
      <w:r w:rsidR="001B3916" w:rsidRPr="004D6174">
        <w:rPr>
          <w:rFonts w:ascii="Times New Roman" w:hAnsi="Times New Roman" w:cs="Times New Roman"/>
          <w:sz w:val="24"/>
          <w:szCs w:val="24"/>
        </w:rPr>
        <w:t xml:space="preserve"> </w:t>
      </w:r>
      <w:commentRangeEnd w:id="100"/>
      <w:r w:rsidR="00BA4315">
        <w:rPr>
          <w:rStyle w:val="CommentReference"/>
        </w:rPr>
        <w:commentReference w:id="100"/>
      </w:r>
      <w:r w:rsidR="000A50D1" w:rsidRPr="004D6174">
        <w:rPr>
          <w:rFonts w:ascii="Times New Roman" w:hAnsi="Times New Roman" w:cs="Times New Roman"/>
          <w:sz w:val="24"/>
          <w:szCs w:val="24"/>
        </w:rPr>
        <w:t>Th</w:t>
      </w:r>
      <w:r w:rsidR="006419AD" w:rsidRPr="004D6174">
        <w:rPr>
          <w:rFonts w:ascii="Times New Roman" w:hAnsi="Times New Roman" w:cs="Times New Roman"/>
          <w:sz w:val="24"/>
          <w:szCs w:val="24"/>
        </w:rPr>
        <w:t>e</w:t>
      </w:r>
      <w:r w:rsidR="000A50D1" w:rsidRPr="004D6174">
        <w:rPr>
          <w:rFonts w:ascii="Times New Roman" w:hAnsi="Times New Roman" w:cs="Times New Roman"/>
          <w:sz w:val="24"/>
          <w:szCs w:val="24"/>
        </w:rPr>
        <w:t>s</w:t>
      </w:r>
      <w:r w:rsidR="006419AD" w:rsidRPr="004D6174">
        <w:rPr>
          <w:rFonts w:ascii="Times New Roman" w:hAnsi="Times New Roman" w:cs="Times New Roman"/>
          <w:sz w:val="24"/>
          <w:szCs w:val="24"/>
        </w:rPr>
        <w:t>e reductions</w:t>
      </w:r>
      <w:r w:rsidR="000A50D1" w:rsidRPr="004D6174">
        <w:rPr>
          <w:rFonts w:ascii="Times New Roman" w:hAnsi="Times New Roman" w:cs="Times New Roman"/>
          <w:sz w:val="24"/>
          <w:szCs w:val="24"/>
        </w:rPr>
        <w:t xml:space="preserve"> suggest the consequences of sea otter populations for kelp </w:t>
      </w:r>
      <w:r w:rsidR="00D52199" w:rsidRPr="004D6174">
        <w:rPr>
          <w:rFonts w:ascii="Times New Roman" w:hAnsi="Times New Roman" w:cs="Times New Roman"/>
          <w:sz w:val="24"/>
          <w:szCs w:val="24"/>
        </w:rPr>
        <w:t xml:space="preserve">forest community composition </w:t>
      </w:r>
      <w:r w:rsidR="000A50D1" w:rsidRPr="004D6174">
        <w:rPr>
          <w:rFonts w:ascii="Times New Roman" w:hAnsi="Times New Roman" w:cs="Times New Roman"/>
          <w:sz w:val="24"/>
          <w:szCs w:val="24"/>
        </w:rPr>
        <w:t>are</w:t>
      </w:r>
      <w:r w:rsidR="002305D4" w:rsidRPr="004D6174">
        <w:rPr>
          <w:rFonts w:ascii="Times New Roman" w:hAnsi="Times New Roman" w:cs="Times New Roman"/>
          <w:sz w:val="24"/>
          <w:szCs w:val="24"/>
        </w:rPr>
        <w:t xml:space="preserve"> not exclusively an immediate </w:t>
      </w:r>
      <w:r w:rsidR="001110EE" w:rsidRPr="004D6174">
        <w:rPr>
          <w:rFonts w:ascii="Times New Roman" w:hAnsi="Times New Roman" w:cs="Times New Roman"/>
          <w:sz w:val="24"/>
          <w:szCs w:val="24"/>
        </w:rPr>
        <w:t>shift in state</w:t>
      </w:r>
      <w:r w:rsidR="002305D4" w:rsidRPr="004D6174">
        <w:rPr>
          <w:rFonts w:ascii="Times New Roman" w:hAnsi="Times New Roman" w:cs="Times New Roman"/>
          <w:sz w:val="24"/>
          <w:szCs w:val="24"/>
        </w:rPr>
        <w:t>, but can manifest gradually over the span of decade</w:t>
      </w:r>
      <w:r w:rsidR="00680FF7" w:rsidRPr="004D6174">
        <w:rPr>
          <w:rFonts w:ascii="Times New Roman" w:hAnsi="Times New Roman" w:cs="Times New Roman"/>
          <w:sz w:val="24"/>
          <w:szCs w:val="24"/>
        </w:rPr>
        <w:t>s</w:t>
      </w:r>
      <w:r w:rsidR="00704510" w:rsidRPr="004D6174">
        <w:rPr>
          <w:rFonts w:ascii="Times New Roman" w:hAnsi="Times New Roman" w:cs="Times New Roman"/>
          <w:sz w:val="24"/>
          <w:szCs w:val="24"/>
        </w:rPr>
        <w:t xml:space="preserve"> </w:t>
      </w:r>
      <w:commentRangeStart w:id="104"/>
      <w:r w:rsidR="00704510" w:rsidRPr="004D6174">
        <w:rPr>
          <w:rFonts w:ascii="Times New Roman" w:hAnsi="Times New Roman" w:cs="Times New Roman"/>
          <w:sz w:val="24"/>
          <w:szCs w:val="24"/>
        </w:rPr>
        <w:t>(</w:t>
      </w:r>
      <w:commentRangeStart w:id="105"/>
      <w:r w:rsidR="00704510" w:rsidRPr="004D6174">
        <w:rPr>
          <w:rFonts w:ascii="Times New Roman" w:hAnsi="Times New Roman" w:cs="Times New Roman"/>
          <w:sz w:val="24"/>
          <w:szCs w:val="24"/>
          <w:highlight w:val="yellow"/>
        </w:rPr>
        <w:t>other REFS THAT SHOW THIS</w:t>
      </w:r>
      <w:commentRangeEnd w:id="105"/>
      <w:r w:rsidR="00F474BB" w:rsidRPr="004D6174">
        <w:rPr>
          <w:rStyle w:val="CommentReference"/>
          <w:rFonts w:ascii="Times New Roman" w:hAnsi="Times New Roman" w:cs="Times New Roman"/>
        </w:rPr>
        <w:commentReference w:id="105"/>
      </w:r>
      <w:r w:rsidR="009303A6" w:rsidRPr="004D6174">
        <w:rPr>
          <w:rFonts w:ascii="Times New Roman" w:hAnsi="Times New Roman" w:cs="Times New Roman"/>
          <w:sz w:val="24"/>
          <w:szCs w:val="24"/>
        </w:rPr>
        <w:t>?</w:t>
      </w:r>
      <w:r w:rsidR="00704510" w:rsidRPr="004D6174">
        <w:rPr>
          <w:rFonts w:ascii="Times New Roman" w:hAnsi="Times New Roman" w:cs="Times New Roman"/>
          <w:sz w:val="24"/>
          <w:szCs w:val="24"/>
        </w:rPr>
        <w:t>)</w:t>
      </w:r>
      <w:r w:rsidR="002305D4" w:rsidRPr="004D6174">
        <w:rPr>
          <w:rFonts w:ascii="Times New Roman" w:hAnsi="Times New Roman" w:cs="Times New Roman"/>
          <w:sz w:val="24"/>
          <w:szCs w:val="24"/>
        </w:rPr>
        <w:t>.</w:t>
      </w:r>
      <w:commentRangeEnd w:id="104"/>
      <w:r w:rsidR="00BA4315">
        <w:rPr>
          <w:rStyle w:val="CommentReference"/>
        </w:rPr>
        <w:commentReference w:id="104"/>
      </w:r>
      <w:r w:rsidR="000A50D1" w:rsidRPr="004D6174">
        <w:rPr>
          <w:rFonts w:ascii="Times New Roman" w:hAnsi="Times New Roman" w:cs="Times New Roman"/>
          <w:sz w:val="24"/>
          <w:szCs w:val="24"/>
        </w:rPr>
        <w:t xml:space="preserve"> </w:t>
      </w:r>
      <w:r w:rsidR="00AD34E2" w:rsidRPr="004D6174">
        <w:rPr>
          <w:rFonts w:ascii="Times New Roman" w:hAnsi="Times New Roman" w:cs="Times New Roman"/>
          <w:sz w:val="24"/>
          <w:szCs w:val="24"/>
        </w:rPr>
        <w:t xml:space="preserve">Furthermore, because invertebrate densities remain far below historical levels and those associated with shifts to non-kelp dominated states </w:t>
      </w:r>
      <w:r w:rsidR="00AD34E2" w:rsidRPr="004D6174">
        <w:rPr>
          <w:rFonts w:ascii="Times New Roman" w:hAnsi="Times New Roman" w:cs="Times New Roman"/>
          <w:sz w:val="24"/>
          <w:szCs w:val="24"/>
        </w:rPr>
        <w:lastRenderedPageBreak/>
        <w:t>(</w:t>
      </w:r>
      <w:commentRangeStart w:id="106"/>
      <w:r w:rsidR="00AD34E2" w:rsidRPr="004D6174">
        <w:rPr>
          <w:rFonts w:ascii="Times New Roman" w:hAnsi="Times New Roman" w:cs="Times New Roman"/>
          <w:sz w:val="24"/>
          <w:szCs w:val="24"/>
        </w:rPr>
        <w:t>CITE</w:t>
      </w:r>
      <w:commentRangeEnd w:id="106"/>
      <w:r w:rsidR="00AD34E2" w:rsidRPr="004D6174">
        <w:rPr>
          <w:rStyle w:val="CommentReference"/>
          <w:rFonts w:ascii="Times New Roman" w:hAnsi="Times New Roman" w:cs="Times New Roman"/>
        </w:rPr>
        <w:commentReference w:id="106"/>
      </w:r>
      <w:r w:rsidR="00AD34E2" w:rsidRPr="004D6174">
        <w:rPr>
          <w:rFonts w:ascii="Times New Roman" w:hAnsi="Times New Roman" w:cs="Times New Roman"/>
          <w:sz w:val="24"/>
          <w:szCs w:val="24"/>
        </w:rPr>
        <w:t xml:space="preserve">), the observed decline in kelp growth rates (Fig. 3) and total area (Fig.1) in OCNMS since 2000 is unlikely to be mediated by increased invertebrate grazing pressure. Rather, these results suggest that forces unrelated to otter abundance may </w:t>
      </w:r>
      <w:r w:rsidR="006E6864" w:rsidRPr="004D6174">
        <w:rPr>
          <w:rFonts w:ascii="Times New Roman" w:hAnsi="Times New Roman" w:cs="Times New Roman"/>
          <w:sz w:val="24"/>
          <w:szCs w:val="24"/>
        </w:rPr>
        <w:t>also</w:t>
      </w:r>
      <w:r w:rsidR="00AD34E2" w:rsidRPr="004D6174">
        <w:rPr>
          <w:rFonts w:ascii="Times New Roman" w:hAnsi="Times New Roman" w:cs="Times New Roman"/>
          <w:sz w:val="24"/>
          <w:szCs w:val="24"/>
        </w:rPr>
        <w:t xml:space="preserve"> </w:t>
      </w:r>
      <w:r w:rsidR="006E6864" w:rsidRPr="004D6174">
        <w:rPr>
          <w:rFonts w:ascii="Times New Roman" w:hAnsi="Times New Roman" w:cs="Times New Roman"/>
          <w:sz w:val="24"/>
          <w:szCs w:val="24"/>
        </w:rPr>
        <w:t xml:space="preserve">contribute to kelp forest </w:t>
      </w:r>
      <w:r w:rsidR="00AD34E2" w:rsidRPr="004D6174">
        <w:rPr>
          <w:rFonts w:ascii="Times New Roman" w:hAnsi="Times New Roman" w:cs="Times New Roman"/>
          <w:sz w:val="24"/>
          <w:szCs w:val="24"/>
        </w:rPr>
        <w:t xml:space="preserve">community </w:t>
      </w:r>
      <w:r w:rsidR="006E6864" w:rsidRPr="004D6174">
        <w:rPr>
          <w:rFonts w:ascii="Times New Roman" w:hAnsi="Times New Roman" w:cs="Times New Roman"/>
          <w:sz w:val="24"/>
          <w:szCs w:val="24"/>
        </w:rPr>
        <w:t xml:space="preserve">dynamics and </w:t>
      </w:r>
      <w:r w:rsidR="00AD34E2" w:rsidRPr="004D6174">
        <w:rPr>
          <w:rFonts w:ascii="Times New Roman" w:hAnsi="Times New Roman" w:cs="Times New Roman"/>
          <w:sz w:val="24"/>
          <w:szCs w:val="24"/>
        </w:rPr>
        <w:t>composition</w:t>
      </w:r>
      <w:commentRangeStart w:id="107"/>
      <w:r w:rsidR="00AD34E2" w:rsidRPr="004D6174">
        <w:rPr>
          <w:rFonts w:ascii="Times New Roman" w:hAnsi="Times New Roman" w:cs="Times New Roman"/>
          <w:sz w:val="24"/>
          <w:szCs w:val="24"/>
        </w:rPr>
        <w:t>.</w:t>
      </w:r>
      <w:commentRangeEnd w:id="107"/>
      <w:r w:rsidR="006E6864" w:rsidRPr="004D6174">
        <w:rPr>
          <w:rStyle w:val="CommentReference"/>
          <w:rFonts w:ascii="Times New Roman" w:hAnsi="Times New Roman" w:cs="Times New Roman"/>
        </w:rPr>
        <w:commentReference w:id="107"/>
      </w:r>
    </w:p>
    <w:p w14:paraId="4BD351D5" w14:textId="2E5645E6" w:rsidR="00275032" w:rsidRPr="004D6174" w:rsidRDefault="006E6864" w:rsidP="000D6CA9">
      <w:pPr>
        <w:spacing w:after="0" w:line="480" w:lineRule="auto"/>
        <w:ind w:firstLine="720"/>
        <w:rPr>
          <w:rFonts w:ascii="Times New Roman" w:hAnsi="Times New Roman" w:cs="Times New Roman"/>
          <w:sz w:val="24"/>
          <w:szCs w:val="24"/>
        </w:rPr>
      </w:pPr>
      <w:r w:rsidRPr="004D6174">
        <w:rPr>
          <w:rFonts w:ascii="Times New Roman" w:hAnsi="Times New Roman" w:cs="Times New Roman"/>
          <w:sz w:val="24"/>
          <w:szCs w:val="24"/>
        </w:rPr>
        <w:t xml:space="preserve">One hypothesis for the decoupling of kelp and otter growth rates since 2000 is an increase in the influence of abiotic factors. Oceanographic dynamics in the late 1990s and early 2000s in the Northeast Pacific have been the subject of intense study because they were characterized by major El Nino and La Nina events and a shift in productivity regimes (PDO; </w:t>
      </w:r>
      <w:r w:rsidR="003C723C" w:rsidRPr="004D6174">
        <w:rPr>
          <w:rFonts w:ascii="Times New Roman" w:hAnsi="Times New Roman" w:cs="Times New Roman"/>
          <w:sz w:val="24"/>
          <w:szCs w:val="24"/>
        </w:rPr>
        <w:fldChar w:fldCharType="begin"/>
      </w:r>
      <w:r w:rsidR="00D14D60" w:rsidRPr="004D6174">
        <w:rPr>
          <w:rFonts w:ascii="Times New Roman" w:hAnsi="Times New Roman" w:cs="Times New Roman"/>
          <w:sz w:val="24"/>
          <w:szCs w:val="24"/>
        </w:rPr>
        <w:instrText xml:space="preserve"> ADDIN PAPERS2_CITATIONS &lt;citation&gt;&lt;uuid&gt;9E4B233A-F6A7-4D85-9374-D14FDC888942&lt;/uuid&gt;&lt;priority&gt;0&lt;/priority&gt;&lt;publications&gt;&lt;publication&gt;&lt;volume&gt;78&lt;/volume&gt;&lt;publication_date&gt;99199700001200000000200000&lt;/publication_date&gt;&lt;number&gt;6&lt;/number&gt;&lt;startpage&gt;1069&lt;/startpage&gt;&lt;title&gt;A Pacific interdecadal climate oscillation with impacts on salmon production&lt;/title&gt;&lt;uuid&gt;70B9985E-084F-460D-A83C-4730AB5A8465&lt;/uuid&gt;&lt;subtype&gt;400&lt;/subtype&gt;&lt;endpage&gt;1079&lt;/endpage&gt;&lt;type&gt;400&lt;/type&gt;&lt;url&gt;http://www.ncbi.nlm.nih.gov/entrez/query.fcgi?db=pubmed&amp;amp;cmd=Retrieve&amp;amp;dopt=AbstractPlus&amp;amp;list_uids=15668581962815968737related:4RW9i0f8cdkJ&lt;/url&gt;&lt;bundle&gt;&lt;publication&gt;&lt;title&gt;Bulletin of the American Meteorological Society&lt;/title&gt;&lt;type&gt;-100&lt;/type&gt;&lt;subtype&gt;-100&lt;/subtype&gt;&lt;uuid&gt;281415DD-C6C5-4048-8B91-9B2FE69A8BD1&lt;/uuid&gt;&lt;/publication&gt;&lt;/bundle&gt;&lt;authors&gt;&lt;author&gt;&lt;firstName&gt;NJ&lt;/firstName&gt;&lt;lastName&gt;Mantua&lt;/lastName&gt;&lt;/author&gt;&lt;author&gt;&lt;firstName&gt;SR&lt;/firstName&gt;&lt;lastName&gt;Hare&lt;/lastName&gt;&lt;/author&gt;&lt;author&gt;&lt;firstName&gt;Y&lt;/firstName&gt;&lt;lastName&gt;Zhang&lt;/lastName&gt;&lt;/author&gt;&lt;author&gt;&lt;firstName&gt;JM&lt;/firstName&gt;&lt;lastName&gt;Wallace&lt;/lastName&gt;&lt;/author&gt;&lt;author&gt;&lt;firstName&gt;RC&lt;/firstName&gt;&lt;lastName&gt;Francis&lt;/lastName&gt;&lt;/author&gt;&lt;/authors&gt;&lt;/publication&gt;&lt;publication&gt;&lt;uuid&gt;F1B02F23-8889-4C7B-8106-787A3B6CD259&lt;/uuid&gt;&lt;volume&gt;58&lt;/volume&gt;&lt;doi&gt;10.1023/A:1015820616384&lt;/doi&gt;&lt;startpage&gt;35&lt;/startpage&gt;&lt;publication_date&gt;99200200001200000000200000&lt;/publication_date&gt;&lt;url&gt;http://link.springer.com/article/10.1023/A%3A1015820616384&lt;/url&gt;&lt;type&gt;400&lt;/type&gt;&lt;title&gt;The Pacific Decadal Oscillation&lt;/title&gt;&lt;publisher&gt;Kluwer Academic Publishers&lt;/publisher&gt;&lt;number&gt;1&lt;/number&gt;&lt;subtype&gt;400&lt;/subtype&gt;&lt;endpage&gt;44&lt;/endpage&gt;&lt;bundle&gt;&lt;publication&gt;&lt;publisher&gt;Kluwer Academic Publishers&lt;/publisher&gt;&lt;title&gt;Journal of Oceanography&lt;/title&gt;&lt;type&gt;-100&lt;/type&gt;&lt;subtype&gt;-100&lt;/subtype&gt;&lt;uuid&gt;A67289EC-3BD4-402E-8FD7-F4AD7DD9D287&lt;/uuid&gt;&lt;/publication&gt;&lt;/bundle&gt;&lt;authors&gt;&lt;author&gt;&lt;firstName&gt;Nathan&lt;/firstName&gt;&lt;middleNames&gt;J&lt;/middleNames&gt;&lt;lastName&gt;Mantua&lt;/lastName&gt;&lt;/author&gt;&lt;author&gt;&lt;firstName&gt;Steven&lt;/firstName&gt;&lt;middleNames&gt;R&lt;/middleNames&gt;&lt;lastName&gt;Hare&lt;/lastName&gt;&lt;/author&gt;&lt;/authors&gt;&lt;/publication&gt;&lt;/publications&gt;&lt;cites&gt;&lt;/cites&gt;&lt;/citation&gt;</w:instrText>
      </w:r>
      <w:r w:rsidR="003C723C" w:rsidRPr="004D6174">
        <w:rPr>
          <w:rFonts w:ascii="Times New Roman" w:hAnsi="Times New Roman" w:cs="Times New Roman"/>
          <w:sz w:val="24"/>
          <w:szCs w:val="24"/>
        </w:rPr>
        <w:fldChar w:fldCharType="separate"/>
      </w:r>
      <w:r w:rsidR="003C723C" w:rsidRPr="004D6174">
        <w:rPr>
          <w:rFonts w:ascii="Times New Roman" w:hAnsi="Times New Roman" w:cs="Times New Roman"/>
          <w:sz w:val="24"/>
          <w:szCs w:val="24"/>
        </w:rPr>
        <w:t>{Mantua:1997tv, Mantua:2002jp}</w:t>
      </w:r>
      <w:r w:rsidR="003C723C" w:rsidRPr="004D6174">
        <w:rPr>
          <w:rFonts w:ascii="Times New Roman" w:hAnsi="Times New Roman" w:cs="Times New Roman"/>
          <w:sz w:val="24"/>
          <w:szCs w:val="24"/>
        </w:rPr>
        <w:fldChar w:fldCharType="end"/>
      </w:r>
      <w:r w:rsidRPr="004D6174">
        <w:rPr>
          <w:rFonts w:ascii="Times New Roman" w:hAnsi="Times New Roman" w:cs="Times New Roman"/>
          <w:sz w:val="24"/>
          <w:szCs w:val="24"/>
        </w:rPr>
        <w:t xml:space="preserve">). It is possible that </w:t>
      </w:r>
      <w:r w:rsidR="00D14B4B" w:rsidRPr="004D6174">
        <w:rPr>
          <w:rFonts w:ascii="Times New Roman" w:hAnsi="Times New Roman" w:cs="Times New Roman"/>
          <w:sz w:val="24"/>
          <w:szCs w:val="24"/>
        </w:rPr>
        <w:t xml:space="preserve">at that time the vast majority of changes in invertebrate grazer abundance due to otter predation had already occurred, and at that point kelp dynamics became more strongly influenced by </w:t>
      </w:r>
      <w:r w:rsidR="00275032" w:rsidRPr="004D6174">
        <w:rPr>
          <w:rFonts w:ascii="Times New Roman" w:hAnsi="Times New Roman" w:cs="Times New Roman"/>
          <w:sz w:val="24"/>
          <w:szCs w:val="24"/>
        </w:rPr>
        <w:t>sea surface temperature, upwelling, nutrient availability and other bottom-up forces</w:t>
      </w:r>
      <w:r w:rsidR="00446249">
        <w:rPr>
          <w:rFonts w:ascii="Times New Roman" w:hAnsi="Times New Roman" w:cs="Times New Roman"/>
          <w:sz w:val="24"/>
          <w:szCs w:val="24"/>
        </w:rPr>
        <w:t xml:space="preserve"> (Pfister et al. 2017)</w:t>
      </w:r>
      <w:r w:rsidR="00275032" w:rsidRPr="004D6174">
        <w:rPr>
          <w:rFonts w:ascii="Times New Roman" w:hAnsi="Times New Roman" w:cs="Times New Roman"/>
          <w:sz w:val="24"/>
          <w:szCs w:val="24"/>
        </w:rPr>
        <w:t>.</w:t>
      </w:r>
      <w:r w:rsidR="00446249">
        <w:rPr>
          <w:rFonts w:ascii="Times New Roman" w:hAnsi="Times New Roman" w:cs="Times New Roman"/>
          <w:sz w:val="24"/>
          <w:szCs w:val="24"/>
        </w:rPr>
        <w:t xml:space="preserve"> </w:t>
      </w:r>
      <w:r w:rsidR="000D6CA9" w:rsidRPr="004D6174">
        <w:rPr>
          <w:rFonts w:ascii="Times New Roman" w:hAnsi="Times New Roman" w:cs="Times New Roman"/>
          <w:sz w:val="24"/>
          <w:szCs w:val="24"/>
        </w:rPr>
        <w:t>For kelp</w:t>
      </w:r>
      <w:r w:rsidR="001D5A08" w:rsidRPr="004D6174">
        <w:rPr>
          <w:rFonts w:ascii="Times New Roman" w:hAnsi="Times New Roman" w:cs="Times New Roman"/>
          <w:sz w:val="24"/>
          <w:szCs w:val="24"/>
        </w:rPr>
        <w:t xml:space="preserve"> in particular</w:t>
      </w:r>
      <w:r w:rsidR="000D6CA9" w:rsidRPr="004D6174">
        <w:rPr>
          <w:rFonts w:ascii="Times New Roman" w:hAnsi="Times New Roman" w:cs="Times New Roman"/>
          <w:sz w:val="24"/>
          <w:szCs w:val="24"/>
        </w:rPr>
        <w:t xml:space="preserve">, </w:t>
      </w:r>
      <w:r w:rsidR="005F6C85" w:rsidRPr="004D6174">
        <w:rPr>
          <w:rFonts w:ascii="Times New Roman" w:hAnsi="Times New Roman" w:cs="Times New Roman"/>
          <w:sz w:val="24"/>
          <w:szCs w:val="24"/>
        </w:rPr>
        <w:t>we expected that the variability in kelp area would be strongly related to exposure at a given site</w:t>
      </w:r>
      <w:r w:rsidR="000D6CA9" w:rsidRPr="004D6174">
        <w:rPr>
          <w:rFonts w:ascii="Times New Roman" w:hAnsi="Times New Roman" w:cs="Times New Roman"/>
          <w:sz w:val="24"/>
          <w:szCs w:val="24"/>
        </w:rPr>
        <w:t xml:space="preserve"> </w:t>
      </w:r>
      <w:r w:rsidR="000D6CA9" w:rsidRPr="004D6174">
        <w:rPr>
          <w:rFonts w:ascii="Times New Roman" w:hAnsi="Times New Roman" w:cs="Times New Roman"/>
          <w:sz w:val="24"/>
          <w:szCs w:val="24"/>
        </w:rPr>
        <w:fldChar w:fldCharType="begin"/>
      </w:r>
      <w:r w:rsidR="00D14D60" w:rsidRPr="004D6174">
        <w:rPr>
          <w:rFonts w:ascii="Times New Roman" w:hAnsi="Times New Roman" w:cs="Times New Roman"/>
          <w:sz w:val="24"/>
          <w:szCs w:val="24"/>
        </w:rPr>
        <w:instrText xml:space="preserve"> ADDIN PAPERS2_CITATIONS &lt;citation&gt;&lt;uuid&gt;ED3A754E-5F91-4A1F-A662-ADBA0761781F&lt;/uuid&gt;&lt;priority&gt;0&lt;/priority&gt;&lt;publications&gt;&lt;publication&gt;&lt;volume&gt;42&lt;/volume&gt;&lt;publication_date&gt;99201510011200000000222000&lt;/publication_date&gt;&lt;number&gt;10&lt;/number&gt;&lt;doi&gt;10.1111/jbi.12550&lt;/doi&gt;&lt;startpage&gt;2010&lt;/startpage&gt;&lt;title&gt;Geographical variability in the controls of giant kelp biomass dynamics&lt;/title&gt;&lt;uuid&gt;4A42AD08-3D65-481A-B181-892286D4D3FD&lt;/uuid&gt;&lt;subtype&gt;400&lt;/subtype&gt;&lt;endpage&gt;2021&lt;/endpage&gt;&lt;type&gt;400&lt;/type&gt;&lt;url&gt;http://onlinelibrary.wiley.com/doi/10.1111/jbi.12550/full&lt;/url&gt;&lt;bundle&gt;&lt;publication&gt;&lt;title&gt;Journal of Biogeography&lt;/title&gt;&lt;type&gt;-100&lt;/type&gt;&lt;subtype&gt;-100&lt;/subtype&gt;&lt;uuid&gt;9F0EA2CC-9A0E-4029-BF34-7CF0BC8E6A76&lt;/uuid&gt;&lt;/publication&gt;&lt;/bundle&gt;&lt;authors&gt;&lt;author&gt;&lt;firstName&gt;Tom&lt;/firstName&gt;&lt;middleNames&gt;W&lt;/middleNames&gt;&lt;lastName&gt;Bell&lt;/lastName&gt;&lt;/author&gt;&lt;author&gt;&lt;firstName&gt;Kyle&lt;/firstName&gt;&lt;middleNames&gt;C&lt;/middleNames&gt;&lt;lastName&gt;Cavanaugh&lt;/lastName&gt;&lt;/author&gt;&lt;author&gt;&lt;firstName&gt;Daniel&lt;/firstName&gt;&lt;middleNames&gt;C&lt;/middleNames&gt;&lt;lastName&gt;Reed&lt;/lastName&gt;&lt;/author&gt;&lt;author&gt;&lt;firstName&gt;David&lt;/firstName&gt;&lt;middleNames&gt;A&lt;/middleNames&gt;&lt;lastName&gt;Siegel&lt;/lastName&gt;&lt;/author&gt;&lt;/authors&gt;&lt;/publication&gt;&lt;publication&gt;&lt;uuid&gt;90F0CCB2-CD6F-4C7C-ABF9-CFE416A561FB&lt;/uuid&gt;&lt;volume&gt;92&lt;/volume&gt;&lt;doi&gt;10.1890/11-0377.1&lt;/doi&gt;&lt;startpage&gt;2108&lt;/startpage&gt;&lt;publication_date&gt;99201111011200000000222000&lt;/publication_date&gt;&lt;url&gt;http://onlinelibrary.wiley.com/doi/10.1890/11-0377.1/full&lt;/url&gt;&lt;type&gt;400&lt;/type&gt;&lt;title&gt;Wave disturbance overwhelms top</w:instrText>
      </w:r>
      <w:r w:rsidR="00D14D60" w:rsidRPr="004D6174">
        <w:rPr>
          <w:rFonts w:ascii="Calibri" w:eastAsia="Calibri" w:hAnsi="Calibri" w:cs="Calibri"/>
          <w:sz w:val="24"/>
          <w:szCs w:val="24"/>
        </w:rPr>
        <w:instrText>‐</w:instrText>
      </w:r>
      <w:r w:rsidR="00D14D60" w:rsidRPr="004D6174">
        <w:rPr>
          <w:rFonts w:ascii="Times New Roman" w:hAnsi="Times New Roman" w:cs="Times New Roman"/>
          <w:sz w:val="24"/>
          <w:szCs w:val="24"/>
        </w:rPr>
        <w:instrText>down and bottom</w:instrText>
      </w:r>
      <w:r w:rsidR="00D14D60" w:rsidRPr="004D6174">
        <w:rPr>
          <w:rFonts w:ascii="Calibri" w:eastAsia="Calibri" w:hAnsi="Calibri" w:cs="Calibri"/>
          <w:sz w:val="24"/>
          <w:szCs w:val="24"/>
        </w:rPr>
        <w:instrText>‐</w:instrText>
      </w:r>
      <w:r w:rsidR="00D14D60" w:rsidRPr="004D6174">
        <w:rPr>
          <w:rFonts w:ascii="Times New Roman" w:hAnsi="Times New Roman" w:cs="Times New Roman"/>
          <w:sz w:val="24"/>
          <w:szCs w:val="24"/>
        </w:rPr>
        <w:instrText>up control of primary production in California kelp forests&lt;/title&gt;&lt;publisher&gt;Ecological Society of America&lt;/publisher&gt;&lt;number&gt;11&lt;/number&gt;&lt;subtype&gt;400&lt;/subtype&gt;&lt;endpage&gt;2116&lt;/endpage&gt;&lt;bundle&gt;&lt;publication&gt;&lt;publisher&gt; Ecological Society of America &lt;/publisher&gt;&lt;title&gt;Ecology Letters&lt;/title&gt;&lt;type&gt;-100&lt;/type&gt;&lt;subtype&gt;-100&lt;/subtype&gt;&lt;uuid&gt;3C2B3A67-D765-48DE-A868-63CD3700347F&lt;/uuid&gt;&lt;/publication&gt;&lt;/bundle&gt;&lt;authors&gt;&lt;author&gt;&lt;firstName&gt;Daniel&lt;/firstName&gt;&lt;middleNames&gt;C&lt;/middleNames&gt;&lt;lastName&gt;Reed&lt;/lastName&gt;&lt;/author&gt;&lt;author&gt;&lt;firstName&gt;Andrew&lt;/firstName&gt;&lt;lastName&gt;Rassweiler&lt;/lastName&gt;&lt;/author&gt;&lt;author&gt;&lt;firstName&gt;Mark&lt;/firstName&gt;&lt;middleNames&gt;H&lt;/middleNames&gt;&lt;lastName&gt;Carr&lt;/lastName&gt;&lt;/author&gt;&lt;author&gt;&lt;firstName&gt;Kyle&lt;/firstName&gt;&lt;middleNames&gt;C&lt;/middleNames&gt;&lt;lastName&gt;Cavanaugh&lt;/lastName&gt;&lt;/author&gt;&lt;author&gt;&lt;firstName&gt;Daniel&lt;/firstName&gt;&lt;middleNames&gt;P&lt;/middleNames&gt;&lt;lastName&gt;Malone&lt;/lastName&gt;&lt;/author&gt;&lt;author&gt;&lt;firstName&gt;David&lt;/firstName&gt;&lt;middleNames&gt;A&lt;/middleNames&gt;&lt;lastName&gt;Siegel&lt;/lastName&gt;&lt;/author&gt;&lt;/authors&gt;&lt;/publication&gt;&lt;/publications&gt;&lt;cites&gt;&lt;/cites&gt;&lt;/citation&gt;</w:instrText>
      </w:r>
      <w:r w:rsidR="000D6CA9" w:rsidRPr="004D6174">
        <w:rPr>
          <w:rFonts w:ascii="Times New Roman" w:hAnsi="Times New Roman" w:cs="Times New Roman"/>
          <w:sz w:val="24"/>
          <w:szCs w:val="24"/>
        </w:rPr>
        <w:fldChar w:fldCharType="separate"/>
      </w:r>
      <w:r w:rsidR="000D6CA9" w:rsidRPr="004D6174">
        <w:rPr>
          <w:rFonts w:ascii="Times New Roman" w:hAnsi="Times New Roman" w:cs="Times New Roman"/>
          <w:sz w:val="24"/>
          <w:szCs w:val="24"/>
        </w:rPr>
        <w:t>(Reed et al. 2011, Bell et al. 2015)</w:t>
      </w:r>
      <w:r w:rsidR="000D6CA9" w:rsidRPr="004D6174">
        <w:rPr>
          <w:rFonts w:ascii="Times New Roman" w:hAnsi="Times New Roman" w:cs="Times New Roman"/>
          <w:sz w:val="24"/>
          <w:szCs w:val="24"/>
        </w:rPr>
        <w:fldChar w:fldCharType="end"/>
      </w:r>
      <w:r w:rsidR="005F6C85" w:rsidRPr="004D6174">
        <w:rPr>
          <w:rFonts w:ascii="Times New Roman" w:hAnsi="Times New Roman" w:cs="Times New Roman"/>
          <w:sz w:val="24"/>
          <w:szCs w:val="24"/>
        </w:rPr>
        <w:t>.</w:t>
      </w:r>
      <w:r w:rsidR="000D6CA9" w:rsidRPr="004D6174">
        <w:rPr>
          <w:rFonts w:ascii="Times New Roman" w:hAnsi="Times New Roman" w:cs="Times New Roman"/>
          <w:sz w:val="24"/>
          <w:szCs w:val="24"/>
        </w:rPr>
        <w:t xml:space="preserve"> While k</w:t>
      </w:r>
      <w:r w:rsidR="005F6C85" w:rsidRPr="004D6174">
        <w:rPr>
          <w:rFonts w:ascii="Times New Roman" w:hAnsi="Times New Roman" w:cs="Times New Roman"/>
          <w:sz w:val="24"/>
          <w:szCs w:val="24"/>
        </w:rPr>
        <w:t>elp CV</w:t>
      </w:r>
      <w:r w:rsidR="005C1320" w:rsidRPr="004D6174">
        <w:rPr>
          <w:rFonts w:ascii="Times New Roman" w:hAnsi="Times New Roman" w:cs="Times New Roman"/>
          <w:sz w:val="24"/>
          <w:szCs w:val="24"/>
        </w:rPr>
        <w:t xml:space="preserve"> </w:t>
      </w:r>
      <w:r w:rsidR="005F6C85" w:rsidRPr="004D6174">
        <w:rPr>
          <w:rFonts w:ascii="Times New Roman" w:hAnsi="Times New Roman" w:cs="Times New Roman"/>
          <w:sz w:val="24"/>
          <w:szCs w:val="24"/>
        </w:rPr>
        <w:t>varied substantially among sites</w:t>
      </w:r>
      <w:r w:rsidR="00697B44" w:rsidRPr="004D6174">
        <w:rPr>
          <w:rFonts w:ascii="Times New Roman" w:hAnsi="Times New Roman" w:cs="Times New Roman"/>
          <w:sz w:val="24"/>
          <w:szCs w:val="24"/>
        </w:rPr>
        <w:t xml:space="preserve"> (Fig. S1)</w:t>
      </w:r>
      <w:r w:rsidR="005F6C85" w:rsidRPr="004D6174">
        <w:rPr>
          <w:rFonts w:ascii="Times New Roman" w:hAnsi="Times New Roman" w:cs="Times New Roman"/>
          <w:sz w:val="24"/>
          <w:szCs w:val="24"/>
        </w:rPr>
        <w:t xml:space="preserve">, </w:t>
      </w:r>
      <w:r w:rsidR="000D6CA9" w:rsidRPr="004D6174">
        <w:rPr>
          <w:rFonts w:ascii="Times New Roman" w:hAnsi="Times New Roman" w:cs="Times New Roman"/>
          <w:sz w:val="24"/>
          <w:szCs w:val="24"/>
        </w:rPr>
        <w:t>it</w:t>
      </w:r>
      <w:r w:rsidR="005F6C85" w:rsidRPr="004D6174">
        <w:rPr>
          <w:rFonts w:ascii="Times New Roman" w:hAnsi="Times New Roman" w:cs="Times New Roman"/>
          <w:sz w:val="24"/>
          <w:szCs w:val="24"/>
        </w:rPr>
        <w:t xml:space="preserve"> was unrelated to c</w:t>
      </w:r>
      <w:r w:rsidR="000D6CA9" w:rsidRPr="004D6174">
        <w:rPr>
          <w:rFonts w:ascii="Times New Roman" w:hAnsi="Times New Roman" w:cs="Times New Roman"/>
          <w:sz w:val="24"/>
          <w:szCs w:val="24"/>
        </w:rPr>
        <w:t>alculated wave exposure values</w:t>
      </w:r>
      <w:r w:rsidR="00446249">
        <w:rPr>
          <w:rFonts w:ascii="Times New Roman" w:hAnsi="Times New Roman" w:cs="Times New Roman"/>
          <w:sz w:val="24"/>
          <w:szCs w:val="24"/>
        </w:rPr>
        <w:t xml:space="preserve">. </w:t>
      </w:r>
      <w:r w:rsidR="005F6C85" w:rsidRPr="004D6174">
        <w:rPr>
          <w:rFonts w:ascii="Times New Roman" w:hAnsi="Times New Roman" w:cs="Times New Roman"/>
          <w:sz w:val="24"/>
          <w:szCs w:val="24"/>
        </w:rPr>
        <w:t>Surprisingly, post-2002 Neah Bay had nearly equivalent kelp CVs as five of the other locations on the outer coast including Cape Alava and Destruction Island (</w:t>
      </w:r>
      <w:r w:rsidR="001815AF" w:rsidRPr="004D6174">
        <w:rPr>
          <w:rFonts w:ascii="Times New Roman" w:hAnsi="Times New Roman" w:cs="Times New Roman"/>
          <w:sz w:val="24"/>
          <w:szCs w:val="24"/>
        </w:rPr>
        <w:t xml:space="preserve">Fig. 5; detrended CV </w:t>
      </w:r>
      <w:r w:rsidR="005C1320" w:rsidRPr="004D6174">
        <w:rPr>
          <w:rFonts w:ascii="Times New Roman" w:hAnsi="Times New Roman" w:cs="Times New Roman"/>
          <w:sz w:val="24"/>
          <w:szCs w:val="24"/>
        </w:rPr>
        <w:t xml:space="preserve">of approximately </w:t>
      </w:r>
      <w:r w:rsidR="001815AF" w:rsidRPr="004D6174">
        <w:rPr>
          <w:rFonts w:ascii="Times New Roman" w:hAnsi="Times New Roman" w:cs="Times New Roman"/>
          <w:sz w:val="24"/>
          <w:szCs w:val="24"/>
        </w:rPr>
        <w:t>0.2</w:t>
      </w:r>
      <w:r w:rsidR="005F6C85" w:rsidRPr="004D6174">
        <w:rPr>
          <w:rFonts w:ascii="Times New Roman" w:hAnsi="Times New Roman" w:cs="Times New Roman"/>
          <w:sz w:val="24"/>
          <w:szCs w:val="24"/>
        </w:rPr>
        <w:t xml:space="preserve">). We speculate that this may be driven predominantly by the fact that we only have information about kelp area during the summer during which wave </w:t>
      </w:r>
      <w:r w:rsidR="00EA025B" w:rsidRPr="004D6174">
        <w:rPr>
          <w:rFonts w:ascii="Times New Roman" w:hAnsi="Times New Roman" w:cs="Times New Roman"/>
          <w:sz w:val="24"/>
          <w:szCs w:val="24"/>
        </w:rPr>
        <w:t>energy on the coast</w:t>
      </w:r>
      <w:r w:rsidR="005F6C85" w:rsidRPr="004D6174">
        <w:rPr>
          <w:rFonts w:ascii="Times New Roman" w:hAnsi="Times New Roman" w:cs="Times New Roman"/>
          <w:sz w:val="24"/>
          <w:szCs w:val="24"/>
        </w:rPr>
        <w:t xml:space="preserve"> is </w:t>
      </w:r>
      <w:del w:id="108" w:author="Nick Tolimieri" w:date="2017-12-29T10:44:00Z">
        <w:r w:rsidR="005F6C85" w:rsidRPr="004D6174" w:rsidDel="007004CC">
          <w:rPr>
            <w:rFonts w:ascii="Times New Roman" w:hAnsi="Times New Roman" w:cs="Times New Roman"/>
            <w:sz w:val="24"/>
            <w:szCs w:val="24"/>
          </w:rPr>
          <w:delText xml:space="preserve">a </w:delText>
        </w:r>
      </w:del>
      <w:r w:rsidR="005F6C85" w:rsidRPr="004D6174">
        <w:rPr>
          <w:rFonts w:ascii="Times New Roman" w:hAnsi="Times New Roman" w:cs="Times New Roman"/>
          <w:sz w:val="24"/>
          <w:szCs w:val="24"/>
        </w:rPr>
        <w:t>relatively low. An alternative prediction is that kelp CV</w:t>
      </w:r>
      <w:r w:rsidR="005C1320" w:rsidRPr="004D6174">
        <w:rPr>
          <w:rFonts w:ascii="Times New Roman" w:hAnsi="Times New Roman" w:cs="Times New Roman"/>
          <w:sz w:val="24"/>
          <w:szCs w:val="24"/>
        </w:rPr>
        <w:t xml:space="preserve"> in Neah Bay would decline if sea otters invaded Neah Bay</w:t>
      </w:r>
      <w:r w:rsidR="005F6C85" w:rsidRPr="004D6174">
        <w:rPr>
          <w:rFonts w:ascii="Times New Roman" w:hAnsi="Times New Roman" w:cs="Times New Roman"/>
          <w:sz w:val="24"/>
          <w:szCs w:val="24"/>
        </w:rPr>
        <w:t xml:space="preserve">, as kelp CV appears to be </w:t>
      </w:r>
      <w:r w:rsidR="00A42051" w:rsidRPr="004D6174">
        <w:rPr>
          <w:rFonts w:ascii="Times New Roman" w:hAnsi="Times New Roman" w:cs="Times New Roman"/>
          <w:sz w:val="24"/>
          <w:szCs w:val="24"/>
        </w:rPr>
        <w:t>potential</w:t>
      </w:r>
      <w:r w:rsidR="00FD60E7" w:rsidRPr="004D6174">
        <w:rPr>
          <w:rFonts w:ascii="Times New Roman" w:hAnsi="Times New Roman" w:cs="Times New Roman"/>
          <w:sz w:val="24"/>
          <w:szCs w:val="24"/>
        </w:rPr>
        <w:t>ly</w:t>
      </w:r>
      <w:r w:rsidR="005F6C85" w:rsidRPr="004D6174">
        <w:rPr>
          <w:rFonts w:ascii="Times New Roman" w:hAnsi="Times New Roman" w:cs="Times New Roman"/>
          <w:sz w:val="24"/>
          <w:szCs w:val="24"/>
        </w:rPr>
        <w:t xml:space="preserve"> related to the number of otters present at each site (F</w:t>
      </w:r>
      <w:r w:rsidR="00EA025B" w:rsidRPr="004D6174">
        <w:rPr>
          <w:rFonts w:ascii="Times New Roman" w:hAnsi="Times New Roman" w:cs="Times New Roman"/>
          <w:sz w:val="24"/>
          <w:szCs w:val="24"/>
        </w:rPr>
        <w:t>ig</w:t>
      </w:r>
      <w:r w:rsidR="005F6C85" w:rsidRPr="004D6174">
        <w:rPr>
          <w:rFonts w:ascii="Times New Roman" w:hAnsi="Times New Roman" w:cs="Times New Roman"/>
          <w:sz w:val="24"/>
          <w:szCs w:val="24"/>
        </w:rPr>
        <w:t xml:space="preserve">. </w:t>
      </w:r>
      <w:r w:rsidR="00EA025B" w:rsidRPr="004D6174">
        <w:rPr>
          <w:rFonts w:ascii="Times New Roman" w:hAnsi="Times New Roman" w:cs="Times New Roman"/>
          <w:sz w:val="24"/>
          <w:szCs w:val="24"/>
        </w:rPr>
        <w:t>5</w:t>
      </w:r>
      <w:r w:rsidR="005F6C85" w:rsidRPr="004D6174">
        <w:rPr>
          <w:rFonts w:ascii="Times New Roman" w:hAnsi="Times New Roman" w:cs="Times New Roman"/>
          <w:sz w:val="24"/>
          <w:szCs w:val="24"/>
        </w:rPr>
        <w:t>).</w:t>
      </w:r>
      <w:r w:rsidR="00EA025B" w:rsidRPr="004D6174">
        <w:rPr>
          <w:rFonts w:ascii="Times New Roman" w:hAnsi="Times New Roman" w:cs="Times New Roman"/>
          <w:sz w:val="24"/>
          <w:szCs w:val="24"/>
        </w:rPr>
        <w:t xml:space="preserve"> </w:t>
      </w:r>
      <w:r w:rsidR="001D5A08" w:rsidRPr="004D6174">
        <w:rPr>
          <w:rFonts w:ascii="Times New Roman" w:hAnsi="Times New Roman" w:cs="Times New Roman"/>
          <w:sz w:val="24"/>
          <w:szCs w:val="24"/>
        </w:rPr>
        <w:t xml:space="preserve">While we cannot identify definitively what caused the decoupling of otter and kelp dynamics in OCNMS, shifts in factors controlling alternate states within ecological communities are not without precedent in other </w:t>
      </w:r>
      <w:r w:rsidR="001D5A08" w:rsidRPr="004D6174">
        <w:rPr>
          <w:rFonts w:ascii="Times New Roman" w:hAnsi="Times New Roman" w:cs="Times New Roman"/>
          <w:sz w:val="24"/>
          <w:szCs w:val="24"/>
        </w:rPr>
        <w:lastRenderedPageBreak/>
        <w:t>systems (</w:t>
      </w:r>
      <w:commentRangeStart w:id="109"/>
      <w:r w:rsidR="001D5A08" w:rsidRPr="004D6174">
        <w:rPr>
          <w:rFonts w:ascii="Times New Roman" w:hAnsi="Times New Roman" w:cs="Times New Roman"/>
          <w:sz w:val="24"/>
          <w:szCs w:val="24"/>
        </w:rPr>
        <w:t>Petraitis intertidal stuff</w:t>
      </w:r>
      <w:commentRangeEnd w:id="109"/>
      <w:r w:rsidR="00E84C0E">
        <w:rPr>
          <w:rStyle w:val="CommentReference"/>
        </w:rPr>
        <w:commentReference w:id="109"/>
      </w:r>
      <w:r w:rsidR="001D5A08" w:rsidRPr="004D6174">
        <w:rPr>
          <w:rFonts w:ascii="Times New Roman" w:hAnsi="Times New Roman" w:cs="Times New Roman"/>
          <w:sz w:val="24"/>
          <w:szCs w:val="24"/>
        </w:rPr>
        <w:t>, Bellwood et al. sleeping functional group on coral reefs). Our study adds richness and complexity to the classic trophic cascade explanation for the dynamics of kelp forest communities in the presence of sea otters.</w:t>
      </w:r>
    </w:p>
    <w:p w14:paraId="4509C69E" w14:textId="5ED2456C" w:rsidR="005F6C85" w:rsidRPr="004D6174" w:rsidRDefault="00275032" w:rsidP="000D6CA9">
      <w:pPr>
        <w:spacing w:after="0" w:line="480" w:lineRule="auto"/>
        <w:ind w:firstLine="720"/>
        <w:rPr>
          <w:rFonts w:ascii="Times New Roman" w:hAnsi="Times New Roman" w:cs="Times New Roman"/>
          <w:sz w:val="24"/>
          <w:szCs w:val="24"/>
        </w:rPr>
      </w:pPr>
      <w:r w:rsidRPr="004D6174">
        <w:rPr>
          <w:rFonts w:ascii="Times New Roman" w:hAnsi="Times New Roman" w:cs="Times New Roman"/>
          <w:sz w:val="24"/>
          <w:szCs w:val="24"/>
        </w:rPr>
        <w:t xml:space="preserve">Beyond thee mean effects of sea otters on kelp and invertebrates, both kelp area and the benthic invertebrate community showed reduced variability as sea otter abundance increased. </w:t>
      </w:r>
      <w:r w:rsidR="00EA025B" w:rsidRPr="004D6174">
        <w:rPr>
          <w:rFonts w:ascii="Times New Roman" w:hAnsi="Times New Roman" w:cs="Times New Roman"/>
          <w:sz w:val="24"/>
          <w:szCs w:val="24"/>
        </w:rPr>
        <w:t xml:space="preserve">We know of no other study that has examined the interaction between otter abundance and kelp variability, but suggest this is a particularly interesting avenue of future research </w:t>
      </w:r>
      <w:r w:rsidR="00AC7B52" w:rsidRPr="004D6174">
        <w:rPr>
          <w:rFonts w:ascii="Times New Roman" w:hAnsi="Times New Roman" w:cs="Times New Roman"/>
          <w:sz w:val="24"/>
          <w:szCs w:val="24"/>
        </w:rPr>
        <w:t xml:space="preserve">due to </w:t>
      </w:r>
      <w:r w:rsidR="0099573E" w:rsidRPr="004D6174">
        <w:rPr>
          <w:rFonts w:ascii="Times New Roman" w:hAnsi="Times New Roman" w:cs="Times New Roman"/>
          <w:sz w:val="24"/>
          <w:szCs w:val="24"/>
        </w:rPr>
        <w:t xml:space="preserve">the connection between </w:t>
      </w:r>
      <w:r w:rsidR="00AC7B52" w:rsidRPr="004D6174">
        <w:rPr>
          <w:rFonts w:ascii="Times New Roman" w:hAnsi="Times New Roman" w:cs="Times New Roman"/>
          <w:sz w:val="24"/>
          <w:szCs w:val="24"/>
        </w:rPr>
        <w:t xml:space="preserve">canopy </w:t>
      </w:r>
      <w:r w:rsidR="00EA025B" w:rsidRPr="004D6174">
        <w:rPr>
          <w:rFonts w:ascii="Times New Roman" w:hAnsi="Times New Roman" w:cs="Times New Roman"/>
          <w:sz w:val="24"/>
          <w:szCs w:val="24"/>
        </w:rPr>
        <w:t>kelp</w:t>
      </w:r>
      <w:r w:rsidR="00AC7B52" w:rsidRPr="004D6174">
        <w:rPr>
          <w:rFonts w:ascii="Times New Roman" w:hAnsi="Times New Roman" w:cs="Times New Roman"/>
          <w:sz w:val="24"/>
          <w:szCs w:val="24"/>
        </w:rPr>
        <w:t>s</w:t>
      </w:r>
      <w:r w:rsidR="00FD60E7" w:rsidRPr="004D6174">
        <w:rPr>
          <w:rFonts w:ascii="Times New Roman" w:hAnsi="Times New Roman" w:cs="Times New Roman"/>
          <w:sz w:val="24"/>
          <w:szCs w:val="24"/>
        </w:rPr>
        <w:t>,</w:t>
      </w:r>
      <w:commentRangeStart w:id="110"/>
      <w:r w:rsidR="00FD60E7" w:rsidRPr="004D6174">
        <w:rPr>
          <w:rFonts w:ascii="Times New Roman" w:hAnsi="Times New Roman" w:cs="Times New Roman"/>
          <w:sz w:val="24"/>
          <w:szCs w:val="24"/>
        </w:rPr>
        <w:t xml:space="preserve"> benthic community structure</w:t>
      </w:r>
      <w:commentRangeEnd w:id="110"/>
      <w:r w:rsidR="00FD60E7" w:rsidRPr="004D6174">
        <w:rPr>
          <w:rStyle w:val="CommentReference"/>
          <w:rFonts w:ascii="Times New Roman" w:hAnsi="Times New Roman" w:cs="Times New Roman"/>
        </w:rPr>
        <w:commentReference w:id="110"/>
      </w:r>
      <w:r w:rsidR="00D14D60" w:rsidRPr="004D6174">
        <w:rPr>
          <w:rFonts w:ascii="Times New Roman" w:hAnsi="Times New Roman" w:cs="Times New Roman"/>
          <w:sz w:val="24"/>
          <w:szCs w:val="24"/>
        </w:rPr>
        <w:t xml:space="preserve"> </w:t>
      </w:r>
      <w:r w:rsidR="00D14D60" w:rsidRPr="004D6174">
        <w:rPr>
          <w:rFonts w:ascii="Times New Roman" w:hAnsi="Times New Roman" w:cs="Times New Roman"/>
          <w:sz w:val="24"/>
          <w:szCs w:val="24"/>
        </w:rPr>
        <w:fldChar w:fldCharType="begin"/>
      </w:r>
      <w:r w:rsidR="00D14D60" w:rsidRPr="004D6174">
        <w:rPr>
          <w:rFonts w:ascii="Times New Roman" w:hAnsi="Times New Roman" w:cs="Times New Roman"/>
          <w:sz w:val="24"/>
          <w:szCs w:val="24"/>
        </w:rPr>
        <w:instrText xml:space="preserve"> ADDIN PAPERS2_CITATIONS &lt;citation&gt;&lt;uuid&gt;7DD01DA2-BF97-44AA-A956-C35C134B876E&lt;/uuid&gt;&lt;priority&gt;0&lt;/priority&gt;&lt;publications&gt;&lt;publication&gt;&lt;volume&gt;90&lt;/volume&gt;&lt;publication_date&gt;99200911001200000000220000&lt;/publication_date&gt;&lt;number&gt;11&lt;/number&gt;&lt;institution&gt;Department of Ecology, Evolution, and Marine Biology, University of California, Santa Barbara, California 93106, USA. karkema@stanford.edu&lt;/institution&gt;&lt;startpage&gt;3126&lt;/startpage&gt;&lt;title&gt;Direct and indirect effects of giant kelp determine benthic community structure and dynamics.&lt;/title&gt;&lt;uuid&gt;3D7F9C17-E273-4665-8E7A-E3A39A35FAD5&lt;/uuid&gt;&lt;subtype&gt;400&lt;/subtype&gt;&lt;endpage&gt;3137&lt;/endpage&gt;&lt;type&gt;400&lt;/type&gt;&lt;url&gt;http://eutils.ncbi.nlm.nih.gov/entrez/eutils/elink.fcgi?dbfrom=pubmed&amp;amp;id=19967868&amp;amp;retmode=ref&amp;amp;cmd=prlinks&lt;/url&gt;&lt;bundle&gt;&lt;publication&gt;&lt;publisher&gt; Ecological Society of America &lt;/publisher&gt;&lt;title&gt;Ecology Letters&lt;/title&gt;&lt;type&gt;-100&lt;/type&gt;&lt;subtype&gt;-100&lt;/subtype&gt;&lt;uuid&gt;3C2B3A67-D765-48DE-A868-63CD3700347F&lt;/uuid&gt;&lt;/publication&gt;&lt;/bundle&gt;&lt;authors&gt;&lt;author&gt;&lt;firstName&gt;Katie&lt;/firstName&gt;&lt;middleNames&gt;K&lt;/middleNames&gt;&lt;lastName&gt;Arkema&lt;/lastName&gt;&lt;/author&gt;&lt;author&gt;&lt;firstName&gt;Daniel&lt;/firstName&gt;&lt;middleNames&gt;C&lt;/middleNames&gt;&lt;lastName&gt;Reed&lt;/lastName&gt;&lt;/author&gt;&lt;author&gt;&lt;firstName&gt;Stephen&lt;/firstName&gt;&lt;middleNames&gt;C&lt;/middleNames&gt;&lt;lastName&gt;Schroeter&lt;/lastName&gt;&lt;/author&gt;&lt;/authors&gt;&lt;/publication&gt;&lt;/publications&gt;&lt;cites&gt;&lt;/cites&gt;&lt;/citation&gt;</w:instrText>
      </w:r>
      <w:r w:rsidR="00D14D60" w:rsidRPr="004D6174">
        <w:rPr>
          <w:rFonts w:ascii="Times New Roman" w:hAnsi="Times New Roman" w:cs="Times New Roman"/>
          <w:sz w:val="24"/>
          <w:szCs w:val="24"/>
        </w:rPr>
        <w:fldChar w:fldCharType="separate"/>
      </w:r>
      <w:r w:rsidR="00D14D60" w:rsidRPr="004D6174">
        <w:rPr>
          <w:rFonts w:ascii="Times New Roman" w:hAnsi="Times New Roman" w:cs="Times New Roman"/>
          <w:sz w:val="24"/>
          <w:szCs w:val="24"/>
        </w:rPr>
        <w:t>{Arkema:2009to}</w:t>
      </w:r>
      <w:r w:rsidR="00D14D60" w:rsidRPr="004D6174">
        <w:rPr>
          <w:rFonts w:ascii="Times New Roman" w:hAnsi="Times New Roman" w:cs="Times New Roman"/>
          <w:sz w:val="24"/>
          <w:szCs w:val="24"/>
        </w:rPr>
        <w:fldChar w:fldCharType="end"/>
      </w:r>
      <w:r w:rsidR="00FD60E7" w:rsidRPr="004D6174">
        <w:rPr>
          <w:rFonts w:ascii="Times New Roman" w:hAnsi="Times New Roman" w:cs="Times New Roman"/>
          <w:sz w:val="24"/>
          <w:szCs w:val="24"/>
        </w:rPr>
        <w:t>,</w:t>
      </w:r>
      <w:r w:rsidR="00EA025B" w:rsidRPr="004D6174">
        <w:rPr>
          <w:rFonts w:ascii="Times New Roman" w:hAnsi="Times New Roman" w:cs="Times New Roman"/>
          <w:sz w:val="24"/>
          <w:szCs w:val="24"/>
        </w:rPr>
        <w:t xml:space="preserve"> </w:t>
      </w:r>
      <w:r w:rsidR="0099573E" w:rsidRPr="004D6174">
        <w:rPr>
          <w:rFonts w:ascii="Times New Roman" w:hAnsi="Times New Roman" w:cs="Times New Roman"/>
          <w:sz w:val="24"/>
          <w:szCs w:val="24"/>
        </w:rPr>
        <w:t xml:space="preserve">and </w:t>
      </w:r>
      <w:r w:rsidR="00697B44" w:rsidRPr="004D6174">
        <w:rPr>
          <w:rFonts w:ascii="Times New Roman" w:hAnsi="Times New Roman" w:cs="Times New Roman"/>
          <w:sz w:val="24"/>
          <w:szCs w:val="24"/>
        </w:rPr>
        <w:t>various</w:t>
      </w:r>
      <w:r w:rsidR="00AC7B52" w:rsidRPr="004D6174">
        <w:rPr>
          <w:rFonts w:ascii="Times New Roman" w:hAnsi="Times New Roman" w:cs="Times New Roman"/>
          <w:sz w:val="24"/>
          <w:szCs w:val="24"/>
        </w:rPr>
        <w:t xml:space="preserve"> </w:t>
      </w:r>
      <w:r w:rsidR="00EA025B" w:rsidRPr="004D6174">
        <w:rPr>
          <w:rFonts w:ascii="Times New Roman" w:hAnsi="Times New Roman" w:cs="Times New Roman"/>
          <w:sz w:val="24"/>
          <w:szCs w:val="24"/>
        </w:rPr>
        <w:t>ecosystem ser</w:t>
      </w:r>
      <w:r w:rsidR="00AC7B52" w:rsidRPr="004D6174">
        <w:rPr>
          <w:rFonts w:ascii="Times New Roman" w:hAnsi="Times New Roman" w:cs="Times New Roman"/>
          <w:sz w:val="24"/>
          <w:szCs w:val="24"/>
        </w:rPr>
        <w:t>v</w:t>
      </w:r>
      <w:r w:rsidR="00EA025B" w:rsidRPr="004D6174">
        <w:rPr>
          <w:rFonts w:ascii="Times New Roman" w:hAnsi="Times New Roman" w:cs="Times New Roman"/>
          <w:sz w:val="24"/>
          <w:szCs w:val="24"/>
        </w:rPr>
        <w:t>i</w:t>
      </w:r>
      <w:r w:rsidR="00AC7B52" w:rsidRPr="004D6174">
        <w:rPr>
          <w:rFonts w:ascii="Times New Roman" w:hAnsi="Times New Roman" w:cs="Times New Roman"/>
          <w:sz w:val="24"/>
          <w:szCs w:val="24"/>
        </w:rPr>
        <w:t>c</w:t>
      </w:r>
      <w:r w:rsidR="00EA025B" w:rsidRPr="004D6174">
        <w:rPr>
          <w:rFonts w:ascii="Times New Roman" w:hAnsi="Times New Roman" w:cs="Times New Roman"/>
          <w:sz w:val="24"/>
          <w:szCs w:val="24"/>
        </w:rPr>
        <w:t xml:space="preserve">es </w:t>
      </w:r>
      <w:r w:rsidR="00EA025B" w:rsidRPr="004D6174">
        <w:rPr>
          <w:rFonts w:ascii="Times New Roman" w:hAnsi="Times New Roman" w:cs="Times New Roman"/>
          <w:sz w:val="24"/>
          <w:szCs w:val="24"/>
        </w:rPr>
        <w:fldChar w:fldCharType="begin"/>
      </w:r>
      <w:r w:rsidR="00D14D60" w:rsidRPr="004D6174">
        <w:rPr>
          <w:rFonts w:ascii="Times New Roman" w:hAnsi="Times New Roman" w:cs="Times New Roman"/>
          <w:sz w:val="24"/>
          <w:szCs w:val="24"/>
        </w:rPr>
        <w:instrText xml:space="preserve"> ADDIN PAPERS2_CITATIONS &lt;citation&gt;&lt;uuid&gt;77930EEE-ECD5-43D5-AA22-D488836FD116&lt;/uuid&gt;&lt;priority&gt;0&lt;/priority&gt;&lt;publications&gt;&lt;publication&gt;&lt;volume&gt;115&lt;/volume&gt;&lt;publication_date&gt;99201210061200000000222000&lt;/publication_date&gt;&lt;number&gt;3-4&lt;/number&gt;&lt;doi&gt;10.1007/s10584-012-0599-x&lt;/doi&gt;&lt;startpage&gt;883&lt;/startpage&gt;&lt;title&gt;Lagged social-ecological responses to climate and range shifts in fisheries&lt;/title&gt;&lt;uuid&gt;B501DCB6-07E0-40EB-A681-26B8F3E0B03C&lt;/uuid&gt;&lt;subtype&gt;400&lt;/subtype&gt;&lt;endpage&gt;891&lt;/endpage&gt;&lt;type&gt;400&lt;/type&gt;&lt;url&gt;http://www.springerlink.com/index/10.1007/s10584-012-0599-x&lt;/url&gt;&lt;bundle&gt;&lt;publication&gt;&lt;title&gt;Climatic Change&lt;/title&gt;&lt;type&gt;-100&lt;/type&gt;&lt;subtype&gt;-100&lt;/subtype&gt;&lt;uuid&gt;9F5F41F6-2767-4D77-AA71-170FB27D9913&lt;/uuid&gt;&lt;/publication&gt;&lt;/bundle&gt;&lt;authors&gt;&lt;author&gt;&lt;firstName&gt;Malin&lt;/firstName&gt;&lt;middleNames&gt;L&lt;/middleNames&gt;&lt;lastName&gt;Pinsky&lt;/lastName&gt;&lt;/author&gt;&lt;author&gt;&lt;firstName&gt;Michael&lt;/firstName&gt;&lt;lastName&gt;Fogarty&lt;/lastName&gt;&lt;/author&gt;&lt;/authors&gt;&lt;/publication&gt;&lt;publication&gt;&lt;uuid&gt;110FF667-626F-479F-9DEC-DB11F4470A4D&lt;/uuid&gt;&lt;volume&gt;10&lt;/volume&gt;&lt;doi&gt;10.1890/110176&lt;/doi&gt;&lt;startpage&gt;409&lt;/startpage&gt;&lt;publication_date&gt;99201210011200000000222000&lt;/publication_date&gt;&lt;url&gt;http://onlinelibrary.wiley.com/doi/10.1890/110176/full&lt;/url&gt;&lt;type&gt;400&lt;/type&gt;&lt;title&gt;Do trophic cascades affect the storage and flux of atmospheric carbon? An analysis of sea otters and kelp forests&lt;/title&gt;&lt;publisher&gt;Ecological Society of America&lt;/publisher&gt;&lt;number&gt;8&lt;/number&gt;&lt;subtype&gt;400&lt;/subtype&gt;&lt;endpage&gt;415&lt;/endpage&gt;&lt;bundle&gt;&lt;publication&gt;&lt;publisher&gt;Ecological Society of America&lt;/publisher&gt;&lt;title&gt;Frontiers in Ecology and the Environment&lt;/title&gt;&lt;type&gt;-100&lt;/type&gt;&lt;subtype&gt;-100&lt;/subtype&gt;&lt;uuid&gt;C70B5C44-4195-4E1A-B836-C6FD3BAAFC39&lt;/uuid&gt;&lt;/publication&gt;&lt;/bundle&gt;&lt;authors&gt;&lt;author&gt;&lt;firstName&gt;Christopher&lt;/firstName&gt;&lt;middleNames&gt;C&lt;/middleNames&gt;&lt;lastName&gt;Wilmers&lt;/lastName&gt;&lt;/author&gt;&lt;author&gt;&lt;firstName&gt;James&lt;/firstName&gt;&lt;middleNames&gt;A&lt;/middleNames&gt;&lt;lastName&gt;Estes&lt;/lastName&gt;&lt;/author&gt;&lt;author&gt;&lt;firstName&gt;Matthew&lt;/firstName&gt;&lt;lastName&gt;Edwards&lt;/lastName&gt;&lt;/author&gt;&lt;author&gt;&lt;firstName&gt;Kristin&lt;/firstName&gt;&lt;middleNames&gt;L&lt;/middleNames&gt;&lt;lastName&gt;Laidre&lt;/lastName&gt;&lt;/author&gt;&lt;author&gt;&lt;firstName&gt;Brenda&lt;/firstName&gt;&lt;lastName&gt;Konar&lt;/lastName&gt;&lt;/author&gt;&lt;/authors&gt;&lt;/publication&gt;&lt;/publications&gt;&lt;cites&gt;&lt;/cites&gt;&lt;/citation&gt;</w:instrText>
      </w:r>
      <w:r w:rsidR="00EA025B" w:rsidRPr="004D6174">
        <w:rPr>
          <w:rFonts w:ascii="Times New Roman" w:hAnsi="Times New Roman" w:cs="Times New Roman"/>
          <w:sz w:val="24"/>
          <w:szCs w:val="24"/>
        </w:rPr>
        <w:fldChar w:fldCharType="separate"/>
      </w:r>
      <w:r w:rsidR="003E45D4" w:rsidRPr="004D6174">
        <w:rPr>
          <w:rFonts w:ascii="Times New Roman" w:hAnsi="Times New Roman" w:cs="Times New Roman"/>
          <w:sz w:val="24"/>
          <w:szCs w:val="24"/>
        </w:rPr>
        <w:t>(Wilmers et al. 2012, Pinsky &amp; Fogarty 2012)</w:t>
      </w:r>
      <w:r w:rsidR="00EA025B" w:rsidRPr="004D6174">
        <w:rPr>
          <w:rFonts w:ascii="Times New Roman" w:hAnsi="Times New Roman" w:cs="Times New Roman"/>
          <w:sz w:val="24"/>
          <w:szCs w:val="24"/>
        </w:rPr>
        <w:fldChar w:fldCharType="end"/>
      </w:r>
      <w:r w:rsidR="00AC7B52" w:rsidRPr="004D6174">
        <w:rPr>
          <w:rFonts w:ascii="Times New Roman" w:hAnsi="Times New Roman" w:cs="Times New Roman"/>
          <w:sz w:val="24"/>
          <w:szCs w:val="24"/>
        </w:rPr>
        <w:t>.</w:t>
      </w:r>
      <w:r w:rsidR="005C1320" w:rsidRPr="004D6174">
        <w:rPr>
          <w:rFonts w:ascii="Times New Roman" w:hAnsi="Times New Roman" w:cs="Times New Roman"/>
          <w:sz w:val="24"/>
          <w:szCs w:val="24"/>
        </w:rPr>
        <w:t xml:space="preserve"> </w:t>
      </w:r>
      <w:r w:rsidR="000D6CA9" w:rsidRPr="004D6174">
        <w:rPr>
          <w:rFonts w:ascii="Times New Roman" w:hAnsi="Times New Roman" w:cs="Times New Roman"/>
          <w:sz w:val="24"/>
          <w:szCs w:val="24"/>
        </w:rPr>
        <w:t>For benthic invertebrates,</w:t>
      </w:r>
      <w:r w:rsidR="00A42051" w:rsidRPr="004D6174">
        <w:rPr>
          <w:rFonts w:ascii="Times New Roman" w:hAnsi="Times New Roman" w:cs="Times New Roman"/>
          <w:sz w:val="24"/>
          <w:szCs w:val="24"/>
        </w:rPr>
        <w:t xml:space="preserve"> </w:t>
      </w:r>
      <w:r w:rsidR="000D6CA9" w:rsidRPr="004D6174">
        <w:rPr>
          <w:rFonts w:ascii="Times New Roman" w:hAnsi="Times New Roman" w:cs="Times New Roman"/>
          <w:sz w:val="24"/>
          <w:szCs w:val="24"/>
        </w:rPr>
        <w:t>b</w:t>
      </w:r>
      <w:r w:rsidR="00A42051" w:rsidRPr="004D6174">
        <w:rPr>
          <w:rFonts w:ascii="Times New Roman" w:hAnsi="Times New Roman" w:cs="Times New Roman"/>
          <w:sz w:val="24"/>
          <w:szCs w:val="24"/>
        </w:rPr>
        <w:t xml:space="preserve">oth multivariate and univariate analyses show that </w:t>
      </w:r>
      <w:r w:rsidR="00A953BB" w:rsidRPr="004D6174">
        <w:rPr>
          <w:rFonts w:ascii="Times New Roman" w:hAnsi="Times New Roman" w:cs="Times New Roman"/>
          <w:sz w:val="24"/>
          <w:szCs w:val="24"/>
        </w:rPr>
        <w:t xml:space="preserve">invertebrate communities </w:t>
      </w:r>
      <w:r w:rsidR="004A1542" w:rsidRPr="004D6174">
        <w:rPr>
          <w:rFonts w:ascii="Times New Roman" w:hAnsi="Times New Roman" w:cs="Times New Roman"/>
          <w:sz w:val="24"/>
          <w:szCs w:val="24"/>
        </w:rPr>
        <w:t>cluster by year rather than spatial region, suggesting the primary driver of communities is a temporal rather tha</w:t>
      </w:r>
      <w:r w:rsidR="00564E72" w:rsidRPr="004D6174">
        <w:rPr>
          <w:rFonts w:ascii="Times New Roman" w:hAnsi="Times New Roman" w:cs="Times New Roman"/>
          <w:sz w:val="24"/>
          <w:szCs w:val="24"/>
        </w:rPr>
        <w:t>n</w:t>
      </w:r>
      <w:r w:rsidR="004A1542" w:rsidRPr="004D6174">
        <w:rPr>
          <w:rFonts w:ascii="Times New Roman" w:hAnsi="Times New Roman" w:cs="Times New Roman"/>
          <w:sz w:val="24"/>
          <w:szCs w:val="24"/>
        </w:rPr>
        <w:t xml:space="preserve"> a spatial process</w:t>
      </w:r>
      <w:r w:rsidR="000D6CA9" w:rsidRPr="004D6174">
        <w:rPr>
          <w:rFonts w:ascii="Times New Roman" w:hAnsi="Times New Roman" w:cs="Times New Roman"/>
          <w:sz w:val="24"/>
          <w:szCs w:val="24"/>
        </w:rPr>
        <w:t xml:space="preserve"> (Fig. 6,</w:t>
      </w:r>
      <w:r w:rsidR="00E84C0E">
        <w:rPr>
          <w:rFonts w:ascii="Times New Roman" w:hAnsi="Times New Roman" w:cs="Times New Roman"/>
          <w:sz w:val="24"/>
          <w:szCs w:val="24"/>
        </w:rPr>
        <w:t xml:space="preserve"> </w:t>
      </w:r>
      <w:r w:rsidR="000D6CA9" w:rsidRPr="004D6174">
        <w:rPr>
          <w:rFonts w:ascii="Times New Roman" w:hAnsi="Times New Roman" w:cs="Times New Roman"/>
          <w:sz w:val="24"/>
          <w:szCs w:val="24"/>
        </w:rPr>
        <w:t xml:space="preserve">7). </w:t>
      </w:r>
      <w:r w:rsidR="001C6750" w:rsidRPr="004D6174">
        <w:rPr>
          <w:rFonts w:ascii="Times New Roman" w:hAnsi="Times New Roman" w:cs="Times New Roman"/>
          <w:sz w:val="24"/>
          <w:szCs w:val="24"/>
        </w:rPr>
        <w:t>Thus</w:t>
      </w:r>
      <w:r w:rsidR="00564E72" w:rsidRPr="004D6174">
        <w:rPr>
          <w:rFonts w:ascii="Times New Roman" w:hAnsi="Times New Roman" w:cs="Times New Roman"/>
          <w:sz w:val="24"/>
          <w:szCs w:val="24"/>
        </w:rPr>
        <w:t xml:space="preserve"> both kelp and invertebrates show evidence of homogenization </w:t>
      </w:r>
      <w:r w:rsidR="001C6750" w:rsidRPr="004D6174">
        <w:rPr>
          <w:rFonts w:ascii="Times New Roman" w:hAnsi="Times New Roman" w:cs="Times New Roman"/>
          <w:sz w:val="24"/>
          <w:szCs w:val="24"/>
        </w:rPr>
        <w:t xml:space="preserve">in concert </w:t>
      </w:r>
      <w:r w:rsidR="00564E72" w:rsidRPr="004D6174">
        <w:rPr>
          <w:rFonts w:ascii="Times New Roman" w:hAnsi="Times New Roman" w:cs="Times New Roman"/>
          <w:sz w:val="24"/>
          <w:szCs w:val="24"/>
        </w:rPr>
        <w:t>with the expan</w:t>
      </w:r>
      <w:r w:rsidR="0015572B" w:rsidRPr="004D6174">
        <w:rPr>
          <w:rFonts w:ascii="Times New Roman" w:hAnsi="Times New Roman" w:cs="Times New Roman"/>
          <w:sz w:val="24"/>
          <w:szCs w:val="24"/>
        </w:rPr>
        <w:t xml:space="preserve">sion of sea otters, which aligns with previous suggestions that </w:t>
      </w:r>
      <w:r w:rsidR="009974B7" w:rsidRPr="004D6174">
        <w:rPr>
          <w:rFonts w:ascii="Times New Roman" w:hAnsi="Times New Roman" w:cs="Times New Roman"/>
          <w:sz w:val="24"/>
          <w:szCs w:val="24"/>
        </w:rPr>
        <w:t xml:space="preserve">sea </w:t>
      </w:r>
      <w:r w:rsidR="0015572B" w:rsidRPr="004D6174">
        <w:rPr>
          <w:rFonts w:ascii="Times New Roman" w:hAnsi="Times New Roman" w:cs="Times New Roman"/>
          <w:sz w:val="24"/>
          <w:szCs w:val="24"/>
        </w:rPr>
        <w:t>urchin dominated</w:t>
      </w:r>
      <w:r w:rsidR="009974B7" w:rsidRPr="004D6174">
        <w:rPr>
          <w:rFonts w:ascii="Times New Roman" w:hAnsi="Times New Roman" w:cs="Times New Roman"/>
          <w:sz w:val="24"/>
          <w:szCs w:val="24"/>
        </w:rPr>
        <w:t xml:space="preserve"> habitats may show more variability than sea otter controlled habitats </w:t>
      </w:r>
      <w:r w:rsidR="0015572B" w:rsidRPr="004D6174">
        <w:rPr>
          <w:rFonts w:ascii="Times New Roman" w:hAnsi="Times New Roman" w:cs="Times New Roman"/>
          <w:sz w:val="24"/>
          <w:szCs w:val="24"/>
        </w:rPr>
        <w:fldChar w:fldCharType="begin"/>
      </w:r>
      <w:r w:rsidR="003C723C" w:rsidRPr="004D6174">
        <w:rPr>
          <w:rFonts w:ascii="Times New Roman" w:hAnsi="Times New Roman" w:cs="Times New Roman"/>
          <w:sz w:val="24"/>
          <w:szCs w:val="24"/>
        </w:rPr>
        <w:instrText xml:space="preserve"> ADDIN PAPERS2_CITATIONS &lt;citation&gt;&lt;uuid&gt;D483E076-35EB-42CE-86A6-02C634DBDF2E&lt;/uuid&gt;&lt;priority&gt;0&lt;/priority&gt;&lt;publications&gt;&lt;publication&gt;&lt;uuid&gt;1BEDAC68-92A9-478E-9906-3E2C9888643A&lt;/uuid&gt;&lt;volume&gt;81&lt;/volume&gt;&lt;doi&gt;10.1890/10-0262.1&lt;/doi&gt;&lt;startpage&gt;215&lt;/startpage&gt;&lt;publication_date&gt;99201105011200000000222000&lt;/publication_date&gt;&lt;url&gt;http://onlinelibrary.wiley.com/doi/10.1890/10-0262.1/full&lt;/url&gt;&lt;type&gt;400&lt;/type&gt;&lt;title&gt;Stability, resilience, and phase shifts in rocky subtidal communities along the west coast of Vancouver Island, Canada&lt;/title&gt;&lt;publisher&gt;Ecological Society of America&lt;/publisher&gt;&lt;number&gt;2&lt;/number&gt;&lt;subtype&gt;400&lt;/subtype&gt;&lt;endpage&gt;239&lt;/endpage&gt;&lt;bundle&gt;&lt;publication&gt;&lt;publisher&gt; ap &lt;/publisher&gt;&lt;title&gt;Ecological Monographs&lt;/title&gt;&lt;type&gt;-100&lt;/type&gt;&lt;subtype&gt;-100&lt;/subtype&gt;&lt;uuid&gt;F9DF2E26-C6FE-4CA2-85FA-FEB00F39E796&lt;/uuid&gt;&lt;/publication&gt;&lt;/bundle&gt;&lt;authors&gt;&lt;author&gt;&lt;firstName&gt;Jane&lt;/firstName&gt;&lt;lastName&gt;Watson&lt;/lastName&gt;&lt;/author&gt;&lt;author&gt;&lt;firstName&gt;James&lt;/firstName&gt;&lt;middleNames&gt;A&lt;/middleNames&gt;&lt;lastName&gt;Estes&lt;/lastName&gt;&lt;/author&gt;&lt;/authors&gt;&lt;/publication&gt;&lt;/publications&gt;&lt;cites&gt;&lt;/cites&gt;&lt;/citation&gt;</w:instrText>
      </w:r>
      <w:r w:rsidR="0015572B" w:rsidRPr="004D6174">
        <w:rPr>
          <w:rFonts w:ascii="Times New Roman" w:hAnsi="Times New Roman" w:cs="Times New Roman"/>
          <w:sz w:val="24"/>
          <w:szCs w:val="24"/>
        </w:rPr>
        <w:fldChar w:fldCharType="separate"/>
      </w:r>
      <w:r w:rsidR="00A87D5B" w:rsidRPr="004D6174">
        <w:rPr>
          <w:rFonts w:ascii="Times New Roman" w:hAnsi="Times New Roman" w:cs="Times New Roman"/>
          <w:sz w:val="24"/>
          <w:szCs w:val="24"/>
        </w:rPr>
        <w:t>(Watson &amp; Estes 2011)</w:t>
      </w:r>
      <w:r w:rsidR="0015572B" w:rsidRPr="004D6174">
        <w:rPr>
          <w:rFonts w:ascii="Times New Roman" w:hAnsi="Times New Roman" w:cs="Times New Roman"/>
          <w:sz w:val="24"/>
          <w:szCs w:val="24"/>
        </w:rPr>
        <w:fldChar w:fldCharType="end"/>
      </w:r>
      <w:r w:rsidR="009974B7" w:rsidRPr="004D6174">
        <w:rPr>
          <w:rFonts w:ascii="Times New Roman" w:hAnsi="Times New Roman" w:cs="Times New Roman"/>
          <w:sz w:val="24"/>
          <w:szCs w:val="24"/>
        </w:rPr>
        <w:t xml:space="preserve">. </w:t>
      </w:r>
      <w:r w:rsidR="001C6750" w:rsidRPr="004D6174">
        <w:rPr>
          <w:rFonts w:ascii="Times New Roman" w:hAnsi="Times New Roman" w:cs="Times New Roman"/>
          <w:sz w:val="24"/>
          <w:szCs w:val="24"/>
        </w:rPr>
        <w:t>W</w:t>
      </w:r>
      <w:r w:rsidR="009974B7" w:rsidRPr="004D6174">
        <w:rPr>
          <w:rFonts w:ascii="Times New Roman" w:hAnsi="Times New Roman" w:cs="Times New Roman"/>
          <w:sz w:val="24"/>
          <w:szCs w:val="24"/>
        </w:rPr>
        <w:t xml:space="preserve">e acknowledge that there are potentially many consequences for other groups including understory algae </w:t>
      </w:r>
      <w:r w:rsidR="009974B7" w:rsidRPr="004D6174">
        <w:rPr>
          <w:rFonts w:ascii="Times New Roman" w:hAnsi="Times New Roman" w:cs="Times New Roman"/>
          <w:sz w:val="24"/>
          <w:szCs w:val="24"/>
        </w:rPr>
        <w:fldChar w:fldCharType="begin"/>
      </w:r>
      <w:r w:rsidR="003C723C" w:rsidRPr="004D6174">
        <w:rPr>
          <w:rFonts w:ascii="Times New Roman" w:hAnsi="Times New Roman" w:cs="Times New Roman"/>
          <w:sz w:val="24"/>
          <w:szCs w:val="24"/>
        </w:rPr>
        <w:instrText xml:space="preserve"> ADDIN PAPERS2_CITATIONS &lt;citation&gt;&lt;uuid&gt;EDF03DD2-2645-4D24-A55F-F69572C93127&lt;/uuid&gt;&lt;priority&gt;0&lt;/priority&gt;&lt;publications&gt;&lt;publication&gt;&lt;uuid&gt;1BEDAC68-92A9-478E-9906-3E2C9888643A&lt;/uuid&gt;&lt;volume&gt;81&lt;/volume&gt;&lt;doi&gt;10.1890/10-0262.1&lt;/doi&gt;&lt;startpage&gt;215&lt;/startpage&gt;&lt;publication_date&gt;99201105011200000000222000&lt;/publication_date&gt;&lt;url&gt;http://onlinelibrary.wiley.com/doi/10.1890/10-0262.1/full&lt;/url&gt;&lt;type&gt;400&lt;/type&gt;&lt;title&gt;Stability, resilience, and phase shifts in rocky subtidal communities along the west coast of Vancouver Island, Canada&lt;/title&gt;&lt;publisher&gt;Ecological Society of America&lt;/publisher&gt;&lt;number&gt;2&lt;/number&gt;&lt;subtype&gt;400&lt;/subtype&gt;&lt;endpage&gt;239&lt;/endpage&gt;&lt;bundle&gt;&lt;publication&gt;&lt;publisher&gt; ap &lt;/publisher&gt;&lt;title&gt;Ecological Monographs&lt;/title&gt;&lt;type&gt;-100&lt;/type&gt;&lt;subtype&gt;-100&lt;/subtype&gt;&lt;uuid&gt;F9DF2E26-C6FE-4CA2-85FA-FEB00F39E796&lt;/uuid&gt;&lt;/publication&gt;&lt;/bundle&gt;&lt;authors&gt;&lt;author&gt;&lt;firstName&gt;Jane&lt;/firstName&gt;&lt;lastName&gt;Watson&lt;/lastName&gt;&lt;/author&gt;&lt;author&gt;&lt;firstName&gt;James&lt;/firstName&gt;&lt;middleNames&gt;A&lt;/middleNames&gt;&lt;lastName&gt;Estes&lt;/lastName&gt;&lt;/author&gt;&lt;/authors&gt;&lt;/publication&gt;&lt;/publications&gt;&lt;cites&gt;&lt;/cites&gt;&lt;/citation&gt;</w:instrText>
      </w:r>
      <w:r w:rsidR="009974B7" w:rsidRPr="004D6174">
        <w:rPr>
          <w:rFonts w:ascii="Times New Roman" w:hAnsi="Times New Roman" w:cs="Times New Roman"/>
          <w:sz w:val="24"/>
          <w:szCs w:val="24"/>
        </w:rPr>
        <w:fldChar w:fldCharType="separate"/>
      </w:r>
      <w:r w:rsidR="00A87D5B" w:rsidRPr="004D6174">
        <w:rPr>
          <w:rFonts w:ascii="Times New Roman" w:hAnsi="Times New Roman" w:cs="Times New Roman"/>
          <w:sz w:val="24"/>
          <w:szCs w:val="24"/>
        </w:rPr>
        <w:t>(Watson &amp; Estes 2011)</w:t>
      </w:r>
      <w:r w:rsidR="009974B7" w:rsidRPr="004D6174">
        <w:rPr>
          <w:rFonts w:ascii="Times New Roman" w:hAnsi="Times New Roman" w:cs="Times New Roman"/>
          <w:sz w:val="24"/>
          <w:szCs w:val="24"/>
        </w:rPr>
        <w:fldChar w:fldCharType="end"/>
      </w:r>
      <w:r w:rsidR="009974B7" w:rsidRPr="004D6174">
        <w:rPr>
          <w:rFonts w:ascii="Times New Roman" w:hAnsi="Times New Roman" w:cs="Times New Roman"/>
          <w:sz w:val="24"/>
          <w:szCs w:val="24"/>
        </w:rPr>
        <w:t xml:space="preserve"> and fish </w:t>
      </w:r>
      <w:r w:rsidR="009974B7" w:rsidRPr="004D6174">
        <w:rPr>
          <w:rFonts w:ascii="Times New Roman" w:hAnsi="Times New Roman" w:cs="Times New Roman"/>
          <w:sz w:val="24"/>
          <w:szCs w:val="24"/>
        </w:rPr>
        <w:fldChar w:fldCharType="begin"/>
      </w:r>
      <w:r w:rsidR="003C723C" w:rsidRPr="004D6174">
        <w:rPr>
          <w:rFonts w:ascii="Times New Roman" w:hAnsi="Times New Roman" w:cs="Times New Roman"/>
          <w:sz w:val="24"/>
          <w:szCs w:val="24"/>
        </w:rPr>
        <w:instrText xml:space="preserve"> ADDIN PAPERS2_CITATIONS &lt;citation&gt;&lt;uuid&gt;9EC4075F-C86E-4895-ABBC-C17AE865E41B&lt;/uuid&gt;&lt;priority&gt;0&lt;/priority&gt;&lt;publications&gt;&lt;publication&gt;&lt;uuid&gt;29A61744-8F86-43F5-A40C-70921B1BB76B&lt;/uuid&gt;&lt;volume&gt;96&lt;/volume&gt;&lt;doi&gt;10.1890/14-0492.1&lt;/doi&gt;&lt;startpage&gt;2877&lt;/startpage&gt;&lt;publication_date&gt;99201511011200000000222000&lt;/publication_date&gt;&lt;url&gt;http://onlinelibrary.wiley.com/doi/10.1890/14-0492.1/full&lt;/url&gt;&lt;type&gt;400&lt;/type&gt;&lt;title&gt;Indirect effects of sea otters on rockfish (Sebastes spp.) in giant kelp forests&lt;/title&gt;&lt;publisher&gt;Ecological Society of America&lt;/publisher&gt;&lt;number&gt;11&lt;/number&gt;&lt;subtype&gt;400&lt;/subtype&gt;&lt;endpage&gt;2890&lt;/endpage&gt;&lt;bundle&gt;&lt;publication&gt;&lt;publisher&gt; Ecological Society of America &lt;/publisher&gt;&lt;title&gt;Ecology Letters&lt;/title&gt;&lt;type&gt;-100&lt;/type&gt;&lt;subtype&gt;-100&lt;/subtype&gt;&lt;uuid&gt;3C2B3A67-D765-48DE-A868-63CD3700347F&lt;/uuid&gt;&lt;/publication&gt;&lt;/bundle&gt;&lt;authors&gt;&lt;author&gt;&lt;firstName&gt;Russell&lt;/firstName&gt;&lt;middleNames&gt;W&lt;/middleNames&gt;&lt;lastName&gt;Markel&lt;/lastName&gt;&lt;/author&gt;&lt;author&gt;&lt;firstName&gt;Jonathan B.&lt;/firstName&gt;&lt;lastName&gt;Shurin&lt;/lastName&gt;&lt;/author&gt;&lt;/authors&gt;&lt;/publication&gt;&lt;/publications&gt;&lt;cites&gt;&lt;/cites&gt;&lt;/citation&gt;</w:instrText>
      </w:r>
      <w:r w:rsidR="009974B7" w:rsidRPr="004D6174">
        <w:rPr>
          <w:rFonts w:ascii="Times New Roman" w:hAnsi="Times New Roman" w:cs="Times New Roman"/>
          <w:sz w:val="24"/>
          <w:szCs w:val="24"/>
        </w:rPr>
        <w:fldChar w:fldCharType="separate"/>
      </w:r>
      <w:r w:rsidR="00A87D5B" w:rsidRPr="004D6174">
        <w:rPr>
          <w:rFonts w:ascii="Times New Roman" w:hAnsi="Times New Roman" w:cs="Times New Roman"/>
          <w:sz w:val="24"/>
          <w:szCs w:val="24"/>
        </w:rPr>
        <w:t>(Markel &amp; Shurin 2015)</w:t>
      </w:r>
      <w:r w:rsidR="009974B7" w:rsidRPr="004D6174">
        <w:rPr>
          <w:rFonts w:ascii="Times New Roman" w:hAnsi="Times New Roman" w:cs="Times New Roman"/>
          <w:sz w:val="24"/>
          <w:szCs w:val="24"/>
        </w:rPr>
        <w:fldChar w:fldCharType="end"/>
      </w:r>
      <w:r w:rsidR="00D04458" w:rsidRPr="004D6174">
        <w:rPr>
          <w:rFonts w:ascii="Times New Roman" w:hAnsi="Times New Roman" w:cs="Times New Roman"/>
          <w:sz w:val="24"/>
          <w:szCs w:val="24"/>
        </w:rPr>
        <w:t xml:space="preserve"> that we cannot explore in this manuscript.</w:t>
      </w:r>
    </w:p>
    <w:p w14:paraId="2F8EDC48" w14:textId="61F2D081" w:rsidR="007354B3" w:rsidRPr="004D6174" w:rsidRDefault="0099573E" w:rsidP="008E5565">
      <w:pPr>
        <w:spacing w:after="0" w:line="480" w:lineRule="auto"/>
        <w:ind w:firstLine="720"/>
        <w:rPr>
          <w:rFonts w:ascii="Times New Roman" w:hAnsi="Times New Roman" w:cs="Times New Roman"/>
          <w:sz w:val="24"/>
          <w:szCs w:val="24"/>
        </w:rPr>
      </w:pPr>
      <w:r w:rsidRPr="004D6174">
        <w:rPr>
          <w:rFonts w:ascii="Times New Roman" w:hAnsi="Times New Roman" w:cs="Times New Roman"/>
          <w:sz w:val="24"/>
          <w:szCs w:val="24"/>
        </w:rPr>
        <w:t>Our data does not</w:t>
      </w:r>
      <w:ins w:id="111" w:author="Nick Tolimieri" w:date="2017-12-29T10:45:00Z">
        <w:r w:rsidR="007004CC">
          <w:rPr>
            <w:rFonts w:ascii="Times New Roman" w:hAnsi="Times New Roman" w:cs="Times New Roman"/>
            <w:sz w:val="24"/>
            <w:szCs w:val="24"/>
          </w:rPr>
          <w:t xml:space="preserve"> </w:t>
        </w:r>
      </w:ins>
      <w:del w:id="112" w:author="Nick Tolimieri" w:date="2017-12-29T10:45:00Z">
        <w:r w:rsidRPr="004D6174" w:rsidDel="007004CC">
          <w:rPr>
            <w:rFonts w:ascii="Times New Roman" w:hAnsi="Times New Roman" w:cs="Times New Roman"/>
            <w:sz w:val="24"/>
            <w:szCs w:val="24"/>
          </w:rPr>
          <w:delText xml:space="preserve"> enable examining</w:delText>
        </w:r>
      </w:del>
      <w:ins w:id="113" w:author="Nick Tolimieri" w:date="2017-12-29T10:45:00Z">
        <w:r w:rsidR="007004CC">
          <w:rPr>
            <w:rFonts w:ascii="Times New Roman" w:hAnsi="Times New Roman" w:cs="Times New Roman"/>
            <w:sz w:val="24"/>
            <w:szCs w:val="24"/>
          </w:rPr>
          <w:t>allow us to examine</w:t>
        </w:r>
      </w:ins>
      <w:r w:rsidRPr="004D6174">
        <w:rPr>
          <w:rFonts w:ascii="Times New Roman" w:hAnsi="Times New Roman" w:cs="Times New Roman"/>
          <w:sz w:val="24"/>
          <w:szCs w:val="24"/>
        </w:rPr>
        <w:t xml:space="preserve"> year to year changes in the linkages between sea otters, benthic invertebrates, and kelp, opening the possibility that invertebrate communities substantially shifted during the years between surveys in a way that can explain kelp variation.  While there is abundant evidence </w:t>
      </w:r>
      <w:r w:rsidR="00FD60E7" w:rsidRPr="004D6174">
        <w:rPr>
          <w:rFonts w:ascii="Times New Roman" w:hAnsi="Times New Roman" w:cs="Times New Roman"/>
          <w:sz w:val="24"/>
          <w:szCs w:val="24"/>
        </w:rPr>
        <w:t xml:space="preserve">that </w:t>
      </w:r>
      <w:r w:rsidRPr="004D6174">
        <w:rPr>
          <w:rFonts w:ascii="Times New Roman" w:hAnsi="Times New Roman" w:cs="Times New Roman"/>
          <w:sz w:val="24"/>
          <w:szCs w:val="24"/>
        </w:rPr>
        <w:t xml:space="preserve">other factors have affected the abundance of some invertebrate groups </w:t>
      </w:r>
      <w:r w:rsidR="00E22C95" w:rsidRPr="004D6174">
        <w:rPr>
          <w:rFonts w:ascii="Times New Roman" w:hAnsi="Times New Roman" w:cs="Times New Roman"/>
          <w:sz w:val="24"/>
          <w:szCs w:val="24"/>
        </w:rPr>
        <w:fldChar w:fldCharType="begin"/>
      </w:r>
      <w:r w:rsidR="003C723C" w:rsidRPr="004D6174">
        <w:rPr>
          <w:rFonts w:ascii="Times New Roman" w:hAnsi="Times New Roman" w:cs="Times New Roman"/>
          <w:sz w:val="24"/>
          <w:szCs w:val="24"/>
        </w:rPr>
        <w:instrText xml:space="preserve"> ADDIN PAPERS2_CITATIONS &lt;citation&gt;&lt;uuid&gt;46964D35-C162-4574-8470-C5A7D1A9CB43&lt;/uuid&gt;&lt;priority&gt;0&lt;/priority&gt;&lt;publications&gt;&lt;publication&gt;&lt;volume&gt;371&lt;/volume&gt;&lt;publication_date&gt;99201603051200000000222000&lt;/publication_date&gt;&lt;number&gt;1689&lt;/number&gt;&lt;doi&gt;10.1098/rstb.2015.0212&lt;/doi&gt;&lt;startpage&gt;20150212&lt;/startpage&gt;&lt;title&gt;Ochre star mortality during the 2014 wasting disease epizootic: role of population size structure and temperature&lt;/title&gt;&lt;uuid&gt;01BA40EC-FE29-4A95-A85E-9DB498A2A122&lt;/uuid&gt;&lt;subtype&gt;400&lt;/subtype&gt;&lt;publisher&gt;The Royal Society&lt;/publisher&gt;&lt;type&gt;400&lt;/type&gt;&lt;url&gt;http://rstb.royalsocietypublishing.org/content/371/1689/20150212.abstract&lt;/url&gt;&lt;bundle&gt;&lt;publication&gt;&lt;publisher&gt;The Royal Society&lt;/publisher&gt;&lt;title&gt;Philosophical Transactions of the Royal Society B: Biological Sciences&lt;/title&gt;&lt;type&gt;-100&lt;/type&gt;&lt;subtype&gt;-100&lt;/subtype&gt;&lt;uuid&gt;C74C5524-EEE6-4F64-BE21-998AEED44C66&lt;/uuid&gt;&lt;/publication&gt;&lt;/bundle&gt;&lt;authors&gt;&lt;author&gt;&lt;firstName&gt;Morgan&lt;/firstName&gt;&lt;middleNames&gt;E&lt;/middleNames&gt;&lt;lastName&gt;Eisenlord&lt;/lastName&gt;&lt;/author&gt;&lt;author&gt;&lt;firstName&gt;Maya&lt;/firstName&gt;&lt;middleNames&gt;L&lt;/middleNames&gt;&lt;lastName&gt;Groner&lt;/lastName&gt;&lt;/author&gt;&lt;author&gt;&lt;firstName&gt;Reyn&lt;/firstName&gt;&lt;middleNames&gt;M&lt;/middleNames&gt;&lt;lastName&gt;Yoshioka&lt;/lastName&gt;&lt;/author&gt;&lt;author&gt;&lt;firstName&gt;Joel&lt;/firstName&gt;&lt;lastName&gt;Elliott&lt;/lastName&gt;&lt;/author&gt;&lt;author&gt;&lt;firstName&gt;Jeffrey&lt;/firstName&gt;&lt;lastName&gt;Maynard&lt;/lastName&gt;&lt;/author&gt;&lt;author&gt;&lt;firstName&gt;Steven&lt;/firstName&gt;&lt;lastName&gt;Fradkin&lt;/lastName&gt;&lt;/author&gt;&lt;author&gt;&lt;firstName&gt;Margaret&lt;/firstName&gt;&lt;lastName&gt;Turner&lt;/lastName&gt;&lt;/author&gt;&lt;author&gt;&lt;firstName&gt;Katie&lt;/firstName&gt;&lt;lastName&gt;Pyne&lt;/lastName&gt;&lt;/author&gt;&lt;author&gt;&lt;firstName&gt;Natalie&lt;/firstName&gt;&lt;lastName&gt;Rivlin&lt;/lastName&gt;&lt;/author&gt;&lt;author&gt;&lt;nonDroppingParticle&gt;van&lt;/nonDroppingParticle&gt;&lt;firstName&gt;Ruben&lt;/firstName&gt;&lt;lastName&gt;Hooidonk&lt;/lastName&gt;&lt;/author&gt;&lt;author&gt;&lt;firstName&gt;C&lt;/firstName&gt;&lt;middleNames&gt;Drew&lt;/middleNames&gt;&lt;lastName&gt;Harvell&lt;/lastName&gt;&lt;/author&gt;&lt;/authors&gt;&lt;/publication&gt;&lt;/publications&gt;&lt;cites&gt;&lt;cite&gt;&lt;prefix&gt;e.g. sea star wasting disease outbreak in 2013-4;&lt;/prefix&gt;&lt;/cite&gt;&lt;/cites&gt;&lt;/citation&gt;</w:instrText>
      </w:r>
      <w:r w:rsidR="00E22C95" w:rsidRPr="004D6174">
        <w:rPr>
          <w:rFonts w:ascii="Times New Roman" w:hAnsi="Times New Roman" w:cs="Times New Roman"/>
          <w:sz w:val="24"/>
          <w:szCs w:val="24"/>
        </w:rPr>
        <w:fldChar w:fldCharType="separate"/>
      </w:r>
      <w:r w:rsidR="00A87D5B" w:rsidRPr="004D6174">
        <w:rPr>
          <w:rFonts w:ascii="Times New Roman" w:hAnsi="Times New Roman" w:cs="Times New Roman"/>
          <w:sz w:val="24"/>
          <w:szCs w:val="24"/>
        </w:rPr>
        <w:t>(e.g. sea star wasting disease outbreak in 2013-4; Eisenlord et al. 2016)</w:t>
      </w:r>
      <w:r w:rsidR="00E22C95" w:rsidRPr="004D6174">
        <w:rPr>
          <w:rFonts w:ascii="Times New Roman" w:hAnsi="Times New Roman" w:cs="Times New Roman"/>
          <w:sz w:val="24"/>
          <w:szCs w:val="24"/>
        </w:rPr>
        <w:fldChar w:fldCharType="end"/>
      </w:r>
      <w:r w:rsidR="00FD60E7" w:rsidRPr="004D6174">
        <w:rPr>
          <w:rFonts w:ascii="Times New Roman" w:hAnsi="Times New Roman" w:cs="Times New Roman"/>
          <w:sz w:val="24"/>
          <w:szCs w:val="24"/>
        </w:rPr>
        <w:t>, p</w:t>
      </w:r>
      <w:r w:rsidRPr="004D6174">
        <w:rPr>
          <w:rFonts w:ascii="Times New Roman" w:hAnsi="Times New Roman" w:cs="Times New Roman"/>
          <w:sz w:val="24"/>
          <w:szCs w:val="24"/>
        </w:rPr>
        <w:t xml:space="preserve">ersonal observations of one of the authors (AOS) between 2003 and 2009 at two sites - Tatoosh </w:t>
      </w:r>
      <w:r w:rsidRPr="004D6174">
        <w:rPr>
          <w:rFonts w:ascii="Times New Roman" w:hAnsi="Times New Roman" w:cs="Times New Roman"/>
          <w:sz w:val="24"/>
          <w:szCs w:val="24"/>
        </w:rPr>
        <w:lastRenderedPageBreak/>
        <w:t xml:space="preserve">Island and Pt. of the Arches - do not support radical changes in invertebrate abundances during the 1999 to 2015 gap in our invertebrate time-series. We cannot exclude the possibility of strong variability in invertebrate communities driving these patterns but we suggest that </w:t>
      </w:r>
      <w:ins w:id="114" w:author="Nick Tolimieri" w:date="2017-12-29T10:46:00Z">
        <w:r w:rsidR="007004CC">
          <w:rPr>
            <w:rFonts w:ascii="Times New Roman" w:hAnsi="Times New Roman" w:cs="Times New Roman"/>
            <w:sz w:val="24"/>
            <w:szCs w:val="24"/>
          </w:rPr>
          <w:t xml:space="preserve">it </w:t>
        </w:r>
      </w:ins>
      <w:r w:rsidRPr="004D6174">
        <w:rPr>
          <w:rFonts w:ascii="Times New Roman" w:hAnsi="Times New Roman" w:cs="Times New Roman"/>
          <w:sz w:val="24"/>
          <w:szCs w:val="24"/>
        </w:rPr>
        <w:t>is an unlikely driver of observed kelp patterns.</w:t>
      </w:r>
    </w:p>
    <w:p w14:paraId="3E36CC6F" w14:textId="6D4BAAF6" w:rsidR="005F6C85" w:rsidRPr="004D6174" w:rsidRDefault="001C6750" w:rsidP="00DF3BBE">
      <w:pPr>
        <w:spacing w:after="0" w:line="480" w:lineRule="auto"/>
        <w:ind w:firstLine="720"/>
        <w:rPr>
          <w:rFonts w:ascii="Times New Roman" w:hAnsi="Times New Roman" w:cs="Times New Roman"/>
          <w:sz w:val="24"/>
          <w:szCs w:val="24"/>
        </w:rPr>
      </w:pPr>
      <w:r w:rsidRPr="004D6174">
        <w:rPr>
          <w:rFonts w:ascii="Times New Roman" w:hAnsi="Times New Roman" w:cs="Times New Roman"/>
          <w:sz w:val="24"/>
          <w:szCs w:val="24"/>
        </w:rPr>
        <w:t xml:space="preserve">Looking to the future, </w:t>
      </w:r>
      <w:r w:rsidR="005F578C" w:rsidRPr="004D6174">
        <w:rPr>
          <w:rFonts w:ascii="Times New Roman" w:hAnsi="Times New Roman" w:cs="Times New Roman"/>
          <w:sz w:val="24"/>
          <w:szCs w:val="24"/>
        </w:rPr>
        <w:t xml:space="preserve">sea </w:t>
      </w:r>
      <w:r w:rsidRPr="004D6174">
        <w:rPr>
          <w:rFonts w:ascii="Times New Roman" w:hAnsi="Times New Roman" w:cs="Times New Roman"/>
          <w:sz w:val="24"/>
          <w:szCs w:val="24"/>
        </w:rPr>
        <w:t>o</w:t>
      </w:r>
      <w:r w:rsidR="007354B3" w:rsidRPr="004D6174">
        <w:rPr>
          <w:rFonts w:ascii="Times New Roman" w:hAnsi="Times New Roman" w:cs="Times New Roman"/>
          <w:sz w:val="24"/>
          <w:szCs w:val="24"/>
        </w:rPr>
        <w:t>tter numbers appear to have stabilized in much of the northern part of the OCNMS</w:t>
      </w:r>
      <w:r w:rsidRPr="004D6174">
        <w:rPr>
          <w:rFonts w:ascii="Times New Roman" w:hAnsi="Times New Roman" w:cs="Times New Roman"/>
          <w:sz w:val="24"/>
          <w:szCs w:val="24"/>
        </w:rPr>
        <w:t xml:space="preserve"> (Fig. 2)</w:t>
      </w:r>
      <w:r w:rsidR="007354B3" w:rsidRPr="004D6174">
        <w:rPr>
          <w:rFonts w:ascii="Times New Roman" w:hAnsi="Times New Roman" w:cs="Times New Roman"/>
          <w:sz w:val="24"/>
          <w:szCs w:val="24"/>
        </w:rPr>
        <w:t xml:space="preserve"> and </w:t>
      </w:r>
      <w:r w:rsidRPr="004D6174">
        <w:rPr>
          <w:rFonts w:ascii="Times New Roman" w:hAnsi="Times New Roman" w:cs="Times New Roman"/>
          <w:sz w:val="24"/>
          <w:szCs w:val="24"/>
        </w:rPr>
        <w:t xml:space="preserve">may be </w:t>
      </w:r>
      <w:r w:rsidR="005F578C" w:rsidRPr="004D6174">
        <w:rPr>
          <w:rFonts w:ascii="Times New Roman" w:hAnsi="Times New Roman" w:cs="Times New Roman"/>
          <w:sz w:val="24"/>
          <w:szCs w:val="24"/>
        </w:rPr>
        <w:t xml:space="preserve">at or near </w:t>
      </w:r>
      <w:r w:rsidR="007354B3" w:rsidRPr="004D6174">
        <w:rPr>
          <w:rFonts w:ascii="Times New Roman" w:hAnsi="Times New Roman" w:cs="Times New Roman"/>
          <w:sz w:val="24"/>
          <w:szCs w:val="24"/>
        </w:rPr>
        <w:t>carrying capacity</w:t>
      </w:r>
      <w:r w:rsidRPr="004D6174">
        <w:rPr>
          <w:rFonts w:ascii="Times New Roman" w:hAnsi="Times New Roman" w:cs="Times New Roman"/>
          <w:sz w:val="24"/>
          <w:szCs w:val="24"/>
        </w:rPr>
        <w:t xml:space="preserve"> in this region</w:t>
      </w:r>
      <w:r w:rsidR="007354B3" w:rsidRPr="004D6174">
        <w:rPr>
          <w:rFonts w:ascii="Times New Roman" w:hAnsi="Times New Roman" w:cs="Times New Roman"/>
          <w:sz w:val="24"/>
          <w:szCs w:val="24"/>
        </w:rPr>
        <w:t xml:space="preserve">. Invertebrate densities in these areas are very low, which begs the question of how sea otter populations are maintained with very low prey abundances. </w:t>
      </w:r>
      <w:r w:rsidR="00084CDD" w:rsidRPr="004D6174">
        <w:rPr>
          <w:rFonts w:ascii="Times New Roman" w:hAnsi="Times New Roman" w:cs="Times New Roman"/>
          <w:sz w:val="24"/>
          <w:szCs w:val="24"/>
        </w:rPr>
        <w:t>Rocky subtidal and kelp forest habitats support higher densities of sea otters</w:t>
      </w:r>
      <w:r w:rsidRPr="004D6174">
        <w:rPr>
          <w:rFonts w:ascii="Times New Roman" w:hAnsi="Times New Roman" w:cs="Times New Roman"/>
          <w:sz w:val="24"/>
          <w:szCs w:val="24"/>
        </w:rPr>
        <w:t xml:space="preserve"> in Washington</w:t>
      </w:r>
      <w:r w:rsidR="00084CDD" w:rsidRPr="004D6174">
        <w:rPr>
          <w:rFonts w:ascii="Times New Roman" w:hAnsi="Times New Roman" w:cs="Times New Roman"/>
          <w:sz w:val="24"/>
          <w:szCs w:val="24"/>
        </w:rPr>
        <w:t xml:space="preserve"> than either sandy</w:t>
      </w:r>
      <w:r w:rsidRPr="004D6174">
        <w:rPr>
          <w:rFonts w:ascii="Times New Roman" w:hAnsi="Times New Roman" w:cs="Times New Roman"/>
          <w:sz w:val="24"/>
          <w:szCs w:val="24"/>
        </w:rPr>
        <w:t xml:space="preserve"> bottom</w:t>
      </w:r>
      <w:r w:rsidR="00084CDD" w:rsidRPr="004D6174">
        <w:rPr>
          <w:rFonts w:ascii="Times New Roman" w:hAnsi="Times New Roman" w:cs="Times New Roman"/>
          <w:sz w:val="24"/>
          <w:szCs w:val="24"/>
        </w:rPr>
        <w:t xml:space="preserve"> or estuarine habitats </w:t>
      </w:r>
      <w:r w:rsidR="00084CDD" w:rsidRPr="004D6174">
        <w:rPr>
          <w:rFonts w:ascii="Times New Roman" w:hAnsi="Times New Roman" w:cs="Times New Roman"/>
          <w:sz w:val="24"/>
          <w:szCs w:val="24"/>
        </w:rPr>
        <w:fldChar w:fldCharType="begin"/>
      </w:r>
      <w:r w:rsidR="003C723C" w:rsidRPr="004D6174">
        <w:rPr>
          <w:rFonts w:ascii="Times New Roman" w:hAnsi="Times New Roman" w:cs="Times New Roman"/>
          <w:sz w:val="24"/>
          <w:szCs w:val="24"/>
        </w:rPr>
        <w:instrText xml:space="preserve"> ADDIN PAPERS2_CITATIONS &lt;citation&gt;&lt;uuid&gt;44775554-AB6E-47BF-A08C-F95211B16080&lt;/uuid&gt;&lt;priority&gt;0&lt;/priority&gt;&lt;publications&gt;&lt;publication&gt;&lt;volume&gt;30&lt;/volume&gt;&lt;publication_date&gt;99200200001200000000200000&lt;/publication_date&gt;&lt;number&gt;4&lt;/number&gt;&lt;doi&gt;10.2307/3784286&lt;/doi&gt;&lt;startpage&gt;1172&lt;/startpage&gt;&lt;title&gt;Estimates of carrying capacity for sea otters in Washington state&lt;/title&gt;&lt;uuid&gt;7401EF52-4382-4E3C-9D8A-7D7CD3FADCCF&lt;/uuid&gt;&lt;subtype&gt;400&lt;/subtype&gt;&lt;endpage&gt;1181&lt;/endpage&gt;&lt;type&gt;400&lt;/type&gt;&lt;url&gt;http://www.jstor.org/stable/3784286&lt;/url&gt;&lt;bundle&gt;&lt;publication&gt;&lt;title&gt;Wildlife Society Bulletin&lt;/title&gt;&lt;type&gt;-100&lt;/type&gt;&lt;subtype&gt;-100&lt;/subtype&gt;&lt;uuid&gt;B6817281-B1CD-42BD-8D71-759C9857E87C&lt;/uuid&gt;&lt;/publication&gt;&lt;/bundle&gt;&lt;authors&gt;&lt;author&gt;&lt;firstName&gt;K&lt;/firstName&gt;&lt;middleNames&gt;L&lt;/middleNames&gt;&lt;lastName&gt;Laidre&lt;/lastName&gt;&lt;/author&gt;&lt;author&gt;&lt;firstName&gt;R&lt;/firstName&gt;&lt;middleNames&gt;J&lt;/middleNames&gt;&lt;lastName&gt;Jameson&lt;/lastName&gt;&lt;/author&gt;&lt;author&gt;&lt;firstName&gt;S&lt;/firstName&gt;&lt;middleNames&gt;J&lt;/middleNames&gt;&lt;lastName&gt;Jeffries&lt;/lastName&gt;&lt;/author&gt;&lt;author&gt;&lt;firstName&gt;R&lt;/firstName&gt;&lt;middleNames&gt;C&lt;/middleNames&gt;&lt;lastName&gt;Hobbs&lt;/lastName&gt;&lt;/author&gt;&lt;author&gt;&lt;firstName&gt;C&lt;/firstName&gt;&lt;middleNames&gt;E&lt;/middleNames&gt;&lt;lastName&gt;Bowlby&lt;/lastName&gt;&lt;/author&gt;&lt;author&gt;&lt;firstName&gt;Glenn&lt;/firstName&gt;&lt;middleNames&gt;R&lt;/middleNames&gt;&lt;lastName&gt;VanBlaricom&lt;/lastName&gt;&lt;/author&gt;&lt;/authors&gt;&lt;/publication&gt;&lt;publication&gt;&lt;uuid&gt;341AC589-53F3-44AB-AE67-1EC29B096BD4&lt;/uuid&gt;&lt;volume&gt;17&lt;/volume&gt;&lt;doi&gt;10.1111/j.1748-7692.2001.tb01272.x&lt;/doi&gt;&lt;startpage&gt;294&lt;/startpage&gt;&lt;publication_date&gt;99200104011200000000222000&lt;/publication_date&gt;&lt;url&gt;http://onlinelibrary.wiley.com/doi/10.1111/j.1748-7692.2001.tb01272.x/abstract&lt;/url&gt;&lt;type&gt;400&lt;/type&gt;&lt;title&gt;An estimation of carrying capacity for sea otters along the California coast&lt;/title&gt;&lt;publisher&gt;Blackwell Publishing Ltd&lt;/publisher&gt;&lt;number&gt;2&lt;/number&gt;&lt;subtype&gt;400&lt;/subtype&gt;&lt;endpage&gt;309&lt;/endpage&gt;&lt;bundle&gt;&lt;publication&gt;&lt;publisher&gt;Blackwell Publishing Ltd&lt;/publisher&gt;&lt;title&gt;Marine Mammal Science&lt;/title&gt;&lt;type&gt;-100&lt;/type&gt;&lt;subtype&gt;-100&lt;/subtype&gt;&lt;uuid&gt;AC408BE0-97BB-437E-B1FD-870BDD9FE9B3&lt;/uuid&gt;&lt;/publication&gt;&lt;/bundle&gt;&lt;authors&gt;&lt;author&gt;&lt;firstName&gt;Kristin&lt;/firstName&gt;&lt;middleNames&gt;L&lt;/middleNames&gt;&lt;lastName&gt;Laidre&lt;/lastName&gt;&lt;/author&gt;&lt;author&gt;&lt;firstName&gt;Ronald&lt;/firstName&gt;&lt;middleNames&gt;J&lt;/middleNames&gt;&lt;lastName&gt;Jameson&lt;/lastName&gt;&lt;/author&gt;&lt;author&gt;&lt;firstName&gt;Douglas&lt;/firstName&gt;&lt;middleNames&gt;P&lt;/middleNames&gt;&lt;lastName&gt;Demaster&lt;/lastName&gt;&lt;/author&gt;&lt;/authors&gt;&lt;/publication&gt;&lt;/publications&gt;&lt;cites&gt;&lt;/cites&gt;&lt;/citation&gt;</w:instrText>
      </w:r>
      <w:r w:rsidR="00084CDD" w:rsidRPr="004D6174">
        <w:rPr>
          <w:rFonts w:ascii="Times New Roman" w:hAnsi="Times New Roman" w:cs="Times New Roman"/>
          <w:sz w:val="24"/>
          <w:szCs w:val="24"/>
        </w:rPr>
        <w:fldChar w:fldCharType="separate"/>
      </w:r>
      <w:r w:rsidR="00A87D5B" w:rsidRPr="004D6174">
        <w:rPr>
          <w:rFonts w:ascii="Times New Roman" w:hAnsi="Times New Roman" w:cs="Times New Roman"/>
          <w:sz w:val="24"/>
          <w:szCs w:val="24"/>
        </w:rPr>
        <w:t>(Laidre et al. 2001, 2002)</w:t>
      </w:r>
      <w:r w:rsidR="00084CDD" w:rsidRPr="004D6174">
        <w:rPr>
          <w:rFonts w:ascii="Times New Roman" w:hAnsi="Times New Roman" w:cs="Times New Roman"/>
          <w:sz w:val="24"/>
          <w:szCs w:val="24"/>
        </w:rPr>
        <w:fldChar w:fldCharType="end"/>
      </w:r>
      <w:r w:rsidRPr="004D6174">
        <w:rPr>
          <w:rFonts w:ascii="Times New Roman" w:hAnsi="Times New Roman" w:cs="Times New Roman"/>
          <w:sz w:val="24"/>
          <w:szCs w:val="24"/>
        </w:rPr>
        <w:t>, suggesting that sea otters are not likely to simply be foraging in nearby sandy habitats, but they may be capturing invertebrates in deeper rocky habitats that were not included in our surveys</w:t>
      </w:r>
      <w:r w:rsidR="00E4793A" w:rsidRPr="004D6174">
        <w:rPr>
          <w:rFonts w:ascii="Times New Roman" w:hAnsi="Times New Roman" w:cs="Times New Roman"/>
          <w:sz w:val="24"/>
          <w:szCs w:val="24"/>
        </w:rPr>
        <w:t xml:space="preserve"> or historical surveys</w:t>
      </w:r>
      <w:r w:rsidRPr="004D6174">
        <w:rPr>
          <w:rFonts w:ascii="Times New Roman" w:hAnsi="Times New Roman" w:cs="Times New Roman"/>
          <w:sz w:val="24"/>
          <w:szCs w:val="24"/>
        </w:rPr>
        <w:t>. Furthermore,</w:t>
      </w:r>
      <w:r w:rsidR="00084CDD" w:rsidRPr="004D6174">
        <w:rPr>
          <w:rFonts w:ascii="Times New Roman" w:hAnsi="Times New Roman" w:cs="Times New Roman"/>
          <w:sz w:val="24"/>
          <w:szCs w:val="24"/>
        </w:rPr>
        <w:t xml:space="preserve"> </w:t>
      </w:r>
      <w:r w:rsidRPr="004D6174">
        <w:rPr>
          <w:rFonts w:ascii="Times New Roman" w:hAnsi="Times New Roman" w:cs="Times New Roman"/>
          <w:sz w:val="24"/>
          <w:szCs w:val="24"/>
        </w:rPr>
        <w:t>w</w:t>
      </w:r>
      <w:r w:rsidR="007354B3" w:rsidRPr="004D6174">
        <w:rPr>
          <w:rFonts w:ascii="Times New Roman" w:hAnsi="Times New Roman" w:cs="Times New Roman"/>
          <w:sz w:val="24"/>
          <w:szCs w:val="24"/>
        </w:rPr>
        <w:t>e note that the abundance of sea otters in 2015 is substantially above the published estimates of carrying capacity for the Washington outer coast</w:t>
      </w:r>
      <w:r w:rsidR="00763B05" w:rsidRPr="004D6174">
        <w:rPr>
          <w:rFonts w:ascii="Times New Roman" w:hAnsi="Times New Roman" w:cs="Times New Roman"/>
          <w:sz w:val="24"/>
          <w:szCs w:val="24"/>
        </w:rPr>
        <w:t xml:space="preserve"> (current population is greater than 1</w:t>
      </w:r>
      <w:r w:rsidR="000908F0" w:rsidRPr="004D6174">
        <w:rPr>
          <w:rFonts w:ascii="Times New Roman" w:hAnsi="Times New Roman" w:cs="Times New Roman"/>
          <w:sz w:val="24"/>
          <w:szCs w:val="24"/>
        </w:rPr>
        <w:t>,</w:t>
      </w:r>
      <w:r w:rsidR="00763B05" w:rsidRPr="004D6174">
        <w:rPr>
          <w:rFonts w:ascii="Times New Roman" w:hAnsi="Times New Roman" w:cs="Times New Roman"/>
          <w:sz w:val="24"/>
          <w:szCs w:val="24"/>
        </w:rPr>
        <w:t>400, but carrying capacity estimates range from 922 to 1189; Laidre et al. 2002)</w:t>
      </w:r>
      <w:r w:rsidR="007354B3" w:rsidRPr="004D6174">
        <w:rPr>
          <w:rFonts w:ascii="Times New Roman" w:hAnsi="Times New Roman" w:cs="Times New Roman"/>
          <w:sz w:val="24"/>
          <w:szCs w:val="24"/>
        </w:rPr>
        <w:t>, suggesting that either the carrying capacity of otters needs to be revis</w:t>
      </w:r>
      <w:r w:rsidRPr="004D6174">
        <w:rPr>
          <w:rFonts w:ascii="Times New Roman" w:hAnsi="Times New Roman" w:cs="Times New Roman"/>
          <w:sz w:val="24"/>
          <w:szCs w:val="24"/>
        </w:rPr>
        <w:t>i</w:t>
      </w:r>
      <w:r w:rsidR="007354B3" w:rsidRPr="004D6174">
        <w:rPr>
          <w:rFonts w:ascii="Times New Roman" w:hAnsi="Times New Roman" w:cs="Times New Roman"/>
          <w:sz w:val="24"/>
          <w:szCs w:val="24"/>
        </w:rPr>
        <w:t>ted or</w:t>
      </w:r>
      <w:r w:rsidRPr="004D6174">
        <w:rPr>
          <w:rFonts w:ascii="Times New Roman" w:hAnsi="Times New Roman" w:cs="Times New Roman"/>
          <w:sz w:val="24"/>
          <w:szCs w:val="24"/>
        </w:rPr>
        <w:t>,</w:t>
      </w:r>
      <w:r w:rsidR="007354B3" w:rsidRPr="004D6174">
        <w:rPr>
          <w:rFonts w:ascii="Times New Roman" w:hAnsi="Times New Roman" w:cs="Times New Roman"/>
          <w:sz w:val="24"/>
          <w:szCs w:val="24"/>
        </w:rPr>
        <w:t xml:space="preserve"> </w:t>
      </w:r>
      <w:r w:rsidRPr="004D6174">
        <w:rPr>
          <w:rFonts w:ascii="Times New Roman" w:hAnsi="Times New Roman" w:cs="Times New Roman"/>
          <w:sz w:val="24"/>
          <w:szCs w:val="24"/>
        </w:rPr>
        <w:t xml:space="preserve">if those estimates are correct, </w:t>
      </w:r>
      <w:r w:rsidR="007354B3" w:rsidRPr="004D6174">
        <w:rPr>
          <w:rFonts w:ascii="Times New Roman" w:hAnsi="Times New Roman" w:cs="Times New Roman"/>
          <w:sz w:val="24"/>
          <w:szCs w:val="24"/>
        </w:rPr>
        <w:t xml:space="preserve">the population </w:t>
      </w:r>
      <w:r w:rsidR="00763B05" w:rsidRPr="004D6174">
        <w:rPr>
          <w:rFonts w:ascii="Times New Roman" w:hAnsi="Times New Roman" w:cs="Times New Roman"/>
          <w:sz w:val="24"/>
          <w:szCs w:val="24"/>
        </w:rPr>
        <w:t xml:space="preserve">is </w:t>
      </w:r>
      <w:r w:rsidRPr="004D6174">
        <w:rPr>
          <w:rFonts w:ascii="Times New Roman" w:hAnsi="Times New Roman" w:cs="Times New Roman"/>
          <w:sz w:val="24"/>
          <w:szCs w:val="24"/>
        </w:rPr>
        <w:t xml:space="preserve">predicted to </w:t>
      </w:r>
      <w:r w:rsidR="007354B3" w:rsidRPr="004D6174">
        <w:rPr>
          <w:rFonts w:ascii="Times New Roman" w:hAnsi="Times New Roman" w:cs="Times New Roman"/>
          <w:sz w:val="24"/>
          <w:szCs w:val="24"/>
        </w:rPr>
        <w:t>decline in the coming years.</w:t>
      </w:r>
    </w:p>
    <w:p w14:paraId="0207ACFF" w14:textId="38366EA5" w:rsidR="007354B3" w:rsidRPr="004D6174" w:rsidRDefault="007A3C3A" w:rsidP="00A0121A">
      <w:pPr>
        <w:spacing w:after="0" w:line="480" w:lineRule="auto"/>
        <w:ind w:firstLine="720"/>
        <w:rPr>
          <w:rFonts w:ascii="Times New Roman" w:hAnsi="Times New Roman" w:cs="Times New Roman"/>
          <w:sz w:val="24"/>
          <w:szCs w:val="24"/>
        </w:rPr>
      </w:pPr>
      <w:r w:rsidRPr="004D6174">
        <w:rPr>
          <w:rFonts w:ascii="Times New Roman" w:hAnsi="Times New Roman" w:cs="Times New Roman"/>
          <w:sz w:val="24"/>
          <w:szCs w:val="24"/>
        </w:rPr>
        <w:t xml:space="preserve">FINAL PARAGRAPH </w:t>
      </w:r>
      <w:r w:rsidR="00275032" w:rsidRPr="004D6174">
        <w:rPr>
          <w:rFonts w:ascii="Times New Roman" w:hAnsi="Times New Roman" w:cs="Times New Roman"/>
          <w:sz w:val="24"/>
          <w:szCs w:val="24"/>
        </w:rPr>
        <w:t>ON</w:t>
      </w:r>
      <w:r w:rsidRPr="004D6174">
        <w:rPr>
          <w:rFonts w:ascii="Times New Roman" w:hAnsi="Times New Roman" w:cs="Times New Roman"/>
          <w:sz w:val="24"/>
          <w:szCs w:val="24"/>
        </w:rPr>
        <w:t xml:space="preserve">  FUTURE WORK, </w:t>
      </w:r>
    </w:p>
    <w:p w14:paraId="63E53CA8" w14:textId="46B9744C" w:rsidR="00F12E0E" w:rsidRPr="004D6174" w:rsidRDefault="00F12E0E" w:rsidP="00F12E0E">
      <w:pPr>
        <w:spacing w:after="0" w:line="480" w:lineRule="auto"/>
        <w:ind w:firstLine="720"/>
        <w:rPr>
          <w:rFonts w:ascii="Times New Roman" w:hAnsi="Times New Roman" w:cs="Times New Roman"/>
          <w:sz w:val="24"/>
          <w:szCs w:val="24"/>
        </w:rPr>
      </w:pPr>
      <w:r w:rsidRPr="004D6174">
        <w:rPr>
          <w:rFonts w:ascii="Times New Roman" w:hAnsi="Times New Roman" w:cs="Times New Roman"/>
          <w:sz w:val="24"/>
          <w:szCs w:val="24"/>
        </w:rPr>
        <w:t>Overall, recent years have seen</w:t>
      </w:r>
      <w:r w:rsidR="000D0C5B" w:rsidRPr="004D6174">
        <w:rPr>
          <w:rFonts w:ascii="Times New Roman" w:hAnsi="Times New Roman" w:cs="Times New Roman"/>
          <w:sz w:val="24"/>
          <w:szCs w:val="24"/>
        </w:rPr>
        <w:t xml:space="preserve"> total</w:t>
      </w:r>
      <w:r w:rsidRPr="004D6174">
        <w:rPr>
          <w:rFonts w:ascii="Times New Roman" w:hAnsi="Times New Roman" w:cs="Times New Roman"/>
          <w:sz w:val="24"/>
          <w:szCs w:val="24"/>
        </w:rPr>
        <w:t xml:space="preserve"> kelp </w:t>
      </w:r>
      <w:r w:rsidR="000D0C5B" w:rsidRPr="004D6174">
        <w:rPr>
          <w:rFonts w:ascii="Times New Roman" w:hAnsi="Times New Roman" w:cs="Times New Roman"/>
          <w:sz w:val="24"/>
          <w:szCs w:val="24"/>
        </w:rPr>
        <w:t>area</w:t>
      </w:r>
      <w:r w:rsidRPr="004D6174">
        <w:rPr>
          <w:rFonts w:ascii="Times New Roman" w:hAnsi="Times New Roman" w:cs="Times New Roman"/>
          <w:sz w:val="24"/>
          <w:szCs w:val="24"/>
        </w:rPr>
        <w:t xml:space="preserve"> plateau or slightly decline (Fig 1, 2)</w:t>
      </w:r>
      <w:r w:rsidR="00A0121A" w:rsidRPr="004D6174">
        <w:rPr>
          <w:rFonts w:ascii="Times New Roman" w:hAnsi="Times New Roman" w:cs="Times New Roman"/>
          <w:sz w:val="24"/>
          <w:szCs w:val="24"/>
        </w:rPr>
        <w:t>. Notably,</w:t>
      </w:r>
      <w:r w:rsidRPr="004D6174">
        <w:rPr>
          <w:rFonts w:ascii="Times New Roman" w:hAnsi="Times New Roman" w:cs="Times New Roman"/>
          <w:sz w:val="24"/>
          <w:szCs w:val="24"/>
        </w:rPr>
        <w:t xml:space="preserve"> </w:t>
      </w:r>
      <w:r w:rsidR="00A0121A" w:rsidRPr="004D6174">
        <w:rPr>
          <w:rFonts w:ascii="Times New Roman" w:hAnsi="Times New Roman" w:cs="Times New Roman"/>
          <w:sz w:val="24"/>
          <w:szCs w:val="24"/>
        </w:rPr>
        <w:t xml:space="preserve">kelp area fell dramatically </w:t>
      </w:r>
      <w:r w:rsidRPr="004D6174">
        <w:rPr>
          <w:rFonts w:ascii="Times New Roman" w:hAnsi="Times New Roman" w:cs="Times New Roman"/>
          <w:sz w:val="24"/>
          <w:szCs w:val="24"/>
        </w:rPr>
        <w:t xml:space="preserve">in 2014 </w:t>
      </w:r>
      <w:r w:rsidR="00A0121A" w:rsidRPr="004D6174">
        <w:rPr>
          <w:rFonts w:ascii="Times New Roman" w:hAnsi="Times New Roman" w:cs="Times New Roman"/>
          <w:sz w:val="24"/>
          <w:szCs w:val="24"/>
        </w:rPr>
        <w:t xml:space="preserve">to levels </w:t>
      </w:r>
      <w:r w:rsidRPr="004D6174">
        <w:rPr>
          <w:rFonts w:ascii="Times New Roman" w:hAnsi="Times New Roman" w:cs="Times New Roman"/>
          <w:sz w:val="24"/>
          <w:szCs w:val="24"/>
        </w:rPr>
        <w:t xml:space="preserve">that had not been seen in at least 15 years </w:t>
      </w:r>
      <w:r w:rsidR="00A0121A" w:rsidRPr="004D6174">
        <w:rPr>
          <w:rFonts w:ascii="Times New Roman" w:hAnsi="Times New Roman" w:cs="Times New Roman"/>
          <w:sz w:val="24"/>
          <w:szCs w:val="24"/>
        </w:rPr>
        <w:t xml:space="preserve">when </w:t>
      </w:r>
      <w:r w:rsidRPr="004D6174">
        <w:rPr>
          <w:rFonts w:ascii="Times New Roman" w:hAnsi="Times New Roman" w:cs="Times New Roman"/>
          <w:sz w:val="24"/>
          <w:szCs w:val="24"/>
        </w:rPr>
        <w:t xml:space="preserve">sea otter population </w:t>
      </w:r>
      <w:r w:rsidR="00A0121A" w:rsidRPr="004D6174">
        <w:rPr>
          <w:rFonts w:ascii="Times New Roman" w:hAnsi="Times New Roman" w:cs="Times New Roman"/>
          <w:sz w:val="24"/>
          <w:szCs w:val="24"/>
        </w:rPr>
        <w:t xml:space="preserve">were </w:t>
      </w:r>
      <w:r w:rsidR="00654790" w:rsidRPr="004D6174">
        <w:rPr>
          <w:rFonts w:ascii="Times New Roman" w:hAnsi="Times New Roman" w:cs="Times New Roman"/>
          <w:sz w:val="24"/>
          <w:szCs w:val="24"/>
        </w:rPr>
        <w:t>less than half current abundance</w:t>
      </w:r>
      <w:r w:rsidRPr="004D6174">
        <w:rPr>
          <w:rFonts w:ascii="Times New Roman" w:hAnsi="Times New Roman" w:cs="Times New Roman"/>
          <w:sz w:val="24"/>
          <w:szCs w:val="24"/>
        </w:rPr>
        <w:t>.</w:t>
      </w:r>
      <w:r w:rsidR="001110EE" w:rsidRPr="004D6174">
        <w:rPr>
          <w:rFonts w:ascii="Times New Roman" w:hAnsi="Times New Roman" w:cs="Times New Roman"/>
          <w:sz w:val="24"/>
          <w:szCs w:val="24"/>
        </w:rPr>
        <w:t xml:space="preserve"> </w:t>
      </w:r>
      <w:r w:rsidR="001110EE" w:rsidRPr="004D6174">
        <w:rPr>
          <w:rFonts w:ascii="Times New Roman" w:hAnsi="Times New Roman" w:cs="Times New Roman"/>
          <w:sz w:val="24"/>
          <w:szCs w:val="24"/>
          <w:highlight w:val="cyan"/>
        </w:rPr>
        <w:t>Possible speculative story:</w:t>
      </w:r>
      <w:r w:rsidRPr="004D6174">
        <w:rPr>
          <w:rFonts w:ascii="Times New Roman" w:hAnsi="Times New Roman" w:cs="Times New Roman"/>
          <w:sz w:val="24"/>
          <w:szCs w:val="24"/>
          <w:highlight w:val="cyan"/>
        </w:rPr>
        <w:t xml:space="preserve"> </w:t>
      </w:r>
      <w:r w:rsidR="001110EE" w:rsidRPr="004D6174">
        <w:rPr>
          <w:rFonts w:ascii="Times New Roman" w:hAnsi="Times New Roman" w:cs="Times New Roman"/>
          <w:sz w:val="24"/>
          <w:szCs w:val="24"/>
          <w:highlight w:val="cyan"/>
        </w:rPr>
        <w:t xml:space="preserve">decline in CV coastwise, more similarity among sites, stronger links to oceanographic conditions? </w:t>
      </w:r>
      <w:r w:rsidR="002305D4" w:rsidRPr="004D6174">
        <w:rPr>
          <w:rFonts w:ascii="Times New Roman" w:hAnsi="Times New Roman" w:cs="Times New Roman"/>
          <w:sz w:val="24"/>
          <w:szCs w:val="24"/>
          <w:highlight w:val="cyan"/>
        </w:rPr>
        <w:t>We speculate</w:t>
      </w:r>
      <w:r w:rsidR="001110EE" w:rsidRPr="004D6174">
        <w:rPr>
          <w:rFonts w:ascii="Times New Roman" w:hAnsi="Times New Roman" w:cs="Times New Roman"/>
          <w:sz w:val="24"/>
          <w:szCs w:val="24"/>
          <w:highlight w:val="cyan"/>
        </w:rPr>
        <w:t>….</w:t>
      </w:r>
      <w:r w:rsidR="001110EE" w:rsidRPr="004D6174">
        <w:rPr>
          <w:rFonts w:ascii="Times New Roman" w:hAnsi="Times New Roman" w:cs="Times New Roman"/>
          <w:sz w:val="24"/>
          <w:szCs w:val="24"/>
        </w:rPr>
        <w:t xml:space="preserve"> </w:t>
      </w:r>
    </w:p>
    <w:p w14:paraId="0A351F2A" w14:textId="184091A5" w:rsidR="003E6C90" w:rsidRPr="004D6174" w:rsidRDefault="00323BAA" w:rsidP="00F12E0E">
      <w:pPr>
        <w:spacing w:after="0" w:line="480" w:lineRule="auto"/>
        <w:ind w:firstLine="720"/>
        <w:rPr>
          <w:rFonts w:ascii="Times New Roman" w:hAnsi="Times New Roman" w:cs="Times New Roman"/>
          <w:sz w:val="24"/>
          <w:szCs w:val="24"/>
        </w:rPr>
      </w:pPr>
      <w:r w:rsidRPr="004D6174">
        <w:rPr>
          <w:rFonts w:ascii="Times New Roman" w:hAnsi="Times New Roman" w:cs="Times New Roman"/>
          <w:sz w:val="24"/>
          <w:szCs w:val="24"/>
        </w:rPr>
        <w:lastRenderedPageBreak/>
        <w:fldChar w:fldCharType="begin"/>
      </w:r>
      <w:r w:rsidR="003C723C" w:rsidRPr="004D6174">
        <w:rPr>
          <w:rFonts w:ascii="Times New Roman" w:hAnsi="Times New Roman" w:cs="Times New Roman"/>
          <w:sz w:val="24"/>
          <w:szCs w:val="24"/>
        </w:rPr>
        <w:instrText xml:space="preserve"> ADDIN PAPERS2_CITATIONS &lt;citation&gt;&lt;uuid&gt;703CBFE8-514E-47E6-A154-0BADB0F0CDEE&lt;/uuid&gt;&lt;priority&gt;0&lt;/priority&gt;&lt;publications&gt;&lt;publication&gt;&lt;uuid&gt;1BEDAC68-92A9-478E-9906-3E2C9888643A&lt;/uuid&gt;&lt;volume&gt;81&lt;/volume&gt;&lt;doi&gt;10.1890/10-0262.1&lt;/doi&gt;&lt;startpage&gt;215&lt;/startpage&gt;&lt;publication_date&gt;99201105011200000000222000&lt;/publication_date&gt;&lt;url&gt;http://onlinelibrary.wiley.com/doi/10.1890/10-0262.1/full&lt;/url&gt;&lt;type&gt;400&lt;/type&gt;&lt;title&gt;Stability, resilience, and phase shifts in rocky subtidal communities along the west coast of Vancouver Island, Canada&lt;/title&gt;&lt;publisher&gt;Ecological Society of America&lt;/publisher&gt;&lt;number&gt;2&lt;/number&gt;&lt;subtype&gt;400&lt;/subtype&gt;&lt;endpage&gt;239&lt;/endpage&gt;&lt;bundle&gt;&lt;publication&gt;&lt;publisher&gt; ap &lt;/publisher&gt;&lt;title&gt;Ecological Monographs&lt;/title&gt;&lt;type&gt;-100&lt;/type&gt;&lt;subtype&gt;-100&lt;/subtype&gt;&lt;uuid&gt;F9DF2E26-C6FE-4CA2-85FA-FEB00F39E796&lt;/uuid&gt;&lt;/publication&gt;&lt;/bundle&gt;&lt;authors&gt;&lt;author&gt;&lt;firstName&gt;Jane&lt;/firstName&gt;&lt;lastName&gt;Watson&lt;/lastName&gt;&lt;/author&gt;&lt;author&gt;&lt;firstName&gt;James&lt;/firstName&gt;&lt;middleNames&gt;A&lt;/middleNames&gt;&lt;lastName&gt;Estes&lt;/lastName&gt;&lt;/author&gt;&lt;/authors&gt;&lt;/publication&gt;&lt;/publications&gt;&lt;cites&gt;&lt;/cites&gt;&lt;/citation&gt;</w:instrText>
      </w:r>
      <w:r w:rsidRPr="004D6174">
        <w:rPr>
          <w:rFonts w:ascii="Times New Roman" w:hAnsi="Times New Roman" w:cs="Times New Roman"/>
          <w:sz w:val="24"/>
          <w:szCs w:val="24"/>
        </w:rPr>
        <w:fldChar w:fldCharType="separate"/>
      </w:r>
      <w:r w:rsidR="00A87D5B" w:rsidRPr="004D6174">
        <w:rPr>
          <w:rFonts w:ascii="Times New Roman" w:hAnsi="Times New Roman" w:cs="Times New Roman"/>
          <w:sz w:val="24"/>
          <w:szCs w:val="24"/>
        </w:rPr>
        <w:t>(Watson &amp; Estes 2011)</w:t>
      </w:r>
      <w:r w:rsidRPr="004D6174">
        <w:rPr>
          <w:rFonts w:ascii="Times New Roman" w:hAnsi="Times New Roman" w:cs="Times New Roman"/>
          <w:sz w:val="24"/>
          <w:szCs w:val="24"/>
        </w:rPr>
        <w:fldChar w:fldCharType="end"/>
      </w:r>
    </w:p>
    <w:p w14:paraId="6A90CD43" w14:textId="77777777" w:rsidR="003E6C90" w:rsidRPr="004D6174" w:rsidRDefault="003E6C90" w:rsidP="00F12E0E">
      <w:pPr>
        <w:spacing w:after="0" w:line="480" w:lineRule="auto"/>
        <w:ind w:firstLine="720"/>
        <w:rPr>
          <w:rFonts w:ascii="Times New Roman" w:hAnsi="Times New Roman" w:cs="Times New Roman"/>
          <w:sz w:val="24"/>
          <w:szCs w:val="24"/>
        </w:rPr>
      </w:pPr>
    </w:p>
    <w:p w14:paraId="220732BB" w14:textId="77777777" w:rsidR="001110EE" w:rsidRPr="004D6174" w:rsidRDefault="001110EE" w:rsidP="00F12E0E">
      <w:pPr>
        <w:spacing w:after="0" w:line="480" w:lineRule="auto"/>
        <w:ind w:firstLine="720"/>
        <w:rPr>
          <w:rFonts w:ascii="Times New Roman" w:hAnsi="Times New Roman" w:cs="Times New Roman"/>
          <w:sz w:val="24"/>
          <w:szCs w:val="24"/>
        </w:rPr>
      </w:pPr>
    </w:p>
    <w:p w14:paraId="23A68BDF" w14:textId="4A5CBF0C" w:rsidR="00377317" w:rsidRPr="004D6174" w:rsidRDefault="00377317" w:rsidP="003E6C90">
      <w:pPr>
        <w:spacing w:before="240" w:after="0" w:line="480" w:lineRule="auto"/>
        <w:outlineLvl w:val="0"/>
        <w:rPr>
          <w:rFonts w:ascii="Times New Roman" w:hAnsi="Times New Roman" w:cs="Times New Roman"/>
          <w:b/>
          <w:sz w:val="24"/>
          <w:szCs w:val="24"/>
        </w:rPr>
      </w:pPr>
      <w:r w:rsidRPr="004D6174">
        <w:rPr>
          <w:rFonts w:ascii="Times New Roman" w:hAnsi="Times New Roman" w:cs="Times New Roman"/>
          <w:b/>
          <w:sz w:val="24"/>
          <w:szCs w:val="24"/>
        </w:rPr>
        <w:t>Acknowledgments</w:t>
      </w:r>
    </w:p>
    <w:p w14:paraId="5210F60E" w14:textId="067CC3B2" w:rsidR="007D0372" w:rsidRPr="004D6174" w:rsidRDefault="008F4C32" w:rsidP="00AC3C22">
      <w:pPr>
        <w:spacing w:after="0" w:line="480" w:lineRule="auto"/>
        <w:ind w:firstLine="720"/>
        <w:rPr>
          <w:rFonts w:ascii="Times New Roman" w:hAnsi="Times New Roman" w:cs="Times New Roman"/>
          <w:sz w:val="24"/>
          <w:szCs w:val="24"/>
        </w:rPr>
      </w:pPr>
      <w:r w:rsidRPr="004D6174">
        <w:rPr>
          <w:rFonts w:ascii="Times New Roman" w:hAnsi="Times New Roman" w:cs="Times New Roman"/>
          <w:sz w:val="24"/>
          <w:szCs w:val="24"/>
        </w:rPr>
        <w:t xml:space="preserve">We are grateful to </w:t>
      </w:r>
      <w:r w:rsidR="00377317" w:rsidRPr="004D6174">
        <w:rPr>
          <w:rFonts w:ascii="Times New Roman" w:hAnsi="Times New Roman" w:cs="Times New Roman"/>
          <w:sz w:val="24"/>
          <w:szCs w:val="24"/>
        </w:rPr>
        <w:t>Heather</w:t>
      </w:r>
      <w:r w:rsidR="007C583B" w:rsidRPr="004D6174">
        <w:rPr>
          <w:rFonts w:ascii="Times New Roman" w:hAnsi="Times New Roman" w:cs="Times New Roman"/>
          <w:sz w:val="24"/>
          <w:szCs w:val="24"/>
        </w:rPr>
        <w:t xml:space="preserve"> Jackson</w:t>
      </w:r>
      <w:r w:rsidR="00503DA9" w:rsidRPr="004D6174">
        <w:rPr>
          <w:rFonts w:ascii="Times New Roman" w:hAnsi="Times New Roman" w:cs="Times New Roman"/>
          <w:sz w:val="24"/>
          <w:szCs w:val="24"/>
        </w:rPr>
        <w:t xml:space="preserve"> </w:t>
      </w:r>
      <w:r w:rsidRPr="004D6174">
        <w:rPr>
          <w:rFonts w:ascii="Times New Roman" w:hAnsi="Times New Roman" w:cs="Times New Roman"/>
          <w:sz w:val="24"/>
          <w:szCs w:val="24"/>
        </w:rPr>
        <w:t>and</w:t>
      </w:r>
      <w:r w:rsidR="00377317" w:rsidRPr="004D6174">
        <w:rPr>
          <w:rFonts w:ascii="Times New Roman" w:hAnsi="Times New Roman" w:cs="Times New Roman"/>
          <w:sz w:val="24"/>
          <w:szCs w:val="24"/>
        </w:rPr>
        <w:t xml:space="preserve"> </w:t>
      </w:r>
      <w:r w:rsidR="007C583B" w:rsidRPr="004D6174">
        <w:rPr>
          <w:rFonts w:ascii="Times New Roman" w:hAnsi="Times New Roman" w:cs="Times New Roman"/>
          <w:sz w:val="24"/>
          <w:szCs w:val="24"/>
        </w:rPr>
        <w:t>George G</w:t>
      </w:r>
      <w:r w:rsidR="008A4F00" w:rsidRPr="004D6174">
        <w:rPr>
          <w:rFonts w:ascii="Times New Roman" w:hAnsi="Times New Roman" w:cs="Times New Roman"/>
          <w:sz w:val="24"/>
          <w:szCs w:val="24"/>
        </w:rPr>
        <w:t>alasso</w:t>
      </w:r>
      <w:r w:rsidRPr="004D6174">
        <w:rPr>
          <w:rFonts w:ascii="Times New Roman" w:hAnsi="Times New Roman" w:cs="Times New Roman"/>
          <w:sz w:val="24"/>
          <w:szCs w:val="24"/>
        </w:rPr>
        <w:t xml:space="preserve"> for piloting the resear</w:t>
      </w:r>
      <w:r w:rsidR="00256094" w:rsidRPr="004D6174">
        <w:rPr>
          <w:rFonts w:ascii="Times New Roman" w:hAnsi="Times New Roman" w:cs="Times New Roman"/>
          <w:sz w:val="24"/>
          <w:szCs w:val="24"/>
        </w:rPr>
        <w:t>ch vessels for all field work, and to t</w:t>
      </w:r>
      <w:r w:rsidRPr="004D6174">
        <w:rPr>
          <w:rFonts w:ascii="Times New Roman" w:hAnsi="Times New Roman" w:cs="Times New Roman"/>
          <w:sz w:val="24"/>
          <w:szCs w:val="24"/>
        </w:rPr>
        <w:t xml:space="preserve">he United States Coast Guard station at Neah Bay </w:t>
      </w:r>
      <w:r w:rsidR="00256094" w:rsidRPr="004D6174">
        <w:rPr>
          <w:rFonts w:ascii="Times New Roman" w:hAnsi="Times New Roman" w:cs="Times New Roman"/>
          <w:sz w:val="24"/>
          <w:szCs w:val="24"/>
        </w:rPr>
        <w:t>for kindly providing docking space</w:t>
      </w:r>
      <w:r w:rsidRPr="004D6174">
        <w:rPr>
          <w:rFonts w:ascii="Times New Roman" w:hAnsi="Times New Roman" w:cs="Times New Roman"/>
          <w:sz w:val="24"/>
          <w:szCs w:val="24"/>
        </w:rPr>
        <w:t>.</w:t>
      </w:r>
      <w:r w:rsidR="005B71FA" w:rsidRPr="004D6174">
        <w:rPr>
          <w:rFonts w:ascii="Times New Roman" w:hAnsi="Times New Roman" w:cs="Times New Roman"/>
          <w:sz w:val="24"/>
          <w:szCs w:val="24"/>
        </w:rPr>
        <w:t xml:space="preserve"> </w:t>
      </w:r>
      <w:r w:rsidR="000908F0" w:rsidRPr="004D6174">
        <w:rPr>
          <w:rFonts w:ascii="Times New Roman" w:hAnsi="Times New Roman" w:cs="Times New Roman"/>
          <w:sz w:val="24"/>
          <w:szCs w:val="24"/>
        </w:rPr>
        <w:t>We thank the Washington Department of Fish and Wi</w:t>
      </w:r>
      <w:r w:rsidR="00AC3C22">
        <w:rPr>
          <w:rFonts w:ascii="Times New Roman" w:hAnsi="Times New Roman" w:cs="Times New Roman"/>
          <w:sz w:val="24"/>
          <w:szCs w:val="24"/>
        </w:rPr>
        <w:t>ldlife for their excellent time-</w:t>
      </w:r>
      <w:r w:rsidR="000908F0" w:rsidRPr="004D6174">
        <w:rPr>
          <w:rFonts w:ascii="Times New Roman" w:hAnsi="Times New Roman" w:cs="Times New Roman"/>
          <w:sz w:val="24"/>
          <w:szCs w:val="24"/>
        </w:rPr>
        <w:t>series of sea otter observations</w:t>
      </w:r>
      <w:r w:rsidR="00AC3C22">
        <w:rPr>
          <w:rFonts w:ascii="Times New Roman" w:hAnsi="Times New Roman" w:cs="Times New Roman"/>
          <w:sz w:val="24"/>
          <w:szCs w:val="24"/>
          <w:highlight w:val="yellow"/>
        </w:rPr>
        <w:t xml:space="preserve">. Helen Berry at </w:t>
      </w:r>
      <w:r w:rsidR="005B71FA" w:rsidRPr="004D6174">
        <w:rPr>
          <w:rFonts w:ascii="Times New Roman" w:hAnsi="Times New Roman" w:cs="Times New Roman"/>
          <w:sz w:val="24"/>
          <w:szCs w:val="24"/>
          <w:highlight w:val="yellow"/>
        </w:rPr>
        <w:t xml:space="preserve">Washington </w:t>
      </w:r>
      <w:r w:rsidR="00AC3C22">
        <w:rPr>
          <w:rFonts w:ascii="Times New Roman" w:hAnsi="Times New Roman" w:cs="Times New Roman"/>
          <w:sz w:val="24"/>
          <w:szCs w:val="24"/>
          <w:highlight w:val="yellow"/>
        </w:rPr>
        <w:t>Department of Natural Resources</w:t>
      </w:r>
      <w:r w:rsidR="005B71FA" w:rsidRPr="004D6174">
        <w:rPr>
          <w:rFonts w:ascii="Times New Roman" w:hAnsi="Times New Roman" w:cs="Times New Roman"/>
          <w:sz w:val="24"/>
          <w:szCs w:val="24"/>
          <w:highlight w:val="yellow"/>
        </w:rPr>
        <w:t xml:space="preserve"> provided data </w:t>
      </w:r>
      <w:r w:rsidR="00AC3C22">
        <w:rPr>
          <w:rFonts w:ascii="Times New Roman" w:hAnsi="Times New Roman" w:cs="Times New Roman"/>
          <w:sz w:val="24"/>
          <w:szCs w:val="24"/>
          <w:highlight w:val="yellow"/>
        </w:rPr>
        <w:t xml:space="preserve">and guidance on </w:t>
      </w:r>
      <w:r w:rsidR="005B71FA" w:rsidRPr="004D6174">
        <w:rPr>
          <w:rFonts w:ascii="Times New Roman" w:hAnsi="Times New Roman" w:cs="Times New Roman"/>
          <w:sz w:val="24"/>
          <w:szCs w:val="24"/>
          <w:highlight w:val="yellow"/>
        </w:rPr>
        <w:t xml:space="preserve">kelp canopy aerial surveys. Cathy Pfister provided </w:t>
      </w:r>
      <w:r w:rsidR="00AC3C22">
        <w:rPr>
          <w:rFonts w:ascii="Times New Roman" w:hAnsi="Times New Roman" w:cs="Times New Roman"/>
          <w:sz w:val="24"/>
          <w:szCs w:val="24"/>
          <w:highlight w:val="yellow"/>
        </w:rPr>
        <w:t>thoughtful</w:t>
      </w:r>
      <w:r w:rsidR="005B71FA" w:rsidRPr="004D6174">
        <w:rPr>
          <w:rFonts w:ascii="Times New Roman" w:hAnsi="Times New Roman" w:cs="Times New Roman"/>
          <w:sz w:val="24"/>
          <w:szCs w:val="24"/>
          <w:highlight w:val="yellow"/>
        </w:rPr>
        <w:t xml:space="preserve"> discussion</w:t>
      </w:r>
      <w:r w:rsidR="00AC3C22">
        <w:rPr>
          <w:rFonts w:ascii="Times New Roman" w:hAnsi="Times New Roman" w:cs="Times New Roman"/>
          <w:sz w:val="24"/>
          <w:szCs w:val="24"/>
          <w:highlight w:val="yellow"/>
        </w:rPr>
        <w:t>s and field assistance</w:t>
      </w:r>
      <w:r w:rsidR="00EA161D" w:rsidRPr="004D6174">
        <w:rPr>
          <w:rFonts w:ascii="Times New Roman" w:hAnsi="Times New Roman" w:cs="Times New Roman"/>
          <w:sz w:val="24"/>
          <w:szCs w:val="24"/>
          <w:highlight w:val="yellow"/>
        </w:rPr>
        <w:t xml:space="preserve">. </w:t>
      </w:r>
      <w:r w:rsidR="00AC3C22">
        <w:rPr>
          <w:rFonts w:ascii="Times New Roman" w:hAnsi="Times New Roman" w:cs="Times New Roman"/>
          <w:sz w:val="24"/>
          <w:szCs w:val="24"/>
          <w:highlight w:val="yellow"/>
        </w:rPr>
        <w:t>Jessie Hale and Kristin Laidre provided helpful discussions</w:t>
      </w:r>
      <w:r w:rsidR="005B71FA" w:rsidRPr="004D6174">
        <w:rPr>
          <w:rFonts w:ascii="Times New Roman" w:hAnsi="Times New Roman" w:cs="Times New Roman"/>
          <w:sz w:val="24"/>
          <w:szCs w:val="24"/>
          <w:highlight w:val="yellow"/>
        </w:rPr>
        <w:t>.</w:t>
      </w:r>
      <w:r w:rsidR="005B71FA" w:rsidRPr="004D6174">
        <w:rPr>
          <w:rFonts w:ascii="Times New Roman" w:hAnsi="Times New Roman" w:cs="Times New Roman"/>
          <w:sz w:val="24"/>
          <w:szCs w:val="24"/>
        </w:rPr>
        <w:t xml:space="preserve"> </w:t>
      </w:r>
      <w:r w:rsidRPr="004D6174">
        <w:rPr>
          <w:rFonts w:ascii="Times New Roman" w:hAnsi="Times New Roman" w:cs="Times New Roman"/>
          <w:sz w:val="24"/>
          <w:szCs w:val="24"/>
        </w:rPr>
        <w:t>This study was supported by funding from the National Marine Fisheries Service, the Office of National Marine Sanctuaries, and the NOAA Integrated Ecosystem Assessment program.</w:t>
      </w:r>
      <w:ins w:id="115" w:author="Nick Tolimieri" w:date="2017-12-29T10:47:00Z">
        <w:r w:rsidR="00322506">
          <w:rPr>
            <w:rFonts w:ascii="Times New Roman" w:hAnsi="Times New Roman" w:cs="Times New Roman"/>
            <w:sz w:val="24"/>
            <w:szCs w:val="24"/>
          </w:rPr>
          <w:t xml:space="preserve"> </w:t>
        </w:r>
      </w:ins>
      <w:bookmarkStart w:id="116" w:name="_GoBack"/>
      <w:bookmarkEnd w:id="116"/>
    </w:p>
    <w:p w14:paraId="2C6A0149" w14:textId="32E71107" w:rsidR="007D0372" w:rsidRPr="004D6174" w:rsidRDefault="007D0372">
      <w:pPr>
        <w:rPr>
          <w:rFonts w:ascii="Times New Roman" w:hAnsi="Times New Roman" w:cs="Times New Roman"/>
          <w:sz w:val="24"/>
          <w:szCs w:val="24"/>
        </w:rPr>
      </w:pPr>
      <w:r w:rsidRPr="004D6174">
        <w:rPr>
          <w:rFonts w:ascii="Times New Roman" w:hAnsi="Times New Roman" w:cs="Times New Roman"/>
          <w:sz w:val="24"/>
          <w:szCs w:val="24"/>
        </w:rPr>
        <w:br w:type="page"/>
      </w:r>
    </w:p>
    <w:p w14:paraId="425B1D16" w14:textId="5FF4EE0E" w:rsidR="007D0372" w:rsidRPr="004D6174" w:rsidRDefault="00CD2193" w:rsidP="003E6C90">
      <w:pPr>
        <w:outlineLvl w:val="0"/>
        <w:rPr>
          <w:rFonts w:ascii="Times New Roman" w:hAnsi="Times New Roman" w:cs="Times New Roman"/>
        </w:rPr>
      </w:pPr>
      <w:r w:rsidRPr="004D6174">
        <w:rPr>
          <w:rFonts w:ascii="Times New Roman" w:hAnsi="Times New Roman" w:cs="Times New Roman"/>
        </w:rPr>
        <w:lastRenderedPageBreak/>
        <w:t>Table 1: A summary of benthic i</w:t>
      </w:r>
      <w:r w:rsidR="007D0372" w:rsidRPr="004D6174">
        <w:rPr>
          <w:rFonts w:ascii="Times New Roman" w:hAnsi="Times New Roman" w:cs="Times New Roman"/>
        </w:rPr>
        <w:t xml:space="preserve">nvertebrate </w:t>
      </w:r>
      <w:r w:rsidRPr="004D6174">
        <w:rPr>
          <w:rFonts w:ascii="Times New Roman" w:hAnsi="Times New Roman" w:cs="Times New Roman"/>
        </w:rPr>
        <w:t xml:space="preserve">survey </w:t>
      </w:r>
      <w:r w:rsidR="007D0372" w:rsidRPr="004D6174">
        <w:rPr>
          <w:rFonts w:ascii="Times New Roman" w:hAnsi="Times New Roman" w:cs="Times New Roman"/>
        </w:rPr>
        <w:t>Survey description in table form.</w:t>
      </w:r>
    </w:p>
    <w:tbl>
      <w:tblPr>
        <w:tblStyle w:val="TableGrid"/>
        <w:tblW w:w="8431" w:type="dxa"/>
        <w:tblLook w:val="04A0" w:firstRow="1" w:lastRow="0" w:firstColumn="1" w:lastColumn="0" w:noHBand="0" w:noVBand="1"/>
      </w:tblPr>
      <w:tblGrid>
        <w:gridCol w:w="1459"/>
        <w:gridCol w:w="4546"/>
        <w:gridCol w:w="1213"/>
        <w:gridCol w:w="1213"/>
      </w:tblGrid>
      <w:tr w:rsidR="007D0372" w:rsidRPr="004D6174" w14:paraId="4C8F337F" w14:textId="77777777" w:rsidTr="00655068">
        <w:tc>
          <w:tcPr>
            <w:tcW w:w="1459" w:type="dxa"/>
          </w:tcPr>
          <w:p w14:paraId="3C77B008" w14:textId="77777777" w:rsidR="007D0372" w:rsidRPr="004D6174" w:rsidRDefault="007D0372" w:rsidP="00655068">
            <w:pPr>
              <w:rPr>
                <w:rFonts w:ascii="Times New Roman" w:hAnsi="Times New Roman" w:cs="Times New Roman"/>
              </w:rPr>
            </w:pPr>
          </w:p>
        </w:tc>
        <w:tc>
          <w:tcPr>
            <w:tcW w:w="4546" w:type="dxa"/>
          </w:tcPr>
          <w:p w14:paraId="56A8F0FB" w14:textId="0CB23F38" w:rsidR="007D0372" w:rsidRPr="004D6174" w:rsidRDefault="007D0372" w:rsidP="00655068">
            <w:pPr>
              <w:rPr>
                <w:rFonts w:ascii="Times New Roman" w:hAnsi="Times New Roman" w:cs="Times New Roman"/>
              </w:rPr>
            </w:pPr>
            <w:r w:rsidRPr="004D6174">
              <w:rPr>
                <w:rFonts w:ascii="Times New Roman" w:hAnsi="Times New Roman" w:cs="Times New Roman"/>
              </w:rPr>
              <w:t>Survey</w:t>
            </w:r>
            <w:r w:rsidR="00CD2193" w:rsidRPr="004D6174">
              <w:rPr>
                <w:rFonts w:ascii="Times New Roman" w:hAnsi="Times New Roman" w:cs="Times New Roman"/>
              </w:rPr>
              <w:t xml:space="preserve"> methods.</w:t>
            </w:r>
          </w:p>
        </w:tc>
        <w:tc>
          <w:tcPr>
            <w:tcW w:w="1213" w:type="dxa"/>
          </w:tcPr>
          <w:p w14:paraId="2A31B15D" w14:textId="5F45BAF7" w:rsidR="007D0372" w:rsidRPr="004D6174" w:rsidRDefault="00CD2193" w:rsidP="00655068">
            <w:pPr>
              <w:rPr>
                <w:rFonts w:ascii="Times New Roman" w:hAnsi="Times New Roman" w:cs="Times New Roman"/>
              </w:rPr>
            </w:pPr>
            <w:r w:rsidRPr="004D6174">
              <w:rPr>
                <w:rFonts w:ascii="Times New Roman" w:hAnsi="Times New Roman" w:cs="Times New Roman"/>
              </w:rPr>
              <w:t>Number of replicates</w:t>
            </w:r>
          </w:p>
        </w:tc>
        <w:tc>
          <w:tcPr>
            <w:tcW w:w="1213" w:type="dxa"/>
          </w:tcPr>
          <w:p w14:paraId="4F6E1101" w14:textId="77777777" w:rsidR="007D0372" w:rsidRPr="004D6174" w:rsidRDefault="007D0372" w:rsidP="00655068">
            <w:pPr>
              <w:rPr>
                <w:rFonts w:ascii="Times New Roman" w:hAnsi="Times New Roman" w:cs="Times New Roman"/>
              </w:rPr>
            </w:pPr>
            <w:r w:rsidRPr="004D6174">
              <w:rPr>
                <w:rFonts w:ascii="Times New Roman" w:hAnsi="Times New Roman" w:cs="Times New Roman"/>
              </w:rPr>
              <w:t>Area surveyed per site (m</w:t>
            </w:r>
            <w:r w:rsidRPr="004D6174">
              <w:rPr>
                <w:rFonts w:ascii="Times New Roman" w:hAnsi="Times New Roman" w:cs="Times New Roman"/>
                <w:vertAlign w:val="superscript"/>
              </w:rPr>
              <w:t>2</w:t>
            </w:r>
            <w:r w:rsidRPr="004D6174">
              <w:rPr>
                <w:rFonts w:ascii="Times New Roman" w:hAnsi="Times New Roman" w:cs="Times New Roman"/>
              </w:rPr>
              <w:t>)</w:t>
            </w:r>
          </w:p>
        </w:tc>
      </w:tr>
      <w:tr w:rsidR="007D0372" w:rsidRPr="004D6174" w14:paraId="1200F25D" w14:textId="77777777" w:rsidTr="00655068">
        <w:tc>
          <w:tcPr>
            <w:tcW w:w="1459" w:type="dxa"/>
          </w:tcPr>
          <w:p w14:paraId="2CB76AB3" w14:textId="77777777" w:rsidR="007D0372" w:rsidRPr="004D6174" w:rsidRDefault="007D0372" w:rsidP="00655068">
            <w:pPr>
              <w:rPr>
                <w:rFonts w:ascii="Times New Roman" w:hAnsi="Times New Roman" w:cs="Times New Roman"/>
              </w:rPr>
            </w:pPr>
            <w:r w:rsidRPr="004D6174">
              <w:rPr>
                <w:rFonts w:ascii="Times New Roman" w:hAnsi="Times New Roman" w:cs="Times New Roman"/>
              </w:rPr>
              <w:t>1987</w:t>
            </w:r>
          </w:p>
        </w:tc>
        <w:tc>
          <w:tcPr>
            <w:tcW w:w="4546" w:type="dxa"/>
          </w:tcPr>
          <w:p w14:paraId="13852D85" w14:textId="594EF860" w:rsidR="007D0372" w:rsidRPr="004D6174" w:rsidRDefault="007D0372" w:rsidP="00655068">
            <w:pPr>
              <w:rPr>
                <w:rFonts w:ascii="Times New Roman" w:hAnsi="Times New Roman" w:cs="Times New Roman"/>
              </w:rPr>
            </w:pPr>
            <w:r w:rsidRPr="004D6174">
              <w:rPr>
                <w:rFonts w:ascii="Times New Roman" w:hAnsi="Times New Roman" w:cs="Times New Roman"/>
              </w:rPr>
              <w:t>1.0m</w:t>
            </w:r>
            <w:r w:rsidRPr="004D6174">
              <w:rPr>
                <w:rFonts w:ascii="Times New Roman" w:hAnsi="Times New Roman" w:cs="Times New Roman"/>
                <w:vertAlign w:val="superscript"/>
              </w:rPr>
              <w:t>2</w:t>
            </w:r>
            <w:r w:rsidRPr="004D6174">
              <w:rPr>
                <w:rFonts w:ascii="Times New Roman" w:hAnsi="Times New Roman" w:cs="Times New Roman"/>
              </w:rPr>
              <w:t xml:space="preserve"> quadrat by SCUBA</w:t>
            </w:r>
            <w:r w:rsidR="00CD2193" w:rsidRPr="004D6174">
              <w:rPr>
                <w:rFonts w:ascii="Times New Roman" w:hAnsi="Times New Roman" w:cs="Times New Roman"/>
              </w:rPr>
              <w:t xml:space="preserve">, all counts conducted </w:t>
            </w:r>
            <w:r w:rsidR="00CD2193" w:rsidRPr="004D6174">
              <w:rPr>
                <w:rFonts w:ascii="Times New Roman" w:hAnsi="Times New Roman" w:cs="Times New Roman"/>
                <w:i/>
              </w:rPr>
              <w:t>in situ</w:t>
            </w:r>
          </w:p>
        </w:tc>
        <w:tc>
          <w:tcPr>
            <w:tcW w:w="1213" w:type="dxa"/>
          </w:tcPr>
          <w:p w14:paraId="77300EA5" w14:textId="77777777" w:rsidR="007D0372" w:rsidRPr="004D6174" w:rsidRDefault="007D0372" w:rsidP="00655068">
            <w:pPr>
              <w:rPr>
                <w:rFonts w:ascii="Times New Roman" w:hAnsi="Times New Roman" w:cs="Times New Roman"/>
              </w:rPr>
            </w:pPr>
            <w:r w:rsidRPr="004D6174">
              <w:rPr>
                <w:rFonts w:ascii="Times New Roman" w:hAnsi="Times New Roman" w:cs="Times New Roman"/>
              </w:rPr>
              <w:t>100 per site.  Not randomly placed locations</w:t>
            </w:r>
          </w:p>
        </w:tc>
        <w:tc>
          <w:tcPr>
            <w:tcW w:w="1213" w:type="dxa"/>
          </w:tcPr>
          <w:p w14:paraId="09AECD26" w14:textId="77777777" w:rsidR="007D0372" w:rsidRPr="004D6174" w:rsidRDefault="007D0372" w:rsidP="00655068">
            <w:pPr>
              <w:rPr>
                <w:rFonts w:ascii="Times New Roman" w:hAnsi="Times New Roman" w:cs="Times New Roman"/>
              </w:rPr>
            </w:pPr>
            <w:r w:rsidRPr="004D6174">
              <w:rPr>
                <w:rFonts w:ascii="Times New Roman" w:hAnsi="Times New Roman" w:cs="Times New Roman"/>
              </w:rPr>
              <w:t>100</w:t>
            </w:r>
          </w:p>
        </w:tc>
      </w:tr>
      <w:tr w:rsidR="007D0372" w:rsidRPr="004D6174" w14:paraId="0E7DFC2B" w14:textId="77777777" w:rsidTr="00655068">
        <w:tc>
          <w:tcPr>
            <w:tcW w:w="1459" w:type="dxa"/>
          </w:tcPr>
          <w:p w14:paraId="57A466AC" w14:textId="77777777" w:rsidR="007D0372" w:rsidRPr="004D6174" w:rsidRDefault="007D0372" w:rsidP="00655068">
            <w:pPr>
              <w:rPr>
                <w:rFonts w:ascii="Times New Roman" w:hAnsi="Times New Roman" w:cs="Times New Roman"/>
              </w:rPr>
            </w:pPr>
            <w:r w:rsidRPr="004D6174">
              <w:rPr>
                <w:rFonts w:ascii="Times New Roman" w:hAnsi="Times New Roman" w:cs="Times New Roman"/>
              </w:rPr>
              <w:t>1995</w:t>
            </w:r>
          </w:p>
        </w:tc>
        <w:tc>
          <w:tcPr>
            <w:tcW w:w="4546" w:type="dxa"/>
          </w:tcPr>
          <w:p w14:paraId="5903A8B4" w14:textId="77777777" w:rsidR="007D0372" w:rsidRPr="004D6174" w:rsidRDefault="007D0372" w:rsidP="00655068">
            <w:pPr>
              <w:rPr>
                <w:rFonts w:ascii="Times New Roman" w:hAnsi="Times New Roman" w:cs="Times New Roman"/>
              </w:rPr>
            </w:pPr>
            <w:r w:rsidRPr="004D6174">
              <w:rPr>
                <w:rFonts w:ascii="Times New Roman" w:hAnsi="Times New Roman" w:cs="Times New Roman"/>
              </w:rPr>
              <w:t>0.25m</w:t>
            </w:r>
            <w:r w:rsidRPr="004D6174">
              <w:rPr>
                <w:rFonts w:ascii="Times New Roman" w:hAnsi="Times New Roman" w:cs="Times New Roman"/>
                <w:vertAlign w:val="superscript"/>
              </w:rPr>
              <w:t xml:space="preserve">2 </w:t>
            </w:r>
            <w:r w:rsidRPr="004D6174">
              <w:rPr>
                <w:rFonts w:ascii="Times New Roman" w:hAnsi="Times New Roman" w:cs="Times New Roman"/>
              </w:rPr>
              <w:t>quadrat by SCUBA using video</w:t>
            </w:r>
          </w:p>
        </w:tc>
        <w:tc>
          <w:tcPr>
            <w:tcW w:w="1213" w:type="dxa"/>
          </w:tcPr>
          <w:p w14:paraId="7C6BE185" w14:textId="77777777" w:rsidR="007D0372" w:rsidRPr="004D6174" w:rsidRDefault="007D0372" w:rsidP="00655068">
            <w:pPr>
              <w:rPr>
                <w:rFonts w:ascii="Times New Roman" w:hAnsi="Times New Roman" w:cs="Times New Roman"/>
              </w:rPr>
            </w:pPr>
            <w:r w:rsidRPr="004D6174">
              <w:rPr>
                <w:rFonts w:ascii="Times New Roman" w:hAnsi="Times New Roman" w:cs="Times New Roman"/>
              </w:rPr>
              <w:t>14-35 per site</w:t>
            </w:r>
          </w:p>
        </w:tc>
        <w:tc>
          <w:tcPr>
            <w:tcW w:w="1213" w:type="dxa"/>
          </w:tcPr>
          <w:p w14:paraId="51B7AD3E" w14:textId="77777777" w:rsidR="007D0372" w:rsidRPr="004D6174" w:rsidRDefault="007D0372" w:rsidP="00655068">
            <w:pPr>
              <w:rPr>
                <w:rFonts w:ascii="Times New Roman" w:hAnsi="Times New Roman" w:cs="Times New Roman"/>
              </w:rPr>
            </w:pPr>
            <w:r w:rsidRPr="004D6174">
              <w:rPr>
                <w:rFonts w:ascii="Times New Roman" w:hAnsi="Times New Roman" w:cs="Times New Roman"/>
              </w:rPr>
              <w:t>3.5-8.75</w:t>
            </w:r>
          </w:p>
        </w:tc>
      </w:tr>
      <w:tr w:rsidR="007D0372" w:rsidRPr="004D6174" w14:paraId="19E1A19A" w14:textId="77777777" w:rsidTr="00655068">
        <w:tc>
          <w:tcPr>
            <w:tcW w:w="1459" w:type="dxa"/>
          </w:tcPr>
          <w:p w14:paraId="123FAC88" w14:textId="77777777" w:rsidR="007D0372" w:rsidRPr="004D6174" w:rsidRDefault="007D0372" w:rsidP="00655068">
            <w:pPr>
              <w:rPr>
                <w:rFonts w:ascii="Times New Roman" w:hAnsi="Times New Roman" w:cs="Times New Roman"/>
              </w:rPr>
            </w:pPr>
          </w:p>
        </w:tc>
        <w:tc>
          <w:tcPr>
            <w:tcW w:w="4546" w:type="dxa"/>
          </w:tcPr>
          <w:p w14:paraId="2FCA85A5" w14:textId="77777777" w:rsidR="007D0372" w:rsidRPr="004D6174" w:rsidRDefault="007D0372" w:rsidP="00655068">
            <w:pPr>
              <w:rPr>
                <w:rFonts w:ascii="Times New Roman" w:hAnsi="Times New Roman" w:cs="Times New Roman"/>
              </w:rPr>
            </w:pPr>
            <w:r w:rsidRPr="004D6174">
              <w:rPr>
                <w:rFonts w:ascii="Times New Roman" w:hAnsi="Times New Roman" w:cs="Times New Roman"/>
              </w:rPr>
              <w:t>Counts done by post-processing video.  Most of the locations with video collected were not actually processed.</w:t>
            </w:r>
          </w:p>
        </w:tc>
        <w:tc>
          <w:tcPr>
            <w:tcW w:w="1213" w:type="dxa"/>
          </w:tcPr>
          <w:p w14:paraId="0775D32D" w14:textId="77777777" w:rsidR="007D0372" w:rsidRPr="004D6174" w:rsidRDefault="007D0372" w:rsidP="00655068">
            <w:pPr>
              <w:rPr>
                <w:rFonts w:ascii="Times New Roman" w:hAnsi="Times New Roman" w:cs="Times New Roman"/>
              </w:rPr>
            </w:pPr>
          </w:p>
        </w:tc>
        <w:tc>
          <w:tcPr>
            <w:tcW w:w="1213" w:type="dxa"/>
          </w:tcPr>
          <w:p w14:paraId="4E331CB8" w14:textId="77777777" w:rsidR="007D0372" w:rsidRPr="004D6174" w:rsidRDefault="007D0372" w:rsidP="00655068">
            <w:pPr>
              <w:rPr>
                <w:rFonts w:ascii="Times New Roman" w:hAnsi="Times New Roman" w:cs="Times New Roman"/>
              </w:rPr>
            </w:pPr>
          </w:p>
        </w:tc>
      </w:tr>
      <w:tr w:rsidR="007D0372" w:rsidRPr="004D6174" w14:paraId="5EE5B4F5" w14:textId="77777777" w:rsidTr="00655068">
        <w:tc>
          <w:tcPr>
            <w:tcW w:w="1459" w:type="dxa"/>
          </w:tcPr>
          <w:p w14:paraId="000153DC" w14:textId="77777777" w:rsidR="007D0372" w:rsidRPr="004D6174" w:rsidRDefault="007D0372" w:rsidP="00655068">
            <w:pPr>
              <w:rPr>
                <w:rFonts w:ascii="Times New Roman" w:hAnsi="Times New Roman" w:cs="Times New Roman"/>
              </w:rPr>
            </w:pPr>
            <w:r w:rsidRPr="004D6174">
              <w:rPr>
                <w:rFonts w:ascii="Times New Roman" w:hAnsi="Times New Roman" w:cs="Times New Roman"/>
              </w:rPr>
              <w:t>1999</w:t>
            </w:r>
          </w:p>
        </w:tc>
        <w:tc>
          <w:tcPr>
            <w:tcW w:w="4546" w:type="dxa"/>
          </w:tcPr>
          <w:p w14:paraId="4DFADA44" w14:textId="77777777" w:rsidR="007D0372" w:rsidRPr="004D6174" w:rsidRDefault="007D0372" w:rsidP="00655068">
            <w:pPr>
              <w:rPr>
                <w:rFonts w:ascii="Times New Roman" w:hAnsi="Times New Roman" w:cs="Times New Roman"/>
              </w:rPr>
            </w:pPr>
            <w:r w:rsidRPr="004D6174">
              <w:rPr>
                <w:rFonts w:ascii="Times New Roman" w:hAnsi="Times New Roman" w:cs="Times New Roman"/>
              </w:rPr>
              <w:t>0.25m</w:t>
            </w:r>
            <w:r w:rsidRPr="004D6174">
              <w:rPr>
                <w:rFonts w:ascii="Times New Roman" w:hAnsi="Times New Roman" w:cs="Times New Roman"/>
                <w:vertAlign w:val="superscript"/>
              </w:rPr>
              <w:t xml:space="preserve">2 </w:t>
            </w:r>
            <w:r w:rsidRPr="004D6174">
              <w:rPr>
                <w:rFonts w:ascii="Times New Roman" w:hAnsi="Times New Roman" w:cs="Times New Roman"/>
              </w:rPr>
              <w:t>quadrat by SCUBA using video</w:t>
            </w:r>
          </w:p>
        </w:tc>
        <w:tc>
          <w:tcPr>
            <w:tcW w:w="1213" w:type="dxa"/>
          </w:tcPr>
          <w:p w14:paraId="2B943726" w14:textId="77777777" w:rsidR="007D0372" w:rsidRPr="004D6174" w:rsidRDefault="007D0372" w:rsidP="00655068">
            <w:pPr>
              <w:rPr>
                <w:rFonts w:ascii="Times New Roman" w:hAnsi="Times New Roman" w:cs="Times New Roman"/>
              </w:rPr>
            </w:pPr>
            <w:r w:rsidRPr="004D6174">
              <w:rPr>
                <w:rFonts w:ascii="Times New Roman" w:hAnsi="Times New Roman" w:cs="Times New Roman"/>
              </w:rPr>
              <w:t>30 per site</w:t>
            </w:r>
          </w:p>
        </w:tc>
        <w:tc>
          <w:tcPr>
            <w:tcW w:w="1213" w:type="dxa"/>
          </w:tcPr>
          <w:p w14:paraId="70148957" w14:textId="77777777" w:rsidR="007D0372" w:rsidRPr="004D6174" w:rsidRDefault="007D0372" w:rsidP="00655068">
            <w:pPr>
              <w:rPr>
                <w:rFonts w:ascii="Times New Roman" w:hAnsi="Times New Roman" w:cs="Times New Roman"/>
              </w:rPr>
            </w:pPr>
            <w:r w:rsidRPr="004D6174">
              <w:rPr>
                <w:rFonts w:ascii="Times New Roman" w:hAnsi="Times New Roman" w:cs="Times New Roman"/>
              </w:rPr>
              <w:t>7.5</w:t>
            </w:r>
          </w:p>
        </w:tc>
      </w:tr>
      <w:tr w:rsidR="007D0372" w:rsidRPr="004D6174" w14:paraId="171FF2A9" w14:textId="77777777" w:rsidTr="00655068">
        <w:tc>
          <w:tcPr>
            <w:tcW w:w="1459" w:type="dxa"/>
          </w:tcPr>
          <w:p w14:paraId="2D5BF9A4" w14:textId="77777777" w:rsidR="007D0372" w:rsidRPr="004D6174" w:rsidRDefault="007D0372" w:rsidP="00655068">
            <w:pPr>
              <w:rPr>
                <w:rFonts w:ascii="Times New Roman" w:hAnsi="Times New Roman" w:cs="Times New Roman"/>
              </w:rPr>
            </w:pPr>
          </w:p>
        </w:tc>
        <w:tc>
          <w:tcPr>
            <w:tcW w:w="4546" w:type="dxa"/>
          </w:tcPr>
          <w:p w14:paraId="3C84CBDD" w14:textId="77777777" w:rsidR="007D0372" w:rsidRPr="004D6174" w:rsidRDefault="007D0372" w:rsidP="00655068">
            <w:pPr>
              <w:rPr>
                <w:rFonts w:ascii="Times New Roman" w:hAnsi="Times New Roman" w:cs="Times New Roman"/>
              </w:rPr>
            </w:pPr>
            <w:r w:rsidRPr="004D6174">
              <w:rPr>
                <w:rFonts w:ascii="Times New Roman" w:hAnsi="Times New Roman" w:cs="Times New Roman"/>
              </w:rPr>
              <w:t>25 x 1m video transects</w:t>
            </w:r>
          </w:p>
        </w:tc>
        <w:tc>
          <w:tcPr>
            <w:tcW w:w="1213" w:type="dxa"/>
          </w:tcPr>
          <w:p w14:paraId="4D8DBB78" w14:textId="77777777" w:rsidR="007D0372" w:rsidRPr="004D6174" w:rsidRDefault="007D0372" w:rsidP="00655068">
            <w:pPr>
              <w:rPr>
                <w:rFonts w:ascii="Times New Roman" w:hAnsi="Times New Roman" w:cs="Times New Roman"/>
              </w:rPr>
            </w:pPr>
            <w:r w:rsidRPr="004D6174">
              <w:rPr>
                <w:rFonts w:ascii="Times New Roman" w:hAnsi="Times New Roman" w:cs="Times New Roman"/>
              </w:rPr>
              <w:t>3-4 per site</w:t>
            </w:r>
          </w:p>
        </w:tc>
        <w:tc>
          <w:tcPr>
            <w:tcW w:w="1213" w:type="dxa"/>
          </w:tcPr>
          <w:p w14:paraId="515DD0CC" w14:textId="77777777" w:rsidR="007D0372" w:rsidRPr="004D6174" w:rsidRDefault="007D0372" w:rsidP="00655068">
            <w:pPr>
              <w:rPr>
                <w:rFonts w:ascii="Times New Roman" w:hAnsi="Times New Roman" w:cs="Times New Roman"/>
              </w:rPr>
            </w:pPr>
            <w:r w:rsidRPr="004D6174">
              <w:rPr>
                <w:rFonts w:ascii="Times New Roman" w:hAnsi="Times New Roman" w:cs="Times New Roman"/>
              </w:rPr>
              <w:t>75-100</w:t>
            </w:r>
          </w:p>
        </w:tc>
      </w:tr>
      <w:tr w:rsidR="007D0372" w:rsidRPr="004D6174" w14:paraId="23A04093" w14:textId="77777777" w:rsidTr="00655068">
        <w:tc>
          <w:tcPr>
            <w:tcW w:w="1459" w:type="dxa"/>
          </w:tcPr>
          <w:p w14:paraId="3FACFAFC" w14:textId="77777777" w:rsidR="007D0372" w:rsidRPr="004D6174" w:rsidRDefault="007D0372" w:rsidP="00655068">
            <w:pPr>
              <w:rPr>
                <w:rFonts w:ascii="Times New Roman" w:hAnsi="Times New Roman" w:cs="Times New Roman"/>
              </w:rPr>
            </w:pPr>
            <w:r w:rsidRPr="004D6174">
              <w:rPr>
                <w:rFonts w:ascii="Times New Roman" w:hAnsi="Times New Roman" w:cs="Times New Roman"/>
              </w:rPr>
              <w:t>2015</w:t>
            </w:r>
          </w:p>
        </w:tc>
        <w:tc>
          <w:tcPr>
            <w:tcW w:w="4546" w:type="dxa"/>
          </w:tcPr>
          <w:p w14:paraId="6A257B39" w14:textId="77777777" w:rsidR="007D0372" w:rsidRPr="004D6174" w:rsidRDefault="007D0372" w:rsidP="00655068">
            <w:pPr>
              <w:rPr>
                <w:rFonts w:ascii="Times New Roman" w:hAnsi="Times New Roman" w:cs="Times New Roman"/>
              </w:rPr>
            </w:pPr>
            <w:r w:rsidRPr="004D6174">
              <w:rPr>
                <w:rFonts w:ascii="Times New Roman" w:hAnsi="Times New Roman" w:cs="Times New Roman"/>
              </w:rPr>
              <w:t>30 x 2m transects by SCUBA</w:t>
            </w:r>
          </w:p>
        </w:tc>
        <w:tc>
          <w:tcPr>
            <w:tcW w:w="1213" w:type="dxa"/>
          </w:tcPr>
          <w:p w14:paraId="3AF52634" w14:textId="77777777" w:rsidR="007D0372" w:rsidRPr="004D6174" w:rsidRDefault="007D0372" w:rsidP="00655068">
            <w:pPr>
              <w:rPr>
                <w:rFonts w:ascii="Times New Roman" w:hAnsi="Times New Roman" w:cs="Times New Roman"/>
              </w:rPr>
            </w:pPr>
            <w:r w:rsidRPr="004D6174">
              <w:rPr>
                <w:rFonts w:ascii="Times New Roman" w:hAnsi="Times New Roman" w:cs="Times New Roman"/>
              </w:rPr>
              <w:t>4 per site</w:t>
            </w:r>
          </w:p>
        </w:tc>
        <w:tc>
          <w:tcPr>
            <w:tcW w:w="1213" w:type="dxa"/>
          </w:tcPr>
          <w:p w14:paraId="69C77354" w14:textId="77777777" w:rsidR="007D0372" w:rsidRPr="004D6174" w:rsidRDefault="007D0372" w:rsidP="00655068">
            <w:pPr>
              <w:rPr>
                <w:rFonts w:ascii="Times New Roman" w:hAnsi="Times New Roman" w:cs="Times New Roman"/>
              </w:rPr>
            </w:pPr>
            <w:r w:rsidRPr="004D6174">
              <w:rPr>
                <w:rFonts w:ascii="Times New Roman" w:hAnsi="Times New Roman" w:cs="Times New Roman"/>
              </w:rPr>
              <w:t>240</w:t>
            </w:r>
          </w:p>
        </w:tc>
      </w:tr>
    </w:tbl>
    <w:p w14:paraId="3CB1B335" w14:textId="77777777" w:rsidR="007D0372" w:rsidRPr="004D6174" w:rsidRDefault="007D0372" w:rsidP="007D0372">
      <w:pPr>
        <w:rPr>
          <w:rFonts w:ascii="Times New Roman" w:hAnsi="Times New Roman" w:cs="Times New Roman"/>
        </w:rPr>
      </w:pPr>
    </w:p>
    <w:p w14:paraId="552B8B5B" w14:textId="37BF1861" w:rsidR="00BA7A19" w:rsidRPr="004D6174" w:rsidRDefault="00BA7A19" w:rsidP="008332EF">
      <w:pPr>
        <w:rPr>
          <w:rFonts w:ascii="Times New Roman" w:hAnsi="Times New Roman" w:cs="Times New Roman"/>
          <w:sz w:val="24"/>
          <w:szCs w:val="24"/>
        </w:rPr>
      </w:pPr>
      <w:r w:rsidRPr="004D6174">
        <w:rPr>
          <w:rFonts w:ascii="Times New Roman" w:hAnsi="Times New Roman" w:cs="Times New Roman"/>
          <w:sz w:val="24"/>
          <w:szCs w:val="24"/>
        </w:rPr>
        <w:br w:type="page"/>
      </w:r>
    </w:p>
    <w:p w14:paraId="666C2A49" w14:textId="6C54E4D0" w:rsidR="00AF6161" w:rsidRPr="004D6174" w:rsidRDefault="005A112B" w:rsidP="00AF6161">
      <w:pPr>
        <w:rPr>
          <w:rFonts w:ascii="Times New Roman" w:hAnsi="Times New Roman" w:cs="Times New Roman"/>
          <w:sz w:val="24"/>
          <w:szCs w:val="24"/>
        </w:rPr>
      </w:pPr>
      <w:r>
        <w:rPr>
          <w:rFonts w:ascii="Times New Roman" w:hAnsi="Times New Roman" w:cs="Times New Roman"/>
          <w:sz w:val="24"/>
          <w:szCs w:val="24"/>
        </w:rPr>
        <w:lastRenderedPageBreak/>
        <w:t>Table 3</w:t>
      </w:r>
      <w:r w:rsidR="00AF6161" w:rsidRPr="004D6174">
        <w:rPr>
          <w:rFonts w:ascii="Times New Roman" w:hAnsi="Times New Roman" w:cs="Times New Roman"/>
          <w:sz w:val="24"/>
          <w:szCs w:val="24"/>
        </w:rPr>
        <w:t xml:space="preserve">. </w:t>
      </w:r>
      <w:commentRangeStart w:id="117"/>
      <w:r w:rsidR="00AF6161" w:rsidRPr="004D6174">
        <w:rPr>
          <w:rFonts w:ascii="Times New Roman" w:hAnsi="Times New Roman" w:cs="Times New Roman"/>
          <w:sz w:val="24"/>
          <w:szCs w:val="24"/>
        </w:rPr>
        <w:t xml:space="preserve">PERMANOVA </w:t>
      </w:r>
      <w:commentRangeEnd w:id="117"/>
      <w:r w:rsidR="00AF6161" w:rsidRPr="004D6174">
        <w:rPr>
          <w:rStyle w:val="CommentReference"/>
          <w:rFonts w:ascii="Times New Roman" w:hAnsi="Times New Roman" w:cs="Times New Roman"/>
        </w:rPr>
        <w:commentReference w:id="117"/>
      </w:r>
      <w:r w:rsidR="00AF6161" w:rsidRPr="004D6174">
        <w:rPr>
          <w:rFonts w:ascii="Times New Roman" w:hAnsi="Times New Roman" w:cs="Times New Roman"/>
          <w:sz w:val="24"/>
          <w:szCs w:val="24"/>
        </w:rPr>
        <w:t>partitioning of benthic invertebrate assemblages on the basis of Manhattan log(</w:t>
      </w:r>
      <w:r w:rsidR="00AF6161" w:rsidRPr="004D6174">
        <w:rPr>
          <w:rFonts w:ascii="Times New Roman" w:hAnsi="Times New Roman" w:cs="Times New Roman"/>
          <w:i/>
          <w:sz w:val="24"/>
          <w:szCs w:val="24"/>
        </w:rPr>
        <w:t>x</w:t>
      </w:r>
      <w:r w:rsidR="00AF6161" w:rsidRPr="004D6174">
        <w:rPr>
          <w:rFonts w:ascii="Times New Roman" w:hAnsi="Times New Roman" w:cs="Times New Roman"/>
          <w:sz w:val="24"/>
          <w:szCs w:val="24"/>
        </w:rPr>
        <w:t>+1) dissimilarities in densities in response to (a) Year (fixed, 3 levels 1987, 1999, 2015) or (b) Region (fixed, 3 levels) using sequential sums of squares.</w:t>
      </w:r>
      <w:r w:rsidR="00AF6161" w:rsidRPr="004D6174" w:rsidDel="00903513">
        <w:rPr>
          <w:rFonts w:ascii="Times New Roman" w:hAnsi="Times New Roman" w:cs="Times New Roman"/>
          <w:sz w:val="24"/>
          <w:szCs w:val="24"/>
        </w:rPr>
        <w:t xml:space="preserve"> </w:t>
      </w:r>
    </w:p>
    <w:p w14:paraId="5E9F30FF" w14:textId="77777777" w:rsidR="00AF6161" w:rsidRPr="004D6174" w:rsidRDefault="00AF6161" w:rsidP="00AF6161">
      <w:pPr>
        <w:rPr>
          <w:rFonts w:ascii="Times New Roman" w:hAnsi="Times New Roman" w:cs="Times New Roman"/>
          <w:sz w:val="24"/>
          <w:szCs w:val="24"/>
        </w:rPr>
      </w:pPr>
      <w:r w:rsidRPr="004D6174">
        <w:rPr>
          <w:rFonts w:ascii="Times New Roman" w:hAnsi="Times New Roman" w:cs="Times New Roman"/>
          <w:sz w:val="24"/>
          <w:szCs w:val="24"/>
        </w:rPr>
        <w:t>(a)</w:t>
      </w:r>
    </w:p>
    <w:tbl>
      <w:tblPr>
        <w:tblW w:w="6500" w:type="dxa"/>
        <w:tblLook w:val="04A0" w:firstRow="1" w:lastRow="0" w:firstColumn="1" w:lastColumn="0" w:noHBand="0" w:noVBand="1"/>
      </w:tblPr>
      <w:tblGrid>
        <w:gridCol w:w="1300"/>
        <w:gridCol w:w="1300"/>
        <w:gridCol w:w="1300"/>
        <w:gridCol w:w="1300"/>
        <w:gridCol w:w="1300"/>
      </w:tblGrid>
      <w:tr w:rsidR="00AF6161" w:rsidRPr="004D6174" w14:paraId="79D508C2" w14:textId="77777777" w:rsidTr="00AF6161">
        <w:trPr>
          <w:trHeight w:val="340"/>
        </w:trPr>
        <w:tc>
          <w:tcPr>
            <w:tcW w:w="1300" w:type="dxa"/>
            <w:tcBorders>
              <w:top w:val="single" w:sz="8" w:space="0" w:color="auto"/>
              <w:left w:val="nil"/>
              <w:bottom w:val="single" w:sz="8" w:space="0" w:color="auto"/>
              <w:right w:val="nil"/>
            </w:tcBorders>
            <w:shd w:val="clear" w:color="auto" w:fill="auto"/>
            <w:noWrap/>
            <w:vAlign w:val="center"/>
            <w:hideMark/>
          </w:tcPr>
          <w:p w14:paraId="1C2797DB" w14:textId="77777777" w:rsidR="00AF6161" w:rsidRPr="004D6174" w:rsidRDefault="00AF6161" w:rsidP="00AF6161">
            <w:pPr>
              <w:spacing w:after="0" w:line="240" w:lineRule="auto"/>
              <w:rPr>
                <w:rFonts w:ascii="Times New Roman" w:eastAsia="Times New Roman" w:hAnsi="Times New Roman" w:cs="Times New Roman"/>
                <w:color w:val="000000"/>
                <w:sz w:val="24"/>
                <w:szCs w:val="24"/>
              </w:rPr>
            </w:pPr>
            <w:r w:rsidRPr="004D6174">
              <w:rPr>
                <w:rFonts w:ascii="Times New Roman" w:eastAsia="Times New Roman" w:hAnsi="Times New Roman" w:cs="Times New Roman"/>
                <w:color w:val="000000"/>
                <w:sz w:val="24"/>
                <w:szCs w:val="24"/>
              </w:rPr>
              <w:t>Source</w:t>
            </w:r>
          </w:p>
        </w:tc>
        <w:tc>
          <w:tcPr>
            <w:tcW w:w="1300" w:type="dxa"/>
            <w:tcBorders>
              <w:top w:val="single" w:sz="8" w:space="0" w:color="auto"/>
              <w:left w:val="nil"/>
              <w:bottom w:val="single" w:sz="8" w:space="0" w:color="auto"/>
              <w:right w:val="nil"/>
            </w:tcBorders>
            <w:shd w:val="clear" w:color="auto" w:fill="auto"/>
            <w:noWrap/>
            <w:vAlign w:val="center"/>
            <w:hideMark/>
          </w:tcPr>
          <w:p w14:paraId="35F971A5" w14:textId="77777777" w:rsidR="00AF6161" w:rsidRPr="004D6174" w:rsidRDefault="00AF6161" w:rsidP="00AF6161">
            <w:pPr>
              <w:spacing w:after="0" w:line="240" w:lineRule="auto"/>
              <w:jc w:val="center"/>
              <w:rPr>
                <w:rFonts w:ascii="Times New Roman" w:eastAsia="Times New Roman" w:hAnsi="Times New Roman" w:cs="Times New Roman"/>
                <w:color w:val="000000"/>
                <w:sz w:val="24"/>
                <w:szCs w:val="24"/>
              </w:rPr>
            </w:pPr>
            <w:r w:rsidRPr="004D6174">
              <w:rPr>
                <w:rFonts w:ascii="Times New Roman" w:eastAsia="Times New Roman" w:hAnsi="Times New Roman" w:cs="Times New Roman"/>
                <w:color w:val="000000"/>
                <w:sz w:val="24"/>
                <w:szCs w:val="24"/>
              </w:rPr>
              <w:t>df</w:t>
            </w:r>
          </w:p>
        </w:tc>
        <w:tc>
          <w:tcPr>
            <w:tcW w:w="1300" w:type="dxa"/>
            <w:tcBorders>
              <w:top w:val="single" w:sz="8" w:space="0" w:color="auto"/>
              <w:left w:val="nil"/>
              <w:bottom w:val="single" w:sz="8" w:space="0" w:color="auto"/>
              <w:right w:val="nil"/>
            </w:tcBorders>
            <w:shd w:val="clear" w:color="auto" w:fill="auto"/>
            <w:noWrap/>
            <w:vAlign w:val="center"/>
            <w:hideMark/>
          </w:tcPr>
          <w:p w14:paraId="3D898C8D" w14:textId="77777777" w:rsidR="00AF6161" w:rsidRPr="004D6174" w:rsidRDefault="00AF6161" w:rsidP="00AF6161">
            <w:pPr>
              <w:spacing w:after="0" w:line="240" w:lineRule="auto"/>
              <w:jc w:val="center"/>
              <w:rPr>
                <w:rFonts w:ascii="Times New Roman" w:eastAsia="Times New Roman" w:hAnsi="Times New Roman" w:cs="Times New Roman"/>
                <w:color w:val="000000"/>
                <w:sz w:val="24"/>
                <w:szCs w:val="24"/>
              </w:rPr>
            </w:pPr>
            <w:r w:rsidRPr="004D6174">
              <w:rPr>
                <w:rFonts w:ascii="Times New Roman" w:eastAsia="Times New Roman" w:hAnsi="Times New Roman" w:cs="Times New Roman"/>
                <w:color w:val="000000"/>
                <w:sz w:val="24"/>
                <w:szCs w:val="24"/>
              </w:rPr>
              <w:t>MS</w:t>
            </w:r>
          </w:p>
        </w:tc>
        <w:tc>
          <w:tcPr>
            <w:tcW w:w="1300" w:type="dxa"/>
            <w:tcBorders>
              <w:top w:val="single" w:sz="8" w:space="0" w:color="auto"/>
              <w:left w:val="nil"/>
              <w:bottom w:val="single" w:sz="8" w:space="0" w:color="auto"/>
              <w:right w:val="nil"/>
            </w:tcBorders>
            <w:shd w:val="clear" w:color="auto" w:fill="auto"/>
            <w:noWrap/>
            <w:vAlign w:val="center"/>
            <w:hideMark/>
          </w:tcPr>
          <w:p w14:paraId="60E1CD3F" w14:textId="77777777" w:rsidR="00AF6161" w:rsidRPr="004D6174" w:rsidRDefault="00AF6161" w:rsidP="00AF6161">
            <w:pPr>
              <w:spacing w:after="0" w:line="240" w:lineRule="auto"/>
              <w:jc w:val="center"/>
              <w:rPr>
                <w:rFonts w:ascii="Times New Roman" w:eastAsia="Times New Roman" w:hAnsi="Times New Roman" w:cs="Times New Roman"/>
                <w:color w:val="000000"/>
                <w:sz w:val="24"/>
                <w:szCs w:val="24"/>
              </w:rPr>
            </w:pPr>
            <w:r w:rsidRPr="004D6174">
              <w:rPr>
                <w:rFonts w:ascii="Times New Roman" w:eastAsia="Times New Roman" w:hAnsi="Times New Roman" w:cs="Times New Roman"/>
                <w:color w:val="000000"/>
                <w:sz w:val="24"/>
                <w:szCs w:val="24"/>
              </w:rPr>
              <w:t>Pseudo-</w:t>
            </w:r>
            <w:r w:rsidRPr="004D6174">
              <w:rPr>
                <w:rFonts w:ascii="Times New Roman" w:eastAsia="Times New Roman" w:hAnsi="Times New Roman" w:cs="Times New Roman"/>
                <w:i/>
                <w:iCs/>
                <w:color w:val="000000"/>
                <w:sz w:val="24"/>
                <w:szCs w:val="24"/>
              </w:rPr>
              <w:t>F</w:t>
            </w:r>
          </w:p>
        </w:tc>
        <w:tc>
          <w:tcPr>
            <w:tcW w:w="1300" w:type="dxa"/>
            <w:tcBorders>
              <w:top w:val="single" w:sz="8" w:space="0" w:color="auto"/>
              <w:left w:val="nil"/>
              <w:bottom w:val="single" w:sz="8" w:space="0" w:color="auto"/>
              <w:right w:val="nil"/>
            </w:tcBorders>
            <w:shd w:val="clear" w:color="auto" w:fill="auto"/>
            <w:noWrap/>
            <w:vAlign w:val="center"/>
            <w:hideMark/>
          </w:tcPr>
          <w:p w14:paraId="518BC36D" w14:textId="77777777" w:rsidR="00AF6161" w:rsidRPr="004D6174" w:rsidRDefault="00AF6161" w:rsidP="00AF6161">
            <w:pPr>
              <w:spacing w:after="0" w:line="240" w:lineRule="auto"/>
              <w:jc w:val="center"/>
              <w:rPr>
                <w:rFonts w:ascii="Times New Roman" w:eastAsia="Times New Roman" w:hAnsi="Times New Roman" w:cs="Times New Roman"/>
                <w:i/>
                <w:iCs/>
                <w:color w:val="000000"/>
                <w:sz w:val="24"/>
                <w:szCs w:val="24"/>
              </w:rPr>
            </w:pPr>
            <w:r w:rsidRPr="004D6174">
              <w:rPr>
                <w:rFonts w:ascii="Times New Roman" w:eastAsia="Times New Roman" w:hAnsi="Times New Roman" w:cs="Times New Roman"/>
                <w:i/>
                <w:iCs/>
                <w:color w:val="000000"/>
                <w:sz w:val="24"/>
                <w:szCs w:val="24"/>
              </w:rPr>
              <w:t>P</w:t>
            </w:r>
          </w:p>
        </w:tc>
      </w:tr>
      <w:tr w:rsidR="00AF6161" w:rsidRPr="004D6174" w14:paraId="307C158B" w14:textId="77777777" w:rsidTr="00AF6161">
        <w:trPr>
          <w:trHeight w:val="320"/>
        </w:trPr>
        <w:tc>
          <w:tcPr>
            <w:tcW w:w="1300" w:type="dxa"/>
            <w:tcBorders>
              <w:top w:val="nil"/>
              <w:left w:val="nil"/>
              <w:bottom w:val="nil"/>
              <w:right w:val="nil"/>
            </w:tcBorders>
            <w:shd w:val="clear" w:color="auto" w:fill="auto"/>
            <w:noWrap/>
            <w:vAlign w:val="center"/>
            <w:hideMark/>
          </w:tcPr>
          <w:p w14:paraId="7CBDE459" w14:textId="77777777" w:rsidR="00AF6161" w:rsidRPr="004D6174" w:rsidRDefault="00AF6161" w:rsidP="00AF6161">
            <w:pPr>
              <w:spacing w:after="0" w:line="240" w:lineRule="auto"/>
              <w:rPr>
                <w:rFonts w:ascii="Times New Roman" w:eastAsia="Times New Roman" w:hAnsi="Times New Roman" w:cs="Times New Roman"/>
                <w:color w:val="000000"/>
                <w:sz w:val="24"/>
                <w:szCs w:val="24"/>
              </w:rPr>
            </w:pPr>
            <w:r w:rsidRPr="004D6174">
              <w:rPr>
                <w:rFonts w:ascii="Times New Roman" w:eastAsia="Times New Roman" w:hAnsi="Times New Roman" w:cs="Times New Roman"/>
                <w:color w:val="000000"/>
                <w:sz w:val="24"/>
                <w:szCs w:val="24"/>
              </w:rPr>
              <w:t>Year</w:t>
            </w:r>
          </w:p>
        </w:tc>
        <w:tc>
          <w:tcPr>
            <w:tcW w:w="1300" w:type="dxa"/>
            <w:tcBorders>
              <w:top w:val="nil"/>
              <w:left w:val="nil"/>
              <w:bottom w:val="nil"/>
              <w:right w:val="nil"/>
            </w:tcBorders>
            <w:shd w:val="clear" w:color="auto" w:fill="auto"/>
            <w:noWrap/>
            <w:vAlign w:val="center"/>
            <w:hideMark/>
          </w:tcPr>
          <w:p w14:paraId="1BEE1D80" w14:textId="77777777" w:rsidR="00AF6161" w:rsidRPr="004D6174" w:rsidRDefault="00AF6161" w:rsidP="00AF6161">
            <w:pPr>
              <w:spacing w:after="0" w:line="240" w:lineRule="auto"/>
              <w:jc w:val="center"/>
              <w:rPr>
                <w:rFonts w:ascii="Times New Roman" w:eastAsia="Times New Roman" w:hAnsi="Times New Roman" w:cs="Times New Roman"/>
                <w:color w:val="000000"/>
                <w:sz w:val="24"/>
                <w:szCs w:val="24"/>
              </w:rPr>
            </w:pPr>
            <w:r w:rsidRPr="004D6174">
              <w:rPr>
                <w:rFonts w:ascii="Times New Roman" w:eastAsia="Times New Roman" w:hAnsi="Times New Roman" w:cs="Times New Roman"/>
                <w:color w:val="000000"/>
                <w:sz w:val="24"/>
                <w:szCs w:val="24"/>
              </w:rPr>
              <w:t>1</w:t>
            </w:r>
          </w:p>
        </w:tc>
        <w:tc>
          <w:tcPr>
            <w:tcW w:w="1300" w:type="dxa"/>
            <w:tcBorders>
              <w:top w:val="nil"/>
              <w:left w:val="nil"/>
              <w:bottom w:val="nil"/>
              <w:right w:val="nil"/>
            </w:tcBorders>
            <w:shd w:val="clear" w:color="auto" w:fill="auto"/>
            <w:noWrap/>
            <w:vAlign w:val="bottom"/>
            <w:hideMark/>
          </w:tcPr>
          <w:p w14:paraId="18EE7206" w14:textId="77777777" w:rsidR="00AF6161" w:rsidRPr="004D6174" w:rsidRDefault="00AF6161" w:rsidP="00AF6161">
            <w:pPr>
              <w:spacing w:after="0" w:line="240" w:lineRule="auto"/>
              <w:jc w:val="center"/>
              <w:rPr>
                <w:rFonts w:ascii="Times New Roman" w:eastAsia="Times New Roman" w:hAnsi="Times New Roman" w:cs="Times New Roman"/>
                <w:color w:val="000000"/>
                <w:sz w:val="24"/>
                <w:szCs w:val="24"/>
              </w:rPr>
            </w:pPr>
            <w:r w:rsidRPr="004D6174">
              <w:rPr>
                <w:rFonts w:ascii="Times New Roman" w:eastAsia="Times New Roman" w:hAnsi="Times New Roman" w:cs="Times New Roman"/>
                <w:color w:val="000000"/>
                <w:sz w:val="24"/>
                <w:szCs w:val="24"/>
              </w:rPr>
              <w:t>1.208</w:t>
            </w:r>
          </w:p>
        </w:tc>
        <w:tc>
          <w:tcPr>
            <w:tcW w:w="1300" w:type="dxa"/>
            <w:tcBorders>
              <w:top w:val="nil"/>
              <w:left w:val="nil"/>
              <w:bottom w:val="nil"/>
              <w:right w:val="nil"/>
            </w:tcBorders>
            <w:shd w:val="clear" w:color="auto" w:fill="auto"/>
            <w:noWrap/>
            <w:vAlign w:val="bottom"/>
            <w:hideMark/>
          </w:tcPr>
          <w:p w14:paraId="0E98FE57" w14:textId="77777777" w:rsidR="00AF6161" w:rsidRPr="004D6174" w:rsidRDefault="00AF6161" w:rsidP="00AF6161">
            <w:pPr>
              <w:spacing w:after="0" w:line="240" w:lineRule="auto"/>
              <w:jc w:val="center"/>
              <w:rPr>
                <w:rFonts w:ascii="Times New Roman" w:eastAsia="Times New Roman" w:hAnsi="Times New Roman" w:cs="Times New Roman"/>
                <w:color w:val="000000"/>
                <w:sz w:val="24"/>
                <w:szCs w:val="24"/>
              </w:rPr>
            </w:pPr>
            <w:r w:rsidRPr="004D6174">
              <w:rPr>
                <w:rFonts w:ascii="Times New Roman" w:eastAsia="Times New Roman" w:hAnsi="Times New Roman" w:cs="Times New Roman"/>
                <w:color w:val="000000"/>
                <w:sz w:val="24"/>
                <w:szCs w:val="24"/>
              </w:rPr>
              <w:t>8.298</w:t>
            </w:r>
          </w:p>
        </w:tc>
        <w:tc>
          <w:tcPr>
            <w:tcW w:w="1300" w:type="dxa"/>
            <w:tcBorders>
              <w:top w:val="nil"/>
              <w:left w:val="nil"/>
              <w:bottom w:val="nil"/>
              <w:right w:val="nil"/>
            </w:tcBorders>
            <w:shd w:val="clear" w:color="auto" w:fill="auto"/>
            <w:noWrap/>
            <w:vAlign w:val="center"/>
            <w:hideMark/>
          </w:tcPr>
          <w:p w14:paraId="1E61FEE3" w14:textId="77777777" w:rsidR="00AF6161" w:rsidRPr="004D6174" w:rsidRDefault="00AF6161" w:rsidP="00AF6161">
            <w:pPr>
              <w:spacing w:after="0" w:line="240" w:lineRule="auto"/>
              <w:jc w:val="center"/>
              <w:rPr>
                <w:rFonts w:ascii="Times New Roman" w:eastAsia="Times New Roman" w:hAnsi="Times New Roman" w:cs="Times New Roman"/>
                <w:color w:val="000000"/>
                <w:sz w:val="24"/>
                <w:szCs w:val="24"/>
              </w:rPr>
            </w:pPr>
            <w:r w:rsidRPr="004D6174">
              <w:rPr>
                <w:rFonts w:ascii="Times New Roman" w:eastAsia="Times New Roman" w:hAnsi="Times New Roman" w:cs="Times New Roman"/>
                <w:color w:val="000000"/>
                <w:sz w:val="24"/>
                <w:szCs w:val="24"/>
              </w:rPr>
              <w:t>0.001</w:t>
            </w:r>
          </w:p>
        </w:tc>
      </w:tr>
      <w:tr w:rsidR="00AF6161" w:rsidRPr="004D6174" w14:paraId="13001570" w14:textId="77777777" w:rsidTr="00AF6161">
        <w:trPr>
          <w:trHeight w:val="320"/>
        </w:trPr>
        <w:tc>
          <w:tcPr>
            <w:tcW w:w="1300" w:type="dxa"/>
            <w:tcBorders>
              <w:top w:val="nil"/>
              <w:left w:val="nil"/>
              <w:bottom w:val="nil"/>
              <w:right w:val="nil"/>
            </w:tcBorders>
            <w:shd w:val="clear" w:color="auto" w:fill="auto"/>
            <w:noWrap/>
            <w:vAlign w:val="center"/>
            <w:hideMark/>
          </w:tcPr>
          <w:p w14:paraId="23534F7D" w14:textId="77777777" w:rsidR="00AF6161" w:rsidRPr="004D6174" w:rsidRDefault="00AF6161" w:rsidP="00AF6161">
            <w:pPr>
              <w:spacing w:after="0" w:line="240" w:lineRule="auto"/>
              <w:rPr>
                <w:rFonts w:ascii="Times New Roman" w:eastAsia="Times New Roman" w:hAnsi="Times New Roman" w:cs="Times New Roman"/>
                <w:color w:val="000000"/>
                <w:sz w:val="24"/>
                <w:szCs w:val="24"/>
              </w:rPr>
            </w:pPr>
            <w:r w:rsidRPr="004D6174">
              <w:rPr>
                <w:rFonts w:ascii="Times New Roman" w:eastAsia="Times New Roman" w:hAnsi="Times New Roman" w:cs="Times New Roman"/>
                <w:color w:val="000000"/>
                <w:sz w:val="24"/>
                <w:szCs w:val="24"/>
              </w:rPr>
              <w:t>Residuals</w:t>
            </w:r>
          </w:p>
        </w:tc>
        <w:tc>
          <w:tcPr>
            <w:tcW w:w="1300" w:type="dxa"/>
            <w:tcBorders>
              <w:top w:val="nil"/>
              <w:left w:val="nil"/>
              <w:bottom w:val="nil"/>
              <w:right w:val="nil"/>
            </w:tcBorders>
            <w:shd w:val="clear" w:color="auto" w:fill="auto"/>
            <w:noWrap/>
            <w:vAlign w:val="center"/>
            <w:hideMark/>
          </w:tcPr>
          <w:p w14:paraId="4E1D27A8" w14:textId="77777777" w:rsidR="00AF6161" w:rsidRPr="004D6174" w:rsidRDefault="00AF6161" w:rsidP="00AF6161">
            <w:pPr>
              <w:spacing w:after="0" w:line="240" w:lineRule="auto"/>
              <w:jc w:val="center"/>
              <w:rPr>
                <w:rFonts w:ascii="Times New Roman" w:eastAsia="Times New Roman" w:hAnsi="Times New Roman" w:cs="Times New Roman"/>
                <w:color w:val="000000"/>
                <w:sz w:val="24"/>
                <w:szCs w:val="24"/>
              </w:rPr>
            </w:pPr>
            <w:r w:rsidRPr="004D6174">
              <w:rPr>
                <w:rFonts w:ascii="Times New Roman" w:eastAsia="Times New Roman" w:hAnsi="Times New Roman" w:cs="Times New Roman"/>
                <w:color w:val="000000"/>
                <w:sz w:val="24"/>
                <w:szCs w:val="24"/>
              </w:rPr>
              <w:t>25</w:t>
            </w:r>
          </w:p>
        </w:tc>
        <w:tc>
          <w:tcPr>
            <w:tcW w:w="1300" w:type="dxa"/>
            <w:tcBorders>
              <w:top w:val="nil"/>
              <w:left w:val="nil"/>
              <w:bottom w:val="nil"/>
              <w:right w:val="nil"/>
            </w:tcBorders>
            <w:shd w:val="clear" w:color="auto" w:fill="auto"/>
            <w:noWrap/>
            <w:vAlign w:val="bottom"/>
            <w:hideMark/>
          </w:tcPr>
          <w:p w14:paraId="4F87292E" w14:textId="77777777" w:rsidR="00AF6161" w:rsidRPr="004D6174" w:rsidRDefault="00AF6161" w:rsidP="00AF6161">
            <w:pPr>
              <w:spacing w:after="0" w:line="240" w:lineRule="auto"/>
              <w:jc w:val="center"/>
              <w:rPr>
                <w:rFonts w:ascii="Times New Roman" w:eastAsia="Times New Roman" w:hAnsi="Times New Roman" w:cs="Times New Roman"/>
                <w:color w:val="000000"/>
                <w:sz w:val="24"/>
                <w:szCs w:val="24"/>
              </w:rPr>
            </w:pPr>
            <w:r w:rsidRPr="004D6174">
              <w:rPr>
                <w:rFonts w:ascii="Times New Roman" w:eastAsia="Times New Roman" w:hAnsi="Times New Roman" w:cs="Times New Roman"/>
                <w:color w:val="000000"/>
                <w:sz w:val="24"/>
                <w:szCs w:val="24"/>
              </w:rPr>
              <w:t>0.146</w:t>
            </w:r>
          </w:p>
        </w:tc>
        <w:tc>
          <w:tcPr>
            <w:tcW w:w="1300" w:type="dxa"/>
            <w:tcBorders>
              <w:top w:val="nil"/>
              <w:left w:val="nil"/>
              <w:bottom w:val="nil"/>
              <w:right w:val="nil"/>
            </w:tcBorders>
            <w:shd w:val="clear" w:color="auto" w:fill="auto"/>
            <w:noWrap/>
            <w:vAlign w:val="bottom"/>
            <w:hideMark/>
          </w:tcPr>
          <w:p w14:paraId="0F4398B0" w14:textId="77777777" w:rsidR="00AF6161" w:rsidRPr="004D6174" w:rsidRDefault="00AF6161" w:rsidP="00AF6161">
            <w:pPr>
              <w:spacing w:after="0" w:line="240" w:lineRule="auto"/>
              <w:jc w:val="center"/>
              <w:rPr>
                <w:rFonts w:ascii="Times New Roman" w:eastAsia="Times New Roman" w:hAnsi="Times New Roman" w:cs="Times New Roman"/>
                <w:color w:val="000000"/>
                <w:sz w:val="24"/>
                <w:szCs w:val="24"/>
              </w:rPr>
            </w:pPr>
          </w:p>
        </w:tc>
        <w:tc>
          <w:tcPr>
            <w:tcW w:w="1300" w:type="dxa"/>
            <w:tcBorders>
              <w:top w:val="nil"/>
              <w:left w:val="nil"/>
              <w:bottom w:val="nil"/>
              <w:right w:val="nil"/>
            </w:tcBorders>
            <w:shd w:val="clear" w:color="auto" w:fill="auto"/>
            <w:noWrap/>
            <w:vAlign w:val="bottom"/>
            <w:hideMark/>
          </w:tcPr>
          <w:p w14:paraId="2F455CA6" w14:textId="77777777" w:rsidR="00AF6161" w:rsidRPr="004D6174" w:rsidRDefault="00AF6161" w:rsidP="00AF6161">
            <w:pPr>
              <w:spacing w:after="0" w:line="240" w:lineRule="auto"/>
              <w:jc w:val="center"/>
              <w:rPr>
                <w:rFonts w:ascii="Times New Roman" w:eastAsia="Times New Roman" w:hAnsi="Times New Roman" w:cs="Times New Roman"/>
                <w:sz w:val="20"/>
                <w:szCs w:val="20"/>
              </w:rPr>
            </w:pPr>
          </w:p>
        </w:tc>
      </w:tr>
      <w:tr w:rsidR="00AF6161" w:rsidRPr="004D6174" w14:paraId="2A40D94F" w14:textId="77777777" w:rsidTr="00AF6161">
        <w:trPr>
          <w:trHeight w:val="340"/>
        </w:trPr>
        <w:tc>
          <w:tcPr>
            <w:tcW w:w="1300" w:type="dxa"/>
            <w:tcBorders>
              <w:top w:val="nil"/>
              <w:left w:val="nil"/>
              <w:bottom w:val="single" w:sz="8" w:space="0" w:color="auto"/>
              <w:right w:val="nil"/>
            </w:tcBorders>
            <w:shd w:val="clear" w:color="auto" w:fill="auto"/>
            <w:noWrap/>
            <w:vAlign w:val="center"/>
            <w:hideMark/>
          </w:tcPr>
          <w:p w14:paraId="054327F5" w14:textId="77777777" w:rsidR="00AF6161" w:rsidRPr="004D6174" w:rsidRDefault="00AF6161" w:rsidP="00AF6161">
            <w:pPr>
              <w:spacing w:after="0" w:line="240" w:lineRule="auto"/>
              <w:rPr>
                <w:rFonts w:ascii="Times New Roman" w:eastAsia="Times New Roman" w:hAnsi="Times New Roman" w:cs="Times New Roman"/>
                <w:color w:val="000000"/>
                <w:sz w:val="24"/>
                <w:szCs w:val="24"/>
              </w:rPr>
            </w:pPr>
            <w:r w:rsidRPr="004D6174">
              <w:rPr>
                <w:rFonts w:ascii="Times New Roman" w:eastAsia="Times New Roman" w:hAnsi="Times New Roman" w:cs="Times New Roman"/>
                <w:color w:val="000000"/>
                <w:sz w:val="24"/>
                <w:szCs w:val="24"/>
              </w:rPr>
              <w:t>Total</w:t>
            </w:r>
          </w:p>
        </w:tc>
        <w:tc>
          <w:tcPr>
            <w:tcW w:w="1300" w:type="dxa"/>
            <w:tcBorders>
              <w:top w:val="nil"/>
              <w:left w:val="nil"/>
              <w:bottom w:val="single" w:sz="8" w:space="0" w:color="auto"/>
              <w:right w:val="nil"/>
            </w:tcBorders>
            <w:shd w:val="clear" w:color="auto" w:fill="auto"/>
            <w:noWrap/>
            <w:vAlign w:val="center"/>
            <w:hideMark/>
          </w:tcPr>
          <w:p w14:paraId="7C60934E" w14:textId="77777777" w:rsidR="00AF6161" w:rsidRPr="004D6174" w:rsidRDefault="00AF6161" w:rsidP="00AF6161">
            <w:pPr>
              <w:spacing w:after="0" w:line="240" w:lineRule="auto"/>
              <w:jc w:val="center"/>
              <w:rPr>
                <w:rFonts w:ascii="Times New Roman" w:eastAsia="Times New Roman" w:hAnsi="Times New Roman" w:cs="Times New Roman"/>
                <w:color w:val="000000"/>
                <w:sz w:val="24"/>
                <w:szCs w:val="24"/>
              </w:rPr>
            </w:pPr>
            <w:r w:rsidRPr="004D6174">
              <w:rPr>
                <w:rFonts w:ascii="Times New Roman" w:eastAsia="Times New Roman" w:hAnsi="Times New Roman" w:cs="Times New Roman"/>
                <w:color w:val="000000"/>
                <w:sz w:val="24"/>
                <w:szCs w:val="24"/>
              </w:rPr>
              <w:t>26</w:t>
            </w:r>
          </w:p>
        </w:tc>
        <w:tc>
          <w:tcPr>
            <w:tcW w:w="1300" w:type="dxa"/>
            <w:tcBorders>
              <w:top w:val="nil"/>
              <w:left w:val="nil"/>
              <w:bottom w:val="single" w:sz="8" w:space="0" w:color="auto"/>
              <w:right w:val="nil"/>
            </w:tcBorders>
            <w:shd w:val="clear" w:color="auto" w:fill="auto"/>
            <w:noWrap/>
            <w:vAlign w:val="center"/>
            <w:hideMark/>
          </w:tcPr>
          <w:p w14:paraId="2000051C" w14:textId="77777777" w:rsidR="00AF6161" w:rsidRPr="004D6174" w:rsidRDefault="00AF6161" w:rsidP="00AF6161">
            <w:pPr>
              <w:spacing w:after="0" w:line="240" w:lineRule="auto"/>
              <w:jc w:val="center"/>
              <w:rPr>
                <w:rFonts w:ascii="Times New Roman" w:eastAsia="Times New Roman" w:hAnsi="Times New Roman" w:cs="Times New Roman"/>
                <w:color w:val="000000"/>
                <w:sz w:val="24"/>
                <w:szCs w:val="24"/>
              </w:rPr>
            </w:pPr>
            <w:r w:rsidRPr="004D6174">
              <w:rPr>
                <w:rFonts w:ascii="Times New Roman" w:eastAsia="Times New Roman" w:hAnsi="Times New Roman" w:cs="Times New Roman"/>
                <w:color w:val="000000"/>
                <w:sz w:val="24"/>
                <w:szCs w:val="24"/>
              </w:rPr>
              <w:t> </w:t>
            </w:r>
          </w:p>
        </w:tc>
        <w:tc>
          <w:tcPr>
            <w:tcW w:w="1300" w:type="dxa"/>
            <w:tcBorders>
              <w:top w:val="nil"/>
              <w:left w:val="nil"/>
              <w:bottom w:val="single" w:sz="8" w:space="0" w:color="auto"/>
              <w:right w:val="nil"/>
            </w:tcBorders>
            <w:shd w:val="clear" w:color="auto" w:fill="auto"/>
            <w:noWrap/>
            <w:vAlign w:val="center"/>
            <w:hideMark/>
          </w:tcPr>
          <w:p w14:paraId="3BD0BAB2" w14:textId="77777777" w:rsidR="00AF6161" w:rsidRPr="004D6174" w:rsidRDefault="00AF6161" w:rsidP="00AF6161">
            <w:pPr>
              <w:spacing w:after="0" w:line="240" w:lineRule="auto"/>
              <w:jc w:val="center"/>
              <w:rPr>
                <w:rFonts w:ascii="Times New Roman" w:eastAsia="Times New Roman" w:hAnsi="Times New Roman" w:cs="Times New Roman"/>
                <w:color w:val="000000"/>
                <w:sz w:val="24"/>
                <w:szCs w:val="24"/>
              </w:rPr>
            </w:pPr>
            <w:r w:rsidRPr="004D6174">
              <w:rPr>
                <w:rFonts w:ascii="Times New Roman" w:eastAsia="Times New Roman" w:hAnsi="Times New Roman" w:cs="Times New Roman"/>
                <w:color w:val="000000"/>
                <w:sz w:val="24"/>
                <w:szCs w:val="24"/>
              </w:rPr>
              <w:t> </w:t>
            </w:r>
          </w:p>
        </w:tc>
        <w:tc>
          <w:tcPr>
            <w:tcW w:w="1300" w:type="dxa"/>
            <w:tcBorders>
              <w:top w:val="nil"/>
              <w:left w:val="nil"/>
              <w:bottom w:val="single" w:sz="8" w:space="0" w:color="auto"/>
              <w:right w:val="nil"/>
            </w:tcBorders>
            <w:shd w:val="clear" w:color="auto" w:fill="auto"/>
            <w:noWrap/>
            <w:vAlign w:val="center"/>
            <w:hideMark/>
          </w:tcPr>
          <w:p w14:paraId="519708FE" w14:textId="77777777" w:rsidR="00AF6161" w:rsidRPr="004D6174" w:rsidRDefault="00AF6161" w:rsidP="00AF6161">
            <w:pPr>
              <w:spacing w:after="0" w:line="240" w:lineRule="auto"/>
              <w:jc w:val="center"/>
              <w:rPr>
                <w:rFonts w:ascii="Times New Roman" w:eastAsia="Times New Roman" w:hAnsi="Times New Roman" w:cs="Times New Roman"/>
                <w:color w:val="000000"/>
                <w:sz w:val="24"/>
                <w:szCs w:val="24"/>
              </w:rPr>
            </w:pPr>
            <w:r w:rsidRPr="004D6174">
              <w:rPr>
                <w:rFonts w:ascii="Times New Roman" w:eastAsia="Times New Roman" w:hAnsi="Times New Roman" w:cs="Times New Roman"/>
                <w:color w:val="000000"/>
                <w:sz w:val="24"/>
                <w:szCs w:val="24"/>
              </w:rPr>
              <w:t> </w:t>
            </w:r>
          </w:p>
        </w:tc>
      </w:tr>
    </w:tbl>
    <w:p w14:paraId="14DD67CB" w14:textId="77777777" w:rsidR="00AF6161" w:rsidRPr="004D6174" w:rsidRDefault="00AF6161" w:rsidP="00AF6161">
      <w:pPr>
        <w:rPr>
          <w:rFonts w:ascii="Times New Roman" w:hAnsi="Times New Roman" w:cs="Times New Roman"/>
          <w:sz w:val="24"/>
          <w:szCs w:val="24"/>
        </w:rPr>
      </w:pPr>
    </w:p>
    <w:p w14:paraId="141D11A3" w14:textId="35D8F1EE" w:rsidR="00AF6161" w:rsidRPr="004D6174" w:rsidDel="00903513" w:rsidRDefault="00AF6161" w:rsidP="005A112B">
      <w:pPr>
        <w:rPr>
          <w:rFonts w:ascii="Times New Roman" w:hAnsi="Times New Roman" w:cs="Times New Roman"/>
          <w:sz w:val="24"/>
          <w:szCs w:val="24"/>
        </w:rPr>
      </w:pPr>
      <w:r w:rsidRPr="004D6174">
        <w:rPr>
          <w:rFonts w:ascii="Times New Roman" w:hAnsi="Times New Roman" w:cs="Times New Roman"/>
          <w:sz w:val="24"/>
          <w:szCs w:val="24"/>
        </w:rPr>
        <w:t>(b)</w:t>
      </w:r>
      <w:r w:rsidRPr="004D6174" w:rsidDel="00903513">
        <w:rPr>
          <w:rFonts w:ascii="Times New Roman" w:hAnsi="Times New Roman" w:cs="Times New Roman"/>
          <w:sz w:val="24"/>
          <w:szCs w:val="24"/>
        </w:rPr>
        <w:t xml:space="preserve"> </w:t>
      </w:r>
    </w:p>
    <w:tbl>
      <w:tblPr>
        <w:tblW w:w="6500" w:type="dxa"/>
        <w:tblLook w:val="04A0" w:firstRow="1" w:lastRow="0" w:firstColumn="1" w:lastColumn="0" w:noHBand="0" w:noVBand="1"/>
      </w:tblPr>
      <w:tblGrid>
        <w:gridCol w:w="1300"/>
        <w:gridCol w:w="1300"/>
        <w:gridCol w:w="1300"/>
        <w:gridCol w:w="1300"/>
        <w:gridCol w:w="1300"/>
      </w:tblGrid>
      <w:tr w:rsidR="00AF6161" w:rsidRPr="004D6174" w14:paraId="50F1D27A" w14:textId="77777777" w:rsidTr="00AF6161">
        <w:trPr>
          <w:trHeight w:val="340"/>
        </w:trPr>
        <w:tc>
          <w:tcPr>
            <w:tcW w:w="1300" w:type="dxa"/>
            <w:tcBorders>
              <w:top w:val="single" w:sz="8" w:space="0" w:color="auto"/>
              <w:left w:val="nil"/>
              <w:bottom w:val="single" w:sz="8" w:space="0" w:color="auto"/>
              <w:right w:val="nil"/>
            </w:tcBorders>
            <w:shd w:val="clear" w:color="auto" w:fill="auto"/>
            <w:noWrap/>
            <w:vAlign w:val="center"/>
            <w:hideMark/>
          </w:tcPr>
          <w:p w14:paraId="3A3A46CC" w14:textId="77777777" w:rsidR="00AF6161" w:rsidRPr="004D6174" w:rsidRDefault="00AF6161" w:rsidP="00AF6161">
            <w:pPr>
              <w:spacing w:after="0" w:line="240" w:lineRule="auto"/>
              <w:rPr>
                <w:rFonts w:ascii="Times New Roman" w:eastAsia="Times New Roman" w:hAnsi="Times New Roman" w:cs="Times New Roman"/>
                <w:color w:val="000000"/>
                <w:sz w:val="24"/>
                <w:szCs w:val="24"/>
              </w:rPr>
            </w:pPr>
            <w:r w:rsidRPr="004D6174">
              <w:rPr>
                <w:rFonts w:ascii="Times New Roman" w:eastAsia="Times New Roman" w:hAnsi="Times New Roman" w:cs="Times New Roman"/>
                <w:color w:val="000000"/>
                <w:sz w:val="24"/>
                <w:szCs w:val="24"/>
              </w:rPr>
              <w:t>Source</w:t>
            </w:r>
          </w:p>
        </w:tc>
        <w:tc>
          <w:tcPr>
            <w:tcW w:w="1300" w:type="dxa"/>
            <w:tcBorders>
              <w:top w:val="single" w:sz="8" w:space="0" w:color="auto"/>
              <w:left w:val="nil"/>
              <w:bottom w:val="single" w:sz="8" w:space="0" w:color="auto"/>
              <w:right w:val="nil"/>
            </w:tcBorders>
            <w:shd w:val="clear" w:color="auto" w:fill="auto"/>
            <w:noWrap/>
            <w:vAlign w:val="center"/>
            <w:hideMark/>
          </w:tcPr>
          <w:p w14:paraId="68BADCDE" w14:textId="77777777" w:rsidR="00AF6161" w:rsidRPr="004D6174" w:rsidRDefault="00AF6161" w:rsidP="00AF6161">
            <w:pPr>
              <w:spacing w:after="0" w:line="240" w:lineRule="auto"/>
              <w:jc w:val="center"/>
              <w:rPr>
                <w:rFonts w:ascii="Times New Roman" w:eastAsia="Times New Roman" w:hAnsi="Times New Roman" w:cs="Times New Roman"/>
                <w:color w:val="000000"/>
                <w:sz w:val="24"/>
                <w:szCs w:val="24"/>
              </w:rPr>
            </w:pPr>
            <w:r w:rsidRPr="004D6174">
              <w:rPr>
                <w:rFonts w:ascii="Times New Roman" w:eastAsia="Times New Roman" w:hAnsi="Times New Roman" w:cs="Times New Roman"/>
                <w:color w:val="000000"/>
                <w:sz w:val="24"/>
                <w:szCs w:val="24"/>
              </w:rPr>
              <w:t>df</w:t>
            </w:r>
          </w:p>
        </w:tc>
        <w:tc>
          <w:tcPr>
            <w:tcW w:w="1300" w:type="dxa"/>
            <w:tcBorders>
              <w:top w:val="single" w:sz="8" w:space="0" w:color="auto"/>
              <w:left w:val="nil"/>
              <w:bottom w:val="single" w:sz="8" w:space="0" w:color="auto"/>
              <w:right w:val="nil"/>
            </w:tcBorders>
            <w:shd w:val="clear" w:color="auto" w:fill="auto"/>
            <w:noWrap/>
            <w:vAlign w:val="center"/>
            <w:hideMark/>
          </w:tcPr>
          <w:p w14:paraId="63B82BE7" w14:textId="77777777" w:rsidR="00AF6161" w:rsidRPr="004D6174" w:rsidRDefault="00AF6161" w:rsidP="00AF6161">
            <w:pPr>
              <w:spacing w:after="0" w:line="240" w:lineRule="auto"/>
              <w:jc w:val="center"/>
              <w:rPr>
                <w:rFonts w:ascii="Times New Roman" w:eastAsia="Times New Roman" w:hAnsi="Times New Roman" w:cs="Times New Roman"/>
                <w:color w:val="000000"/>
                <w:sz w:val="24"/>
                <w:szCs w:val="24"/>
              </w:rPr>
            </w:pPr>
            <w:r w:rsidRPr="004D6174">
              <w:rPr>
                <w:rFonts w:ascii="Times New Roman" w:eastAsia="Times New Roman" w:hAnsi="Times New Roman" w:cs="Times New Roman"/>
                <w:color w:val="000000"/>
                <w:sz w:val="24"/>
                <w:szCs w:val="24"/>
              </w:rPr>
              <w:t>MS</w:t>
            </w:r>
          </w:p>
        </w:tc>
        <w:tc>
          <w:tcPr>
            <w:tcW w:w="1300" w:type="dxa"/>
            <w:tcBorders>
              <w:top w:val="single" w:sz="8" w:space="0" w:color="auto"/>
              <w:left w:val="nil"/>
              <w:bottom w:val="single" w:sz="8" w:space="0" w:color="auto"/>
              <w:right w:val="nil"/>
            </w:tcBorders>
            <w:shd w:val="clear" w:color="auto" w:fill="auto"/>
            <w:noWrap/>
            <w:vAlign w:val="center"/>
            <w:hideMark/>
          </w:tcPr>
          <w:p w14:paraId="2B793567" w14:textId="77777777" w:rsidR="00AF6161" w:rsidRPr="004D6174" w:rsidRDefault="00AF6161" w:rsidP="00AF6161">
            <w:pPr>
              <w:spacing w:after="0" w:line="240" w:lineRule="auto"/>
              <w:jc w:val="center"/>
              <w:rPr>
                <w:rFonts w:ascii="Times New Roman" w:eastAsia="Times New Roman" w:hAnsi="Times New Roman" w:cs="Times New Roman"/>
                <w:color w:val="000000"/>
                <w:sz w:val="24"/>
                <w:szCs w:val="24"/>
              </w:rPr>
            </w:pPr>
            <w:r w:rsidRPr="004D6174">
              <w:rPr>
                <w:rFonts w:ascii="Times New Roman" w:eastAsia="Times New Roman" w:hAnsi="Times New Roman" w:cs="Times New Roman"/>
                <w:color w:val="000000"/>
                <w:sz w:val="24"/>
                <w:szCs w:val="24"/>
              </w:rPr>
              <w:t>Pseudo-</w:t>
            </w:r>
            <w:r w:rsidRPr="004D6174">
              <w:rPr>
                <w:rFonts w:ascii="Times New Roman" w:eastAsia="Times New Roman" w:hAnsi="Times New Roman" w:cs="Times New Roman"/>
                <w:i/>
                <w:iCs/>
                <w:color w:val="000000"/>
                <w:sz w:val="24"/>
                <w:szCs w:val="24"/>
              </w:rPr>
              <w:t>F</w:t>
            </w:r>
          </w:p>
        </w:tc>
        <w:tc>
          <w:tcPr>
            <w:tcW w:w="1300" w:type="dxa"/>
            <w:tcBorders>
              <w:top w:val="single" w:sz="8" w:space="0" w:color="auto"/>
              <w:left w:val="nil"/>
              <w:bottom w:val="single" w:sz="8" w:space="0" w:color="auto"/>
              <w:right w:val="nil"/>
            </w:tcBorders>
            <w:shd w:val="clear" w:color="auto" w:fill="auto"/>
            <w:noWrap/>
            <w:vAlign w:val="center"/>
            <w:hideMark/>
          </w:tcPr>
          <w:p w14:paraId="64028D41" w14:textId="77777777" w:rsidR="00AF6161" w:rsidRPr="004D6174" w:rsidRDefault="00AF6161" w:rsidP="00AF6161">
            <w:pPr>
              <w:spacing w:after="0" w:line="240" w:lineRule="auto"/>
              <w:jc w:val="center"/>
              <w:rPr>
                <w:rFonts w:ascii="Times New Roman" w:eastAsia="Times New Roman" w:hAnsi="Times New Roman" w:cs="Times New Roman"/>
                <w:i/>
                <w:iCs/>
                <w:color w:val="000000"/>
                <w:sz w:val="24"/>
                <w:szCs w:val="24"/>
              </w:rPr>
            </w:pPr>
            <w:r w:rsidRPr="004D6174">
              <w:rPr>
                <w:rFonts w:ascii="Times New Roman" w:eastAsia="Times New Roman" w:hAnsi="Times New Roman" w:cs="Times New Roman"/>
                <w:i/>
                <w:iCs/>
                <w:color w:val="000000"/>
                <w:sz w:val="24"/>
                <w:szCs w:val="24"/>
              </w:rPr>
              <w:t>P</w:t>
            </w:r>
          </w:p>
        </w:tc>
      </w:tr>
      <w:tr w:rsidR="00AF6161" w:rsidRPr="004D6174" w14:paraId="4448A77C" w14:textId="77777777" w:rsidTr="00AF6161">
        <w:trPr>
          <w:trHeight w:val="320"/>
        </w:trPr>
        <w:tc>
          <w:tcPr>
            <w:tcW w:w="1300" w:type="dxa"/>
            <w:tcBorders>
              <w:top w:val="nil"/>
              <w:left w:val="nil"/>
              <w:bottom w:val="nil"/>
              <w:right w:val="nil"/>
            </w:tcBorders>
            <w:shd w:val="clear" w:color="auto" w:fill="auto"/>
            <w:noWrap/>
            <w:vAlign w:val="center"/>
            <w:hideMark/>
          </w:tcPr>
          <w:p w14:paraId="68246052" w14:textId="77777777" w:rsidR="00AF6161" w:rsidRPr="004D6174" w:rsidRDefault="00AF6161" w:rsidP="00AF6161">
            <w:pPr>
              <w:spacing w:after="0" w:line="240" w:lineRule="auto"/>
              <w:rPr>
                <w:rFonts w:ascii="Times New Roman" w:eastAsia="Times New Roman" w:hAnsi="Times New Roman" w:cs="Times New Roman"/>
                <w:color w:val="000000"/>
                <w:sz w:val="24"/>
                <w:szCs w:val="24"/>
              </w:rPr>
            </w:pPr>
            <w:r w:rsidRPr="004D6174">
              <w:rPr>
                <w:rFonts w:ascii="Times New Roman" w:eastAsia="Times New Roman" w:hAnsi="Times New Roman" w:cs="Times New Roman"/>
                <w:color w:val="000000"/>
                <w:sz w:val="24"/>
                <w:szCs w:val="24"/>
              </w:rPr>
              <w:t>Region</w:t>
            </w:r>
          </w:p>
        </w:tc>
        <w:tc>
          <w:tcPr>
            <w:tcW w:w="1300" w:type="dxa"/>
            <w:tcBorders>
              <w:top w:val="nil"/>
              <w:left w:val="nil"/>
              <w:bottom w:val="nil"/>
              <w:right w:val="nil"/>
            </w:tcBorders>
            <w:shd w:val="clear" w:color="auto" w:fill="auto"/>
            <w:noWrap/>
            <w:vAlign w:val="center"/>
            <w:hideMark/>
          </w:tcPr>
          <w:p w14:paraId="56900700" w14:textId="77777777" w:rsidR="00AF6161" w:rsidRPr="004D6174" w:rsidRDefault="00AF6161" w:rsidP="00AF6161">
            <w:pPr>
              <w:spacing w:after="0" w:line="240" w:lineRule="auto"/>
              <w:jc w:val="center"/>
              <w:rPr>
                <w:rFonts w:ascii="Times New Roman" w:eastAsia="Times New Roman" w:hAnsi="Times New Roman" w:cs="Times New Roman"/>
                <w:color w:val="000000"/>
                <w:sz w:val="24"/>
                <w:szCs w:val="24"/>
              </w:rPr>
            </w:pPr>
            <w:r w:rsidRPr="004D6174">
              <w:rPr>
                <w:rFonts w:ascii="Times New Roman" w:eastAsia="Times New Roman" w:hAnsi="Times New Roman" w:cs="Times New Roman"/>
                <w:color w:val="000000"/>
                <w:sz w:val="24"/>
                <w:szCs w:val="24"/>
              </w:rPr>
              <w:t>2</w:t>
            </w:r>
          </w:p>
        </w:tc>
        <w:tc>
          <w:tcPr>
            <w:tcW w:w="1300" w:type="dxa"/>
            <w:tcBorders>
              <w:top w:val="nil"/>
              <w:left w:val="nil"/>
              <w:bottom w:val="nil"/>
              <w:right w:val="nil"/>
            </w:tcBorders>
            <w:shd w:val="clear" w:color="auto" w:fill="auto"/>
            <w:noWrap/>
            <w:vAlign w:val="bottom"/>
            <w:hideMark/>
          </w:tcPr>
          <w:p w14:paraId="6E696357" w14:textId="77777777" w:rsidR="00AF6161" w:rsidRPr="004D6174" w:rsidRDefault="00AF6161" w:rsidP="00AF6161">
            <w:pPr>
              <w:spacing w:after="0" w:line="240" w:lineRule="auto"/>
              <w:jc w:val="center"/>
              <w:rPr>
                <w:rFonts w:ascii="Times New Roman" w:eastAsia="Times New Roman" w:hAnsi="Times New Roman" w:cs="Times New Roman"/>
                <w:color w:val="000000"/>
                <w:sz w:val="24"/>
                <w:szCs w:val="24"/>
              </w:rPr>
            </w:pPr>
            <w:r w:rsidRPr="004D6174">
              <w:rPr>
                <w:rFonts w:ascii="Times New Roman" w:eastAsia="Times New Roman" w:hAnsi="Times New Roman" w:cs="Times New Roman"/>
                <w:color w:val="000000"/>
                <w:sz w:val="24"/>
                <w:szCs w:val="24"/>
              </w:rPr>
              <w:t>0.169</w:t>
            </w:r>
          </w:p>
        </w:tc>
        <w:tc>
          <w:tcPr>
            <w:tcW w:w="1300" w:type="dxa"/>
            <w:tcBorders>
              <w:top w:val="nil"/>
              <w:left w:val="nil"/>
              <w:bottom w:val="nil"/>
              <w:right w:val="nil"/>
            </w:tcBorders>
            <w:shd w:val="clear" w:color="auto" w:fill="auto"/>
            <w:noWrap/>
            <w:vAlign w:val="bottom"/>
            <w:hideMark/>
          </w:tcPr>
          <w:p w14:paraId="5C14E05D" w14:textId="77777777" w:rsidR="00AF6161" w:rsidRPr="004D6174" w:rsidRDefault="00AF6161" w:rsidP="00AF6161">
            <w:pPr>
              <w:spacing w:after="0" w:line="240" w:lineRule="auto"/>
              <w:jc w:val="center"/>
              <w:rPr>
                <w:rFonts w:ascii="Times New Roman" w:eastAsia="Times New Roman" w:hAnsi="Times New Roman" w:cs="Times New Roman"/>
                <w:color w:val="000000"/>
                <w:sz w:val="24"/>
                <w:szCs w:val="24"/>
              </w:rPr>
            </w:pPr>
            <w:r w:rsidRPr="004D6174">
              <w:rPr>
                <w:rFonts w:ascii="Times New Roman" w:eastAsia="Times New Roman" w:hAnsi="Times New Roman" w:cs="Times New Roman"/>
                <w:color w:val="000000"/>
                <w:sz w:val="24"/>
                <w:szCs w:val="24"/>
              </w:rPr>
              <w:t>0.899</w:t>
            </w:r>
          </w:p>
        </w:tc>
        <w:tc>
          <w:tcPr>
            <w:tcW w:w="1300" w:type="dxa"/>
            <w:tcBorders>
              <w:top w:val="nil"/>
              <w:left w:val="nil"/>
              <w:bottom w:val="nil"/>
              <w:right w:val="nil"/>
            </w:tcBorders>
            <w:shd w:val="clear" w:color="auto" w:fill="auto"/>
            <w:noWrap/>
            <w:vAlign w:val="bottom"/>
            <w:hideMark/>
          </w:tcPr>
          <w:p w14:paraId="27F02F05" w14:textId="77777777" w:rsidR="00AF6161" w:rsidRPr="004D6174" w:rsidRDefault="00AF6161" w:rsidP="00AF6161">
            <w:pPr>
              <w:spacing w:after="0" w:line="240" w:lineRule="auto"/>
              <w:jc w:val="center"/>
              <w:rPr>
                <w:rFonts w:ascii="Times New Roman" w:eastAsia="Times New Roman" w:hAnsi="Times New Roman" w:cs="Times New Roman"/>
                <w:color w:val="000000"/>
                <w:sz w:val="24"/>
                <w:szCs w:val="24"/>
              </w:rPr>
            </w:pPr>
            <w:r w:rsidRPr="004D6174">
              <w:rPr>
                <w:rFonts w:ascii="Times New Roman" w:eastAsia="Times New Roman" w:hAnsi="Times New Roman" w:cs="Times New Roman"/>
                <w:color w:val="000000"/>
                <w:sz w:val="24"/>
                <w:szCs w:val="24"/>
              </w:rPr>
              <w:t>0.326</w:t>
            </w:r>
          </w:p>
        </w:tc>
      </w:tr>
      <w:tr w:rsidR="00AF6161" w:rsidRPr="004D6174" w14:paraId="382B0409" w14:textId="77777777" w:rsidTr="00AF6161">
        <w:trPr>
          <w:trHeight w:val="320"/>
        </w:trPr>
        <w:tc>
          <w:tcPr>
            <w:tcW w:w="1300" w:type="dxa"/>
            <w:tcBorders>
              <w:top w:val="nil"/>
              <w:left w:val="nil"/>
              <w:bottom w:val="nil"/>
              <w:right w:val="nil"/>
            </w:tcBorders>
            <w:shd w:val="clear" w:color="auto" w:fill="auto"/>
            <w:noWrap/>
            <w:vAlign w:val="center"/>
            <w:hideMark/>
          </w:tcPr>
          <w:p w14:paraId="324E23A1" w14:textId="77777777" w:rsidR="00AF6161" w:rsidRPr="004D6174" w:rsidRDefault="00AF6161" w:rsidP="00AF6161">
            <w:pPr>
              <w:spacing w:after="0" w:line="240" w:lineRule="auto"/>
              <w:rPr>
                <w:rFonts w:ascii="Times New Roman" w:eastAsia="Times New Roman" w:hAnsi="Times New Roman" w:cs="Times New Roman"/>
                <w:color w:val="000000"/>
                <w:sz w:val="24"/>
                <w:szCs w:val="24"/>
              </w:rPr>
            </w:pPr>
            <w:r w:rsidRPr="004D6174">
              <w:rPr>
                <w:rFonts w:ascii="Times New Roman" w:eastAsia="Times New Roman" w:hAnsi="Times New Roman" w:cs="Times New Roman"/>
                <w:color w:val="000000"/>
                <w:sz w:val="24"/>
                <w:szCs w:val="24"/>
              </w:rPr>
              <w:t>Residuals</w:t>
            </w:r>
          </w:p>
        </w:tc>
        <w:tc>
          <w:tcPr>
            <w:tcW w:w="1300" w:type="dxa"/>
            <w:tcBorders>
              <w:top w:val="nil"/>
              <w:left w:val="nil"/>
              <w:bottom w:val="nil"/>
              <w:right w:val="nil"/>
            </w:tcBorders>
            <w:shd w:val="clear" w:color="auto" w:fill="auto"/>
            <w:noWrap/>
            <w:vAlign w:val="center"/>
            <w:hideMark/>
          </w:tcPr>
          <w:p w14:paraId="7AB99A52" w14:textId="77777777" w:rsidR="00AF6161" w:rsidRPr="004D6174" w:rsidRDefault="00AF6161" w:rsidP="00AF6161">
            <w:pPr>
              <w:spacing w:after="0" w:line="240" w:lineRule="auto"/>
              <w:jc w:val="center"/>
              <w:rPr>
                <w:rFonts w:ascii="Times New Roman" w:eastAsia="Times New Roman" w:hAnsi="Times New Roman" w:cs="Times New Roman"/>
                <w:color w:val="000000"/>
                <w:sz w:val="24"/>
                <w:szCs w:val="24"/>
              </w:rPr>
            </w:pPr>
            <w:r w:rsidRPr="004D6174">
              <w:rPr>
                <w:rFonts w:ascii="Times New Roman" w:eastAsia="Times New Roman" w:hAnsi="Times New Roman" w:cs="Times New Roman"/>
                <w:color w:val="000000"/>
                <w:sz w:val="24"/>
                <w:szCs w:val="24"/>
              </w:rPr>
              <w:t>24</w:t>
            </w:r>
          </w:p>
        </w:tc>
        <w:tc>
          <w:tcPr>
            <w:tcW w:w="1300" w:type="dxa"/>
            <w:tcBorders>
              <w:top w:val="nil"/>
              <w:left w:val="nil"/>
              <w:bottom w:val="nil"/>
              <w:right w:val="nil"/>
            </w:tcBorders>
            <w:shd w:val="clear" w:color="auto" w:fill="auto"/>
            <w:noWrap/>
            <w:vAlign w:val="bottom"/>
            <w:hideMark/>
          </w:tcPr>
          <w:p w14:paraId="3D623CE4" w14:textId="77777777" w:rsidR="00AF6161" w:rsidRPr="004D6174" w:rsidRDefault="00AF6161" w:rsidP="00AF6161">
            <w:pPr>
              <w:spacing w:after="0" w:line="240" w:lineRule="auto"/>
              <w:jc w:val="center"/>
              <w:rPr>
                <w:rFonts w:ascii="Times New Roman" w:eastAsia="Times New Roman" w:hAnsi="Times New Roman" w:cs="Times New Roman"/>
                <w:color w:val="000000"/>
                <w:sz w:val="24"/>
                <w:szCs w:val="24"/>
              </w:rPr>
            </w:pPr>
            <w:r w:rsidRPr="004D6174">
              <w:rPr>
                <w:rFonts w:ascii="Times New Roman" w:eastAsia="Times New Roman" w:hAnsi="Times New Roman" w:cs="Times New Roman"/>
                <w:color w:val="000000"/>
                <w:sz w:val="24"/>
                <w:szCs w:val="24"/>
              </w:rPr>
              <w:t>0.188</w:t>
            </w:r>
          </w:p>
        </w:tc>
        <w:tc>
          <w:tcPr>
            <w:tcW w:w="1300" w:type="dxa"/>
            <w:tcBorders>
              <w:top w:val="nil"/>
              <w:left w:val="nil"/>
              <w:bottom w:val="nil"/>
              <w:right w:val="nil"/>
            </w:tcBorders>
            <w:shd w:val="clear" w:color="auto" w:fill="auto"/>
            <w:noWrap/>
            <w:vAlign w:val="bottom"/>
            <w:hideMark/>
          </w:tcPr>
          <w:p w14:paraId="7CC6CF77" w14:textId="77777777" w:rsidR="00AF6161" w:rsidRPr="004D6174" w:rsidRDefault="00AF6161" w:rsidP="00AF6161">
            <w:pPr>
              <w:spacing w:after="0" w:line="240" w:lineRule="auto"/>
              <w:jc w:val="center"/>
              <w:rPr>
                <w:rFonts w:ascii="Times New Roman" w:eastAsia="Times New Roman" w:hAnsi="Times New Roman" w:cs="Times New Roman"/>
                <w:color w:val="000000"/>
                <w:sz w:val="24"/>
                <w:szCs w:val="24"/>
              </w:rPr>
            </w:pPr>
          </w:p>
        </w:tc>
        <w:tc>
          <w:tcPr>
            <w:tcW w:w="1300" w:type="dxa"/>
            <w:tcBorders>
              <w:top w:val="nil"/>
              <w:left w:val="nil"/>
              <w:bottom w:val="nil"/>
              <w:right w:val="nil"/>
            </w:tcBorders>
            <w:shd w:val="clear" w:color="auto" w:fill="auto"/>
            <w:noWrap/>
            <w:vAlign w:val="bottom"/>
            <w:hideMark/>
          </w:tcPr>
          <w:p w14:paraId="721203DC" w14:textId="77777777" w:rsidR="00AF6161" w:rsidRPr="004D6174" w:rsidRDefault="00AF6161" w:rsidP="00AF6161">
            <w:pPr>
              <w:spacing w:after="0" w:line="240" w:lineRule="auto"/>
              <w:jc w:val="center"/>
              <w:rPr>
                <w:rFonts w:ascii="Times New Roman" w:eastAsia="Times New Roman" w:hAnsi="Times New Roman" w:cs="Times New Roman"/>
                <w:sz w:val="20"/>
                <w:szCs w:val="20"/>
              </w:rPr>
            </w:pPr>
          </w:p>
        </w:tc>
      </w:tr>
      <w:tr w:rsidR="00AF6161" w:rsidRPr="004D6174" w14:paraId="2058AE7F" w14:textId="77777777" w:rsidTr="00AF6161">
        <w:trPr>
          <w:trHeight w:val="340"/>
        </w:trPr>
        <w:tc>
          <w:tcPr>
            <w:tcW w:w="1300" w:type="dxa"/>
            <w:tcBorders>
              <w:top w:val="nil"/>
              <w:left w:val="nil"/>
              <w:bottom w:val="single" w:sz="8" w:space="0" w:color="auto"/>
              <w:right w:val="nil"/>
            </w:tcBorders>
            <w:shd w:val="clear" w:color="auto" w:fill="auto"/>
            <w:noWrap/>
            <w:vAlign w:val="center"/>
            <w:hideMark/>
          </w:tcPr>
          <w:p w14:paraId="6546A383" w14:textId="77777777" w:rsidR="00AF6161" w:rsidRPr="004D6174" w:rsidRDefault="00AF6161" w:rsidP="00AF6161">
            <w:pPr>
              <w:spacing w:after="0" w:line="240" w:lineRule="auto"/>
              <w:rPr>
                <w:rFonts w:ascii="Times New Roman" w:eastAsia="Times New Roman" w:hAnsi="Times New Roman" w:cs="Times New Roman"/>
                <w:color w:val="000000"/>
                <w:sz w:val="24"/>
                <w:szCs w:val="24"/>
              </w:rPr>
            </w:pPr>
            <w:r w:rsidRPr="004D6174">
              <w:rPr>
                <w:rFonts w:ascii="Times New Roman" w:eastAsia="Times New Roman" w:hAnsi="Times New Roman" w:cs="Times New Roman"/>
                <w:color w:val="000000"/>
                <w:sz w:val="24"/>
                <w:szCs w:val="24"/>
              </w:rPr>
              <w:t>Total</w:t>
            </w:r>
          </w:p>
        </w:tc>
        <w:tc>
          <w:tcPr>
            <w:tcW w:w="1300" w:type="dxa"/>
            <w:tcBorders>
              <w:top w:val="nil"/>
              <w:left w:val="nil"/>
              <w:bottom w:val="single" w:sz="8" w:space="0" w:color="auto"/>
              <w:right w:val="nil"/>
            </w:tcBorders>
            <w:shd w:val="clear" w:color="auto" w:fill="auto"/>
            <w:noWrap/>
            <w:vAlign w:val="center"/>
            <w:hideMark/>
          </w:tcPr>
          <w:p w14:paraId="61FBB50D" w14:textId="77777777" w:rsidR="00AF6161" w:rsidRPr="004D6174" w:rsidRDefault="00AF6161" w:rsidP="00AF6161">
            <w:pPr>
              <w:spacing w:after="0" w:line="240" w:lineRule="auto"/>
              <w:jc w:val="center"/>
              <w:rPr>
                <w:rFonts w:ascii="Times New Roman" w:eastAsia="Times New Roman" w:hAnsi="Times New Roman" w:cs="Times New Roman"/>
                <w:color w:val="000000"/>
                <w:sz w:val="24"/>
                <w:szCs w:val="24"/>
              </w:rPr>
            </w:pPr>
            <w:r w:rsidRPr="004D6174">
              <w:rPr>
                <w:rFonts w:ascii="Times New Roman" w:eastAsia="Times New Roman" w:hAnsi="Times New Roman" w:cs="Times New Roman"/>
                <w:color w:val="000000"/>
                <w:sz w:val="24"/>
                <w:szCs w:val="24"/>
              </w:rPr>
              <w:t>26</w:t>
            </w:r>
          </w:p>
        </w:tc>
        <w:tc>
          <w:tcPr>
            <w:tcW w:w="1300" w:type="dxa"/>
            <w:tcBorders>
              <w:top w:val="nil"/>
              <w:left w:val="nil"/>
              <w:bottom w:val="single" w:sz="8" w:space="0" w:color="auto"/>
              <w:right w:val="nil"/>
            </w:tcBorders>
            <w:shd w:val="clear" w:color="auto" w:fill="auto"/>
            <w:noWrap/>
            <w:vAlign w:val="center"/>
            <w:hideMark/>
          </w:tcPr>
          <w:p w14:paraId="105D931C" w14:textId="77777777" w:rsidR="00AF6161" w:rsidRPr="004D6174" w:rsidRDefault="00AF6161" w:rsidP="00AF6161">
            <w:pPr>
              <w:spacing w:after="0" w:line="240" w:lineRule="auto"/>
              <w:jc w:val="center"/>
              <w:rPr>
                <w:rFonts w:ascii="Times New Roman" w:eastAsia="Times New Roman" w:hAnsi="Times New Roman" w:cs="Times New Roman"/>
                <w:color w:val="000000"/>
                <w:sz w:val="24"/>
                <w:szCs w:val="24"/>
              </w:rPr>
            </w:pPr>
            <w:r w:rsidRPr="004D6174">
              <w:rPr>
                <w:rFonts w:ascii="Times New Roman" w:eastAsia="Times New Roman" w:hAnsi="Times New Roman" w:cs="Times New Roman"/>
                <w:color w:val="000000"/>
                <w:sz w:val="24"/>
                <w:szCs w:val="24"/>
              </w:rPr>
              <w:t> </w:t>
            </w:r>
          </w:p>
        </w:tc>
        <w:tc>
          <w:tcPr>
            <w:tcW w:w="1300" w:type="dxa"/>
            <w:tcBorders>
              <w:top w:val="nil"/>
              <w:left w:val="nil"/>
              <w:bottom w:val="single" w:sz="8" w:space="0" w:color="auto"/>
              <w:right w:val="nil"/>
            </w:tcBorders>
            <w:shd w:val="clear" w:color="auto" w:fill="auto"/>
            <w:noWrap/>
            <w:vAlign w:val="center"/>
            <w:hideMark/>
          </w:tcPr>
          <w:p w14:paraId="70E15569" w14:textId="77777777" w:rsidR="00AF6161" w:rsidRPr="004D6174" w:rsidRDefault="00AF6161" w:rsidP="00AF6161">
            <w:pPr>
              <w:spacing w:after="0" w:line="240" w:lineRule="auto"/>
              <w:jc w:val="center"/>
              <w:rPr>
                <w:rFonts w:ascii="Times New Roman" w:eastAsia="Times New Roman" w:hAnsi="Times New Roman" w:cs="Times New Roman"/>
                <w:color w:val="000000"/>
                <w:sz w:val="24"/>
                <w:szCs w:val="24"/>
              </w:rPr>
            </w:pPr>
            <w:r w:rsidRPr="004D6174">
              <w:rPr>
                <w:rFonts w:ascii="Times New Roman" w:eastAsia="Times New Roman" w:hAnsi="Times New Roman" w:cs="Times New Roman"/>
                <w:color w:val="000000"/>
                <w:sz w:val="24"/>
                <w:szCs w:val="24"/>
              </w:rPr>
              <w:t> </w:t>
            </w:r>
          </w:p>
        </w:tc>
        <w:tc>
          <w:tcPr>
            <w:tcW w:w="1300" w:type="dxa"/>
            <w:tcBorders>
              <w:top w:val="nil"/>
              <w:left w:val="nil"/>
              <w:bottom w:val="single" w:sz="8" w:space="0" w:color="auto"/>
              <w:right w:val="nil"/>
            </w:tcBorders>
            <w:shd w:val="clear" w:color="auto" w:fill="auto"/>
            <w:noWrap/>
            <w:vAlign w:val="center"/>
            <w:hideMark/>
          </w:tcPr>
          <w:p w14:paraId="0F969ED9" w14:textId="77777777" w:rsidR="00AF6161" w:rsidRPr="004D6174" w:rsidRDefault="00AF6161" w:rsidP="00AF6161">
            <w:pPr>
              <w:spacing w:after="0" w:line="240" w:lineRule="auto"/>
              <w:jc w:val="center"/>
              <w:rPr>
                <w:rFonts w:ascii="Times New Roman" w:eastAsia="Times New Roman" w:hAnsi="Times New Roman" w:cs="Times New Roman"/>
                <w:color w:val="000000"/>
                <w:sz w:val="24"/>
                <w:szCs w:val="24"/>
              </w:rPr>
            </w:pPr>
            <w:r w:rsidRPr="004D6174">
              <w:rPr>
                <w:rFonts w:ascii="Times New Roman" w:eastAsia="Times New Roman" w:hAnsi="Times New Roman" w:cs="Times New Roman"/>
                <w:color w:val="000000"/>
                <w:sz w:val="24"/>
                <w:szCs w:val="24"/>
              </w:rPr>
              <w:t> </w:t>
            </w:r>
          </w:p>
        </w:tc>
      </w:tr>
    </w:tbl>
    <w:p w14:paraId="052AF271" w14:textId="77777777" w:rsidR="00AF6161" w:rsidRPr="004D6174" w:rsidRDefault="00AF6161" w:rsidP="00AF6161">
      <w:pPr>
        <w:rPr>
          <w:rFonts w:ascii="Times New Roman" w:hAnsi="Times New Roman" w:cs="Times New Roman"/>
          <w:sz w:val="24"/>
          <w:szCs w:val="24"/>
        </w:rPr>
      </w:pPr>
      <w:r w:rsidRPr="004D6174">
        <w:rPr>
          <w:rFonts w:ascii="Times New Roman" w:hAnsi="Times New Roman" w:cs="Times New Roman"/>
          <w:sz w:val="24"/>
          <w:szCs w:val="24"/>
        </w:rPr>
        <w:t xml:space="preserve"> </w:t>
      </w:r>
    </w:p>
    <w:p w14:paraId="5BA38448" w14:textId="77777777" w:rsidR="00AF6161" w:rsidRPr="004D6174" w:rsidRDefault="00AF6161" w:rsidP="00AF6161">
      <w:pPr>
        <w:rPr>
          <w:rFonts w:ascii="Times New Roman" w:hAnsi="Times New Roman" w:cs="Times New Roman"/>
          <w:sz w:val="24"/>
          <w:szCs w:val="24"/>
        </w:rPr>
      </w:pPr>
    </w:p>
    <w:p w14:paraId="54B2D37A" w14:textId="77777777" w:rsidR="00AC3C22" w:rsidRDefault="00AC3C22">
      <w:pPr>
        <w:rPr>
          <w:rFonts w:ascii="Times New Roman" w:hAnsi="Times New Roman" w:cs="Times New Roman"/>
          <w:sz w:val="24"/>
          <w:szCs w:val="24"/>
        </w:rPr>
      </w:pPr>
      <w:r>
        <w:rPr>
          <w:rFonts w:ascii="Times New Roman" w:hAnsi="Times New Roman" w:cs="Times New Roman"/>
          <w:sz w:val="24"/>
          <w:szCs w:val="24"/>
        </w:rPr>
        <w:br w:type="page"/>
      </w:r>
    </w:p>
    <w:p w14:paraId="2B16B6F1" w14:textId="1C070761" w:rsidR="00AF6161" w:rsidRPr="004D6174" w:rsidRDefault="005A112B" w:rsidP="00AF6161">
      <w:pPr>
        <w:rPr>
          <w:rFonts w:ascii="Times New Roman" w:hAnsi="Times New Roman" w:cs="Times New Roman"/>
          <w:sz w:val="24"/>
          <w:szCs w:val="24"/>
        </w:rPr>
      </w:pPr>
      <w:r>
        <w:rPr>
          <w:rFonts w:ascii="Times New Roman" w:hAnsi="Times New Roman" w:cs="Times New Roman"/>
          <w:sz w:val="24"/>
          <w:szCs w:val="24"/>
        </w:rPr>
        <w:lastRenderedPageBreak/>
        <w:t>Table 3</w:t>
      </w:r>
      <w:r w:rsidR="00AF6161" w:rsidRPr="004D6174">
        <w:rPr>
          <w:rFonts w:ascii="Times New Roman" w:hAnsi="Times New Roman" w:cs="Times New Roman"/>
          <w:sz w:val="24"/>
          <w:szCs w:val="24"/>
        </w:rPr>
        <w:t>. Multivariate test of dispersion</w:t>
      </w:r>
      <w:r w:rsidR="00AF6161" w:rsidRPr="004D6174">
        <w:rPr>
          <w:rStyle w:val="CommentReference"/>
          <w:rFonts w:ascii="Times New Roman" w:hAnsi="Times New Roman" w:cs="Times New Roman"/>
          <w:sz w:val="24"/>
          <w:szCs w:val="24"/>
        </w:rPr>
        <w:t xml:space="preserve"> for </w:t>
      </w:r>
      <w:r w:rsidR="00AF6161" w:rsidRPr="004D6174">
        <w:rPr>
          <w:rFonts w:ascii="Times New Roman" w:hAnsi="Times New Roman" w:cs="Times New Roman"/>
          <w:sz w:val="24"/>
          <w:szCs w:val="24"/>
        </w:rPr>
        <w:t>benthic invertebrate assemblages on the basis of Manhattan log(</w:t>
      </w:r>
      <w:r w:rsidR="00AF6161" w:rsidRPr="004D6174">
        <w:rPr>
          <w:rFonts w:ascii="Times New Roman" w:hAnsi="Times New Roman" w:cs="Times New Roman"/>
          <w:i/>
          <w:sz w:val="24"/>
          <w:szCs w:val="24"/>
        </w:rPr>
        <w:t>x</w:t>
      </w:r>
      <w:r w:rsidR="00AF6161" w:rsidRPr="004D6174">
        <w:rPr>
          <w:rFonts w:ascii="Times New Roman" w:hAnsi="Times New Roman" w:cs="Times New Roman"/>
          <w:sz w:val="24"/>
          <w:szCs w:val="24"/>
        </w:rPr>
        <w:t>+1) dissimilarities in densities in response to (a) Year (fixed, 3 levels 1987, 1999, 2015) or (b) Region (fixed, 3 levels).</w:t>
      </w:r>
      <w:r w:rsidR="00AF6161" w:rsidRPr="004D6174" w:rsidDel="00903513">
        <w:rPr>
          <w:rFonts w:ascii="Times New Roman" w:hAnsi="Times New Roman" w:cs="Times New Roman"/>
          <w:sz w:val="24"/>
          <w:szCs w:val="24"/>
        </w:rPr>
        <w:t xml:space="preserve"> </w:t>
      </w:r>
    </w:p>
    <w:p w14:paraId="21750DE6" w14:textId="77777777" w:rsidR="00AF6161" w:rsidRPr="004D6174" w:rsidRDefault="00AF6161" w:rsidP="00AF6161">
      <w:pPr>
        <w:rPr>
          <w:rFonts w:ascii="Times New Roman" w:hAnsi="Times New Roman" w:cs="Times New Roman"/>
          <w:sz w:val="24"/>
          <w:szCs w:val="24"/>
        </w:rPr>
      </w:pPr>
      <w:r w:rsidRPr="004D6174">
        <w:rPr>
          <w:rFonts w:ascii="Times New Roman" w:hAnsi="Times New Roman" w:cs="Times New Roman"/>
          <w:sz w:val="24"/>
          <w:szCs w:val="24"/>
        </w:rPr>
        <w:t>(a)</w:t>
      </w:r>
    </w:p>
    <w:tbl>
      <w:tblPr>
        <w:tblW w:w="6500" w:type="dxa"/>
        <w:tblLook w:val="04A0" w:firstRow="1" w:lastRow="0" w:firstColumn="1" w:lastColumn="0" w:noHBand="0" w:noVBand="1"/>
      </w:tblPr>
      <w:tblGrid>
        <w:gridCol w:w="1300"/>
        <w:gridCol w:w="1300"/>
        <w:gridCol w:w="1300"/>
        <w:gridCol w:w="1300"/>
        <w:gridCol w:w="1300"/>
      </w:tblGrid>
      <w:tr w:rsidR="00AF6161" w:rsidRPr="004D6174" w14:paraId="4A7F2F70" w14:textId="77777777" w:rsidTr="00AF6161">
        <w:trPr>
          <w:trHeight w:val="340"/>
        </w:trPr>
        <w:tc>
          <w:tcPr>
            <w:tcW w:w="1300" w:type="dxa"/>
            <w:tcBorders>
              <w:top w:val="single" w:sz="8" w:space="0" w:color="auto"/>
              <w:left w:val="nil"/>
              <w:bottom w:val="single" w:sz="8" w:space="0" w:color="auto"/>
              <w:right w:val="nil"/>
            </w:tcBorders>
            <w:shd w:val="clear" w:color="auto" w:fill="auto"/>
            <w:noWrap/>
            <w:vAlign w:val="center"/>
            <w:hideMark/>
          </w:tcPr>
          <w:p w14:paraId="22A2FBEF" w14:textId="77777777" w:rsidR="00AF6161" w:rsidRPr="004D6174" w:rsidRDefault="00AF6161" w:rsidP="00AF6161">
            <w:pPr>
              <w:spacing w:after="0" w:line="240" w:lineRule="auto"/>
              <w:rPr>
                <w:rFonts w:ascii="Times New Roman" w:eastAsia="Times New Roman" w:hAnsi="Times New Roman" w:cs="Times New Roman"/>
                <w:color w:val="000000"/>
                <w:sz w:val="24"/>
                <w:szCs w:val="24"/>
              </w:rPr>
            </w:pPr>
            <w:r w:rsidRPr="004D6174">
              <w:rPr>
                <w:rFonts w:ascii="Times New Roman" w:eastAsia="Times New Roman" w:hAnsi="Times New Roman" w:cs="Times New Roman"/>
                <w:color w:val="000000"/>
                <w:sz w:val="24"/>
                <w:szCs w:val="24"/>
              </w:rPr>
              <w:t>Source</w:t>
            </w:r>
          </w:p>
        </w:tc>
        <w:tc>
          <w:tcPr>
            <w:tcW w:w="1300" w:type="dxa"/>
            <w:tcBorders>
              <w:top w:val="single" w:sz="8" w:space="0" w:color="auto"/>
              <w:left w:val="nil"/>
              <w:bottom w:val="single" w:sz="8" w:space="0" w:color="auto"/>
              <w:right w:val="nil"/>
            </w:tcBorders>
            <w:shd w:val="clear" w:color="auto" w:fill="auto"/>
            <w:noWrap/>
            <w:vAlign w:val="center"/>
            <w:hideMark/>
          </w:tcPr>
          <w:p w14:paraId="61A7CF52" w14:textId="77777777" w:rsidR="00AF6161" w:rsidRPr="004D6174" w:rsidRDefault="00AF6161" w:rsidP="00AF6161">
            <w:pPr>
              <w:spacing w:after="0" w:line="240" w:lineRule="auto"/>
              <w:jc w:val="center"/>
              <w:rPr>
                <w:rFonts w:ascii="Times New Roman" w:eastAsia="Times New Roman" w:hAnsi="Times New Roman" w:cs="Times New Roman"/>
                <w:color w:val="000000"/>
                <w:sz w:val="24"/>
                <w:szCs w:val="24"/>
              </w:rPr>
            </w:pPr>
            <w:r w:rsidRPr="004D6174">
              <w:rPr>
                <w:rFonts w:ascii="Times New Roman" w:eastAsia="Times New Roman" w:hAnsi="Times New Roman" w:cs="Times New Roman"/>
                <w:color w:val="000000"/>
                <w:sz w:val="24"/>
                <w:szCs w:val="24"/>
              </w:rPr>
              <w:t>df</w:t>
            </w:r>
          </w:p>
        </w:tc>
        <w:tc>
          <w:tcPr>
            <w:tcW w:w="1300" w:type="dxa"/>
            <w:tcBorders>
              <w:top w:val="single" w:sz="8" w:space="0" w:color="auto"/>
              <w:left w:val="nil"/>
              <w:bottom w:val="single" w:sz="8" w:space="0" w:color="auto"/>
              <w:right w:val="nil"/>
            </w:tcBorders>
            <w:shd w:val="clear" w:color="auto" w:fill="auto"/>
            <w:noWrap/>
            <w:vAlign w:val="center"/>
            <w:hideMark/>
          </w:tcPr>
          <w:p w14:paraId="7DC97246" w14:textId="77777777" w:rsidR="00AF6161" w:rsidRPr="004D6174" w:rsidRDefault="00AF6161" w:rsidP="00AF6161">
            <w:pPr>
              <w:spacing w:after="0" w:line="240" w:lineRule="auto"/>
              <w:jc w:val="center"/>
              <w:rPr>
                <w:rFonts w:ascii="Times New Roman" w:eastAsia="Times New Roman" w:hAnsi="Times New Roman" w:cs="Times New Roman"/>
                <w:color w:val="000000"/>
                <w:sz w:val="24"/>
                <w:szCs w:val="24"/>
              </w:rPr>
            </w:pPr>
            <w:r w:rsidRPr="004D6174">
              <w:rPr>
                <w:rFonts w:ascii="Times New Roman" w:eastAsia="Times New Roman" w:hAnsi="Times New Roman" w:cs="Times New Roman"/>
                <w:color w:val="000000"/>
                <w:sz w:val="24"/>
                <w:szCs w:val="24"/>
              </w:rPr>
              <w:t>MS</w:t>
            </w:r>
          </w:p>
        </w:tc>
        <w:tc>
          <w:tcPr>
            <w:tcW w:w="1300" w:type="dxa"/>
            <w:tcBorders>
              <w:top w:val="single" w:sz="8" w:space="0" w:color="auto"/>
              <w:left w:val="nil"/>
              <w:bottom w:val="single" w:sz="8" w:space="0" w:color="auto"/>
              <w:right w:val="nil"/>
            </w:tcBorders>
            <w:shd w:val="clear" w:color="auto" w:fill="auto"/>
            <w:noWrap/>
            <w:vAlign w:val="center"/>
            <w:hideMark/>
          </w:tcPr>
          <w:p w14:paraId="3431E071" w14:textId="77777777" w:rsidR="00AF6161" w:rsidRPr="004D6174" w:rsidRDefault="00AF6161" w:rsidP="00AF6161">
            <w:pPr>
              <w:spacing w:after="0" w:line="240" w:lineRule="auto"/>
              <w:jc w:val="center"/>
              <w:rPr>
                <w:rFonts w:ascii="Times New Roman" w:eastAsia="Times New Roman" w:hAnsi="Times New Roman" w:cs="Times New Roman"/>
                <w:color w:val="000000"/>
                <w:sz w:val="24"/>
                <w:szCs w:val="24"/>
              </w:rPr>
            </w:pPr>
            <w:r w:rsidRPr="004D6174">
              <w:rPr>
                <w:rFonts w:ascii="Times New Roman" w:eastAsia="Times New Roman" w:hAnsi="Times New Roman" w:cs="Times New Roman"/>
                <w:color w:val="000000"/>
                <w:sz w:val="24"/>
                <w:szCs w:val="24"/>
              </w:rPr>
              <w:t>Pseudo-</w:t>
            </w:r>
            <w:r w:rsidRPr="004D6174">
              <w:rPr>
                <w:rFonts w:ascii="Times New Roman" w:eastAsia="Times New Roman" w:hAnsi="Times New Roman" w:cs="Times New Roman"/>
                <w:i/>
                <w:iCs/>
                <w:color w:val="000000"/>
                <w:sz w:val="24"/>
                <w:szCs w:val="24"/>
              </w:rPr>
              <w:t>F</w:t>
            </w:r>
          </w:p>
        </w:tc>
        <w:tc>
          <w:tcPr>
            <w:tcW w:w="1300" w:type="dxa"/>
            <w:tcBorders>
              <w:top w:val="single" w:sz="8" w:space="0" w:color="auto"/>
              <w:left w:val="nil"/>
              <w:bottom w:val="single" w:sz="8" w:space="0" w:color="auto"/>
              <w:right w:val="nil"/>
            </w:tcBorders>
            <w:shd w:val="clear" w:color="auto" w:fill="auto"/>
            <w:noWrap/>
            <w:vAlign w:val="center"/>
            <w:hideMark/>
          </w:tcPr>
          <w:p w14:paraId="787C1003" w14:textId="77777777" w:rsidR="00AF6161" w:rsidRPr="004D6174" w:rsidRDefault="00AF6161" w:rsidP="00AF6161">
            <w:pPr>
              <w:spacing w:after="0" w:line="240" w:lineRule="auto"/>
              <w:jc w:val="center"/>
              <w:rPr>
                <w:rFonts w:ascii="Times New Roman" w:eastAsia="Times New Roman" w:hAnsi="Times New Roman" w:cs="Times New Roman"/>
                <w:i/>
                <w:iCs/>
                <w:color w:val="000000"/>
                <w:sz w:val="24"/>
                <w:szCs w:val="24"/>
              </w:rPr>
            </w:pPr>
            <w:r w:rsidRPr="004D6174">
              <w:rPr>
                <w:rFonts w:ascii="Times New Roman" w:eastAsia="Times New Roman" w:hAnsi="Times New Roman" w:cs="Times New Roman"/>
                <w:i/>
                <w:iCs/>
                <w:color w:val="000000"/>
                <w:sz w:val="24"/>
                <w:szCs w:val="24"/>
              </w:rPr>
              <w:t>P</w:t>
            </w:r>
          </w:p>
        </w:tc>
      </w:tr>
      <w:tr w:rsidR="00AF6161" w:rsidRPr="004D6174" w14:paraId="3B362774" w14:textId="77777777" w:rsidTr="00AF6161">
        <w:trPr>
          <w:trHeight w:val="320"/>
        </w:trPr>
        <w:tc>
          <w:tcPr>
            <w:tcW w:w="1300" w:type="dxa"/>
            <w:tcBorders>
              <w:top w:val="nil"/>
              <w:left w:val="nil"/>
              <w:bottom w:val="nil"/>
              <w:right w:val="nil"/>
            </w:tcBorders>
            <w:shd w:val="clear" w:color="auto" w:fill="auto"/>
            <w:noWrap/>
            <w:vAlign w:val="bottom"/>
            <w:hideMark/>
          </w:tcPr>
          <w:p w14:paraId="0C4BA858" w14:textId="77777777" w:rsidR="00AF6161" w:rsidRPr="004D6174" w:rsidRDefault="00AF6161" w:rsidP="00AF6161">
            <w:pPr>
              <w:spacing w:after="0" w:line="240" w:lineRule="auto"/>
              <w:rPr>
                <w:rFonts w:ascii="Times New Roman" w:eastAsia="Times New Roman" w:hAnsi="Times New Roman" w:cs="Times New Roman"/>
                <w:color w:val="000000"/>
                <w:sz w:val="24"/>
                <w:szCs w:val="24"/>
              </w:rPr>
            </w:pPr>
            <w:r w:rsidRPr="004D6174">
              <w:rPr>
                <w:rFonts w:ascii="Times New Roman" w:eastAsia="Times New Roman" w:hAnsi="Times New Roman" w:cs="Times New Roman"/>
                <w:color w:val="000000"/>
                <w:sz w:val="24"/>
                <w:szCs w:val="24"/>
              </w:rPr>
              <w:t>Year</w:t>
            </w:r>
          </w:p>
        </w:tc>
        <w:tc>
          <w:tcPr>
            <w:tcW w:w="1300" w:type="dxa"/>
            <w:tcBorders>
              <w:top w:val="nil"/>
              <w:left w:val="nil"/>
              <w:bottom w:val="nil"/>
              <w:right w:val="nil"/>
            </w:tcBorders>
            <w:shd w:val="clear" w:color="auto" w:fill="auto"/>
            <w:noWrap/>
            <w:vAlign w:val="bottom"/>
            <w:hideMark/>
          </w:tcPr>
          <w:p w14:paraId="4D85E47A" w14:textId="77777777" w:rsidR="00AF6161" w:rsidRPr="004D6174" w:rsidRDefault="00AF6161" w:rsidP="00AF6161">
            <w:pPr>
              <w:spacing w:after="0" w:line="240" w:lineRule="auto"/>
              <w:jc w:val="center"/>
              <w:rPr>
                <w:rFonts w:ascii="Times New Roman" w:eastAsia="Times New Roman" w:hAnsi="Times New Roman" w:cs="Times New Roman"/>
                <w:color w:val="000000"/>
                <w:sz w:val="24"/>
                <w:szCs w:val="24"/>
              </w:rPr>
            </w:pPr>
            <w:r w:rsidRPr="004D6174">
              <w:rPr>
                <w:rFonts w:ascii="Times New Roman" w:eastAsia="Times New Roman" w:hAnsi="Times New Roman" w:cs="Times New Roman"/>
                <w:color w:val="000000"/>
                <w:sz w:val="24"/>
                <w:szCs w:val="24"/>
              </w:rPr>
              <w:t>2</w:t>
            </w:r>
          </w:p>
        </w:tc>
        <w:tc>
          <w:tcPr>
            <w:tcW w:w="1300" w:type="dxa"/>
            <w:tcBorders>
              <w:top w:val="nil"/>
              <w:left w:val="nil"/>
              <w:bottom w:val="nil"/>
              <w:right w:val="nil"/>
            </w:tcBorders>
            <w:shd w:val="clear" w:color="auto" w:fill="auto"/>
            <w:noWrap/>
            <w:vAlign w:val="bottom"/>
            <w:hideMark/>
          </w:tcPr>
          <w:p w14:paraId="249AF21D" w14:textId="77777777" w:rsidR="00AF6161" w:rsidRPr="004D6174" w:rsidRDefault="00AF6161" w:rsidP="00AF6161">
            <w:pPr>
              <w:spacing w:after="0" w:line="240" w:lineRule="auto"/>
              <w:jc w:val="center"/>
              <w:rPr>
                <w:rFonts w:ascii="Times New Roman" w:eastAsia="Times New Roman" w:hAnsi="Times New Roman" w:cs="Times New Roman"/>
                <w:color w:val="000000"/>
                <w:sz w:val="24"/>
                <w:szCs w:val="24"/>
              </w:rPr>
            </w:pPr>
            <w:r w:rsidRPr="004D6174">
              <w:rPr>
                <w:rFonts w:ascii="Times New Roman" w:eastAsia="Times New Roman" w:hAnsi="Times New Roman" w:cs="Times New Roman"/>
                <w:color w:val="000000"/>
                <w:sz w:val="24"/>
                <w:szCs w:val="24"/>
              </w:rPr>
              <w:t>0.571</w:t>
            </w:r>
          </w:p>
        </w:tc>
        <w:tc>
          <w:tcPr>
            <w:tcW w:w="1300" w:type="dxa"/>
            <w:tcBorders>
              <w:top w:val="nil"/>
              <w:left w:val="nil"/>
              <w:bottom w:val="nil"/>
              <w:right w:val="nil"/>
            </w:tcBorders>
            <w:shd w:val="clear" w:color="auto" w:fill="auto"/>
            <w:noWrap/>
            <w:vAlign w:val="bottom"/>
            <w:hideMark/>
          </w:tcPr>
          <w:p w14:paraId="67471B8C" w14:textId="77777777" w:rsidR="00AF6161" w:rsidRPr="004D6174" w:rsidRDefault="00AF6161" w:rsidP="00AF6161">
            <w:pPr>
              <w:spacing w:after="0" w:line="240" w:lineRule="auto"/>
              <w:jc w:val="center"/>
              <w:rPr>
                <w:rFonts w:ascii="Times New Roman" w:eastAsia="Times New Roman" w:hAnsi="Times New Roman" w:cs="Times New Roman"/>
                <w:color w:val="000000"/>
                <w:sz w:val="24"/>
                <w:szCs w:val="24"/>
              </w:rPr>
            </w:pPr>
            <w:r w:rsidRPr="004D6174">
              <w:rPr>
                <w:rFonts w:ascii="Times New Roman" w:eastAsia="Times New Roman" w:hAnsi="Times New Roman" w:cs="Times New Roman"/>
                <w:color w:val="000000"/>
                <w:sz w:val="24"/>
                <w:szCs w:val="24"/>
              </w:rPr>
              <w:t>17.120</w:t>
            </w:r>
          </w:p>
        </w:tc>
        <w:tc>
          <w:tcPr>
            <w:tcW w:w="1300" w:type="dxa"/>
            <w:tcBorders>
              <w:top w:val="nil"/>
              <w:left w:val="nil"/>
              <w:bottom w:val="nil"/>
              <w:right w:val="nil"/>
            </w:tcBorders>
            <w:shd w:val="clear" w:color="auto" w:fill="auto"/>
            <w:noWrap/>
            <w:vAlign w:val="bottom"/>
            <w:hideMark/>
          </w:tcPr>
          <w:p w14:paraId="2DF8C1F9" w14:textId="77777777" w:rsidR="00AF6161" w:rsidRPr="004D6174" w:rsidRDefault="00AF6161" w:rsidP="00AF6161">
            <w:pPr>
              <w:spacing w:after="0" w:line="240" w:lineRule="auto"/>
              <w:jc w:val="center"/>
              <w:rPr>
                <w:rFonts w:ascii="Times New Roman" w:eastAsia="Times New Roman" w:hAnsi="Times New Roman" w:cs="Times New Roman"/>
                <w:color w:val="000000"/>
                <w:sz w:val="24"/>
                <w:szCs w:val="24"/>
              </w:rPr>
            </w:pPr>
            <w:r w:rsidRPr="004D6174">
              <w:rPr>
                <w:rFonts w:ascii="Times New Roman" w:eastAsia="Times New Roman" w:hAnsi="Times New Roman" w:cs="Times New Roman"/>
                <w:color w:val="000000"/>
                <w:sz w:val="24"/>
                <w:szCs w:val="24"/>
              </w:rPr>
              <w:t>0.001</w:t>
            </w:r>
          </w:p>
        </w:tc>
      </w:tr>
      <w:tr w:rsidR="00AF6161" w:rsidRPr="004D6174" w14:paraId="54CE8963" w14:textId="77777777" w:rsidTr="00AF6161">
        <w:trPr>
          <w:trHeight w:val="320"/>
        </w:trPr>
        <w:tc>
          <w:tcPr>
            <w:tcW w:w="1300" w:type="dxa"/>
            <w:tcBorders>
              <w:top w:val="nil"/>
              <w:left w:val="nil"/>
              <w:bottom w:val="nil"/>
              <w:right w:val="nil"/>
            </w:tcBorders>
            <w:shd w:val="clear" w:color="auto" w:fill="auto"/>
            <w:noWrap/>
            <w:vAlign w:val="bottom"/>
            <w:hideMark/>
          </w:tcPr>
          <w:p w14:paraId="2794573F" w14:textId="77777777" w:rsidR="00AF6161" w:rsidRPr="004D6174" w:rsidRDefault="00AF6161" w:rsidP="00AF6161">
            <w:pPr>
              <w:spacing w:after="0" w:line="240" w:lineRule="auto"/>
              <w:rPr>
                <w:rFonts w:ascii="Times New Roman" w:eastAsia="Times New Roman" w:hAnsi="Times New Roman" w:cs="Times New Roman"/>
                <w:color w:val="000000"/>
                <w:sz w:val="24"/>
                <w:szCs w:val="24"/>
              </w:rPr>
            </w:pPr>
            <w:r w:rsidRPr="004D6174">
              <w:rPr>
                <w:rFonts w:ascii="Times New Roman" w:eastAsia="Times New Roman" w:hAnsi="Times New Roman" w:cs="Times New Roman"/>
                <w:color w:val="000000"/>
                <w:sz w:val="24"/>
                <w:szCs w:val="24"/>
              </w:rPr>
              <w:t>Residual</w:t>
            </w:r>
          </w:p>
        </w:tc>
        <w:tc>
          <w:tcPr>
            <w:tcW w:w="1300" w:type="dxa"/>
            <w:tcBorders>
              <w:top w:val="nil"/>
              <w:left w:val="nil"/>
              <w:bottom w:val="nil"/>
              <w:right w:val="nil"/>
            </w:tcBorders>
            <w:shd w:val="clear" w:color="auto" w:fill="auto"/>
            <w:noWrap/>
            <w:vAlign w:val="bottom"/>
            <w:hideMark/>
          </w:tcPr>
          <w:p w14:paraId="00E3D805" w14:textId="77777777" w:rsidR="00AF6161" w:rsidRPr="004D6174" w:rsidRDefault="00AF6161" w:rsidP="00AF6161">
            <w:pPr>
              <w:spacing w:after="0" w:line="240" w:lineRule="auto"/>
              <w:jc w:val="center"/>
              <w:rPr>
                <w:rFonts w:ascii="Times New Roman" w:eastAsia="Times New Roman" w:hAnsi="Times New Roman" w:cs="Times New Roman"/>
                <w:color w:val="000000"/>
                <w:sz w:val="24"/>
                <w:szCs w:val="24"/>
              </w:rPr>
            </w:pPr>
            <w:r w:rsidRPr="004D6174">
              <w:rPr>
                <w:rFonts w:ascii="Times New Roman" w:eastAsia="Times New Roman" w:hAnsi="Times New Roman" w:cs="Times New Roman"/>
                <w:color w:val="000000"/>
                <w:sz w:val="24"/>
                <w:szCs w:val="24"/>
              </w:rPr>
              <w:t>24</w:t>
            </w:r>
          </w:p>
        </w:tc>
        <w:tc>
          <w:tcPr>
            <w:tcW w:w="1300" w:type="dxa"/>
            <w:tcBorders>
              <w:top w:val="nil"/>
              <w:left w:val="nil"/>
              <w:bottom w:val="nil"/>
              <w:right w:val="nil"/>
            </w:tcBorders>
            <w:shd w:val="clear" w:color="auto" w:fill="auto"/>
            <w:noWrap/>
            <w:vAlign w:val="bottom"/>
            <w:hideMark/>
          </w:tcPr>
          <w:p w14:paraId="3FE2D9E9" w14:textId="77777777" w:rsidR="00AF6161" w:rsidRPr="004D6174" w:rsidRDefault="00AF6161" w:rsidP="00AF6161">
            <w:pPr>
              <w:spacing w:after="0" w:line="240" w:lineRule="auto"/>
              <w:jc w:val="center"/>
              <w:rPr>
                <w:rFonts w:ascii="Times New Roman" w:eastAsia="Times New Roman" w:hAnsi="Times New Roman" w:cs="Times New Roman"/>
                <w:color w:val="000000"/>
                <w:sz w:val="24"/>
                <w:szCs w:val="24"/>
              </w:rPr>
            </w:pPr>
            <w:r w:rsidRPr="004D6174">
              <w:rPr>
                <w:rFonts w:ascii="Times New Roman" w:eastAsia="Times New Roman" w:hAnsi="Times New Roman" w:cs="Times New Roman"/>
                <w:color w:val="000000"/>
                <w:sz w:val="24"/>
                <w:szCs w:val="24"/>
              </w:rPr>
              <w:t>0.033</w:t>
            </w:r>
          </w:p>
        </w:tc>
        <w:tc>
          <w:tcPr>
            <w:tcW w:w="1300" w:type="dxa"/>
            <w:tcBorders>
              <w:top w:val="nil"/>
              <w:left w:val="nil"/>
              <w:bottom w:val="nil"/>
              <w:right w:val="nil"/>
            </w:tcBorders>
            <w:shd w:val="clear" w:color="auto" w:fill="auto"/>
            <w:noWrap/>
            <w:vAlign w:val="bottom"/>
            <w:hideMark/>
          </w:tcPr>
          <w:p w14:paraId="7CCE8BEB" w14:textId="77777777" w:rsidR="00AF6161" w:rsidRPr="004D6174" w:rsidRDefault="00AF6161" w:rsidP="00AF6161">
            <w:pPr>
              <w:spacing w:after="0" w:line="240" w:lineRule="auto"/>
              <w:jc w:val="center"/>
              <w:rPr>
                <w:rFonts w:ascii="Times New Roman" w:eastAsia="Times New Roman" w:hAnsi="Times New Roman" w:cs="Times New Roman"/>
                <w:color w:val="000000"/>
                <w:sz w:val="24"/>
                <w:szCs w:val="24"/>
              </w:rPr>
            </w:pPr>
          </w:p>
        </w:tc>
        <w:tc>
          <w:tcPr>
            <w:tcW w:w="1300" w:type="dxa"/>
            <w:tcBorders>
              <w:top w:val="nil"/>
              <w:left w:val="nil"/>
              <w:bottom w:val="nil"/>
              <w:right w:val="nil"/>
            </w:tcBorders>
            <w:shd w:val="clear" w:color="auto" w:fill="auto"/>
            <w:noWrap/>
            <w:vAlign w:val="bottom"/>
            <w:hideMark/>
          </w:tcPr>
          <w:p w14:paraId="1ADABE98" w14:textId="77777777" w:rsidR="00AF6161" w:rsidRPr="004D6174" w:rsidRDefault="00AF6161" w:rsidP="00AF6161">
            <w:pPr>
              <w:spacing w:after="0" w:line="240" w:lineRule="auto"/>
              <w:jc w:val="center"/>
              <w:rPr>
                <w:rFonts w:ascii="Times New Roman" w:eastAsia="Times New Roman" w:hAnsi="Times New Roman" w:cs="Times New Roman"/>
                <w:sz w:val="20"/>
                <w:szCs w:val="20"/>
              </w:rPr>
            </w:pPr>
          </w:p>
        </w:tc>
      </w:tr>
      <w:tr w:rsidR="00AF6161" w:rsidRPr="004D6174" w14:paraId="366F4B8C" w14:textId="77777777" w:rsidTr="00AF6161">
        <w:trPr>
          <w:trHeight w:val="340"/>
        </w:trPr>
        <w:tc>
          <w:tcPr>
            <w:tcW w:w="1300" w:type="dxa"/>
            <w:tcBorders>
              <w:top w:val="nil"/>
              <w:left w:val="nil"/>
              <w:bottom w:val="single" w:sz="8" w:space="0" w:color="auto"/>
              <w:right w:val="nil"/>
            </w:tcBorders>
            <w:shd w:val="clear" w:color="auto" w:fill="auto"/>
            <w:noWrap/>
            <w:vAlign w:val="center"/>
            <w:hideMark/>
          </w:tcPr>
          <w:p w14:paraId="12796F56" w14:textId="77777777" w:rsidR="00AF6161" w:rsidRPr="004D6174" w:rsidRDefault="00AF6161" w:rsidP="00AF6161">
            <w:pPr>
              <w:spacing w:after="0" w:line="240" w:lineRule="auto"/>
              <w:rPr>
                <w:rFonts w:ascii="Times New Roman" w:eastAsia="Times New Roman" w:hAnsi="Times New Roman" w:cs="Times New Roman"/>
                <w:color w:val="000000"/>
                <w:sz w:val="24"/>
                <w:szCs w:val="24"/>
              </w:rPr>
            </w:pPr>
            <w:r w:rsidRPr="004D6174">
              <w:rPr>
                <w:rFonts w:ascii="Times New Roman" w:eastAsia="Times New Roman" w:hAnsi="Times New Roman" w:cs="Times New Roman"/>
                <w:color w:val="000000"/>
                <w:sz w:val="24"/>
                <w:szCs w:val="24"/>
              </w:rPr>
              <w:t>Total</w:t>
            </w:r>
          </w:p>
        </w:tc>
        <w:tc>
          <w:tcPr>
            <w:tcW w:w="1300" w:type="dxa"/>
            <w:tcBorders>
              <w:top w:val="nil"/>
              <w:left w:val="nil"/>
              <w:bottom w:val="single" w:sz="8" w:space="0" w:color="auto"/>
              <w:right w:val="nil"/>
            </w:tcBorders>
            <w:shd w:val="clear" w:color="auto" w:fill="auto"/>
            <w:noWrap/>
            <w:vAlign w:val="center"/>
            <w:hideMark/>
          </w:tcPr>
          <w:p w14:paraId="57B0FDF3" w14:textId="77777777" w:rsidR="00AF6161" w:rsidRPr="004D6174" w:rsidRDefault="00AF6161" w:rsidP="00AF6161">
            <w:pPr>
              <w:spacing w:after="0" w:line="240" w:lineRule="auto"/>
              <w:jc w:val="center"/>
              <w:rPr>
                <w:rFonts w:ascii="Times New Roman" w:eastAsia="Times New Roman" w:hAnsi="Times New Roman" w:cs="Times New Roman"/>
                <w:color w:val="000000"/>
                <w:sz w:val="24"/>
                <w:szCs w:val="24"/>
              </w:rPr>
            </w:pPr>
            <w:r w:rsidRPr="004D6174">
              <w:rPr>
                <w:rFonts w:ascii="Times New Roman" w:eastAsia="Times New Roman" w:hAnsi="Times New Roman" w:cs="Times New Roman"/>
                <w:color w:val="000000"/>
                <w:sz w:val="24"/>
                <w:szCs w:val="24"/>
              </w:rPr>
              <w:t>26</w:t>
            </w:r>
          </w:p>
        </w:tc>
        <w:tc>
          <w:tcPr>
            <w:tcW w:w="1300" w:type="dxa"/>
            <w:tcBorders>
              <w:top w:val="nil"/>
              <w:left w:val="nil"/>
              <w:bottom w:val="single" w:sz="8" w:space="0" w:color="auto"/>
              <w:right w:val="nil"/>
            </w:tcBorders>
            <w:shd w:val="clear" w:color="auto" w:fill="auto"/>
            <w:noWrap/>
            <w:vAlign w:val="center"/>
            <w:hideMark/>
          </w:tcPr>
          <w:p w14:paraId="3C0B2699" w14:textId="77777777" w:rsidR="00AF6161" w:rsidRPr="004D6174" w:rsidRDefault="00AF6161" w:rsidP="00AF6161">
            <w:pPr>
              <w:spacing w:after="0" w:line="240" w:lineRule="auto"/>
              <w:jc w:val="center"/>
              <w:rPr>
                <w:rFonts w:ascii="Times New Roman" w:eastAsia="Times New Roman" w:hAnsi="Times New Roman" w:cs="Times New Roman"/>
                <w:color w:val="000000"/>
                <w:sz w:val="24"/>
                <w:szCs w:val="24"/>
              </w:rPr>
            </w:pPr>
            <w:r w:rsidRPr="004D6174">
              <w:rPr>
                <w:rFonts w:ascii="Times New Roman" w:eastAsia="Times New Roman" w:hAnsi="Times New Roman" w:cs="Times New Roman"/>
                <w:color w:val="000000"/>
                <w:sz w:val="24"/>
                <w:szCs w:val="24"/>
              </w:rPr>
              <w:t> </w:t>
            </w:r>
          </w:p>
        </w:tc>
        <w:tc>
          <w:tcPr>
            <w:tcW w:w="1300" w:type="dxa"/>
            <w:tcBorders>
              <w:top w:val="nil"/>
              <w:left w:val="nil"/>
              <w:bottom w:val="single" w:sz="8" w:space="0" w:color="auto"/>
              <w:right w:val="nil"/>
            </w:tcBorders>
            <w:shd w:val="clear" w:color="auto" w:fill="auto"/>
            <w:noWrap/>
            <w:vAlign w:val="center"/>
            <w:hideMark/>
          </w:tcPr>
          <w:p w14:paraId="12D494D3" w14:textId="77777777" w:rsidR="00AF6161" w:rsidRPr="004D6174" w:rsidRDefault="00AF6161" w:rsidP="00AF6161">
            <w:pPr>
              <w:spacing w:after="0" w:line="240" w:lineRule="auto"/>
              <w:jc w:val="center"/>
              <w:rPr>
                <w:rFonts w:ascii="Times New Roman" w:eastAsia="Times New Roman" w:hAnsi="Times New Roman" w:cs="Times New Roman"/>
                <w:color w:val="000000"/>
                <w:sz w:val="24"/>
                <w:szCs w:val="24"/>
              </w:rPr>
            </w:pPr>
            <w:r w:rsidRPr="004D6174">
              <w:rPr>
                <w:rFonts w:ascii="Times New Roman" w:eastAsia="Times New Roman" w:hAnsi="Times New Roman" w:cs="Times New Roman"/>
                <w:color w:val="000000"/>
                <w:sz w:val="24"/>
                <w:szCs w:val="24"/>
              </w:rPr>
              <w:t> </w:t>
            </w:r>
          </w:p>
        </w:tc>
        <w:tc>
          <w:tcPr>
            <w:tcW w:w="1300" w:type="dxa"/>
            <w:tcBorders>
              <w:top w:val="nil"/>
              <w:left w:val="nil"/>
              <w:bottom w:val="single" w:sz="8" w:space="0" w:color="auto"/>
              <w:right w:val="nil"/>
            </w:tcBorders>
            <w:shd w:val="clear" w:color="auto" w:fill="auto"/>
            <w:noWrap/>
            <w:vAlign w:val="center"/>
            <w:hideMark/>
          </w:tcPr>
          <w:p w14:paraId="005E22F2" w14:textId="77777777" w:rsidR="00AF6161" w:rsidRPr="004D6174" w:rsidRDefault="00AF6161" w:rsidP="00AF6161">
            <w:pPr>
              <w:spacing w:after="0" w:line="240" w:lineRule="auto"/>
              <w:jc w:val="center"/>
              <w:rPr>
                <w:rFonts w:ascii="Times New Roman" w:eastAsia="Times New Roman" w:hAnsi="Times New Roman" w:cs="Times New Roman"/>
                <w:color w:val="000000"/>
                <w:sz w:val="24"/>
                <w:szCs w:val="24"/>
              </w:rPr>
            </w:pPr>
            <w:r w:rsidRPr="004D6174">
              <w:rPr>
                <w:rFonts w:ascii="Times New Roman" w:eastAsia="Times New Roman" w:hAnsi="Times New Roman" w:cs="Times New Roman"/>
                <w:color w:val="000000"/>
                <w:sz w:val="24"/>
                <w:szCs w:val="24"/>
              </w:rPr>
              <w:t> </w:t>
            </w:r>
          </w:p>
        </w:tc>
      </w:tr>
    </w:tbl>
    <w:p w14:paraId="66B20516" w14:textId="77777777" w:rsidR="00AF6161" w:rsidRPr="004D6174" w:rsidRDefault="00AF6161" w:rsidP="00AF6161">
      <w:pPr>
        <w:rPr>
          <w:rFonts w:ascii="Times New Roman" w:hAnsi="Times New Roman" w:cs="Times New Roman"/>
          <w:sz w:val="24"/>
          <w:szCs w:val="24"/>
        </w:rPr>
      </w:pPr>
    </w:p>
    <w:p w14:paraId="567A134E" w14:textId="77777777" w:rsidR="00AF6161" w:rsidRPr="004D6174" w:rsidRDefault="00AF6161" w:rsidP="00AF6161">
      <w:pPr>
        <w:rPr>
          <w:rFonts w:ascii="Times New Roman" w:hAnsi="Times New Roman" w:cs="Times New Roman"/>
          <w:sz w:val="24"/>
          <w:szCs w:val="24"/>
        </w:rPr>
      </w:pPr>
      <w:r w:rsidRPr="004D6174">
        <w:rPr>
          <w:rFonts w:ascii="Times New Roman" w:hAnsi="Times New Roman" w:cs="Times New Roman"/>
          <w:sz w:val="24"/>
          <w:szCs w:val="24"/>
        </w:rPr>
        <w:t>(b)</w:t>
      </w:r>
      <w:r w:rsidRPr="004D6174" w:rsidDel="00903513">
        <w:rPr>
          <w:rFonts w:ascii="Times New Roman" w:hAnsi="Times New Roman" w:cs="Times New Roman"/>
          <w:sz w:val="24"/>
          <w:szCs w:val="24"/>
        </w:rPr>
        <w:t xml:space="preserve"> </w:t>
      </w:r>
    </w:p>
    <w:tbl>
      <w:tblPr>
        <w:tblW w:w="6500" w:type="dxa"/>
        <w:tblLook w:val="04A0" w:firstRow="1" w:lastRow="0" w:firstColumn="1" w:lastColumn="0" w:noHBand="0" w:noVBand="1"/>
      </w:tblPr>
      <w:tblGrid>
        <w:gridCol w:w="1300"/>
        <w:gridCol w:w="1300"/>
        <w:gridCol w:w="1300"/>
        <w:gridCol w:w="1300"/>
        <w:gridCol w:w="1300"/>
      </w:tblGrid>
      <w:tr w:rsidR="00AF6161" w:rsidRPr="004D6174" w14:paraId="61BF6DBD" w14:textId="77777777" w:rsidTr="00AF6161">
        <w:trPr>
          <w:trHeight w:val="340"/>
        </w:trPr>
        <w:tc>
          <w:tcPr>
            <w:tcW w:w="1300" w:type="dxa"/>
            <w:tcBorders>
              <w:top w:val="single" w:sz="8" w:space="0" w:color="auto"/>
              <w:left w:val="nil"/>
              <w:bottom w:val="single" w:sz="8" w:space="0" w:color="auto"/>
              <w:right w:val="nil"/>
            </w:tcBorders>
            <w:shd w:val="clear" w:color="auto" w:fill="auto"/>
            <w:noWrap/>
            <w:vAlign w:val="center"/>
            <w:hideMark/>
          </w:tcPr>
          <w:p w14:paraId="244369E9" w14:textId="77777777" w:rsidR="00AF6161" w:rsidRPr="004D6174" w:rsidRDefault="00AF6161" w:rsidP="00AF6161">
            <w:pPr>
              <w:spacing w:after="0" w:line="240" w:lineRule="auto"/>
              <w:rPr>
                <w:rFonts w:ascii="Times New Roman" w:eastAsia="Times New Roman" w:hAnsi="Times New Roman" w:cs="Times New Roman"/>
                <w:color w:val="000000"/>
                <w:sz w:val="24"/>
                <w:szCs w:val="24"/>
              </w:rPr>
            </w:pPr>
            <w:r w:rsidRPr="004D6174">
              <w:rPr>
                <w:rFonts w:ascii="Times New Roman" w:eastAsia="Times New Roman" w:hAnsi="Times New Roman" w:cs="Times New Roman"/>
                <w:color w:val="000000"/>
                <w:sz w:val="24"/>
                <w:szCs w:val="24"/>
              </w:rPr>
              <w:t>Source</w:t>
            </w:r>
          </w:p>
        </w:tc>
        <w:tc>
          <w:tcPr>
            <w:tcW w:w="1300" w:type="dxa"/>
            <w:tcBorders>
              <w:top w:val="single" w:sz="8" w:space="0" w:color="auto"/>
              <w:left w:val="nil"/>
              <w:bottom w:val="single" w:sz="8" w:space="0" w:color="auto"/>
              <w:right w:val="nil"/>
            </w:tcBorders>
            <w:shd w:val="clear" w:color="auto" w:fill="auto"/>
            <w:noWrap/>
            <w:vAlign w:val="center"/>
            <w:hideMark/>
          </w:tcPr>
          <w:p w14:paraId="4942C990" w14:textId="77777777" w:rsidR="00AF6161" w:rsidRPr="004D6174" w:rsidRDefault="00AF6161" w:rsidP="00AF6161">
            <w:pPr>
              <w:spacing w:after="0" w:line="240" w:lineRule="auto"/>
              <w:jc w:val="center"/>
              <w:rPr>
                <w:rFonts w:ascii="Times New Roman" w:eastAsia="Times New Roman" w:hAnsi="Times New Roman" w:cs="Times New Roman"/>
                <w:color w:val="000000"/>
                <w:sz w:val="24"/>
                <w:szCs w:val="24"/>
              </w:rPr>
            </w:pPr>
            <w:r w:rsidRPr="004D6174">
              <w:rPr>
                <w:rFonts w:ascii="Times New Roman" w:eastAsia="Times New Roman" w:hAnsi="Times New Roman" w:cs="Times New Roman"/>
                <w:color w:val="000000"/>
                <w:sz w:val="24"/>
                <w:szCs w:val="24"/>
              </w:rPr>
              <w:t>df</w:t>
            </w:r>
          </w:p>
        </w:tc>
        <w:tc>
          <w:tcPr>
            <w:tcW w:w="1300" w:type="dxa"/>
            <w:tcBorders>
              <w:top w:val="single" w:sz="8" w:space="0" w:color="auto"/>
              <w:left w:val="nil"/>
              <w:bottom w:val="single" w:sz="8" w:space="0" w:color="auto"/>
              <w:right w:val="nil"/>
            </w:tcBorders>
            <w:shd w:val="clear" w:color="auto" w:fill="auto"/>
            <w:noWrap/>
            <w:vAlign w:val="center"/>
            <w:hideMark/>
          </w:tcPr>
          <w:p w14:paraId="223B82D0" w14:textId="77777777" w:rsidR="00AF6161" w:rsidRPr="004D6174" w:rsidRDefault="00AF6161" w:rsidP="00AF6161">
            <w:pPr>
              <w:spacing w:after="0" w:line="240" w:lineRule="auto"/>
              <w:jc w:val="center"/>
              <w:rPr>
                <w:rFonts w:ascii="Times New Roman" w:eastAsia="Times New Roman" w:hAnsi="Times New Roman" w:cs="Times New Roman"/>
                <w:color w:val="000000"/>
                <w:sz w:val="24"/>
                <w:szCs w:val="24"/>
              </w:rPr>
            </w:pPr>
            <w:r w:rsidRPr="004D6174">
              <w:rPr>
                <w:rFonts w:ascii="Times New Roman" w:eastAsia="Times New Roman" w:hAnsi="Times New Roman" w:cs="Times New Roman"/>
                <w:color w:val="000000"/>
                <w:sz w:val="24"/>
                <w:szCs w:val="24"/>
              </w:rPr>
              <w:t>MS</w:t>
            </w:r>
          </w:p>
        </w:tc>
        <w:tc>
          <w:tcPr>
            <w:tcW w:w="1300" w:type="dxa"/>
            <w:tcBorders>
              <w:top w:val="single" w:sz="8" w:space="0" w:color="auto"/>
              <w:left w:val="nil"/>
              <w:bottom w:val="single" w:sz="8" w:space="0" w:color="auto"/>
              <w:right w:val="nil"/>
            </w:tcBorders>
            <w:shd w:val="clear" w:color="auto" w:fill="auto"/>
            <w:noWrap/>
            <w:vAlign w:val="center"/>
            <w:hideMark/>
          </w:tcPr>
          <w:p w14:paraId="601635CF" w14:textId="77777777" w:rsidR="00AF6161" w:rsidRPr="004D6174" w:rsidRDefault="00AF6161" w:rsidP="00AF6161">
            <w:pPr>
              <w:spacing w:after="0" w:line="240" w:lineRule="auto"/>
              <w:jc w:val="center"/>
              <w:rPr>
                <w:rFonts w:ascii="Times New Roman" w:eastAsia="Times New Roman" w:hAnsi="Times New Roman" w:cs="Times New Roman"/>
                <w:color w:val="000000"/>
                <w:sz w:val="24"/>
                <w:szCs w:val="24"/>
              </w:rPr>
            </w:pPr>
            <w:r w:rsidRPr="004D6174">
              <w:rPr>
                <w:rFonts w:ascii="Times New Roman" w:eastAsia="Times New Roman" w:hAnsi="Times New Roman" w:cs="Times New Roman"/>
                <w:color w:val="000000"/>
                <w:sz w:val="24"/>
                <w:szCs w:val="24"/>
              </w:rPr>
              <w:t>Pseudo-</w:t>
            </w:r>
            <w:r w:rsidRPr="004D6174">
              <w:rPr>
                <w:rFonts w:ascii="Times New Roman" w:eastAsia="Times New Roman" w:hAnsi="Times New Roman" w:cs="Times New Roman"/>
                <w:i/>
                <w:iCs/>
                <w:color w:val="000000"/>
                <w:sz w:val="24"/>
                <w:szCs w:val="24"/>
              </w:rPr>
              <w:t>F</w:t>
            </w:r>
          </w:p>
        </w:tc>
        <w:tc>
          <w:tcPr>
            <w:tcW w:w="1300" w:type="dxa"/>
            <w:tcBorders>
              <w:top w:val="single" w:sz="8" w:space="0" w:color="auto"/>
              <w:left w:val="nil"/>
              <w:bottom w:val="single" w:sz="8" w:space="0" w:color="auto"/>
              <w:right w:val="nil"/>
            </w:tcBorders>
            <w:shd w:val="clear" w:color="auto" w:fill="auto"/>
            <w:noWrap/>
            <w:vAlign w:val="center"/>
            <w:hideMark/>
          </w:tcPr>
          <w:p w14:paraId="4F1B34A5" w14:textId="77777777" w:rsidR="00AF6161" w:rsidRPr="004D6174" w:rsidRDefault="00AF6161" w:rsidP="00AF6161">
            <w:pPr>
              <w:spacing w:after="0" w:line="240" w:lineRule="auto"/>
              <w:jc w:val="center"/>
              <w:rPr>
                <w:rFonts w:ascii="Times New Roman" w:eastAsia="Times New Roman" w:hAnsi="Times New Roman" w:cs="Times New Roman"/>
                <w:i/>
                <w:iCs/>
                <w:color w:val="000000"/>
                <w:sz w:val="24"/>
                <w:szCs w:val="24"/>
              </w:rPr>
            </w:pPr>
            <w:r w:rsidRPr="004D6174">
              <w:rPr>
                <w:rFonts w:ascii="Times New Roman" w:eastAsia="Times New Roman" w:hAnsi="Times New Roman" w:cs="Times New Roman"/>
                <w:i/>
                <w:iCs/>
                <w:color w:val="000000"/>
                <w:sz w:val="24"/>
                <w:szCs w:val="24"/>
              </w:rPr>
              <w:t>P</w:t>
            </w:r>
          </w:p>
        </w:tc>
      </w:tr>
      <w:tr w:rsidR="00AF6161" w:rsidRPr="004D6174" w14:paraId="537079DC" w14:textId="77777777" w:rsidTr="00AF6161">
        <w:trPr>
          <w:trHeight w:val="320"/>
        </w:trPr>
        <w:tc>
          <w:tcPr>
            <w:tcW w:w="1300" w:type="dxa"/>
            <w:tcBorders>
              <w:top w:val="nil"/>
              <w:left w:val="nil"/>
              <w:bottom w:val="nil"/>
              <w:right w:val="nil"/>
            </w:tcBorders>
            <w:shd w:val="clear" w:color="auto" w:fill="auto"/>
            <w:noWrap/>
            <w:vAlign w:val="bottom"/>
            <w:hideMark/>
          </w:tcPr>
          <w:p w14:paraId="07E1D6A9" w14:textId="77777777" w:rsidR="00AF6161" w:rsidRPr="004D6174" w:rsidRDefault="00AF6161" w:rsidP="00AF6161">
            <w:pPr>
              <w:spacing w:after="0" w:line="240" w:lineRule="auto"/>
              <w:rPr>
                <w:rFonts w:ascii="Times New Roman" w:eastAsia="Times New Roman" w:hAnsi="Times New Roman" w:cs="Times New Roman"/>
                <w:color w:val="000000"/>
                <w:sz w:val="24"/>
                <w:szCs w:val="24"/>
              </w:rPr>
            </w:pPr>
            <w:r w:rsidRPr="004D6174">
              <w:rPr>
                <w:rFonts w:ascii="Times New Roman" w:eastAsia="Times New Roman" w:hAnsi="Times New Roman" w:cs="Times New Roman"/>
                <w:color w:val="000000"/>
                <w:sz w:val="24"/>
                <w:szCs w:val="24"/>
              </w:rPr>
              <w:t>Region</w:t>
            </w:r>
          </w:p>
        </w:tc>
        <w:tc>
          <w:tcPr>
            <w:tcW w:w="1300" w:type="dxa"/>
            <w:tcBorders>
              <w:top w:val="nil"/>
              <w:left w:val="nil"/>
              <w:bottom w:val="nil"/>
              <w:right w:val="nil"/>
            </w:tcBorders>
            <w:shd w:val="clear" w:color="auto" w:fill="auto"/>
            <w:noWrap/>
            <w:vAlign w:val="bottom"/>
            <w:hideMark/>
          </w:tcPr>
          <w:p w14:paraId="7DF4D38E" w14:textId="77777777" w:rsidR="00AF6161" w:rsidRPr="004D6174" w:rsidRDefault="00AF6161" w:rsidP="00AF6161">
            <w:pPr>
              <w:spacing w:after="0" w:line="240" w:lineRule="auto"/>
              <w:jc w:val="center"/>
              <w:rPr>
                <w:rFonts w:ascii="Times New Roman" w:eastAsia="Times New Roman" w:hAnsi="Times New Roman" w:cs="Times New Roman"/>
                <w:color w:val="000000"/>
                <w:sz w:val="24"/>
                <w:szCs w:val="24"/>
              </w:rPr>
            </w:pPr>
            <w:r w:rsidRPr="004D6174">
              <w:rPr>
                <w:rFonts w:ascii="Times New Roman" w:eastAsia="Times New Roman" w:hAnsi="Times New Roman" w:cs="Times New Roman"/>
                <w:color w:val="000000"/>
                <w:sz w:val="24"/>
                <w:szCs w:val="24"/>
              </w:rPr>
              <w:t>2</w:t>
            </w:r>
          </w:p>
        </w:tc>
        <w:tc>
          <w:tcPr>
            <w:tcW w:w="1300" w:type="dxa"/>
            <w:tcBorders>
              <w:top w:val="nil"/>
              <w:left w:val="nil"/>
              <w:bottom w:val="nil"/>
              <w:right w:val="nil"/>
            </w:tcBorders>
            <w:shd w:val="clear" w:color="auto" w:fill="auto"/>
            <w:noWrap/>
            <w:vAlign w:val="bottom"/>
            <w:hideMark/>
          </w:tcPr>
          <w:p w14:paraId="3464D756" w14:textId="77777777" w:rsidR="00AF6161" w:rsidRPr="004D6174" w:rsidRDefault="00AF6161" w:rsidP="00AF6161">
            <w:pPr>
              <w:spacing w:after="0" w:line="240" w:lineRule="auto"/>
              <w:jc w:val="center"/>
              <w:rPr>
                <w:rFonts w:ascii="Times New Roman" w:eastAsia="Times New Roman" w:hAnsi="Times New Roman" w:cs="Times New Roman"/>
                <w:color w:val="000000"/>
                <w:sz w:val="24"/>
                <w:szCs w:val="24"/>
              </w:rPr>
            </w:pPr>
            <w:r w:rsidRPr="004D6174">
              <w:rPr>
                <w:rFonts w:ascii="Times New Roman" w:eastAsia="Times New Roman" w:hAnsi="Times New Roman" w:cs="Times New Roman"/>
                <w:color w:val="000000"/>
                <w:sz w:val="24"/>
                <w:szCs w:val="24"/>
              </w:rPr>
              <w:t>0.024</w:t>
            </w:r>
          </w:p>
        </w:tc>
        <w:tc>
          <w:tcPr>
            <w:tcW w:w="1300" w:type="dxa"/>
            <w:tcBorders>
              <w:top w:val="nil"/>
              <w:left w:val="nil"/>
              <w:bottom w:val="nil"/>
              <w:right w:val="nil"/>
            </w:tcBorders>
            <w:shd w:val="clear" w:color="auto" w:fill="auto"/>
            <w:noWrap/>
            <w:vAlign w:val="bottom"/>
            <w:hideMark/>
          </w:tcPr>
          <w:p w14:paraId="1BA5D5B0" w14:textId="77777777" w:rsidR="00AF6161" w:rsidRPr="004D6174" w:rsidRDefault="00AF6161" w:rsidP="00AF6161">
            <w:pPr>
              <w:spacing w:after="0" w:line="240" w:lineRule="auto"/>
              <w:jc w:val="center"/>
              <w:rPr>
                <w:rFonts w:ascii="Times New Roman" w:eastAsia="Times New Roman" w:hAnsi="Times New Roman" w:cs="Times New Roman"/>
                <w:color w:val="000000"/>
                <w:sz w:val="24"/>
                <w:szCs w:val="24"/>
              </w:rPr>
            </w:pPr>
            <w:r w:rsidRPr="004D6174">
              <w:rPr>
                <w:rFonts w:ascii="Times New Roman" w:eastAsia="Times New Roman" w:hAnsi="Times New Roman" w:cs="Times New Roman"/>
                <w:color w:val="000000"/>
                <w:sz w:val="24"/>
                <w:szCs w:val="24"/>
              </w:rPr>
              <w:t>0.194</w:t>
            </w:r>
          </w:p>
        </w:tc>
        <w:tc>
          <w:tcPr>
            <w:tcW w:w="1300" w:type="dxa"/>
            <w:tcBorders>
              <w:top w:val="nil"/>
              <w:left w:val="nil"/>
              <w:bottom w:val="nil"/>
              <w:right w:val="nil"/>
            </w:tcBorders>
            <w:shd w:val="clear" w:color="auto" w:fill="auto"/>
            <w:noWrap/>
            <w:vAlign w:val="bottom"/>
            <w:hideMark/>
          </w:tcPr>
          <w:p w14:paraId="44037370" w14:textId="77777777" w:rsidR="00AF6161" w:rsidRPr="004D6174" w:rsidRDefault="00AF6161" w:rsidP="00AF6161">
            <w:pPr>
              <w:spacing w:after="0" w:line="240" w:lineRule="auto"/>
              <w:jc w:val="center"/>
              <w:rPr>
                <w:rFonts w:ascii="Times New Roman" w:eastAsia="Times New Roman" w:hAnsi="Times New Roman" w:cs="Times New Roman"/>
                <w:color w:val="000000"/>
                <w:sz w:val="24"/>
                <w:szCs w:val="24"/>
              </w:rPr>
            </w:pPr>
            <w:r w:rsidRPr="004D6174">
              <w:rPr>
                <w:rFonts w:ascii="Times New Roman" w:eastAsia="Times New Roman" w:hAnsi="Times New Roman" w:cs="Times New Roman"/>
                <w:color w:val="000000"/>
                <w:sz w:val="24"/>
                <w:szCs w:val="24"/>
              </w:rPr>
              <w:t>0.860</w:t>
            </w:r>
          </w:p>
        </w:tc>
      </w:tr>
      <w:tr w:rsidR="00AF6161" w:rsidRPr="004D6174" w14:paraId="5E59A819" w14:textId="77777777" w:rsidTr="00AF6161">
        <w:trPr>
          <w:trHeight w:val="320"/>
        </w:trPr>
        <w:tc>
          <w:tcPr>
            <w:tcW w:w="1300" w:type="dxa"/>
            <w:tcBorders>
              <w:top w:val="nil"/>
              <w:left w:val="nil"/>
              <w:bottom w:val="nil"/>
              <w:right w:val="nil"/>
            </w:tcBorders>
            <w:shd w:val="clear" w:color="auto" w:fill="auto"/>
            <w:noWrap/>
            <w:vAlign w:val="bottom"/>
            <w:hideMark/>
          </w:tcPr>
          <w:p w14:paraId="1CFFD586" w14:textId="77777777" w:rsidR="00AF6161" w:rsidRPr="004D6174" w:rsidRDefault="00AF6161" w:rsidP="00AF6161">
            <w:pPr>
              <w:spacing w:after="0" w:line="240" w:lineRule="auto"/>
              <w:rPr>
                <w:rFonts w:ascii="Times New Roman" w:eastAsia="Times New Roman" w:hAnsi="Times New Roman" w:cs="Times New Roman"/>
                <w:color w:val="000000"/>
                <w:sz w:val="24"/>
                <w:szCs w:val="24"/>
              </w:rPr>
            </w:pPr>
            <w:r w:rsidRPr="004D6174">
              <w:rPr>
                <w:rFonts w:ascii="Times New Roman" w:eastAsia="Times New Roman" w:hAnsi="Times New Roman" w:cs="Times New Roman"/>
                <w:color w:val="000000"/>
                <w:sz w:val="24"/>
                <w:szCs w:val="24"/>
              </w:rPr>
              <w:t>Residual</w:t>
            </w:r>
          </w:p>
        </w:tc>
        <w:tc>
          <w:tcPr>
            <w:tcW w:w="1300" w:type="dxa"/>
            <w:tcBorders>
              <w:top w:val="nil"/>
              <w:left w:val="nil"/>
              <w:bottom w:val="nil"/>
              <w:right w:val="nil"/>
            </w:tcBorders>
            <w:shd w:val="clear" w:color="auto" w:fill="auto"/>
            <w:noWrap/>
            <w:vAlign w:val="bottom"/>
            <w:hideMark/>
          </w:tcPr>
          <w:p w14:paraId="1DAF3F09" w14:textId="77777777" w:rsidR="00AF6161" w:rsidRPr="004D6174" w:rsidRDefault="00AF6161" w:rsidP="00AF6161">
            <w:pPr>
              <w:spacing w:after="0" w:line="240" w:lineRule="auto"/>
              <w:jc w:val="center"/>
              <w:rPr>
                <w:rFonts w:ascii="Times New Roman" w:eastAsia="Times New Roman" w:hAnsi="Times New Roman" w:cs="Times New Roman"/>
                <w:color w:val="000000"/>
                <w:sz w:val="24"/>
                <w:szCs w:val="24"/>
              </w:rPr>
            </w:pPr>
            <w:r w:rsidRPr="004D6174">
              <w:rPr>
                <w:rFonts w:ascii="Times New Roman" w:eastAsia="Times New Roman" w:hAnsi="Times New Roman" w:cs="Times New Roman"/>
                <w:color w:val="000000"/>
                <w:sz w:val="24"/>
                <w:szCs w:val="24"/>
              </w:rPr>
              <w:t>24</w:t>
            </w:r>
          </w:p>
        </w:tc>
        <w:tc>
          <w:tcPr>
            <w:tcW w:w="1300" w:type="dxa"/>
            <w:tcBorders>
              <w:top w:val="nil"/>
              <w:left w:val="nil"/>
              <w:bottom w:val="nil"/>
              <w:right w:val="nil"/>
            </w:tcBorders>
            <w:shd w:val="clear" w:color="auto" w:fill="auto"/>
            <w:noWrap/>
            <w:vAlign w:val="bottom"/>
            <w:hideMark/>
          </w:tcPr>
          <w:p w14:paraId="67120F70" w14:textId="77777777" w:rsidR="00AF6161" w:rsidRPr="004D6174" w:rsidRDefault="00AF6161" w:rsidP="00AF6161">
            <w:pPr>
              <w:spacing w:after="0" w:line="240" w:lineRule="auto"/>
              <w:jc w:val="center"/>
              <w:rPr>
                <w:rFonts w:ascii="Times New Roman" w:eastAsia="Times New Roman" w:hAnsi="Times New Roman" w:cs="Times New Roman"/>
                <w:color w:val="000000"/>
                <w:sz w:val="24"/>
                <w:szCs w:val="24"/>
              </w:rPr>
            </w:pPr>
            <w:r w:rsidRPr="004D6174">
              <w:rPr>
                <w:rFonts w:ascii="Times New Roman" w:eastAsia="Times New Roman" w:hAnsi="Times New Roman" w:cs="Times New Roman"/>
                <w:color w:val="000000"/>
                <w:sz w:val="24"/>
                <w:szCs w:val="24"/>
              </w:rPr>
              <w:t>0.121</w:t>
            </w:r>
          </w:p>
        </w:tc>
        <w:tc>
          <w:tcPr>
            <w:tcW w:w="1300" w:type="dxa"/>
            <w:tcBorders>
              <w:top w:val="nil"/>
              <w:left w:val="nil"/>
              <w:bottom w:val="nil"/>
              <w:right w:val="nil"/>
            </w:tcBorders>
            <w:shd w:val="clear" w:color="auto" w:fill="auto"/>
            <w:noWrap/>
            <w:vAlign w:val="bottom"/>
            <w:hideMark/>
          </w:tcPr>
          <w:p w14:paraId="3AE72D5B" w14:textId="77777777" w:rsidR="00AF6161" w:rsidRPr="004D6174" w:rsidRDefault="00AF6161" w:rsidP="00AF6161">
            <w:pPr>
              <w:spacing w:after="0" w:line="240" w:lineRule="auto"/>
              <w:jc w:val="center"/>
              <w:rPr>
                <w:rFonts w:ascii="Times New Roman" w:eastAsia="Times New Roman" w:hAnsi="Times New Roman" w:cs="Times New Roman"/>
                <w:color w:val="000000"/>
                <w:sz w:val="24"/>
                <w:szCs w:val="24"/>
              </w:rPr>
            </w:pPr>
          </w:p>
        </w:tc>
        <w:tc>
          <w:tcPr>
            <w:tcW w:w="1300" w:type="dxa"/>
            <w:tcBorders>
              <w:top w:val="nil"/>
              <w:left w:val="nil"/>
              <w:bottom w:val="nil"/>
              <w:right w:val="nil"/>
            </w:tcBorders>
            <w:shd w:val="clear" w:color="auto" w:fill="auto"/>
            <w:noWrap/>
            <w:vAlign w:val="bottom"/>
            <w:hideMark/>
          </w:tcPr>
          <w:p w14:paraId="51C3C497" w14:textId="77777777" w:rsidR="00AF6161" w:rsidRPr="004D6174" w:rsidRDefault="00AF6161" w:rsidP="00AF6161">
            <w:pPr>
              <w:spacing w:after="0" w:line="240" w:lineRule="auto"/>
              <w:jc w:val="center"/>
              <w:rPr>
                <w:rFonts w:ascii="Times New Roman" w:eastAsia="Times New Roman" w:hAnsi="Times New Roman" w:cs="Times New Roman"/>
                <w:sz w:val="20"/>
                <w:szCs w:val="20"/>
              </w:rPr>
            </w:pPr>
          </w:p>
        </w:tc>
      </w:tr>
      <w:tr w:rsidR="00AF6161" w:rsidRPr="004D6174" w14:paraId="0BE089E9" w14:textId="77777777" w:rsidTr="00AF6161">
        <w:trPr>
          <w:trHeight w:val="340"/>
        </w:trPr>
        <w:tc>
          <w:tcPr>
            <w:tcW w:w="1300" w:type="dxa"/>
            <w:tcBorders>
              <w:top w:val="nil"/>
              <w:left w:val="nil"/>
              <w:bottom w:val="single" w:sz="8" w:space="0" w:color="auto"/>
              <w:right w:val="nil"/>
            </w:tcBorders>
            <w:shd w:val="clear" w:color="auto" w:fill="auto"/>
            <w:noWrap/>
            <w:vAlign w:val="center"/>
            <w:hideMark/>
          </w:tcPr>
          <w:p w14:paraId="3092BFB8" w14:textId="77777777" w:rsidR="00AF6161" w:rsidRPr="004D6174" w:rsidRDefault="00AF6161" w:rsidP="00AF6161">
            <w:pPr>
              <w:spacing w:after="0" w:line="240" w:lineRule="auto"/>
              <w:rPr>
                <w:rFonts w:ascii="Times New Roman" w:eastAsia="Times New Roman" w:hAnsi="Times New Roman" w:cs="Times New Roman"/>
                <w:color w:val="000000"/>
                <w:sz w:val="24"/>
                <w:szCs w:val="24"/>
              </w:rPr>
            </w:pPr>
            <w:r w:rsidRPr="004D6174">
              <w:rPr>
                <w:rFonts w:ascii="Times New Roman" w:eastAsia="Times New Roman" w:hAnsi="Times New Roman" w:cs="Times New Roman"/>
                <w:color w:val="000000"/>
                <w:sz w:val="24"/>
                <w:szCs w:val="24"/>
              </w:rPr>
              <w:t>Total</w:t>
            </w:r>
          </w:p>
        </w:tc>
        <w:tc>
          <w:tcPr>
            <w:tcW w:w="1300" w:type="dxa"/>
            <w:tcBorders>
              <w:top w:val="nil"/>
              <w:left w:val="nil"/>
              <w:bottom w:val="single" w:sz="8" w:space="0" w:color="auto"/>
              <w:right w:val="nil"/>
            </w:tcBorders>
            <w:shd w:val="clear" w:color="auto" w:fill="auto"/>
            <w:noWrap/>
            <w:vAlign w:val="center"/>
            <w:hideMark/>
          </w:tcPr>
          <w:p w14:paraId="08D1BA42" w14:textId="77777777" w:rsidR="00AF6161" w:rsidRPr="004D6174" w:rsidRDefault="00AF6161" w:rsidP="00AF6161">
            <w:pPr>
              <w:spacing w:after="0" w:line="240" w:lineRule="auto"/>
              <w:jc w:val="center"/>
              <w:rPr>
                <w:rFonts w:ascii="Times New Roman" w:eastAsia="Times New Roman" w:hAnsi="Times New Roman" w:cs="Times New Roman"/>
                <w:color w:val="000000"/>
                <w:sz w:val="24"/>
                <w:szCs w:val="24"/>
              </w:rPr>
            </w:pPr>
            <w:r w:rsidRPr="004D6174">
              <w:rPr>
                <w:rFonts w:ascii="Times New Roman" w:eastAsia="Times New Roman" w:hAnsi="Times New Roman" w:cs="Times New Roman"/>
                <w:color w:val="000000"/>
                <w:sz w:val="24"/>
                <w:szCs w:val="24"/>
              </w:rPr>
              <w:t>26</w:t>
            </w:r>
          </w:p>
        </w:tc>
        <w:tc>
          <w:tcPr>
            <w:tcW w:w="1300" w:type="dxa"/>
            <w:tcBorders>
              <w:top w:val="nil"/>
              <w:left w:val="nil"/>
              <w:bottom w:val="single" w:sz="8" w:space="0" w:color="auto"/>
              <w:right w:val="nil"/>
            </w:tcBorders>
            <w:shd w:val="clear" w:color="auto" w:fill="auto"/>
            <w:noWrap/>
            <w:vAlign w:val="center"/>
            <w:hideMark/>
          </w:tcPr>
          <w:p w14:paraId="70E3233B" w14:textId="77777777" w:rsidR="00AF6161" w:rsidRPr="004D6174" w:rsidRDefault="00AF6161" w:rsidP="00AF6161">
            <w:pPr>
              <w:spacing w:after="0" w:line="240" w:lineRule="auto"/>
              <w:jc w:val="center"/>
              <w:rPr>
                <w:rFonts w:ascii="Times New Roman" w:eastAsia="Times New Roman" w:hAnsi="Times New Roman" w:cs="Times New Roman"/>
                <w:color w:val="000000"/>
                <w:sz w:val="24"/>
                <w:szCs w:val="24"/>
              </w:rPr>
            </w:pPr>
            <w:r w:rsidRPr="004D6174">
              <w:rPr>
                <w:rFonts w:ascii="Times New Roman" w:eastAsia="Times New Roman" w:hAnsi="Times New Roman" w:cs="Times New Roman"/>
                <w:color w:val="000000"/>
                <w:sz w:val="24"/>
                <w:szCs w:val="24"/>
              </w:rPr>
              <w:t> </w:t>
            </w:r>
          </w:p>
        </w:tc>
        <w:tc>
          <w:tcPr>
            <w:tcW w:w="1300" w:type="dxa"/>
            <w:tcBorders>
              <w:top w:val="nil"/>
              <w:left w:val="nil"/>
              <w:bottom w:val="single" w:sz="8" w:space="0" w:color="auto"/>
              <w:right w:val="nil"/>
            </w:tcBorders>
            <w:shd w:val="clear" w:color="auto" w:fill="auto"/>
            <w:noWrap/>
            <w:vAlign w:val="center"/>
            <w:hideMark/>
          </w:tcPr>
          <w:p w14:paraId="54CB838C" w14:textId="77777777" w:rsidR="00AF6161" w:rsidRPr="004D6174" w:rsidRDefault="00AF6161" w:rsidP="00AF6161">
            <w:pPr>
              <w:spacing w:after="0" w:line="240" w:lineRule="auto"/>
              <w:jc w:val="center"/>
              <w:rPr>
                <w:rFonts w:ascii="Times New Roman" w:eastAsia="Times New Roman" w:hAnsi="Times New Roman" w:cs="Times New Roman"/>
                <w:color w:val="000000"/>
                <w:sz w:val="24"/>
                <w:szCs w:val="24"/>
              </w:rPr>
            </w:pPr>
            <w:r w:rsidRPr="004D6174">
              <w:rPr>
                <w:rFonts w:ascii="Times New Roman" w:eastAsia="Times New Roman" w:hAnsi="Times New Roman" w:cs="Times New Roman"/>
                <w:color w:val="000000"/>
                <w:sz w:val="24"/>
                <w:szCs w:val="24"/>
              </w:rPr>
              <w:t> </w:t>
            </w:r>
          </w:p>
        </w:tc>
        <w:tc>
          <w:tcPr>
            <w:tcW w:w="1300" w:type="dxa"/>
            <w:tcBorders>
              <w:top w:val="nil"/>
              <w:left w:val="nil"/>
              <w:bottom w:val="single" w:sz="8" w:space="0" w:color="auto"/>
              <w:right w:val="nil"/>
            </w:tcBorders>
            <w:shd w:val="clear" w:color="auto" w:fill="auto"/>
            <w:noWrap/>
            <w:vAlign w:val="center"/>
            <w:hideMark/>
          </w:tcPr>
          <w:p w14:paraId="1E82681B" w14:textId="77777777" w:rsidR="00AF6161" w:rsidRPr="004D6174" w:rsidRDefault="00AF6161" w:rsidP="00AF6161">
            <w:pPr>
              <w:spacing w:after="0" w:line="240" w:lineRule="auto"/>
              <w:jc w:val="center"/>
              <w:rPr>
                <w:rFonts w:ascii="Times New Roman" w:eastAsia="Times New Roman" w:hAnsi="Times New Roman" w:cs="Times New Roman"/>
                <w:color w:val="000000"/>
                <w:sz w:val="24"/>
                <w:szCs w:val="24"/>
              </w:rPr>
            </w:pPr>
            <w:r w:rsidRPr="004D6174">
              <w:rPr>
                <w:rFonts w:ascii="Times New Roman" w:eastAsia="Times New Roman" w:hAnsi="Times New Roman" w:cs="Times New Roman"/>
                <w:color w:val="000000"/>
                <w:sz w:val="24"/>
                <w:szCs w:val="24"/>
              </w:rPr>
              <w:t> </w:t>
            </w:r>
          </w:p>
        </w:tc>
      </w:tr>
    </w:tbl>
    <w:p w14:paraId="401768AA" w14:textId="77777777" w:rsidR="00AF6161" w:rsidRPr="004D6174" w:rsidRDefault="00AF6161" w:rsidP="00AF6161">
      <w:pPr>
        <w:rPr>
          <w:rFonts w:ascii="Times New Roman" w:hAnsi="Times New Roman" w:cs="Times New Roman"/>
          <w:sz w:val="24"/>
          <w:szCs w:val="24"/>
        </w:rPr>
      </w:pPr>
    </w:p>
    <w:p w14:paraId="5C28E350" w14:textId="6976B58E" w:rsidR="00F55396" w:rsidRPr="004D6174" w:rsidRDefault="00F55396" w:rsidP="007D0372">
      <w:pPr>
        <w:rPr>
          <w:rFonts w:ascii="Times New Roman" w:hAnsi="Times New Roman" w:cs="Times New Roman"/>
          <w:sz w:val="24"/>
          <w:szCs w:val="24"/>
        </w:rPr>
      </w:pPr>
      <w:r w:rsidRPr="004D6174">
        <w:rPr>
          <w:rFonts w:ascii="Times New Roman" w:hAnsi="Times New Roman" w:cs="Times New Roman"/>
          <w:sz w:val="24"/>
          <w:szCs w:val="24"/>
        </w:rPr>
        <w:br w:type="page"/>
      </w:r>
    </w:p>
    <w:p w14:paraId="09D8A570" w14:textId="78DDB92E" w:rsidR="00F55396" w:rsidRPr="004D6174" w:rsidRDefault="00F458E5" w:rsidP="00F55396">
      <w:pPr>
        <w:spacing w:after="0" w:line="480" w:lineRule="auto"/>
        <w:ind w:firstLine="720"/>
        <w:rPr>
          <w:rFonts w:ascii="Times New Roman" w:hAnsi="Times New Roman" w:cs="Times New Roman"/>
          <w:sz w:val="24"/>
          <w:szCs w:val="24"/>
        </w:rPr>
      </w:pPr>
      <w:r w:rsidRPr="004D6174">
        <w:rPr>
          <w:rFonts w:ascii="Times New Roman" w:hAnsi="Times New Roman" w:cs="Times New Roman"/>
          <w:noProof/>
          <w:sz w:val="24"/>
          <w:szCs w:val="24"/>
        </w:rPr>
        <w:lastRenderedPageBreak/>
        <mc:AlternateContent>
          <mc:Choice Requires="wpg">
            <w:drawing>
              <wp:anchor distT="0" distB="0" distL="114300" distR="114300" simplePos="0" relativeHeight="251661312" behindDoc="0" locked="0" layoutInCell="1" allowOverlap="1" wp14:anchorId="70552FBE" wp14:editId="53F9A78A">
                <wp:simplePos x="0" y="0"/>
                <wp:positionH relativeFrom="column">
                  <wp:posOffset>-287867</wp:posOffset>
                </wp:positionH>
                <wp:positionV relativeFrom="paragraph">
                  <wp:posOffset>457200</wp:posOffset>
                </wp:positionV>
                <wp:extent cx="6925734" cy="5483860"/>
                <wp:effectExtent l="0" t="0" r="8890" b="2540"/>
                <wp:wrapThrough wrapText="bothSides">
                  <wp:wrapPolygon edited="0">
                    <wp:start x="0" y="0"/>
                    <wp:lineTo x="0" y="21510"/>
                    <wp:lineTo x="11883" y="21510"/>
                    <wp:lineTo x="11883" y="19209"/>
                    <wp:lineTo x="21549" y="18008"/>
                    <wp:lineTo x="21549" y="0"/>
                    <wp:lineTo x="0" y="0"/>
                  </wp:wrapPolygon>
                </wp:wrapThrough>
                <wp:docPr id="16" name="Group 16"/>
                <wp:cNvGraphicFramePr/>
                <a:graphic xmlns:a="http://schemas.openxmlformats.org/drawingml/2006/main">
                  <a:graphicData uri="http://schemas.microsoft.com/office/word/2010/wordprocessingGroup">
                    <wpg:wgp>
                      <wpg:cNvGrpSpPr/>
                      <wpg:grpSpPr>
                        <a:xfrm>
                          <a:off x="0" y="0"/>
                          <a:ext cx="6925734" cy="5483860"/>
                          <a:chOff x="0" y="0"/>
                          <a:chExt cx="6925734" cy="5483860"/>
                        </a:xfrm>
                      </wpg:grpSpPr>
                      <pic:pic xmlns:pic="http://schemas.openxmlformats.org/drawingml/2006/picture">
                        <pic:nvPicPr>
                          <pic:cNvPr id="8" name="Picture 8"/>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3877734" y="0"/>
                            <a:ext cx="3048000" cy="4572000"/>
                          </a:xfrm>
                          <a:prstGeom prst="rect">
                            <a:avLst/>
                          </a:prstGeom>
                        </pic:spPr>
                      </pic:pic>
                      <pic:pic xmlns:pic="http://schemas.openxmlformats.org/drawingml/2006/picture">
                        <pic:nvPicPr>
                          <pic:cNvPr id="6" name="Picture 6"/>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794760" cy="5483860"/>
                          </a:xfrm>
                          <a:prstGeom prst="rect">
                            <a:avLst/>
                          </a:prstGeom>
                        </pic:spPr>
                      </pic:pic>
                    </wpg:wgp>
                  </a:graphicData>
                </a:graphic>
              </wp:anchor>
            </w:drawing>
          </mc:Choice>
          <mc:Fallback>
            <w:pict>
              <v:group w14:anchorId="000F2CDC" id="Group 16" o:spid="_x0000_s1026" style="position:absolute;margin-left:-22.65pt;margin-top:36pt;width:545.35pt;height:431.8pt;z-index:251661312" coordsize="6925734,5483860" o:gfxdata="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 o:spid="_x0000_s1027" type="#_x0000_t75" style="position:absolute;left:3877734;width:3048000;height:4572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kS&#10;xg3AAAAA2gAAAA8AAABkcnMvZG93bnJldi54bWxET8uKwjAU3QvzD+EOzE5TZ4qM1SgyWhBEYaob&#10;d5fm9oHNTWmi1r83C8Hl4bzny9404kadqy0rGI8iEMS51TWXCk7HdPgLwnlkjY1lUvAgB8vFx2CO&#10;ibZ3/qdb5ksRQtglqKDyvk2kdHlFBt3ItsSBK2xn0AfYlVJ3eA/hppHfUTSRBmsODRW29FdRfsmu&#10;RsG52OxW+136U0xdvN4cUjvdxrFSX5/9agbCU+/f4pd7qxWEreFKuAFy8QQ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KRLGDcAAAADaAAAADwAAAAAAAAAAAAAAAACcAgAAZHJz&#10;L2Rvd25yZXYueG1sUEsFBgAAAAAEAAQA9wAAAIkDAAAAAA==&#10;">
                  <v:imagedata r:id="rId12" o:title=""/>
                  <v:path arrowok="t"/>
                </v:shape>
                <v:shape id="Picture 6" o:spid="_x0000_s1028" type="#_x0000_t75" style="position:absolute;width:3794760;height:54838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O&#10;Ah3CAAAA2gAAAA8AAABkcnMvZG93bnJldi54bWxEj81qwzAQhO+BvoPYQm+xnB5CcaOY4BDaa53i&#10;XNfW1ja2Vq4l//Ttq0Chx2FmvmEO6Wp6MdPoWssKdlEMgriyuuVawef1sn0B4Tyyxt4yKfghB+nx&#10;YXPARNuFP2jOfS0ChF2CChrvh0RKVzVk0EV2IA7elx0N+iDHWuoRlwA3vXyO47002HJYaHCgrKGq&#10;yyejAPPvaVcU2WXqfFnf3sr4XBSdUk+P6+kVhKfV/4f/2u9awR7uV8INkMdf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vjgIdwgAAANoAAAAPAAAAAAAAAAAAAAAAAJwCAABk&#10;cnMvZG93bnJldi54bWxQSwUGAAAAAAQABAD3AAAAiwMAAAAA&#10;">
                  <v:imagedata r:id="rId13" o:title=""/>
                  <v:path arrowok="t"/>
                </v:shape>
                <w10:wrap type="through"/>
              </v:group>
            </w:pict>
          </mc:Fallback>
        </mc:AlternateContent>
      </w:r>
      <w:r w:rsidR="008332EF">
        <w:rPr>
          <w:rFonts w:ascii="Times New Roman" w:hAnsi="Times New Roman" w:cs="Times New Roman"/>
          <w:sz w:val="24"/>
          <w:szCs w:val="24"/>
        </w:rPr>
        <w:t>NEED TO MERGE THIS INTO ONE jpeg or pdf.</w:t>
      </w:r>
    </w:p>
    <w:p w14:paraId="489D62DD" w14:textId="78CD7DA5" w:rsidR="00167CFD" w:rsidRPr="004D6174" w:rsidRDefault="00167CFD" w:rsidP="00F55396">
      <w:pPr>
        <w:spacing w:after="0" w:line="480" w:lineRule="auto"/>
        <w:rPr>
          <w:rFonts w:ascii="Times New Roman" w:hAnsi="Times New Roman" w:cs="Times New Roman"/>
          <w:sz w:val="24"/>
          <w:szCs w:val="24"/>
        </w:rPr>
      </w:pPr>
    </w:p>
    <w:p w14:paraId="377AD1CD" w14:textId="4CAFD8FB" w:rsidR="00167CFD" w:rsidRPr="004D6174" w:rsidRDefault="00167CFD" w:rsidP="00F55396">
      <w:pPr>
        <w:spacing w:after="0" w:line="480" w:lineRule="auto"/>
        <w:rPr>
          <w:rFonts w:ascii="Times New Roman" w:hAnsi="Times New Roman" w:cs="Times New Roman"/>
          <w:sz w:val="24"/>
          <w:szCs w:val="24"/>
        </w:rPr>
      </w:pPr>
    </w:p>
    <w:p w14:paraId="76EFAFE0" w14:textId="77777777" w:rsidR="000C6B87" w:rsidRPr="004D6174" w:rsidRDefault="000C6B87" w:rsidP="00F55396">
      <w:pPr>
        <w:spacing w:after="0" w:line="480" w:lineRule="auto"/>
        <w:rPr>
          <w:rFonts w:ascii="Times New Roman" w:hAnsi="Times New Roman" w:cs="Times New Roman"/>
          <w:sz w:val="24"/>
          <w:szCs w:val="24"/>
        </w:rPr>
      </w:pPr>
    </w:p>
    <w:p w14:paraId="3F121969" w14:textId="5670495B" w:rsidR="00167CFD" w:rsidRPr="004D6174" w:rsidRDefault="00515753" w:rsidP="00AC3C22">
      <w:pPr>
        <w:spacing w:after="0" w:line="480" w:lineRule="auto"/>
        <w:rPr>
          <w:rFonts w:ascii="Times New Roman" w:hAnsi="Times New Roman" w:cs="Times New Roman"/>
          <w:sz w:val="24"/>
          <w:szCs w:val="24"/>
        </w:rPr>
      </w:pPr>
      <w:r w:rsidRPr="004D6174">
        <w:rPr>
          <w:rFonts w:ascii="Times New Roman" w:hAnsi="Times New Roman" w:cs="Times New Roman"/>
          <w:sz w:val="24"/>
          <w:szCs w:val="24"/>
        </w:rPr>
        <w:t>Figure 1</w:t>
      </w:r>
      <w:r w:rsidR="00474090" w:rsidRPr="004D6174">
        <w:rPr>
          <w:rFonts w:ascii="Times New Roman" w:hAnsi="Times New Roman" w:cs="Times New Roman"/>
          <w:sz w:val="24"/>
          <w:szCs w:val="24"/>
        </w:rPr>
        <w:t>: Study area with survey site locat</w:t>
      </w:r>
      <w:r w:rsidR="00560B60" w:rsidRPr="004D6174">
        <w:rPr>
          <w:rFonts w:ascii="Times New Roman" w:hAnsi="Times New Roman" w:cs="Times New Roman"/>
          <w:sz w:val="24"/>
          <w:szCs w:val="24"/>
        </w:rPr>
        <w:t xml:space="preserve">ions for invertebrate surveys (blue labeled dots).  Numbered </w:t>
      </w:r>
      <w:r w:rsidR="00AC3C22">
        <w:rPr>
          <w:rFonts w:ascii="Times New Roman" w:hAnsi="Times New Roman" w:cs="Times New Roman"/>
          <w:sz w:val="24"/>
          <w:szCs w:val="24"/>
        </w:rPr>
        <w:t>areas along the coast</w:t>
      </w:r>
      <w:r w:rsidR="00560B60" w:rsidRPr="004D6174">
        <w:rPr>
          <w:rFonts w:ascii="Times New Roman" w:hAnsi="Times New Roman" w:cs="Times New Roman"/>
          <w:sz w:val="24"/>
          <w:szCs w:val="24"/>
        </w:rPr>
        <w:t xml:space="preserve"> indicate strata within which WDNR calculates kelp area.  </w:t>
      </w:r>
      <w:r w:rsidR="00560B60" w:rsidRPr="004D6174">
        <w:rPr>
          <w:rFonts w:ascii="Times New Roman" w:hAnsi="Times New Roman" w:cs="Times New Roman"/>
          <w:i/>
          <w:sz w:val="24"/>
          <w:szCs w:val="24"/>
        </w:rPr>
        <w:t>Top right</w:t>
      </w:r>
      <w:r w:rsidR="00560B60" w:rsidRPr="004D6174">
        <w:rPr>
          <w:rFonts w:ascii="Times New Roman" w:hAnsi="Times New Roman" w:cs="Times New Roman"/>
          <w:sz w:val="24"/>
          <w:szCs w:val="24"/>
        </w:rPr>
        <w:t xml:space="preserve">: Time-series of sea otter abundance on the Washington coast. </w:t>
      </w:r>
      <w:r w:rsidR="00560B60" w:rsidRPr="004D6174">
        <w:rPr>
          <w:rFonts w:ascii="Times New Roman" w:hAnsi="Times New Roman" w:cs="Times New Roman"/>
          <w:i/>
          <w:sz w:val="24"/>
          <w:szCs w:val="24"/>
        </w:rPr>
        <w:t>Bottom right</w:t>
      </w:r>
      <w:r w:rsidR="00560B60" w:rsidRPr="004D6174">
        <w:rPr>
          <w:rFonts w:ascii="Times New Roman" w:hAnsi="Times New Roman" w:cs="Times New Roman"/>
          <w:sz w:val="24"/>
          <w:szCs w:val="24"/>
        </w:rPr>
        <w:t xml:space="preserve">: Time-series of total kelp canopy area for kelp strata </w:t>
      </w:r>
      <w:r w:rsidR="00BC0586" w:rsidRPr="004D6174">
        <w:rPr>
          <w:rFonts w:ascii="Times New Roman" w:hAnsi="Times New Roman" w:cs="Times New Roman"/>
          <w:sz w:val="24"/>
          <w:szCs w:val="24"/>
        </w:rPr>
        <w:t>between 15</w:t>
      </w:r>
      <w:r w:rsidR="00560B60" w:rsidRPr="004D6174">
        <w:rPr>
          <w:rFonts w:ascii="Times New Roman" w:hAnsi="Times New Roman" w:cs="Times New Roman"/>
          <w:sz w:val="24"/>
          <w:szCs w:val="24"/>
        </w:rPr>
        <w:t>.</w:t>
      </w:r>
      <w:r w:rsidR="00BC0586" w:rsidRPr="004D6174">
        <w:rPr>
          <w:rFonts w:ascii="Times New Roman" w:hAnsi="Times New Roman" w:cs="Times New Roman"/>
          <w:sz w:val="24"/>
          <w:szCs w:val="24"/>
        </w:rPr>
        <w:t>1</w:t>
      </w:r>
      <w:r w:rsidR="00560B60" w:rsidRPr="004D6174">
        <w:rPr>
          <w:rFonts w:ascii="Times New Roman" w:hAnsi="Times New Roman" w:cs="Times New Roman"/>
          <w:sz w:val="24"/>
          <w:szCs w:val="24"/>
        </w:rPr>
        <w:t xml:space="preserve"> and 25.2</w:t>
      </w:r>
    </w:p>
    <w:p w14:paraId="1FF4C68B" w14:textId="77777777" w:rsidR="00474090" w:rsidRPr="004D6174" w:rsidRDefault="00474090" w:rsidP="003576EA">
      <w:pPr>
        <w:spacing w:after="0" w:line="480" w:lineRule="auto"/>
        <w:rPr>
          <w:rFonts w:ascii="Times New Roman" w:hAnsi="Times New Roman" w:cs="Times New Roman"/>
          <w:sz w:val="24"/>
          <w:szCs w:val="24"/>
        </w:rPr>
      </w:pPr>
    </w:p>
    <w:p w14:paraId="68670E87" w14:textId="06E3F1F7" w:rsidR="00167CFD" w:rsidRPr="004D6174" w:rsidRDefault="00220681" w:rsidP="00F55396">
      <w:pPr>
        <w:spacing w:after="0" w:line="480" w:lineRule="auto"/>
        <w:rPr>
          <w:rFonts w:ascii="Times New Roman" w:hAnsi="Times New Roman" w:cs="Times New Roman"/>
          <w:sz w:val="24"/>
          <w:szCs w:val="24"/>
        </w:rPr>
      </w:pPr>
      <w:r w:rsidRPr="004D6174">
        <w:rPr>
          <w:rFonts w:ascii="Times New Roman" w:hAnsi="Times New Roman" w:cs="Times New Roman"/>
          <w:noProof/>
          <w:sz w:val="24"/>
          <w:szCs w:val="24"/>
        </w:rPr>
        <w:lastRenderedPageBreak/>
        <w:drawing>
          <wp:inline distT="0" distB="0" distL="0" distR="0" wp14:anchorId="71C64E9C" wp14:editId="220B56C8">
            <wp:extent cx="5943600" cy="679259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tters index and Kelp index by region (no smoothes).pdf"/>
                    <pic:cNvPicPr/>
                  </pic:nvPicPr>
                  <pic:blipFill>
                    <a:blip r:embed="rId14">
                      <a:extLst>
                        <a:ext uri="{28A0092B-C50C-407E-A947-70E740481C1C}">
                          <a14:useLocalDpi xmlns:a14="http://schemas.microsoft.com/office/drawing/2010/main" val="0"/>
                        </a:ext>
                      </a:extLst>
                    </a:blip>
                    <a:stretch>
                      <a:fillRect/>
                    </a:stretch>
                  </pic:blipFill>
                  <pic:spPr>
                    <a:xfrm>
                      <a:off x="0" y="0"/>
                      <a:ext cx="5943600" cy="6792595"/>
                    </a:xfrm>
                    <a:prstGeom prst="rect">
                      <a:avLst/>
                    </a:prstGeom>
                  </pic:spPr>
                </pic:pic>
              </a:graphicData>
            </a:graphic>
          </wp:inline>
        </w:drawing>
      </w:r>
    </w:p>
    <w:p w14:paraId="07AA1B6F" w14:textId="03E6C185" w:rsidR="00220681" w:rsidRPr="004D6174" w:rsidRDefault="00167CFD" w:rsidP="00301736">
      <w:pPr>
        <w:spacing w:after="0" w:line="240" w:lineRule="auto"/>
        <w:rPr>
          <w:rFonts w:ascii="Times New Roman" w:hAnsi="Times New Roman" w:cs="Times New Roman"/>
          <w:sz w:val="24"/>
          <w:szCs w:val="24"/>
        </w:rPr>
      </w:pPr>
      <w:r w:rsidRPr="004D6174">
        <w:rPr>
          <w:rFonts w:ascii="Times New Roman" w:hAnsi="Times New Roman" w:cs="Times New Roman"/>
          <w:sz w:val="24"/>
          <w:szCs w:val="24"/>
        </w:rPr>
        <w:t>Fig</w:t>
      </w:r>
      <w:r w:rsidR="00220681" w:rsidRPr="004D6174">
        <w:rPr>
          <w:rFonts w:ascii="Times New Roman" w:hAnsi="Times New Roman" w:cs="Times New Roman"/>
          <w:sz w:val="24"/>
          <w:szCs w:val="24"/>
        </w:rPr>
        <w:t xml:space="preserve">ure 2: Time-series for sea otters (left column, </w:t>
      </w:r>
      <w:r w:rsidR="00220681" w:rsidRPr="004D6174">
        <w:rPr>
          <w:rFonts w:ascii="Times New Roman" w:hAnsi="Times New Roman" w:cs="Times New Roman"/>
          <w:i/>
          <w:sz w:val="24"/>
          <w:szCs w:val="24"/>
        </w:rPr>
        <w:t>a, b, c</w:t>
      </w:r>
      <w:r w:rsidR="00220681" w:rsidRPr="004D6174">
        <w:rPr>
          <w:rFonts w:ascii="Times New Roman" w:hAnsi="Times New Roman" w:cs="Times New Roman"/>
          <w:sz w:val="24"/>
          <w:szCs w:val="24"/>
        </w:rPr>
        <w:t xml:space="preserve">) kelp area (right column, </w:t>
      </w:r>
      <w:r w:rsidR="00220681" w:rsidRPr="004D6174">
        <w:rPr>
          <w:rFonts w:ascii="Times New Roman" w:hAnsi="Times New Roman" w:cs="Times New Roman"/>
          <w:i/>
          <w:sz w:val="24"/>
          <w:szCs w:val="24"/>
        </w:rPr>
        <w:t>d, e, f</w:t>
      </w:r>
      <w:r w:rsidR="00220681" w:rsidRPr="004D6174">
        <w:rPr>
          <w:rFonts w:ascii="Times New Roman" w:hAnsi="Times New Roman" w:cs="Times New Roman"/>
          <w:sz w:val="24"/>
          <w:szCs w:val="24"/>
        </w:rPr>
        <w:t>) at sites divided into three regions (rows</w:t>
      </w:r>
      <w:r w:rsidR="00220681" w:rsidRPr="004D6174">
        <w:rPr>
          <w:rFonts w:ascii="Times New Roman" w:hAnsi="Times New Roman" w:cs="Times New Roman"/>
          <w:i/>
          <w:sz w:val="24"/>
          <w:szCs w:val="24"/>
        </w:rPr>
        <w:t>)</w:t>
      </w:r>
      <w:r w:rsidR="00220681" w:rsidRPr="004D6174">
        <w:rPr>
          <w:rFonts w:ascii="Times New Roman" w:hAnsi="Times New Roman" w:cs="Times New Roman"/>
          <w:sz w:val="24"/>
          <w:szCs w:val="24"/>
        </w:rPr>
        <w:t xml:space="preserve"> in OCNMS.  In all panels, points and dashed lines show log-indices for sea otters and kelp area for individual sites.</w:t>
      </w:r>
      <w:r w:rsidR="003E4CB9" w:rsidRPr="004D6174">
        <w:rPr>
          <w:rFonts w:ascii="Times New Roman" w:hAnsi="Times New Roman" w:cs="Times New Roman"/>
          <w:sz w:val="24"/>
          <w:szCs w:val="24"/>
        </w:rPr>
        <w:t xml:space="preserve"> Both kelp area and sea otters are indexed </w:t>
      </w:r>
      <w:r w:rsidR="00895527" w:rsidRPr="004D6174">
        <w:rPr>
          <w:rFonts w:ascii="Times New Roman" w:hAnsi="Times New Roman" w:cs="Times New Roman"/>
          <w:sz w:val="24"/>
          <w:szCs w:val="24"/>
        </w:rPr>
        <w:t xml:space="preserve">such that the </w:t>
      </w:r>
      <w:r w:rsidR="003E4CB9" w:rsidRPr="004D6174">
        <w:rPr>
          <w:rFonts w:ascii="Times New Roman" w:hAnsi="Times New Roman" w:cs="Times New Roman"/>
          <w:sz w:val="24"/>
          <w:szCs w:val="24"/>
        </w:rPr>
        <w:t>average value</w:t>
      </w:r>
      <w:r w:rsidR="00895527" w:rsidRPr="004D6174">
        <w:rPr>
          <w:rFonts w:ascii="Times New Roman" w:hAnsi="Times New Roman" w:cs="Times New Roman"/>
          <w:sz w:val="24"/>
          <w:szCs w:val="24"/>
        </w:rPr>
        <w:t xml:space="preserve">s for each site the 1989 to </w:t>
      </w:r>
      <w:r w:rsidR="003E4CB9" w:rsidRPr="004D6174">
        <w:rPr>
          <w:rFonts w:ascii="Times New Roman" w:hAnsi="Times New Roman" w:cs="Times New Roman"/>
          <w:sz w:val="24"/>
          <w:szCs w:val="24"/>
        </w:rPr>
        <w:t>1991</w:t>
      </w:r>
      <w:r w:rsidR="00895527" w:rsidRPr="004D6174">
        <w:rPr>
          <w:rFonts w:ascii="Times New Roman" w:hAnsi="Times New Roman" w:cs="Times New Roman"/>
          <w:sz w:val="24"/>
          <w:szCs w:val="24"/>
        </w:rPr>
        <w:t xml:space="preserve"> period are 0.</w:t>
      </w:r>
      <w:r w:rsidR="003E4CB9" w:rsidRPr="004D6174">
        <w:rPr>
          <w:rFonts w:ascii="Times New Roman" w:hAnsi="Times New Roman" w:cs="Times New Roman"/>
          <w:sz w:val="24"/>
          <w:szCs w:val="24"/>
        </w:rPr>
        <w:t xml:space="preserve"> </w:t>
      </w:r>
      <w:r w:rsidR="00220681" w:rsidRPr="004D6174">
        <w:rPr>
          <w:rFonts w:ascii="Times New Roman" w:hAnsi="Times New Roman" w:cs="Times New Roman"/>
          <w:sz w:val="24"/>
          <w:szCs w:val="24"/>
        </w:rPr>
        <w:t xml:space="preserve"> Solid lines represent the summed </w:t>
      </w:r>
      <w:r w:rsidR="00E15FB1" w:rsidRPr="004D6174">
        <w:rPr>
          <w:rFonts w:ascii="Times New Roman" w:hAnsi="Times New Roman" w:cs="Times New Roman"/>
          <w:sz w:val="24"/>
          <w:szCs w:val="24"/>
        </w:rPr>
        <w:t xml:space="preserve">coastwide values </w:t>
      </w:r>
      <w:r w:rsidR="00220681" w:rsidRPr="004D6174">
        <w:rPr>
          <w:rFonts w:ascii="Times New Roman" w:hAnsi="Times New Roman" w:cs="Times New Roman"/>
          <w:sz w:val="24"/>
          <w:szCs w:val="24"/>
        </w:rPr>
        <w:t>for otters</w:t>
      </w:r>
      <w:r w:rsidR="00E15FB1" w:rsidRPr="004D6174">
        <w:rPr>
          <w:rFonts w:ascii="Times New Roman" w:hAnsi="Times New Roman" w:cs="Times New Roman"/>
          <w:sz w:val="24"/>
          <w:szCs w:val="24"/>
        </w:rPr>
        <w:t xml:space="preserve"> and kelp area, respectively, index to the average value from 1989 to 1991.</w:t>
      </w:r>
      <w:r w:rsidR="003E4CB9" w:rsidRPr="004D6174">
        <w:rPr>
          <w:rFonts w:ascii="Times New Roman" w:hAnsi="Times New Roman" w:cs="Times New Roman"/>
          <w:sz w:val="24"/>
          <w:szCs w:val="24"/>
        </w:rPr>
        <w:t xml:space="preserve"> </w:t>
      </w:r>
    </w:p>
    <w:p w14:paraId="54BFAE7F" w14:textId="75EE646F" w:rsidR="00167CFD" w:rsidRPr="004D6174" w:rsidRDefault="00167CFD">
      <w:pPr>
        <w:rPr>
          <w:rFonts w:ascii="Times New Roman" w:hAnsi="Times New Roman" w:cs="Times New Roman"/>
          <w:sz w:val="24"/>
          <w:szCs w:val="24"/>
        </w:rPr>
      </w:pPr>
      <w:r w:rsidRPr="004D6174">
        <w:rPr>
          <w:rFonts w:ascii="Times New Roman" w:hAnsi="Times New Roman" w:cs="Times New Roman"/>
          <w:sz w:val="24"/>
          <w:szCs w:val="24"/>
        </w:rPr>
        <w:br w:type="page"/>
      </w:r>
    </w:p>
    <w:p w14:paraId="558FE631" w14:textId="6D86E6F4" w:rsidR="00167CFD" w:rsidRPr="004D6174" w:rsidRDefault="00167CFD" w:rsidP="00F55396">
      <w:pPr>
        <w:spacing w:after="0" w:line="480" w:lineRule="auto"/>
        <w:rPr>
          <w:rFonts w:ascii="Times New Roman" w:hAnsi="Times New Roman" w:cs="Times New Roman"/>
          <w:sz w:val="24"/>
          <w:szCs w:val="24"/>
        </w:rPr>
      </w:pPr>
      <w:r w:rsidRPr="004D6174">
        <w:rPr>
          <w:rFonts w:ascii="Times New Roman" w:hAnsi="Times New Roman" w:cs="Times New Roman"/>
          <w:noProof/>
        </w:rPr>
        <w:lastRenderedPageBreak/>
        <w:drawing>
          <wp:inline distT="0" distB="0" distL="0" distR="0" wp14:anchorId="6B5707C3" wp14:editId="63628C2B">
            <wp:extent cx="5803900" cy="4352925"/>
            <wp:effectExtent l="0" t="0" r="635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tter kernel time-series plots.pdf"/>
                    <pic:cNvPicPr/>
                  </pic:nvPicPr>
                  <pic:blipFill>
                    <a:blip r:embed="rId15">
                      <a:extLst>
                        <a:ext uri="{28A0092B-C50C-407E-A947-70E740481C1C}">
                          <a14:useLocalDpi xmlns:a14="http://schemas.microsoft.com/office/drawing/2010/main" val="0"/>
                        </a:ext>
                      </a:extLst>
                    </a:blip>
                    <a:stretch>
                      <a:fillRect/>
                    </a:stretch>
                  </pic:blipFill>
                  <pic:spPr>
                    <a:xfrm>
                      <a:off x="0" y="0"/>
                      <a:ext cx="5805239" cy="4353929"/>
                    </a:xfrm>
                    <a:prstGeom prst="rect">
                      <a:avLst/>
                    </a:prstGeom>
                  </pic:spPr>
                </pic:pic>
              </a:graphicData>
            </a:graphic>
          </wp:inline>
        </w:drawing>
      </w:r>
    </w:p>
    <w:p w14:paraId="425D5024" w14:textId="57B04A27" w:rsidR="00167CFD" w:rsidRPr="004D6174" w:rsidRDefault="00301736" w:rsidP="00F55396">
      <w:pPr>
        <w:spacing w:after="0" w:line="480" w:lineRule="auto"/>
        <w:rPr>
          <w:rFonts w:ascii="Times New Roman" w:hAnsi="Times New Roman" w:cs="Times New Roman"/>
          <w:sz w:val="24"/>
          <w:szCs w:val="24"/>
        </w:rPr>
      </w:pPr>
      <w:r w:rsidRPr="004D6174">
        <w:rPr>
          <w:rFonts w:ascii="Times New Roman" w:hAnsi="Times New Roman" w:cs="Times New Roman"/>
          <w:sz w:val="24"/>
          <w:szCs w:val="24"/>
        </w:rPr>
        <w:t xml:space="preserve">Figure 3. Kernel smoothed </w:t>
      </w:r>
      <w:r w:rsidR="00B93E4B" w:rsidRPr="004D6174">
        <w:rPr>
          <w:rFonts w:ascii="Times New Roman" w:hAnsi="Times New Roman" w:cs="Times New Roman"/>
          <w:sz w:val="24"/>
          <w:szCs w:val="24"/>
        </w:rPr>
        <w:t xml:space="preserve">sea </w:t>
      </w:r>
      <w:r w:rsidRPr="004D6174">
        <w:rPr>
          <w:rFonts w:ascii="Times New Roman" w:hAnsi="Times New Roman" w:cs="Times New Roman"/>
          <w:sz w:val="24"/>
          <w:szCs w:val="24"/>
        </w:rPr>
        <w:t>otter distribution</w:t>
      </w:r>
      <w:r w:rsidR="00B93E4B" w:rsidRPr="004D6174">
        <w:rPr>
          <w:rFonts w:ascii="Times New Roman" w:hAnsi="Times New Roman" w:cs="Times New Roman"/>
          <w:sz w:val="24"/>
          <w:szCs w:val="24"/>
        </w:rPr>
        <w:t>s</w:t>
      </w:r>
      <w:r w:rsidRPr="004D6174">
        <w:rPr>
          <w:rFonts w:ascii="Times New Roman" w:hAnsi="Times New Roman" w:cs="Times New Roman"/>
          <w:sz w:val="24"/>
          <w:szCs w:val="24"/>
        </w:rPr>
        <w:t xml:space="preserve"> for </w:t>
      </w:r>
      <w:r w:rsidR="00B93E4B" w:rsidRPr="004D6174">
        <w:rPr>
          <w:rFonts w:ascii="Times New Roman" w:hAnsi="Times New Roman" w:cs="Times New Roman"/>
          <w:sz w:val="24"/>
          <w:szCs w:val="24"/>
        </w:rPr>
        <w:t xml:space="preserve">sea otters on the Washington coast.  Grey densities show the probability distribution for each year, </w:t>
      </w:r>
      <w:r w:rsidR="00167CFD" w:rsidRPr="004D6174">
        <w:rPr>
          <w:rFonts w:ascii="Times New Roman" w:hAnsi="Times New Roman" w:cs="Times New Roman"/>
          <w:sz w:val="24"/>
          <w:szCs w:val="24"/>
        </w:rPr>
        <w:t xml:space="preserve">dots show </w:t>
      </w:r>
      <w:r w:rsidR="00B93E4B" w:rsidRPr="004D6174">
        <w:rPr>
          <w:rFonts w:ascii="Times New Roman" w:hAnsi="Times New Roman" w:cs="Times New Roman"/>
          <w:sz w:val="24"/>
          <w:szCs w:val="24"/>
        </w:rPr>
        <w:t xml:space="preserve">the annual </w:t>
      </w:r>
      <w:r w:rsidR="00167CFD" w:rsidRPr="004D6174">
        <w:rPr>
          <w:rFonts w:ascii="Times New Roman" w:hAnsi="Times New Roman" w:cs="Times New Roman"/>
          <w:sz w:val="24"/>
          <w:szCs w:val="24"/>
        </w:rPr>
        <w:t xml:space="preserve">center of gravity </w:t>
      </w:r>
      <w:r w:rsidR="00B93E4B" w:rsidRPr="004D6174">
        <w:rPr>
          <w:rFonts w:ascii="Times New Roman" w:hAnsi="Times New Roman" w:cs="Times New Roman"/>
          <w:sz w:val="24"/>
          <w:szCs w:val="24"/>
        </w:rPr>
        <w:t xml:space="preserve">(median) </w:t>
      </w:r>
      <w:r w:rsidR="00167CFD" w:rsidRPr="004D6174">
        <w:rPr>
          <w:rFonts w:ascii="Times New Roman" w:hAnsi="Times New Roman" w:cs="Times New Roman"/>
          <w:sz w:val="24"/>
          <w:szCs w:val="24"/>
        </w:rPr>
        <w:t>of the distribution</w:t>
      </w:r>
      <w:r w:rsidR="00B93E4B" w:rsidRPr="004D6174">
        <w:rPr>
          <w:rFonts w:ascii="Times New Roman" w:hAnsi="Times New Roman" w:cs="Times New Roman"/>
          <w:sz w:val="24"/>
          <w:szCs w:val="24"/>
        </w:rPr>
        <w:t>, and bold d</w:t>
      </w:r>
      <w:r w:rsidR="00167CFD" w:rsidRPr="004D6174">
        <w:rPr>
          <w:rFonts w:ascii="Times New Roman" w:hAnsi="Times New Roman" w:cs="Times New Roman"/>
          <w:sz w:val="24"/>
          <w:szCs w:val="24"/>
        </w:rPr>
        <w:t>ashed line shows smoothed trend in the center of gravity</w:t>
      </w:r>
      <w:r w:rsidR="00B93E4B" w:rsidRPr="004D6174">
        <w:rPr>
          <w:rFonts w:ascii="Times New Roman" w:hAnsi="Times New Roman" w:cs="Times New Roman"/>
          <w:sz w:val="24"/>
          <w:szCs w:val="24"/>
        </w:rPr>
        <w:t xml:space="preserve"> from a loess smoother. Prominent geogra</w:t>
      </w:r>
      <w:r w:rsidR="007B4590" w:rsidRPr="004D6174">
        <w:rPr>
          <w:rFonts w:ascii="Times New Roman" w:hAnsi="Times New Roman" w:cs="Times New Roman"/>
          <w:sz w:val="24"/>
          <w:szCs w:val="24"/>
        </w:rPr>
        <w:t>phic points and invertebrate survey locations noted on the y-axis.  Dashed horizontal line indicates the entrance to the Strait of Juan de Fuca at Tatoosh Island (see Fig. 1).</w:t>
      </w:r>
    </w:p>
    <w:p w14:paraId="18727736" w14:textId="77777777" w:rsidR="00167CFD" w:rsidRPr="004D6174" w:rsidRDefault="00167CFD">
      <w:pPr>
        <w:rPr>
          <w:rFonts w:ascii="Times New Roman" w:hAnsi="Times New Roman" w:cs="Times New Roman"/>
          <w:sz w:val="24"/>
          <w:szCs w:val="24"/>
        </w:rPr>
      </w:pPr>
    </w:p>
    <w:p w14:paraId="658E0062" w14:textId="53551237" w:rsidR="00167CFD" w:rsidRPr="004D6174" w:rsidRDefault="00167CFD">
      <w:pPr>
        <w:rPr>
          <w:rFonts w:ascii="Times New Roman" w:hAnsi="Times New Roman" w:cs="Times New Roman"/>
          <w:sz w:val="24"/>
          <w:szCs w:val="24"/>
        </w:rPr>
      </w:pPr>
      <w:r w:rsidRPr="004D6174">
        <w:rPr>
          <w:rFonts w:ascii="Times New Roman" w:hAnsi="Times New Roman" w:cs="Times New Roman"/>
          <w:sz w:val="24"/>
          <w:szCs w:val="24"/>
        </w:rPr>
        <w:br w:type="page"/>
      </w:r>
    </w:p>
    <w:p w14:paraId="01A89F0D" w14:textId="4EC13C58" w:rsidR="00167CFD" w:rsidRPr="004D6174" w:rsidRDefault="006016BE">
      <w:pPr>
        <w:rPr>
          <w:rFonts w:ascii="Times New Roman" w:hAnsi="Times New Roman" w:cs="Times New Roman"/>
          <w:sz w:val="24"/>
          <w:szCs w:val="24"/>
        </w:rPr>
      </w:pPr>
      <w:r w:rsidRPr="004D6174">
        <w:rPr>
          <w:rFonts w:ascii="Times New Roman" w:hAnsi="Times New Roman" w:cs="Times New Roman"/>
          <w:noProof/>
          <w:sz w:val="24"/>
          <w:szCs w:val="24"/>
        </w:rPr>
        <w:lastRenderedPageBreak/>
        <w:drawing>
          <wp:inline distT="0" distB="0" distL="0" distR="0" wp14:anchorId="6634D3C8" wp14:editId="2CE25093">
            <wp:extent cx="3918857" cy="54864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Otters vs. Kelp growth 2 halves.pdf"/>
                    <pic:cNvPicPr/>
                  </pic:nvPicPr>
                  <pic:blipFill>
                    <a:blip r:embed="rId16">
                      <a:extLst>
                        <a:ext uri="{28A0092B-C50C-407E-A947-70E740481C1C}">
                          <a14:useLocalDpi xmlns:a14="http://schemas.microsoft.com/office/drawing/2010/main" val="0"/>
                        </a:ext>
                      </a:extLst>
                    </a:blip>
                    <a:stretch>
                      <a:fillRect/>
                    </a:stretch>
                  </pic:blipFill>
                  <pic:spPr>
                    <a:xfrm>
                      <a:off x="0" y="0"/>
                      <a:ext cx="3918857" cy="5486400"/>
                    </a:xfrm>
                    <a:prstGeom prst="rect">
                      <a:avLst/>
                    </a:prstGeom>
                  </pic:spPr>
                </pic:pic>
              </a:graphicData>
            </a:graphic>
          </wp:inline>
        </w:drawing>
      </w:r>
    </w:p>
    <w:p w14:paraId="65B2648A" w14:textId="5B11D472" w:rsidR="002F4F9E" w:rsidRPr="004D6174" w:rsidRDefault="002F4F9E">
      <w:pPr>
        <w:rPr>
          <w:rFonts w:ascii="Times New Roman" w:hAnsi="Times New Roman" w:cs="Times New Roman"/>
          <w:sz w:val="24"/>
          <w:szCs w:val="24"/>
        </w:rPr>
      </w:pPr>
      <w:commentRangeStart w:id="118"/>
      <w:r w:rsidRPr="004D6174">
        <w:rPr>
          <w:rFonts w:ascii="Times New Roman" w:hAnsi="Times New Roman" w:cs="Times New Roman"/>
          <w:sz w:val="24"/>
          <w:szCs w:val="24"/>
        </w:rPr>
        <w:t xml:space="preserve">Figure 4. </w:t>
      </w:r>
      <w:commentRangeEnd w:id="118"/>
      <w:r w:rsidR="00AC3C22">
        <w:rPr>
          <w:rStyle w:val="CommentReference"/>
        </w:rPr>
        <w:commentReference w:id="118"/>
      </w:r>
      <w:r w:rsidR="00936004" w:rsidRPr="004D6174">
        <w:rPr>
          <w:rFonts w:ascii="Times New Roman" w:hAnsi="Times New Roman" w:cs="Times New Roman"/>
          <w:sz w:val="24"/>
          <w:szCs w:val="24"/>
        </w:rPr>
        <w:t>Sea o</w:t>
      </w:r>
      <w:r w:rsidRPr="004D6174">
        <w:rPr>
          <w:rFonts w:ascii="Times New Roman" w:hAnsi="Times New Roman" w:cs="Times New Roman"/>
          <w:sz w:val="24"/>
          <w:szCs w:val="24"/>
        </w:rPr>
        <w:t xml:space="preserve">tter and </w:t>
      </w:r>
      <w:r w:rsidR="00936004" w:rsidRPr="004D6174">
        <w:rPr>
          <w:rFonts w:ascii="Times New Roman" w:hAnsi="Times New Roman" w:cs="Times New Roman"/>
          <w:sz w:val="24"/>
          <w:szCs w:val="24"/>
        </w:rPr>
        <w:t>k</w:t>
      </w:r>
      <w:r w:rsidRPr="004D6174">
        <w:rPr>
          <w:rFonts w:ascii="Times New Roman" w:hAnsi="Times New Roman" w:cs="Times New Roman"/>
          <w:sz w:val="24"/>
          <w:szCs w:val="24"/>
        </w:rPr>
        <w:t xml:space="preserve">elp </w:t>
      </w:r>
      <w:r w:rsidR="00936004" w:rsidRPr="004D6174">
        <w:rPr>
          <w:rFonts w:ascii="Times New Roman" w:hAnsi="Times New Roman" w:cs="Times New Roman"/>
          <w:sz w:val="24"/>
          <w:szCs w:val="24"/>
        </w:rPr>
        <w:t xml:space="preserve">area </w:t>
      </w:r>
      <w:r w:rsidRPr="004D6174">
        <w:rPr>
          <w:rFonts w:ascii="Times New Roman" w:hAnsi="Times New Roman" w:cs="Times New Roman"/>
          <w:sz w:val="24"/>
          <w:szCs w:val="24"/>
        </w:rPr>
        <w:t>exponential grow</w:t>
      </w:r>
      <w:r w:rsidR="00936004" w:rsidRPr="004D6174">
        <w:rPr>
          <w:rFonts w:ascii="Times New Roman" w:hAnsi="Times New Roman" w:cs="Times New Roman"/>
          <w:sz w:val="24"/>
          <w:szCs w:val="24"/>
        </w:rPr>
        <w:t xml:space="preserve">th rates </w:t>
      </w:r>
      <w:r w:rsidR="005859E0" w:rsidRPr="004D6174">
        <w:rPr>
          <w:rFonts w:ascii="Times New Roman" w:hAnsi="Times New Roman" w:cs="Times New Roman"/>
          <w:sz w:val="24"/>
          <w:szCs w:val="24"/>
        </w:rPr>
        <w:t>at individual sites for two periods (</w:t>
      </w:r>
      <w:r w:rsidR="003609E5" w:rsidRPr="004D6174">
        <w:rPr>
          <w:rFonts w:ascii="Times New Roman" w:hAnsi="Times New Roman" w:cs="Times New Roman"/>
          <w:sz w:val="24"/>
          <w:szCs w:val="24"/>
        </w:rPr>
        <w:t xml:space="preserve">Mean </w:t>
      </w:r>
      <w:r w:rsidR="003609E5" w:rsidRPr="004D6174">
        <w:rPr>
          <w:rFonts w:ascii="Times New Roman" w:hAnsi="Times New Roman" w:cs="Times New Roman"/>
          <w:sz w:val="24"/>
          <w:szCs w:val="24"/>
        </w:rPr>
        <w:sym w:font="Symbol" w:char="F0B1"/>
      </w:r>
      <w:r w:rsidR="003609E5" w:rsidRPr="004D6174">
        <w:rPr>
          <w:rFonts w:ascii="Times New Roman" w:hAnsi="Times New Roman" w:cs="Times New Roman"/>
          <w:sz w:val="24"/>
          <w:szCs w:val="24"/>
        </w:rPr>
        <w:t xml:space="preserve"> SE; </w:t>
      </w:r>
      <w:r w:rsidR="005859E0" w:rsidRPr="004D6174">
        <w:rPr>
          <w:rFonts w:ascii="Times New Roman" w:hAnsi="Times New Roman" w:cs="Times New Roman"/>
          <w:i/>
          <w:sz w:val="24"/>
          <w:szCs w:val="24"/>
        </w:rPr>
        <w:t xml:space="preserve">a: </w:t>
      </w:r>
      <w:r w:rsidR="005859E0" w:rsidRPr="004D6174">
        <w:rPr>
          <w:rFonts w:ascii="Times New Roman" w:hAnsi="Times New Roman" w:cs="Times New Roman"/>
          <w:sz w:val="24"/>
          <w:szCs w:val="24"/>
        </w:rPr>
        <w:t>1989-2001</w:t>
      </w:r>
      <w:r w:rsidR="003609E5" w:rsidRPr="004D6174">
        <w:rPr>
          <w:rFonts w:ascii="Times New Roman" w:hAnsi="Times New Roman" w:cs="Times New Roman"/>
          <w:sz w:val="24"/>
          <w:szCs w:val="24"/>
        </w:rPr>
        <w:t xml:space="preserve">, </w:t>
      </w:r>
      <w:r w:rsidR="005859E0" w:rsidRPr="004D6174">
        <w:rPr>
          <w:rFonts w:ascii="Times New Roman" w:hAnsi="Times New Roman" w:cs="Times New Roman"/>
          <w:i/>
          <w:sz w:val="24"/>
          <w:szCs w:val="24"/>
        </w:rPr>
        <w:t>b:</w:t>
      </w:r>
      <w:r w:rsidR="0085052A" w:rsidRPr="004D6174">
        <w:rPr>
          <w:rFonts w:ascii="Times New Roman" w:hAnsi="Times New Roman" w:cs="Times New Roman"/>
          <w:i/>
          <w:sz w:val="24"/>
          <w:szCs w:val="24"/>
        </w:rPr>
        <w:t xml:space="preserve"> </w:t>
      </w:r>
      <w:r w:rsidR="005859E0" w:rsidRPr="004D6174">
        <w:rPr>
          <w:rFonts w:ascii="Times New Roman" w:hAnsi="Times New Roman" w:cs="Times New Roman"/>
          <w:sz w:val="24"/>
          <w:szCs w:val="24"/>
        </w:rPr>
        <w:t xml:space="preserve">2002-2015). </w:t>
      </w:r>
      <w:r w:rsidR="00936004" w:rsidRPr="004D6174">
        <w:rPr>
          <w:rFonts w:ascii="Times New Roman" w:hAnsi="Times New Roman" w:cs="Times New Roman"/>
          <w:sz w:val="24"/>
          <w:szCs w:val="24"/>
        </w:rPr>
        <w:t xml:space="preserve"> </w:t>
      </w:r>
      <w:r w:rsidR="005859E0" w:rsidRPr="004D6174">
        <w:rPr>
          <w:rFonts w:ascii="Times New Roman" w:hAnsi="Times New Roman" w:cs="Times New Roman"/>
          <w:sz w:val="24"/>
          <w:szCs w:val="24"/>
        </w:rPr>
        <w:t>Shapes correspond to</w:t>
      </w:r>
      <w:r w:rsidR="003609E5" w:rsidRPr="004D6174">
        <w:rPr>
          <w:rFonts w:ascii="Times New Roman" w:hAnsi="Times New Roman" w:cs="Times New Roman"/>
          <w:sz w:val="24"/>
          <w:szCs w:val="24"/>
        </w:rPr>
        <w:t xml:space="preserve"> the three regions and shading indicates the number of sea otters estimated to be at each site at the beginning of each time period.</w:t>
      </w:r>
    </w:p>
    <w:p w14:paraId="11BA58B1" w14:textId="77777777" w:rsidR="00DB121B" w:rsidRPr="004D6174" w:rsidRDefault="00DB121B">
      <w:pPr>
        <w:rPr>
          <w:rFonts w:ascii="Times New Roman" w:hAnsi="Times New Roman" w:cs="Times New Roman"/>
          <w:sz w:val="24"/>
          <w:szCs w:val="24"/>
        </w:rPr>
      </w:pPr>
    </w:p>
    <w:p w14:paraId="31F5D055" w14:textId="77777777" w:rsidR="00136355" w:rsidRPr="004D6174" w:rsidRDefault="00136355">
      <w:pPr>
        <w:rPr>
          <w:rFonts w:ascii="Times New Roman" w:hAnsi="Times New Roman" w:cs="Times New Roman"/>
          <w:sz w:val="24"/>
          <w:szCs w:val="24"/>
        </w:rPr>
      </w:pPr>
      <w:r w:rsidRPr="004D6174">
        <w:rPr>
          <w:rFonts w:ascii="Times New Roman" w:hAnsi="Times New Roman" w:cs="Times New Roman"/>
          <w:sz w:val="24"/>
          <w:szCs w:val="24"/>
        </w:rPr>
        <w:br w:type="page"/>
      </w:r>
    </w:p>
    <w:p w14:paraId="50E50BD7" w14:textId="77777777" w:rsidR="00136355" w:rsidRPr="004D6174" w:rsidRDefault="00136355">
      <w:pPr>
        <w:rPr>
          <w:rFonts w:ascii="Times New Roman" w:hAnsi="Times New Roman" w:cs="Times New Roman"/>
          <w:sz w:val="24"/>
          <w:szCs w:val="24"/>
        </w:rPr>
      </w:pPr>
    </w:p>
    <w:p w14:paraId="332E9446" w14:textId="002169CD" w:rsidR="00136355" w:rsidRPr="004D6174" w:rsidRDefault="00323E60">
      <w:pPr>
        <w:rPr>
          <w:rFonts w:ascii="Times New Roman" w:hAnsi="Times New Roman" w:cs="Times New Roman"/>
          <w:sz w:val="24"/>
          <w:szCs w:val="24"/>
        </w:rPr>
      </w:pPr>
      <w:r w:rsidRPr="004D6174">
        <w:rPr>
          <w:rFonts w:ascii="Times New Roman" w:hAnsi="Times New Roman" w:cs="Times New Roman"/>
          <w:noProof/>
          <w:sz w:val="24"/>
          <w:szCs w:val="24"/>
        </w:rPr>
        <w:drawing>
          <wp:inline distT="0" distB="0" distL="0" distR="0" wp14:anchorId="1CE48616" wp14:editId="5E2BDAE0">
            <wp:extent cx="3429000" cy="27432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Otters vs. Kelp CV change.pdf"/>
                    <pic:cNvPicPr/>
                  </pic:nvPicPr>
                  <pic:blipFill>
                    <a:blip r:embed="rId17">
                      <a:extLst>
                        <a:ext uri="{28A0092B-C50C-407E-A947-70E740481C1C}">
                          <a14:useLocalDpi xmlns:a14="http://schemas.microsoft.com/office/drawing/2010/main" val="0"/>
                        </a:ext>
                      </a:extLst>
                    </a:blip>
                    <a:stretch>
                      <a:fillRect/>
                    </a:stretch>
                  </pic:blipFill>
                  <pic:spPr>
                    <a:xfrm>
                      <a:off x="0" y="0"/>
                      <a:ext cx="3429000" cy="2743200"/>
                    </a:xfrm>
                    <a:prstGeom prst="rect">
                      <a:avLst/>
                    </a:prstGeom>
                  </pic:spPr>
                </pic:pic>
              </a:graphicData>
            </a:graphic>
          </wp:inline>
        </w:drawing>
      </w:r>
      <w:r w:rsidR="003609E5" w:rsidRPr="004D6174">
        <w:rPr>
          <w:rStyle w:val="CommentReference"/>
          <w:rFonts w:ascii="Times New Roman" w:hAnsi="Times New Roman" w:cs="Times New Roman"/>
        </w:rPr>
        <w:commentReference w:id="119"/>
      </w:r>
    </w:p>
    <w:p w14:paraId="2AC410F4" w14:textId="17924997" w:rsidR="007E0AB0" w:rsidRPr="004D6174" w:rsidRDefault="00EA0B1B">
      <w:pPr>
        <w:rPr>
          <w:rFonts w:ascii="Times New Roman" w:hAnsi="Times New Roman" w:cs="Times New Roman"/>
          <w:sz w:val="24"/>
          <w:szCs w:val="24"/>
        </w:rPr>
      </w:pPr>
      <w:r w:rsidRPr="004D6174">
        <w:rPr>
          <w:rFonts w:ascii="Times New Roman" w:hAnsi="Times New Roman" w:cs="Times New Roman"/>
          <w:sz w:val="24"/>
          <w:szCs w:val="24"/>
        </w:rPr>
        <w:t xml:space="preserve">Figure 5. </w:t>
      </w:r>
      <w:r w:rsidR="003609E5" w:rsidRPr="004D6174">
        <w:rPr>
          <w:rFonts w:ascii="Times New Roman" w:hAnsi="Times New Roman" w:cs="Times New Roman"/>
          <w:sz w:val="24"/>
          <w:szCs w:val="24"/>
        </w:rPr>
        <w:t xml:space="preserve">Kelp area </w:t>
      </w:r>
      <w:r w:rsidRPr="004D6174">
        <w:rPr>
          <w:rFonts w:ascii="Times New Roman" w:hAnsi="Times New Roman" w:cs="Times New Roman"/>
          <w:sz w:val="24"/>
          <w:szCs w:val="24"/>
        </w:rPr>
        <w:t xml:space="preserve">CV </w:t>
      </w:r>
      <w:r w:rsidR="0033579D" w:rsidRPr="004D6174">
        <w:rPr>
          <w:rFonts w:ascii="Times New Roman" w:hAnsi="Times New Roman" w:cs="Times New Roman"/>
          <w:sz w:val="24"/>
          <w:szCs w:val="24"/>
        </w:rPr>
        <w:t xml:space="preserve">for </w:t>
      </w:r>
      <w:r w:rsidR="00E90A88" w:rsidRPr="004D6174">
        <w:rPr>
          <w:rFonts w:ascii="Times New Roman" w:hAnsi="Times New Roman" w:cs="Times New Roman"/>
          <w:sz w:val="24"/>
          <w:szCs w:val="24"/>
        </w:rPr>
        <w:t>two periods (1989-2001 and 2002-2015) as a function of the number of otters at the beginning of each period.  Points represent bootstrapped means and 95% intervals. Individual sites are connected with dashed lines.</w:t>
      </w:r>
      <w:r w:rsidR="007E0AB0" w:rsidRPr="004D6174">
        <w:rPr>
          <w:rFonts w:ascii="Times New Roman" w:hAnsi="Times New Roman" w:cs="Times New Roman"/>
          <w:sz w:val="24"/>
          <w:szCs w:val="24"/>
        </w:rPr>
        <w:br w:type="page"/>
      </w:r>
    </w:p>
    <w:p w14:paraId="5700D706" w14:textId="77777777" w:rsidR="007E0AB0" w:rsidRPr="004D6174" w:rsidRDefault="007E0AB0">
      <w:pPr>
        <w:rPr>
          <w:rFonts w:ascii="Times New Roman" w:hAnsi="Times New Roman" w:cs="Times New Roman"/>
          <w:sz w:val="24"/>
          <w:szCs w:val="24"/>
        </w:rPr>
      </w:pPr>
    </w:p>
    <w:p w14:paraId="65D9A86B" w14:textId="1FFCFA00" w:rsidR="00BC5FE5" w:rsidRPr="004D6174" w:rsidRDefault="00BC5FE5">
      <w:pPr>
        <w:rPr>
          <w:rFonts w:ascii="Times New Roman" w:hAnsi="Times New Roman" w:cs="Times New Roman"/>
          <w:sz w:val="24"/>
          <w:szCs w:val="24"/>
        </w:rPr>
      </w:pPr>
      <w:r w:rsidRPr="004D6174">
        <w:rPr>
          <w:rFonts w:ascii="Times New Roman" w:hAnsi="Times New Roman" w:cs="Times New Roman"/>
          <w:noProof/>
          <w:sz w:val="24"/>
          <w:szCs w:val="24"/>
        </w:rPr>
        <w:drawing>
          <wp:inline distT="0" distB="0" distL="0" distR="0" wp14:anchorId="470F99EE" wp14:editId="507A0909">
            <wp:extent cx="5943600" cy="29718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DS invert community 1987-1995-2015 Manhattan for pub.pdf"/>
                    <pic:cNvPicPr/>
                  </pic:nvPicPr>
                  <pic:blipFill>
                    <a:blip r:embed="rId18">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p>
    <w:p w14:paraId="540445EB" w14:textId="1F42C073" w:rsidR="00BC5FE5" w:rsidRPr="004D6174" w:rsidRDefault="00BC5FE5">
      <w:pPr>
        <w:rPr>
          <w:rFonts w:ascii="Times New Roman" w:hAnsi="Times New Roman" w:cs="Times New Roman"/>
          <w:i/>
          <w:sz w:val="24"/>
          <w:szCs w:val="24"/>
        </w:rPr>
      </w:pPr>
      <w:r w:rsidRPr="004D6174">
        <w:rPr>
          <w:rFonts w:ascii="Times New Roman" w:hAnsi="Times New Roman" w:cs="Times New Roman"/>
          <w:sz w:val="24"/>
          <w:szCs w:val="24"/>
        </w:rPr>
        <w:t>Figure 6:</w:t>
      </w:r>
      <w:r w:rsidR="00F86BDF" w:rsidRPr="004D6174">
        <w:rPr>
          <w:rFonts w:ascii="Times New Roman" w:hAnsi="Times New Roman" w:cs="Times New Roman"/>
          <w:sz w:val="24"/>
          <w:szCs w:val="24"/>
        </w:rPr>
        <w:t xml:space="preserve"> N</w:t>
      </w:r>
      <w:r w:rsidR="00040021" w:rsidRPr="004D6174">
        <w:rPr>
          <w:rFonts w:ascii="Times New Roman" w:hAnsi="Times New Roman" w:cs="Times New Roman"/>
          <w:sz w:val="24"/>
          <w:szCs w:val="24"/>
        </w:rPr>
        <w:t>on-metric multidimensional scal</w:t>
      </w:r>
      <w:r w:rsidR="00F86BDF" w:rsidRPr="004D6174">
        <w:rPr>
          <w:rFonts w:ascii="Times New Roman" w:hAnsi="Times New Roman" w:cs="Times New Roman"/>
          <w:sz w:val="24"/>
          <w:szCs w:val="24"/>
        </w:rPr>
        <w:t xml:space="preserve">ing </w:t>
      </w:r>
      <w:r w:rsidR="00040021" w:rsidRPr="004D6174">
        <w:rPr>
          <w:rFonts w:ascii="Times New Roman" w:hAnsi="Times New Roman" w:cs="Times New Roman"/>
          <w:sz w:val="24"/>
          <w:szCs w:val="24"/>
        </w:rPr>
        <w:t>results benthic invertebrate communities at OCNMS sites grouped by year (</w:t>
      </w:r>
      <w:r w:rsidR="00040021" w:rsidRPr="004D6174">
        <w:rPr>
          <w:rFonts w:ascii="Times New Roman" w:hAnsi="Times New Roman" w:cs="Times New Roman"/>
          <w:i/>
          <w:sz w:val="24"/>
          <w:szCs w:val="24"/>
        </w:rPr>
        <w:t>a</w:t>
      </w:r>
      <w:r w:rsidR="00040021" w:rsidRPr="004D6174">
        <w:rPr>
          <w:rFonts w:ascii="Times New Roman" w:hAnsi="Times New Roman" w:cs="Times New Roman"/>
          <w:sz w:val="24"/>
          <w:szCs w:val="24"/>
        </w:rPr>
        <w:t xml:space="preserve">) or coastal region </w:t>
      </w:r>
      <w:r w:rsidR="00040021" w:rsidRPr="004D6174">
        <w:rPr>
          <w:rFonts w:ascii="Times New Roman" w:hAnsi="Times New Roman" w:cs="Times New Roman"/>
          <w:i/>
          <w:sz w:val="24"/>
          <w:szCs w:val="24"/>
        </w:rPr>
        <w:t>(b).</w:t>
      </w:r>
    </w:p>
    <w:p w14:paraId="56B1908C" w14:textId="0DED4EE2" w:rsidR="001615D4" w:rsidRPr="004D6174" w:rsidRDefault="00F306C8">
      <w:pPr>
        <w:rPr>
          <w:rFonts w:ascii="Times New Roman" w:hAnsi="Times New Roman" w:cs="Times New Roman"/>
          <w:sz w:val="24"/>
          <w:szCs w:val="24"/>
        </w:rPr>
      </w:pPr>
      <w:r w:rsidRPr="004D6174">
        <w:rPr>
          <w:rFonts w:ascii="Times New Roman" w:hAnsi="Times New Roman" w:cs="Times New Roman"/>
          <w:noProof/>
          <w:sz w:val="24"/>
          <w:szCs w:val="24"/>
        </w:rPr>
        <w:lastRenderedPageBreak/>
        <w:drawing>
          <wp:inline distT="0" distB="0" distL="0" distR="0" wp14:anchorId="63F7E600" wp14:editId="0D333FDB">
            <wp:extent cx="5943600" cy="679259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nvertebrate panels v1.pdf"/>
                    <pic:cNvPicPr/>
                  </pic:nvPicPr>
                  <pic:blipFill>
                    <a:blip r:embed="rId19">
                      <a:extLst>
                        <a:ext uri="{28A0092B-C50C-407E-A947-70E740481C1C}">
                          <a14:useLocalDpi xmlns:a14="http://schemas.microsoft.com/office/drawing/2010/main" val="0"/>
                        </a:ext>
                      </a:extLst>
                    </a:blip>
                    <a:stretch>
                      <a:fillRect/>
                    </a:stretch>
                  </pic:blipFill>
                  <pic:spPr>
                    <a:xfrm>
                      <a:off x="0" y="0"/>
                      <a:ext cx="5943600" cy="6792595"/>
                    </a:xfrm>
                    <a:prstGeom prst="rect">
                      <a:avLst/>
                    </a:prstGeom>
                  </pic:spPr>
                </pic:pic>
              </a:graphicData>
            </a:graphic>
          </wp:inline>
        </w:drawing>
      </w:r>
    </w:p>
    <w:p w14:paraId="22AA16DF" w14:textId="633A0657" w:rsidR="007B38A9" w:rsidRPr="004D6174" w:rsidRDefault="00BC5FE5" w:rsidP="00C63B3A">
      <w:pPr>
        <w:rPr>
          <w:rFonts w:ascii="Times New Roman" w:hAnsi="Times New Roman" w:cs="Times New Roman"/>
          <w:sz w:val="24"/>
          <w:szCs w:val="24"/>
        </w:rPr>
      </w:pPr>
      <w:r w:rsidRPr="004D6174">
        <w:rPr>
          <w:rFonts w:ascii="Times New Roman" w:hAnsi="Times New Roman" w:cs="Times New Roman"/>
          <w:sz w:val="24"/>
          <w:szCs w:val="24"/>
        </w:rPr>
        <w:t>Figure 7</w:t>
      </w:r>
      <w:r w:rsidR="007B38A9" w:rsidRPr="004D6174">
        <w:rPr>
          <w:rFonts w:ascii="Times New Roman" w:hAnsi="Times New Roman" w:cs="Times New Roman"/>
          <w:sz w:val="24"/>
          <w:szCs w:val="24"/>
        </w:rPr>
        <w:t xml:space="preserve">. </w:t>
      </w:r>
      <w:r w:rsidR="00AE5E6A" w:rsidRPr="004D6174">
        <w:rPr>
          <w:rFonts w:ascii="Times New Roman" w:hAnsi="Times New Roman" w:cs="Times New Roman"/>
          <w:sz w:val="24"/>
          <w:szCs w:val="24"/>
        </w:rPr>
        <w:t>Time-series of densities of benthic invertebrates</w:t>
      </w:r>
      <w:r w:rsidR="003F5EE1" w:rsidRPr="004D6174">
        <w:rPr>
          <w:rFonts w:ascii="Times New Roman" w:hAnsi="Times New Roman" w:cs="Times New Roman"/>
          <w:sz w:val="24"/>
          <w:szCs w:val="24"/>
        </w:rPr>
        <w:t>. Species are order</w:t>
      </w:r>
      <w:r w:rsidR="00C63B3A">
        <w:rPr>
          <w:rFonts w:ascii="Times New Roman" w:hAnsi="Times New Roman" w:cs="Times New Roman"/>
          <w:sz w:val="24"/>
          <w:szCs w:val="24"/>
        </w:rPr>
        <w:t xml:space="preserve">ed roughly by otter prey diet frequencey from common (top row) to rare (bottom row). Graphs show site means and SE.  Points have been jittered slightly along x-axis to reduce overlap. Red filled points show sites designated by Kvitek et al. (1989) as outside the primary otter range in 1987.  By 1995 all sites were within the otter range. </w:t>
      </w:r>
      <w:r w:rsidR="007B38A9" w:rsidRPr="004D6174">
        <w:rPr>
          <w:rFonts w:ascii="Times New Roman" w:hAnsi="Times New Roman" w:cs="Times New Roman"/>
          <w:sz w:val="24"/>
          <w:szCs w:val="24"/>
        </w:rPr>
        <w:t>Note that data on seastars are not available for 1995.</w:t>
      </w:r>
    </w:p>
    <w:p w14:paraId="75745E48" w14:textId="77777777" w:rsidR="001615D4" w:rsidRPr="004D6174" w:rsidRDefault="001615D4">
      <w:pPr>
        <w:rPr>
          <w:rFonts w:ascii="Times New Roman" w:hAnsi="Times New Roman" w:cs="Times New Roman"/>
          <w:sz w:val="24"/>
          <w:szCs w:val="24"/>
        </w:rPr>
      </w:pPr>
    </w:p>
    <w:p w14:paraId="1487857E" w14:textId="2DE46C04" w:rsidR="001615D4" w:rsidRPr="004D6174" w:rsidRDefault="001615D4">
      <w:pPr>
        <w:rPr>
          <w:rFonts w:ascii="Times New Roman" w:hAnsi="Times New Roman" w:cs="Times New Roman"/>
          <w:sz w:val="24"/>
          <w:szCs w:val="24"/>
        </w:rPr>
      </w:pPr>
    </w:p>
    <w:p w14:paraId="2E18DF22" w14:textId="656C8513" w:rsidR="001615D4" w:rsidRPr="004D6174" w:rsidRDefault="001615D4">
      <w:pPr>
        <w:rPr>
          <w:rFonts w:ascii="Times New Roman" w:hAnsi="Times New Roman" w:cs="Times New Roman"/>
          <w:sz w:val="24"/>
          <w:szCs w:val="24"/>
        </w:rPr>
      </w:pPr>
    </w:p>
    <w:p w14:paraId="4014DC1E" w14:textId="22776729" w:rsidR="008332EF" w:rsidRPr="004D6174" w:rsidRDefault="008332EF" w:rsidP="008332EF">
      <w:pPr>
        <w:spacing w:after="0" w:line="480" w:lineRule="auto"/>
        <w:outlineLvl w:val="0"/>
        <w:rPr>
          <w:rFonts w:ascii="Times New Roman" w:hAnsi="Times New Roman" w:cs="Times New Roman"/>
          <w:sz w:val="24"/>
          <w:szCs w:val="24"/>
        </w:rPr>
      </w:pPr>
      <w:r w:rsidRPr="004D6174">
        <w:rPr>
          <w:rFonts w:ascii="Times New Roman" w:hAnsi="Times New Roman" w:cs="Times New Roman"/>
          <w:sz w:val="24"/>
          <w:szCs w:val="24"/>
        </w:rPr>
        <w:t xml:space="preserve">Table </w:t>
      </w:r>
      <w:r>
        <w:rPr>
          <w:rFonts w:ascii="Times New Roman" w:hAnsi="Times New Roman" w:cs="Times New Roman"/>
          <w:sz w:val="24"/>
          <w:szCs w:val="24"/>
        </w:rPr>
        <w:t xml:space="preserve">S1: </w:t>
      </w:r>
      <w:r w:rsidRPr="004D6174">
        <w:rPr>
          <w:rFonts w:ascii="Times New Roman" w:hAnsi="Times New Roman" w:cs="Times New Roman"/>
          <w:sz w:val="24"/>
          <w:szCs w:val="24"/>
        </w:rPr>
        <w:t>Kelp areas.</w:t>
      </w:r>
    </w:p>
    <w:p w14:paraId="7B4D2EDB" w14:textId="77777777" w:rsidR="008332EF" w:rsidRPr="004D6174" w:rsidRDefault="008332EF" w:rsidP="008332EF">
      <w:pPr>
        <w:spacing w:after="0" w:line="480" w:lineRule="auto"/>
        <w:ind w:firstLine="720"/>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4274"/>
        <w:gridCol w:w="4275"/>
      </w:tblGrid>
      <w:tr w:rsidR="008332EF" w:rsidRPr="004D6174" w14:paraId="5D247FD3" w14:textId="77777777" w:rsidTr="00F35127">
        <w:tc>
          <w:tcPr>
            <w:tcW w:w="4274" w:type="dxa"/>
          </w:tcPr>
          <w:p w14:paraId="5B0B7E18" w14:textId="77777777" w:rsidR="008332EF" w:rsidRPr="004D6174" w:rsidRDefault="008332EF" w:rsidP="00F35127">
            <w:pPr>
              <w:spacing w:line="480" w:lineRule="auto"/>
              <w:rPr>
                <w:rFonts w:ascii="Times New Roman" w:hAnsi="Times New Roman" w:cs="Times New Roman"/>
                <w:sz w:val="24"/>
                <w:szCs w:val="24"/>
              </w:rPr>
            </w:pPr>
            <w:r w:rsidRPr="004D6174">
              <w:rPr>
                <w:rFonts w:ascii="Times New Roman" w:hAnsi="Times New Roman" w:cs="Times New Roman"/>
                <w:sz w:val="24"/>
                <w:szCs w:val="24"/>
              </w:rPr>
              <w:t>Site Name</w:t>
            </w:r>
          </w:p>
        </w:tc>
        <w:tc>
          <w:tcPr>
            <w:tcW w:w="4275" w:type="dxa"/>
          </w:tcPr>
          <w:p w14:paraId="62F14658" w14:textId="77777777" w:rsidR="008332EF" w:rsidRPr="004D6174" w:rsidRDefault="008332EF" w:rsidP="00F35127">
            <w:pPr>
              <w:spacing w:line="480" w:lineRule="auto"/>
              <w:rPr>
                <w:rFonts w:ascii="Times New Roman" w:hAnsi="Times New Roman" w:cs="Times New Roman"/>
                <w:sz w:val="24"/>
                <w:szCs w:val="24"/>
              </w:rPr>
            </w:pPr>
            <w:r w:rsidRPr="004D6174">
              <w:rPr>
                <w:rFonts w:ascii="Times New Roman" w:hAnsi="Times New Roman" w:cs="Times New Roman"/>
                <w:sz w:val="24"/>
                <w:szCs w:val="24"/>
              </w:rPr>
              <w:t>Average Kelp Area (ha) 1989-2015</w:t>
            </w:r>
          </w:p>
        </w:tc>
      </w:tr>
      <w:tr w:rsidR="008332EF" w:rsidRPr="004D6174" w14:paraId="79FFD056" w14:textId="77777777" w:rsidTr="00F35127">
        <w:tc>
          <w:tcPr>
            <w:tcW w:w="4274" w:type="dxa"/>
          </w:tcPr>
          <w:p w14:paraId="5C48A408" w14:textId="77777777" w:rsidR="008332EF" w:rsidRPr="004D6174" w:rsidRDefault="008332EF" w:rsidP="00F35127">
            <w:pPr>
              <w:spacing w:line="480" w:lineRule="auto"/>
              <w:rPr>
                <w:rFonts w:ascii="Times New Roman" w:hAnsi="Times New Roman" w:cs="Times New Roman"/>
                <w:sz w:val="24"/>
                <w:szCs w:val="24"/>
              </w:rPr>
            </w:pPr>
            <w:r w:rsidRPr="004D6174">
              <w:rPr>
                <w:rFonts w:ascii="Times New Roman" w:hAnsi="Times New Roman" w:cs="Times New Roman"/>
                <w:sz w:val="24"/>
                <w:szCs w:val="24"/>
              </w:rPr>
              <w:t>Neah Bay, Chibadehl Rocks</w:t>
            </w:r>
          </w:p>
        </w:tc>
        <w:tc>
          <w:tcPr>
            <w:tcW w:w="4275" w:type="dxa"/>
          </w:tcPr>
          <w:p w14:paraId="69C9B3B3" w14:textId="77777777" w:rsidR="008332EF" w:rsidRPr="004D6174" w:rsidRDefault="008332EF" w:rsidP="00F35127">
            <w:pPr>
              <w:spacing w:line="480" w:lineRule="auto"/>
              <w:rPr>
                <w:rFonts w:ascii="Times New Roman" w:hAnsi="Times New Roman" w:cs="Times New Roman"/>
                <w:sz w:val="24"/>
                <w:szCs w:val="24"/>
              </w:rPr>
            </w:pPr>
            <w:r w:rsidRPr="004D6174">
              <w:rPr>
                <w:rFonts w:ascii="Times New Roman" w:hAnsi="Times New Roman" w:cs="Times New Roman"/>
                <w:sz w:val="24"/>
                <w:szCs w:val="24"/>
              </w:rPr>
              <w:t>97.5</w:t>
            </w:r>
          </w:p>
        </w:tc>
      </w:tr>
      <w:tr w:rsidR="008332EF" w:rsidRPr="004D6174" w14:paraId="09F7FBBB" w14:textId="77777777" w:rsidTr="00F35127">
        <w:tc>
          <w:tcPr>
            <w:tcW w:w="4274" w:type="dxa"/>
          </w:tcPr>
          <w:p w14:paraId="65E86C2D" w14:textId="77777777" w:rsidR="008332EF" w:rsidRPr="004D6174" w:rsidRDefault="008332EF" w:rsidP="00F35127">
            <w:pPr>
              <w:spacing w:line="480" w:lineRule="auto"/>
              <w:rPr>
                <w:rFonts w:ascii="Times New Roman" w:hAnsi="Times New Roman" w:cs="Times New Roman"/>
                <w:sz w:val="24"/>
                <w:szCs w:val="24"/>
              </w:rPr>
            </w:pPr>
            <w:r w:rsidRPr="004D6174">
              <w:rPr>
                <w:rFonts w:ascii="Times New Roman" w:hAnsi="Times New Roman" w:cs="Times New Roman"/>
                <w:sz w:val="24"/>
                <w:szCs w:val="24"/>
              </w:rPr>
              <w:t>Tatoosh Island</w:t>
            </w:r>
          </w:p>
        </w:tc>
        <w:tc>
          <w:tcPr>
            <w:tcW w:w="4275" w:type="dxa"/>
          </w:tcPr>
          <w:p w14:paraId="208ADAC8" w14:textId="77777777" w:rsidR="008332EF" w:rsidRPr="004D6174" w:rsidRDefault="008332EF" w:rsidP="00F35127">
            <w:pPr>
              <w:spacing w:line="480" w:lineRule="auto"/>
              <w:rPr>
                <w:rFonts w:ascii="Times New Roman" w:hAnsi="Times New Roman" w:cs="Times New Roman"/>
                <w:sz w:val="24"/>
                <w:szCs w:val="24"/>
              </w:rPr>
            </w:pPr>
            <w:r w:rsidRPr="004D6174">
              <w:rPr>
                <w:rFonts w:ascii="Times New Roman" w:hAnsi="Times New Roman" w:cs="Times New Roman"/>
                <w:sz w:val="24"/>
                <w:szCs w:val="24"/>
              </w:rPr>
              <w:t>10.9</w:t>
            </w:r>
          </w:p>
        </w:tc>
      </w:tr>
      <w:tr w:rsidR="008332EF" w:rsidRPr="004D6174" w14:paraId="7254E25B" w14:textId="77777777" w:rsidTr="00F35127">
        <w:tc>
          <w:tcPr>
            <w:tcW w:w="4274" w:type="dxa"/>
          </w:tcPr>
          <w:p w14:paraId="0980FCF1" w14:textId="77777777" w:rsidR="008332EF" w:rsidRPr="004D6174" w:rsidRDefault="008332EF" w:rsidP="00F35127">
            <w:pPr>
              <w:spacing w:line="480" w:lineRule="auto"/>
              <w:rPr>
                <w:rFonts w:ascii="Times New Roman" w:hAnsi="Times New Roman" w:cs="Times New Roman"/>
                <w:sz w:val="24"/>
                <w:szCs w:val="24"/>
              </w:rPr>
            </w:pPr>
            <w:r w:rsidRPr="004D6174">
              <w:rPr>
                <w:rFonts w:ascii="Times New Roman" w:hAnsi="Times New Roman" w:cs="Times New Roman"/>
                <w:sz w:val="24"/>
                <w:szCs w:val="24"/>
              </w:rPr>
              <w:t>Anderson Point</w:t>
            </w:r>
          </w:p>
        </w:tc>
        <w:tc>
          <w:tcPr>
            <w:tcW w:w="4275" w:type="dxa"/>
          </w:tcPr>
          <w:p w14:paraId="34747262" w14:textId="77777777" w:rsidR="008332EF" w:rsidRPr="004D6174" w:rsidRDefault="008332EF" w:rsidP="00F35127">
            <w:pPr>
              <w:spacing w:line="480" w:lineRule="auto"/>
              <w:rPr>
                <w:rFonts w:ascii="Times New Roman" w:hAnsi="Times New Roman" w:cs="Times New Roman"/>
                <w:sz w:val="24"/>
                <w:szCs w:val="24"/>
              </w:rPr>
            </w:pPr>
            <w:r w:rsidRPr="004D6174">
              <w:rPr>
                <w:rFonts w:ascii="Times New Roman" w:hAnsi="Times New Roman" w:cs="Times New Roman"/>
                <w:sz w:val="24"/>
                <w:szCs w:val="24"/>
              </w:rPr>
              <w:t>14.5</w:t>
            </w:r>
          </w:p>
        </w:tc>
      </w:tr>
      <w:tr w:rsidR="008332EF" w:rsidRPr="004D6174" w14:paraId="72379651" w14:textId="77777777" w:rsidTr="00F35127">
        <w:tc>
          <w:tcPr>
            <w:tcW w:w="4274" w:type="dxa"/>
          </w:tcPr>
          <w:p w14:paraId="3D7CA536" w14:textId="77777777" w:rsidR="008332EF" w:rsidRPr="004D6174" w:rsidRDefault="008332EF" w:rsidP="00F35127">
            <w:pPr>
              <w:spacing w:line="480" w:lineRule="auto"/>
              <w:rPr>
                <w:rFonts w:ascii="Times New Roman" w:hAnsi="Times New Roman" w:cs="Times New Roman"/>
                <w:sz w:val="24"/>
                <w:szCs w:val="24"/>
              </w:rPr>
            </w:pPr>
            <w:r w:rsidRPr="004D6174">
              <w:rPr>
                <w:rFonts w:ascii="Times New Roman" w:hAnsi="Times New Roman" w:cs="Times New Roman"/>
                <w:sz w:val="24"/>
                <w:szCs w:val="24"/>
              </w:rPr>
              <w:t>Point of the Arches</w:t>
            </w:r>
          </w:p>
        </w:tc>
        <w:tc>
          <w:tcPr>
            <w:tcW w:w="4275" w:type="dxa"/>
          </w:tcPr>
          <w:p w14:paraId="71DACEAC" w14:textId="77777777" w:rsidR="008332EF" w:rsidRPr="004D6174" w:rsidRDefault="008332EF" w:rsidP="00F35127">
            <w:pPr>
              <w:spacing w:line="480" w:lineRule="auto"/>
              <w:rPr>
                <w:rFonts w:ascii="Times New Roman" w:hAnsi="Times New Roman" w:cs="Times New Roman"/>
                <w:sz w:val="24"/>
                <w:szCs w:val="24"/>
              </w:rPr>
            </w:pPr>
            <w:r w:rsidRPr="004D6174">
              <w:rPr>
                <w:rFonts w:ascii="Times New Roman" w:hAnsi="Times New Roman" w:cs="Times New Roman"/>
                <w:sz w:val="24"/>
                <w:szCs w:val="24"/>
              </w:rPr>
              <w:t>5.3</w:t>
            </w:r>
          </w:p>
        </w:tc>
      </w:tr>
      <w:tr w:rsidR="008332EF" w:rsidRPr="004D6174" w14:paraId="2CF5DD75" w14:textId="77777777" w:rsidTr="00F35127">
        <w:tc>
          <w:tcPr>
            <w:tcW w:w="4274" w:type="dxa"/>
          </w:tcPr>
          <w:p w14:paraId="598E88C0" w14:textId="77777777" w:rsidR="008332EF" w:rsidRPr="004D6174" w:rsidRDefault="008332EF" w:rsidP="00F35127">
            <w:pPr>
              <w:spacing w:line="480" w:lineRule="auto"/>
              <w:rPr>
                <w:rFonts w:ascii="Times New Roman" w:hAnsi="Times New Roman" w:cs="Times New Roman"/>
                <w:sz w:val="24"/>
                <w:szCs w:val="24"/>
              </w:rPr>
            </w:pPr>
            <w:r w:rsidRPr="004D6174">
              <w:rPr>
                <w:rFonts w:ascii="Times New Roman" w:hAnsi="Times New Roman" w:cs="Times New Roman"/>
                <w:sz w:val="24"/>
                <w:szCs w:val="24"/>
              </w:rPr>
              <w:t>Cape Alava</w:t>
            </w:r>
          </w:p>
        </w:tc>
        <w:tc>
          <w:tcPr>
            <w:tcW w:w="4275" w:type="dxa"/>
          </w:tcPr>
          <w:p w14:paraId="4C211A2C" w14:textId="77777777" w:rsidR="008332EF" w:rsidRPr="004D6174" w:rsidRDefault="008332EF" w:rsidP="00F35127">
            <w:pPr>
              <w:spacing w:line="480" w:lineRule="auto"/>
              <w:rPr>
                <w:rFonts w:ascii="Times New Roman" w:hAnsi="Times New Roman" w:cs="Times New Roman"/>
                <w:sz w:val="24"/>
                <w:szCs w:val="24"/>
              </w:rPr>
            </w:pPr>
            <w:r w:rsidRPr="004D6174">
              <w:rPr>
                <w:rFonts w:ascii="Times New Roman" w:hAnsi="Times New Roman" w:cs="Times New Roman"/>
                <w:sz w:val="24"/>
                <w:szCs w:val="24"/>
              </w:rPr>
              <w:t>161.9</w:t>
            </w:r>
          </w:p>
        </w:tc>
      </w:tr>
      <w:tr w:rsidR="008332EF" w:rsidRPr="004D6174" w14:paraId="6389E57C" w14:textId="77777777" w:rsidTr="00F35127">
        <w:tc>
          <w:tcPr>
            <w:tcW w:w="4274" w:type="dxa"/>
          </w:tcPr>
          <w:p w14:paraId="6F3D9250" w14:textId="77777777" w:rsidR="008332EF" w:rsidRPr="004D6174" w:rsidRDefault="008332EF" w:rsidP="00F35127">
            <w:pPr>
              <w:spacing w:line="480" w:lineRule="auto"/>
              <w:rPr>
                <w:rFonts w:ascii="Times New Roman" w:hAnsi="Times New Roman" w:cs="Times New Roman"/>
                <w:sz w:val="24"/>
                <w:szCs w:val="24"/>
              </w:rPr>
            </w:pPr>
            <w:r w:rsidRPr="004D6174">
              <w:rPr>
                <w:rFonts w:ascii="Times New Roman" w:hAnsi="Times New Roman" w:cs="Times New Roman"/>
                <w:sz w:val="24"/>
                <w:szCs w:val="24"/>
              </w:rPr>
              <w:t>Cape Johnson</w:t>
            </w:r>
          </w:p>
        </w:tc>
        <w:tc>
          <w:tcPr>
            <w:tcW w:w="4275" w:type="dxa"/>
          </w:tcPr>
          <w:p w14:paraId="28230BD6" w14:textId="77777777" w:rsidR="008332EF" w:rsidRPr="004D6174" w:rsidRDefault="008332EF" w:rsidP="00F35127">
            <w:pPr>
              <w:spacing w:line="480" w:lineRule="auto"/>
              <w:rPr>
                <w:rFonts w:ascii="Times New Roman" w:hAnsi="Times New Roman" w:cs="Times New Roman"/>
                <w:sz w:val="24"/>
                <w:szCs w:val="24"/>
              </w:rPr>
            </w:pPr>
            <w:r w:rsidRPr="004D6174">
              <w:rPr>
                <w:rFonts w:ascii="Times New Roman" w:hAnsi="Times New Roman" w:cs="Times New Roman"/>
                <w:sz w:val="24"/>
                <w:szCs w:val="24"/>
              </w:rPr>
              <w:t>6.9</w:t>
            </w:r>
          </w:p>
        </w:tc>
      </w:tr>
      <w:tr w:rsidR="008332EF" w:rsidRPr="004D6174" w14:paraId="7BACEAB8" w14:textId="77777777" w:rsidTr="00F35127">
        <w:tc>
          <w:tcPr>
            <w:tcW w:w="4274" w:type="dxa"/>
          </w:tcPr>
          <w:p w14:paraId="3C35B098" w14:textId="77777777" w:rsidR="008332EF" w:rsidRPr="004D6174" w:rsidRDefault="008332EF" w:rsidP="00F35127">
            <w:pPr>
              <w:spacing w:line="480" w:lineRule="auto"/>
              <w:rPr>
                <w:rFonts w:ascii="Times New Roman" w:hAnsi="Times New Roman" w:cs="Times New Roman"/>
                <w:sz w:val="24"/>
                <w:szCs w:val="24"/>
              </w:rPr>
            </w:pPr>
            <w:r w:rsidRPr="004D6174">
              <w:rPr>
                <w:rFonts w:ascii="Times New Roman" w:hAnsi="Times New Roman" w:cs="Times New Roman"/>
                <w:sz w:val="24"/>
                <w:szCs w:val="24"/>
              </w:rPr>
              <w:t>Rock 305</w:t>
            </w:r>
          </w:p>
        </w:tc>
        <w:tc>
          <w:tcPr>
            <w:tcW w:w="4275" w:type="dxa"/>
          </w:tcPr>
          <w:p w14:paraId="72C49C4B" w14:textId="77777777" w:rsidR="008332EF" w:rsidRPr="004D6174" w:rsidRDefault="008332EF" w:rsidP="00F35127">
            <w:pPr>
              <w:spacing w:line="480" w:lineRule="auto"/>
              <w:rPr>
                <w:rFonts w:ascii="Times New Roman" w:hAnsi="Times New Roman" w:cs="Times New Roman"/>
                <w:sz w:val="24"/>
                <w:szCs w:val="24"/>
              </w:rPr>
            </w:pPr>
            <w:r w:rsidRPr="004D6174">
              <w:rPr>
                <w:rFonts w:ascii="Times New Roman" w:hAnsi="Times New Roman" w:cs="Times New Roman"/>
                <w:sz w:val="24"/>
                <w:szCs w:val="24"/>
              </w:rPr>
              <w:t>8.1</w:t>
            </w:r>
          </w:p>
        </w:tc>
      </w:tr>
      <w:tr w:rsidR="008332EF" w:rsidRPr="004D6174" w14:paraId="5CCCD62A" w14:textId="77777777" w:rsidTr="00F35127">
        <w:tc>
          <w:tcPr>
            <w:tcW w:w="4274" w:type="dxa"/>
          </w:tcPr>
          <w:p w14:paraId="33B59040" w14:textId="77777777" w:rsidR="008332EF" w:rsidRPr="004D6174" w:rsidRDefault="008332EF" w:rsidP="00F35127">
            <w:pPr>
              <w:spacing w:line="480" w:lineRule="auto"/>
              <w:rPr>
                <w:rFonts w:ascii="Times New Roman" w:hAnsi="Times New Roman" w:cs="Times New Roman"/>
                <w:sz w:val="24"/>
                <w:szCs w:val="24"/>
              </w:rPr>
            </w:pPr>
            <w:r w:rsidRPr="004D6174">
              <w:rPr>
                <w:rFonts w:ascii="Times New Roman" w:hAnsi="Times New Roman" w:cs="Times New Roman"/>
                <w:sz w:val="24"/>
                <w:szCs w:val="24"/>
              </w:rPr>
              <w:t>Teahwhit Head</w:t>
            </w:r>
          </w:p>
        </w:tc>
        <w:tc>
          <w:tcPr>
            <w:tcW w:w="4275" w:type="dxa"/>
          </w:tcPr>
          <w:p w14:paraId="576BC762" w14:textId="77777777" w:rsidR="008332EF" w:rsidRPr="004D6174" w:rsidRDefault="008332EF" w:rsidP="00F35127">
            <w:pPr>
              <w:spacing w:line="480" w:lineRule="auto"/>
              <w:rPr>
                <w:rFonts w:ascii="Times New Roman" w:hAnsi="Times New Roman" w:cs="Times New Roman"/>
                <w:sz w:val="24"/>
                <w:szCs w:val="24"/>
              </w:rPr>
            </w:pPr>
            <w:r w:rsidRPr="004D6174">
              <w:rPr>
                <w:rFonts w:ascii="Times New Roman" w:hAnsi="Times New Roman" w:cs="Times New Roman"/>
                <w:sz w:val="24"/>
                <w:szCs w:val="24"/>
              </w:rPr>
              <w:t>9.5</w:t>
            </w:r>
          </w:p>
        </w:tc>
      </w:tr>
      <w:tr w:rsidR="008332EF" w:rsidRPr="004D6174" w14:paraId="5D23DE78" w14:textId="77777777" w:rsidTr="00F35127">
        <w:tc>
          <w:tcPr>
            <w:tcW w:w="4274" w:type="dxa"/>
          </w:tcPr>
          <w:p w14:paraId="3940E1C0" w14:textId="77777777" w:rsidR="008332EF" w:rsidRPr="004D6174" w:rsidRDefault="008332EF" w:rsidP="00F35127">
            <w:pPr>
              <w:spacing w:line="480" w:lineRule="auto"/>
              <w:rPr>
                <w:rFonts w:ascii="Times New Roman" w:hAnsi="Times New Roman" w:cs="Times New Roman"/>
                <w:sz w:val="24"/>
                <w:szCs w:val="24"/>
              </w:rPr>
            </w:pPr>
            <w:r w:rsidRPr="004D6174">
              <w:rPr>
                <w:rFonts w:ascii="Times New Roman" w:hAnsi="Times New Roman" w:cs="Times New Roman"/>
                <w:sz w:val="24"/>
                <w:szCs w:val="24"/>
              </w:rPr>
              <w:t>Destruction Island</w:t>
            </w:r>
          </w:p>
        </w:tc>
        <w:tc>
          <w:tcPr>
            <w:tcW w:w="4275" w:type="dxa"/>
          </w:tcPr>
          <w:p w14:paraId="09214A16" w14:textId="77777777" w:rsidR="008332EF" w:rsidRPr="004D6174" w:rsidRDefault="008332EF" w:rsidP="00F35127">
            <w:pPr>
              <w:spacing w:line="480" w:lineRule="auto"/>
              <w:rPr>
                <w:rFonts w:ascii="Times New Roman" w:hAnsi="Times New Roman" w:cs="Times New Roman"/>
                <w:sz w:val="24"/>
                <w:szCs w:val="24"/>
              </w:rPr>
            </w:pPr>
            <w:r w:rsidRPr="004D6174">
              <w:rPr>
                <w:rFonts w:ascii="Times New Roman" w:hAnsi="Times New Roman" w:cs="Times New Roman"/>
                <w:sz w:val="24"/>
                <w:szCs w:val="24"/>
              </w:rPr>
              <w:t>9.3</w:t>
            </w:r>
          </w:p>
        </w:tc>
      </w:tr>
    </w:tbl>
    <w:p w14:paraId="441A8F70" w14:textId="77777777" w:rsidR="008332EF" w:rsidRPr="004D6174" w:rsidRDefault="008332EF" w:rsidP="008332EF">
      <w:pPr>
        <w:spacing w:after="0" w:line="480" w:lineRule="auto"/>
        <w:ind w:firstLine="720"/>
        <w:rPr>
          <w:rFonts w:ascii="Times New Roman" w:hAnsi="Times New Roman" w:cs="Times New Roman"/>
          <w:sz w:val="24"/>
          <w:szCs w:val="24"/>
        </w:rPr>
      </w:pPr>
    </w:p>
    <w:p w14:paraId="2F615A08" w14:textId="0A294004" w:rsidR="001615D4" w:rsidRPr="004D6174" w:rsidRDefault="001615D4">
      <w:pPr>
        <w:rPr>
          <w:rFonts w:ascii="Times New Roman" w:hAnsi="Times New Roman" w:cs="Times New Roman"/>
          <w:sz w:val="24"/>
          <w:szCs w:val="24"/>
        </w:rPr>
      </w:pPr>
    </w:p>
    <w:p w14:paraId="6D8D6FA7" w14:textId="74507E09" w:rsidR="00DB121B" w:rsidRPr="004D6174" w:rsidRDefault="00DB121B">
      <w:pPr>
        <w:rPr>
          <w:rFonts w:ascii="Times New Roman" w:hAnsi="Times New Roman" w:cs="Times New Roman"/>
          <w:sz w:val="24"/>
          <w:szCs w:val="24"/>
        </w:rPr>
      </w:pPr>
      <w:r w:rsidRPr="004D6174">
        <w:rPr>
          <w:rFonts w:ascii="Times New Roman" w:hAnsi="Times New Roman" w:cs="Times New Roman"/>
          <w:sz w:val="24"/>
          <w:szCs w:val="24"/>
        </w:rPr>
        <w:br w:type="page"/>
      </w:r>
    </w:p>
    <w:p w14:paraId="62995B55" w14:textId="6F9FE308" w:rsidR="00AE5E6A" w:rsidRPr="004D6174" w:rsidRDefault="00AE5E6A" w:rsidP="00AE5E6A">
      <w:pPr>
        <w:outlineLvl w:val="0"/>
        <w:rPr>
          <w:rFonts w:ascii="Times New Roman" w:hAnsi="Times New Roman" w:cs="Times New Roman"/>
        </w:rPr>
      </w:pPr>
      <w:r w:rsidRPr="004D6174">
        <w:rPr>
          <w:rFonts w:ascii="Times New Roman" w:hAnsi="Times New Roman" w:cs="Times New Roman"/>
        </w:rPr>
        <w:lastRenderedPageBreak/>
        <w:t>Table S1: Sites and the years they were sampled.</w:t>
      </w:r>
    </w:p>
    <w:tbl>
      <w:tblPr>
        <w:tblStyle w:val="TableGrid"/>
        <w:tblW w:w="0" w:type="auto"/>
        <w:tblLayout w:type="fixed"/>
        <w:tblLook w:val="04A0" w:firstRow="1" w:lastRow="0" w:firstColumn="1" w:lastColumn="0" w:noHBand="0" w:noVBand="1"/>
      </w:tblPr>
      <w:tblGrid>
        <w:gridCol w:w="2358"/>
        <w:gridCol w:w="1350"/>
        <w:gridCol w:w="1080"/>
        <w:gridCol w:w="1170"/>
        <w:gridCol w:w="1080"/>
        <w:gridCol w:w="1184"/>
      </w:tblGrid>
      <w:tr w:rsidR="00AE5E6A" w:rsidRPr="004D6174" w14:paraId="7A0DE5E5" w14:textId="77777777" w:rsidTr="00744E12">
        <w:tc>
          <w:tcPr>
            <w:tcW w:w="2358" w:type="dxa"/>
          </w:tcPr>
          <w:p w14:paraId="3051AD49" w14:textId="77777777" w:rsidR="00AE5E6A" w:rsidRPr="004D6174" w:rsidRDefault="00AE5E6A" w:rsidP="00744E12">
            <w:pPr>
              <w:jc w:val="center"/>
              <w:rPr>
                <w:rFonts w:ascii="Times New Roman" w:hAnsi="Times New Roman" w:cs="Times New Roman"/>
              </w:rPr>
            </w:pPr>
          </w:p>
        </w:tc>
        <w:tc>
          <w:tcPr>
            <w:tcW w:w="1350" w:type="dxa"/>
          </w:tcPr>
          <w:p w14:paraId="4871A874" w14:textId="77777777" w:rsidR="00AE5E6A" w:rsidRPr="004D6174" w:rsidRDefault="00AE5E6A" w:rsidP="00744E12">
            <w:pPr>
              <w:jc w:val="center"/>
              <w:rPr>
                <w:rFonts w:ascii="Times New Roman" w:hAnsi="Times New Roman" w:cs="Times New Roman"/>
              </w:rPr>
            </w:pPr>
            <w:r w:rsidRPr="004D6174">
              <w:rPr>
                <w:rFonts w:ascii="Times New Roman" w:hAnsi="Times New Roman" w:cs="Times New Roman"/>
              </w:rPr>
              <w:t>1987</w:t>
            </w:r>
          </w:p>
        </w:tc>
        <w:tc>
          <w:tcPr>
            <w:tcW w:w="1080" w:type="dxa"/>
          </w:tcPr>
          <w:p w14:paraId="4B58494D" w14:textId="77777777" w:rsidR="00AE5E6A" w:rsidRPr="004D6174" w:rsidRDefault="00AE5E6A" w:rsidP="00744E12">
            <w:pPr>
              <w:jc w:val="center"/>
              <w:rPr>
                <w:rFonts w:ascii="Times New Roman" w:hAnsi="Times New Roman" w:cs="Times New Roman"/>
              </w:rPr>
            </w:pPr>
            <w:r w:rsidRPr="004D6174">
              <w:rPr>
                <w:rFonts w:ascii="Times New Roman" w:hAnsi="Times New Roman" w:cs="Times New Roman"/>
              </w:rPr>
              <w:t>1995</w:t>
            </w:r>
          </w:p>
        </w:tc>
        <w:tc>
          <w:tcPr>
            <w:tcW w:w="2250" w:type="dxa"/>
            <w:gridSpan w:val="2"/>
          </w:tcPr>
          <w:p w14:paraId="1500DCAD" w14:textId="77777777" w:rsidR="00AE5E6A" w:rsidRPr="004D6174" w:rsidRDefault="00AE5E6A" w:rsidP="00744E12">
            <w:pPr>
              <w:jc w:val="center"/>
              <w:rPr>
                <w:rFonts w:ascii="Times New Roman" w:hAnsi="Times New Roman" w:cs="Times New Roman"/>
              </w:rPr>
            </w:pPr>
            <w:r w:rsidRPr="004D6174">
              <w:rPr>
                <w:rFonts w:ascii="Times New Roman" w:hAnsi="Times New Roman" w:cs="Times New Roman"/>
              </w:rPr>
              <w:t>1999</w:t>
            </w:r>
          </w:p>
        </w:tc>
        <w:tc>
          <w:tcPr>
            <w:tcW w:w="1184" w:type="dxa"/>
          </w:tcPr>
          <w:p w14:paraId="5D1E9A2F" w14:textId="77777777" w:rsidR="00AE5E6A" w:rsidRPr="004D6174" w:rsidRDefault="00AE5E6A" w:rsidP="00744E12">
            <w:pPr>
              <w:jc w:val="center"/>
              <w:rPr>
                <w:rFonts w:ascii="Times New Roman" w:hAnsi="Times New Roman" w:cs="Times New Roman"/>
              </w:rPr>
            </w:pPr>
            <w:r w:rsidRPr="004D6174">
              <w:rPr>
                <w:rFonts w:ascii="Times New Roman" w:hAnsi="Times New Roman" w:cs="Times New Roman"/>
              </w:rPr>
              <w:t>2015</w:t>
            </w:r>
          </w:p>
        </w:tc>
      </w:tr>
      <w:tr w:rsidR="00AE5E6A" w:rsidRPr="004D6174" w14:paraId="3E41217D" w14:textId="77777777" w:rsidTr="00744E12">
        <w:tc>
          <w:tcPr>
            <w:tcW w:w="2358" w:type="dxa"/>
          </w:tcPr>
          <w:p w14:paraId="023986D2" w14:textId="77777777" w:rsidR="00AE5E6A" w:rsidRPr="004D6174" w:rsidRDefault="00AE5E6A" w:rsidP="00744E12">
            <w:pPr>
              <w:tabs>
                <w:tab w:val="left" w:pos="980"/>
              </w:tabs>
              <w:rPr>
                <w:rFonts w:ascii="Times New Roman" w:hAnsi="Times New Roman" w:cs="Times New Roman"/>
                <w:b/>
              </w:rPr>
            </w:pPr>
            <w:r w:rsidRPr="004D6174">
              <w:rPr>
                <w:rFonts w:ascii="Times New Roman" w:hAnsi="Times New Roman" w:cs="Times New Roman"/>
                <w:b/>
              </w:rPr>
              <w:t>Sites</w:t>
            </w:r>
          </w:p>
        </w:tc>
        <w:tc>
          <w:tcPr>
            <w:tcW w:w="1350" w:type="dxa"/>
          </w:tcPr>
          <w:p w14:paraId="73F5C6E1" w14:textId="77777777" w:rsidR="00AE5E6A" w:rsidRPr="004D6174" w:rsidRDefault="00AE5E6A" w:rsidP="00744E12">
            <w:pPr>
              <w:rPr>
                <w:rFonts w:ascii="Times New Roman" w:hAnsi="Times New Roman" w:cs="Times New Roman"/>
                <w:sz w:val="20"/>
                <w:szCs w:val="20"/>
              </w:rPr>
            </w:pPr>
            <w:r w:rsidRPr="004D6174">
              <w:rPr>
                <w:rFonts w:ascii="Times New Roman" w:hAnsi="Times New Roman" w:cs="Times New Roman"/>
                <w:sz w:val="20"/>
                <w:szCs w:val="20"/>
              </w:rPr>
              <w:t>Quadrats</w:t>
            </w:r>
          </w:p>
        </w:tc>
        <w:tc>
          <w:tcPr>
            <w:tcW w:w="1080" w:type="dxa"/>
          </w:tcPr>
          <w:p w14:paraId="36DBA678" w14:textId="77777777" w:rsidR="00AE5E6A" w:rsidRPr="004D6174" w:rsidRDefault="00AE5E6A" w:rsidP="00744E12">
            <w:pPr>
              <w:rPr>
                <w:rFonts w:ascii="Times New Roman" w:hAnsi="Times New Roman" w:cs="Times New Roman"/>
                <w:sz w:val="20"/>
                <w:szCs w:val="20"/>
              </w:rPr>
            </w:pPr>
            <w:r w:rsidRPr="004D6174">
              <w:rPr>
                <w:rFonts w:ascii="Times New Roman" w:hAnsi="Times New Roman" w:cs="Times New Roman"/>
                <w:sz w:val="20"/>
                <w:szCs w:val="20"/>
              </w:rPr>
              <w:t>Quadrats</w:t>
            </w:r>
          </w:p>
        </w:tc>
        <w:tc>
          <w:tcPr>
            <w:tcW w:w="1170" w:type="dxa"/>
          </w:tcPr>
          <w:p w14:paraId="238E1666" w14:textId="77777777" w:rsidR="00AE5E6A" w:rsidRPr="004D6174" w:rsidRDefault="00AE5E6A" w:rsidP="00744E12">
            <w:pPr>
              <w:rPr>
                <w:rFonts w:ascii="Times New Roman" w:hAnsi="Times New Roman" w:cs="Times New Roman"/>
                <w:sz w:val="20"/>
                <w:szCs w:val="20"/>
              </w:rPr>
            </w:pPr>
            <w:r w:rsidRPr="004D6174">
              <w:rPr>
                <w:rFonts w:ascii="Times New Roman" w:hAnsi="Times New Roman" w:cs="Times New Roman"/>
                <w:sz w:val="20"/>
                <w:szCs w:val="20"/>
              </w:rPr>
              <w:t>Quadrats</w:t>
            </w:r>
          </w:p>
        </w:tc>
        <w:tc>
          <w:tcPr>
            <w:tcW w:w="1080" w:type="dxa"/>
          </w:tcPr>
          <w:p w14:paraId="1CFE0180" w14:textId="77777777" w:rsidR="00AE5E6A" w:rsidRPr="004D6174" w:rsidRDefault="00AE5E6A" w:rsidP="00744E12">
            <w:pPr>
              <w:rPr>
                <w:rFonts w:ascii="Times New Roman" w:hAnsi="Times New Roman" w:cs="Times New Roman"/>
                <w:sz w:val="20"/>
                <w:szCs w:val="20"/>
              </w:rPr>
            </w:pPr>
            <w:r w:rsidRPr="004D6174">
              <w:rPr>
                <w:rFonts w:ascii="Times New Roman" w:hAnsi="Times New Roman" w:cs="Times New Roman"/>
                <w:sz w:val="20"/>
                <w:szCs w:val="20"/>
              </w:rPr>
              <w:t>Transects</w:t>
            </w:r>
          </w:p>
        </w:tc>
        <w:tc>
          <w:tcPr>
            <w:tcW w:w="1184" w:type="dxa"/>
          </w:tcPr>
          <w:p w14:paraId="578C590D" w14:textId="77777777" w:rsidR="00AE5E6A" w:rsidRPr="004D6174" w:rsidRDefault="00AE5E6A" w:rsidP="00744E12">
            <w:pPr>
              <w:rPr>
                <w:rFonts w:ascii="Times New Roman" w:hAnsi="Times New Roman" w:cs="Times New Roman"/>
                <w:sz w:val="20"/>
                <w:szCs w:val="20"/>
              </w:rPr>
            </w:pPr>
            <w:r w:rsidRPr="004D6174">
              <w:rPr>
                <w:rFonts w:ascii="Times New Roman" w:hAnsi="Times New Roman" w:cs="Times New Roman"/>
                <w:sz w:val="20"/>
                <w:szCs w:val="20"/>
              </w:rPr>
              <w:t>Transects</w:t>
            </w:r>
          </w:p>
        </w:tc>
      </w:tr>
      <w:tr w:rsidR="00AE5E6A" w:rsidRPr="004D6174" w14:paraId="1B93B14C" w14:textId="77777777" w:rsidTr="00744E12">
        <w:tc>
          <w:tcPr>
            <w:tcW w:w="2358" w:type="dxa"/>
          </w:tcPr>
          <w:p w14:paraId="63AE831D" w14:textId="77777777" w:rsidR="00AE5E6A" w:rsidRPr="004D6174" w:rsidRDefault="00AE5E6A" w:rsidP="00744E12">
            <w:pPr>
              <w:rPr>
                <w:rFonts w:ascii="Times New Roman" w:hAnsi="Times New Roman" w:cs="Times New Roman"/>
              </w:rPr>
            </w:pPr>
            <w:r w:rsidRPr="004D6174">
              <w:rPr>
                <w:rFonts w:ascii="Times New Roman" w:hAnsi="Times New Roman" w:cs="Times New Roman"/>
              </w:rPr>
              <w:t xml:space="preserve">Neah Bay </w:t>
            </w:r>
          </w:p>
        </w:tc>
        <w:tc>
          <w:tcPr>
            <w:tcW w:w="1350" w:type="dxa"/>
          </w:tcPr>
          <w:p w14:paraId="38E8CD0C" w14:textId="77777777" w:rsidR="00AE5E6A" w:rsidRPr="004D6174" w:rsidRDefault="00AE5E6A" w:rsidP="00744E12">
            <w:pPr>
              <w:rPr>
                <w:rFonts w:ascii="Times New Roman" w:hAnsi="Times New Roman" w:cs="Times New Roman"/>
              </w:rPr>
            </w:pPr>
            <w:r w:rsidRPr="004D6174">
              <w:rPr>
                <w:rFonts w:ascii="Times New Roman" w:hAnsi="Times New Roman" w:cs="Times New Roman"/>
              </w:rPr>
              <w:t>X (2 distinct sites)</w:t>
            </w:r>
          </w:p>
        </w:tc>
        <w:tc>
          <w:tcPr>
            <w:tcW w:w="1080" w:type="dxa"/>
          </w:tcPr>
          <w:p w14:paraId="560F1335" w14:textId="77777777" w:rsidR="00AE5E6A" w:rsidRPr="004D6174" w:rsidRDefault="00AE5E6A" w:rsidP="00744E12">
            <w:pPr>
              <w:rPr>
                <w:rFonts w:ascii="Times New Roman" w:hAnsi="Times New Roman" w:cs="Times New Roman"/>
              </w:rPr>
            </w:pPr>
            <w:r w:rsidRPr="004D6174">
              <w:rPr>
                <w:rFonts w:ascii="Times New Roman" w:hAnsi="Times New Roman" w:cs="Times New Roman"/>
              </w:rPr>
              <w:t>X</w:t>
            </w:r>
          </w:p>
        </w:tc>
        <w:tc>
          <w:tcPr>
            <w:tcW w:w="1170" w:type="dxa"/>
          </w:tcPr>
          <w:p w14:paraId="1B60CDE5" w14:textId="77777777" w:rsidR="00AE5E6A" w:rsidRPr="004D6174" w:rsidRDefault="00AE5E6A" w:rsidP="00744E12">
            <w:pPr>
              <w:rPr>
                <w:rFonts w:ascii="Times New Roman" w:hAnsi="Times New Roman" w:cs="Times New Roman"/>
              </w:rPr>
            </w:pPr>
            <w:r w:rsidRPr="004D6174">
              <w:rPr>
                <w:rFonts w:ascii="Times New Roman" w:hAnsi="Times New Roman" w:cs="Times New Roman"/>
              </w:rPr>
              <w:t>X</w:t>
            </w:r>
          </w:p>
        </w:tc>
        <w:tc>
          <w:tcPr>
            <w:tcW w:w="1080" w:type="dxa"/>
          </w:tcPr>
          <w:p w14:paraId="6BC78469" w14:textId="77777777" w:rsidR="00AE5E6A" w:rsidRPr="004D6174" w:rsidRDefault="00AE5E6A" w:rsidP="00744E12">
            <w:pPr>
              <w:rPr>
                <w:rFonts w:ascii="Times New Roman" w:hAnsi="Times New Roman" w:cs="Times New Roman"/>
              </w:rPr>
            </w:pPr>
          </w:p>
        </w:tc>
        <w:tc>
          <w:tcPr>
            <w:tcW w:w="1184" w:type="dxa"/>
          </w:tcPr>
          <w:p w14:paraId="602F8F27" w14:textId="77777777" w:rsidR="00AE5E6A" w:rsidRPr="004D6174" w:rsidRDefault="00AE5E6A" w:rsidP="00744E12">
            <w:pPr>
              <w:rPr>
                <w:rFonts w:ascii="Times New Roman" w:hAnsi="Times New Roman" w:cs="Times New Roman"/>
              </w:rPr>
            </w:pPr>
            <w:r w:rsidRPr="004D6174">
              <w:rPr>
                <w:rFonts w:ascii="Times New Roman" w:hAnsi="Times New Roman" w:cs="Times New Roman"/>
              </w:rPr>
              <w:t>X</w:t>
            </w:r>
          </w:p>
        </w:tc>
      </w:tr>
      <w:tr w:rsidR="00AE5E6A" w:rsidRPr="004D6174" w14:paraId="044985DA" w14:textId="77777777" w:rsidTr="00744E12">
        <w:tc>
          <w:tcPr>
            <w:tcW w:w="2358" w:type="dxa"/>
          </w:tcPr>
          <w:p w14:paraId="0C057A31" w14:textId="77777777" w:rsidR="00AE5E6A" w:rsidRPr="004D6174" w:rsidRDefault="00AE5E6A" w:rsidP="00744E12">
            <w:pPr>
              <w:rPr>
                <w:rFonts w:ascii="Times New Roman" w:hAnsi="Times New Roman" w:cs="Times New Roman"/>
              </w:rPr>
            </w:pPr>
            <w:r w:rsidRPr="004D6174">
              <w:rPr>
                <w:rFonts w:ascii="Times New Roman" w:hAnsi="Times New Roman" w:cs="Times New Roman"/>
              </w:rPr>
              <w:t>Chibahdel Rocks</w:t>
            </w:r>
          </w:p>
        </w:tc>
        <w:tc>
          <w:tcPr>
            <w:tcW w:w="1350" w:type="dxa"/>
          </w:tcPr>
          <w:p w14:paraId="492D6B83" w14:textId="77777777" w:rsidR="00AE5E6A" w:rsidRPr="004D6174" w:rsidRDefault="00AE5E6A" w:rsidP="00744E12">
            <w:pPr>
              <w:rPr>
                <w:rFonts w:ascii="Times New Roman" w:hAnsi="Times New Roman" w:cs="Times New Roman"/>
              </w:rPr>
            </w:pPr>
          </w:p>
        </w:tc>
        <w:tc>
          <w:tcPr>
            <w:tcW w:w="1080" w:type="dxa"/>
          </w:tcPr>
          <w:p w14:paraId="6E8265E4" w14:textId="77777777" w:rsidR="00AE5E6A" w:rsidRPr="004D6174" w:rsidRDefault="00AE5E6A" w:rsidP="00744E12">
            <w:pPr>
              <w:rPr>
                <w:rFonts w:ascii="Times New Roman" w:hAnsi="Times New Roman" w:cs="Times New Roman"/>
              </w:rPr>
            </w:pPr>
          </w:p>
        </w:tc>
        <w:tc>
          <w:tcPr>
            <w:tcW w:w="1170" w:type="dxa"/>
          </w:tcPr>
          <w:p w14:paraId="1B8BCBD9" w14:textId="77777777" w:rsidR="00AE5E6A" w:rsidRPr="004D6174" w:rsidRDefault="00AE5E6A" w:rsidP="00744E12">
            <w:pPr>
              <w:rPr>
                <w:rFonts w:ascii="Times New Roman" w:hAnsi="Times New Roman" w:cs="Times New Roman"/>
              </w:rPr>
            </w:pPr>
            <w:r w:rsidRPr="004D6174">
              <w:rPr>
                <w:rFonts w:ascii="Times New Roman" w:hAnsi="Times New Roman" w:cs="Times New Roman"/>
              </w:rPr>
              <w:t>X</w:t>
            </w:r>
          </w:p>
        </w:tc>
        <w:tc>
          <w:tcPr>
            <w:tcW w:w="1080" w:type="dxa"/>
          </w:tcPr>
          <w:p w14:paraId="5D180C96" w14:textId="77777777" w:rsidR="00AE5E6A" w:rsidRPr="004D6174" w:rsidRDefault="00AE5E6A" w:rsidP="00744E12">
            <w:pPr>
              <w:rPr>
                <w:rFonts w:ascii="Times New Roman" w:hAnsi="Times New Roman" w:cs="Times New Roman"/>
              </w:rPr>
            </w:pPr>
          </w:p>
        </w:tc>
        <w:tc>
          <w:tcPr>
            <w:tcW w:w="1184" w:type="dxa"/>
          </w:tcPr>
          <w:p w14:paraId="7EA7BEA4" w14:textId="77777777" w:rsidR="00AE5E6A" w:rsidRPr="004D6174" w:rsidRDefault="00AE5E6A" w:rsidP="00744E12">
            <w:pPr>
              <w:rPr>
                <w:rFonts w:ascii="Times New Roman" w:hAnsi="Times New Roman" w:cs="Times New Roman"/>
              </w:rPr>
            </w:pPr>
            <w:r w:rsidRPr="004D6174">
              <w:rPr>
                <w:rFonts w:ascii="Times New Roman" w:hAnsi="Times New Roman" w:cs="Times New Roman"/>
              </w:rPr>
              <w:t>X</w:t>
            </w:r>
          </w:p>
        </w:tc>
      </w:tr>
      <w:tr w:rsidR="00AE5E6A" w:rsidRPr="004D6174" w14:paraId="5339956C" w14:textId="77777777" w:rsidTr="00744E12">
        <w:tc>
          <w:tcPr>
            <w:tcW w:w="2358" w:type="dxa"/>
          </w:tcPr>
          <w:p w14:paraId="13A0C1CF" w14:textId="77777777" w:rsidR="00AE5E6A" w:rsidRPr="004D6174" w:rsidRDefault="00AE5E6A" w:rsidP="00744E12">
            <w:pPr>
              <w:rPr>
                <w:rFonts w:ascii="Times New Roman" w:hAnsi="Times New Roman" w:cs="Times New Roman"/>
              </w:rPr>
            </w:pPr>
            <w:r w:rsidRPr="004D6174">
              <w:rPr>
                <w:rFonts w:ascii="Times New Roman" w:hAnsi="Times New Roman" w:cs="Times New Roman"/>
              </w:rPr>
              <w:t>Cape Flattery</w:t>
            </w:r>
          </w:p>
        </w:tc>
        <w:tc>
          <w:tcPr>
            <w:tcW w:w="1350" w:type="dxa"/>
          </w:tcPr>
          <w:p w14:paraId="1937CBDD" w14:textId="77777777" w:rsidR="00AE5E6A" w:rsidRPr="004D6174" w:rsidRDefault="00AE5E6A" w:rsidP="00744E12">
            <w:pPr>
              <w:rPr>
                <w:rFonts w:ascii="Times New Roman" w:hAnsi="Times New Roman" w:cs="Times New Roman"/>
              </w:rPr>
            </w:pPr>
          </w:p>
        </w:tc>
        <w:tc>
          <w:tcPr>
            <w:tcW w:w="1080" w:type="dxa"/>
          </w:tcPr>
          <w:p w14:paraId="0C949077" w14:textId="77777777" w:rsidR="00AE5E6A" w:rsidRPr="004D6174" w:rsidRDefault="00AE5E6A" w:rsidP="00744E12">
            <w:pPr>
              <w:rPr>
                <w:rFonts w:ascii="Times New Roman" w:hAnsi="Times New Roman" w:cs="Times New Roman"/>
              </w:rPr>
            </w:pPr>
            <w:r w:rsidRPr="004D6174">
              <w:rPr>
                <w:rFonts w:ascii="Times New Roman" w:hAnsi="Times New Roman" w:cs="Times New Roman"/>
              </w:rPr>
              <w:t>X</w:t>
            </w:r>
          </w:p>
        </w:tc>
        <w:tc>
          <w:tcPr>
            <w:tcW w:w="1170" w:type="dxa"/>
          </w:tcPr>
          <w:p w14:paraId="3A76DB08" w14:textId="77777777" w:rsidR="00AE5E6A" w:rsidRPr="004D6174" w:rsidRDefault="00AE5E6A" w:rsidP="00744E12">
            <w:pPr>
              <w:rPr>
                <w:rFonts w:ascii="Times New Roman" w:hAnsi="Times New Roman" w:cs="Times New Roman"/>
              </w:rPr>
            </w:pPr>
            <w:r w:rsidRPr="004D6174">
              <w:rPr>
                <w:rFonts w:ascii="Times New Roman" w:hAnsi="Times New Roman" w:cs="Times New Roman"/>
              </w:rPr>
              <w:t>X</w:t>
            </w:r>
          </w:p>
        </w:tc>
        <w:tc>
          <w:tcPr>
            <w:tcW w:w="1080" w:type="dxa"/>
          </w:tcPr>
          <w:p w14:paraId="7CBD856A" w14:textId="77777777" w:rsidR="00AE5E6A" w:rsidRPr="004D6174" w:rsidRDefault="00AE5E6A" w:rsidP="00744E12">
            <w:pPr>
              <w:rPr>
                <w:rFonts w:ascii="Times New Roman" w:hAnsi="Times New Roman" w:cs="Times New Roman"/>
              </w:rPr>
            </w:pPr>
            <w:r w:rsidRPr="004D6174">
              <w:rPr>
                <w:rFonts w:ascii="Times New Roman" w:hAnsi="Times New Roman" w:cs="Times New Roman"/>
              </w:rPr>
              <w:t>X</w:t>
            </w:r>
          </w:p>
        </w:tc>
        <w:tc>
          <w:tcPr>
            <w:tcW w:w="1184" w:type="dxa"/>
          </w:tcPr>
          <w:p w14:paraId="0DB4269A" w14:textId="77777777" w:rsidR="00AE5E6A" w:rsidRPr="004D6174" w:rsidRDefault="00AE5E6A" w:rsidP="00744E12">
            <w:pPr>
              <w:rPr>
                <w:rFonts w:ascii="Times New Roman" w:hAnsi="Times New Roman" w:cs="Times New Roman"/>
              </w:rPr>
            </w:pPr>
          </w:p>
        </w:tc>
      </w:tr>
      <w:tr w:rsidR="00AE5E6A" w:rsidRPr="004D6174" w14:paraId="74C5C343" w14:textId="77777777" w:rsidTr="00744E12">
        <w:tc>
          <w:tcPr>
            <w:tcW w:w="2358" w:type="dxa"/>
          </w:tcPr>
          <w:p w14:paraId="632621E8" w14:textId="77777777" w:rsidR="00AE5E6A" w:rsidRPr="004D6174" w:rsidRDefault="00AE5E6A" w:rsidP="00744E12">
            <w:pPr>
              <w:rPr>
                <w:rFonts w:ascii="Times New Roman" w:hAnsi="Times New Roman" w:cs="Times New Roman"/>
              </w:rPr>
            </w:pPr>
            <w:r w:rsidRPr="004D6174">
              <w:rPr>
                <w:rFonts w:ascii="Times New Roman" w:hAnsi="Times New Roman" w:cs="Times New Roman"/>
              </w:rPr>
              <w:t>Tatoosh Island</w:t>
            </w:r>
          </w:p>
        </w:tc>
        <w:tc>
          <w:tcPr>
            <w:tcW w:w="1350" w:type="dxa"/>
          </w:tcPr>
          <w:p w14:paraId="48EF9AAC" w14:textId="77777777" w:rsidR="00AE5E6A" w:rsidRPr="004D6174" w:rsidRDefault="00AE5E6A" w:rsidP="00744E12">
            <w:pPr>
              <w:rPr>
                <w:rFonts w:ascii="Times New Roman" w:hAnsi="Times New Roman" w:cs="Times New Roman"/>
              </w:rPr>
            </w:pPr>
          </w:p>
        </w:tc>
        <w:tc>
          <w:tcPr>
            <w:tcW w:w="1080" w:type="dxa"/>
          </w:tcPr>
          <w:p w14:paraId="2B0D86B6" w14:textId="77777777" w:rsidR="00AE5E6A" w:rsidRPr="004D6174" w:rsidRDefault="00AE5E6A" w:rsidP="00744E12">
            <w:pPr>
              <w:rPr>
                <w:rFonts w:ascii="Times New Roman" w:hAnsi="Times New Roman" w:cs="Times New Roman"/>
              </w:rPr>
            </w:pPr>
            <w:r w:rsidRPr="004D6174">
              <w:rPr>
                <w:rFonts w:ascii="Times New Roman" w:hAnsi="Times New Roman" w:cs="Times New Roman"/>
              </w:rPr>
              <w:t>X</w:t>
            </w:r>
          </w:p>
        </w:tc>
        <w:tc>
          <w:tcPr>
            <w:tcW w:w="1170" w:type="dxa"/>
          </w:tcPr>
          <w:p w14:paraId="40F5BFDF" w14:textId="77777777" w:rsidR="00AE5E6A" w:rsidRPr="004D6174" w:rsidRDefault="00AE5E6A" w:rsidP="00744E12">
            <w:pPr>
              <w:rPr>
                <w:rFonts w:ascii="Times New Roman" w:hAnsi="Times New Roman" w:cs="Times New Roman"/>
              </w:rPr>
            </w:pPr>
            <w:r w:rsidRPr="004D6174">
              <w:rPr>
                <w:rFonts w:ascii="Times New Roman" w:hAnsi="Times New Roman" w:cs="Times New Roman"/>
              </w:rPr>
              <w:t>X</w:t>
            </w:r>
          </w:p>
        </w:tc>
        <w:tc>
          <w:tcPr>
            <w:tcW w:w="1080" w:type="dxa"/>
          </w:tcPr>
          <w:p w14:paraId="2ECE99FE" w14:textId="77777777" w:rsidR="00AE5E6A" w:rsidRPr="004D6174" w:rsidRDefault="00AE5E6A" w:rsidP="00744E12">
            <w:pPr>
              <w:rPr>
                <w:rFonts w:ascii="Times New Roman" w:hAnsi="Times New Roman" w:cs="Times New Roman"/>
              </w:rPr>
            </w:pPr>
            <w:r w:rsidRPr="004D6174">
              <w:rPr>
                <w:rFonts w:ascii="Times New Roman" w:hAnsi="Times New Roman" w:cs="Times New Roman"/>
              </w:rPr>
              <w:t>X</w:t>
            </w:r>
          </w:p>
        </w:tc>
        <w:tc>
          <w:tcPr>
            <w:tcW w:w="1184" w:type="dxa"/>
          </w:tcPr>
          <w:p w14:paraId="46F65FCB" w14:textId="77777777" w:rsidR="00AE5E6A" w:rsidRPr="004D6174" w:rsidRDefault="00AE5E6A" w:rsidP="00744E12">
            <w:pPr>
              <w:rPr>
                <w:rFonts w:ascii="Times New Roman" w:hAnsi="Times New Roman" w:cs="Times New Roman"/>
              </w:rPr>
            </w:pPr>
            <w:r w:rsidRPr="004D6174">
              <w:rPr>
                <w:rFonts w:ascii="Times New Roman" w:hAnsi="Times New Roman" w:cs="Times New Roman"/>
              </w:rPr>
              <w:t>X</w:t>
            </w:r>
          </w:p>
        </w:tc>
      </w:tr>
      <w:tr w:rsidR="00AE5E6A" w:rsidRPr="004D6174" w14:paraId="3F1D3914" w14:textId="77777777" w:rsidTr="00744E12">
        <w:tc>
          <w:tcPr>
            <w:tcW w:w="2358" w:type="dxa"/>
          </w:tcPr>
          <w:p w14:paraId="61E0DD58" w14:textId="77777777" w:rsidR="00AE5E6A" w:rsidRPr="004D6174" w:rsidRDefault="00AE5E6A" w:rsidP="00744E12">
            <w:pPr>
              <w:rPr>
                <w:rFonts w:ascii="Times New Roman" w:hAnsi="Times New Roman" w:cs="Times New Roman"/>
              </w:rPr>
            </w:pPr>
            <w:r w:rsidRPr="004D6174">
              <w:rPr>
                <w:rFonts w:ascii="Times New Roman" w:hAnsi="Times New Roman" w:cs="Times New Roman"/>
              </w:rPr>
              <w:t>Makah Bay</w:t>
            </w:r>
          </w:p>
        </w:tc>
        <w:tc>
          <w:tcPr>
            <w:tcW w:w="1350" w:type="dxa"/>
          </w:tcPr>
          <w:p w14:paraId="0A986A7D" w14:textId="77777777" w:rsidR="00AE5E6A" w:rsidRPr="004D6174" w:rsidRDefault="00AE5E6A" w:rsidP="00744E12">
            <w:pPr>
              <w:rPr>
                <w:rFonts w:ascii="Times New Roman" w:hAnsi="Times New Roman" w:cs="Times New Roman"/>
              </w:rPr>
            </w:pPr>
            <w:r w:rsidRPr="004D6174">
              <w:rPr>
                <w:rFonts w:ascii="Times New Roman" w:hAnsi="Times New Roman" w:cs="Times New Roman"/>
              </w:rPr>
              <w:t>X</w:t>
            </w:r>
          </w:p>
        </w:tc>
        <w:tc>
          <w:tcPr>
            <w:tcW w:w="1080" w:type="dxa"/>
          </w:tcPr>
          <w:p w14:paraId="1439F802" w14:textId="77777777" w:rsidR="00AE5E6A" w:rsidRPr="004D6174" w:rsidRDefault="00AE5E6A" w:rsidP="00744E12">
            <w:pPr>
              <w:rPr>
                <w:rFonts w:ascii="Times New Roman" w:hAnsi="Times New Roman" w:cs="Times New Roman"/>
              </w:rPr>
            </w:pPr>
            <w:r w:rsidRPr="004D6174">
              <w:rPr>
                <w:rFonts w:ascii="Times New Roman" w:hAnsi="Times New Roman" w:cs="Times New Roman"/>
              </w:rPr>
              <w:t>X</w:t>
            </w:r>
          </w:p>
        </w:tc>
        <w:tc>
          <w:tcPr>
            <w:tcW w:w="1170" w:type="dxa"/>
          </w:tcPr>
          <w:p w14:paraId="0EEC19DB" w14:textId="77777777" w:rsidR="00AE5E6A" w:rsidRPr="004D6174" w:rsidRDefault="00AE5E6A" w:rsidP="00744E12">
            <w:pPr>
              <w:rPr>
                <w:rFonts w:ascii="Times New Roman" w:hAnsi="Times New Roman" w:cs="Times New Roman"/>
              </w:rPr>
            </w:pPr>
            <w:r w:rsidRPr="004D6174">
              <w:rPr>
                <w:rFonts w:ascii="Times New Roman" w:hAnsi="Times New Roman" w:cs="Times New Roman"/>
              </w:rPr>
              <w:t>X</w:t>
            </w:r>
          </w:p>
        </w:tc>
        <w:tc>
          <w:tcPr>
            <w:tcW w:w="1080" w:type="dxa"/>
          </w:tcPr>
          <w:p w14:paraId="12A891B8" w14:textId="77777777" w:rsidR="00AE5E6A" w:rsidRPr="004D6174" w:rsidRDefault="00AE5E6A" w:rsidP="00744E12">
            <w:pPr>
              <w:rPr>
                <w:rFonts w:ascii="Times New Roman" w:hAnsi="Times New Roman" w:cs="Times New Roman"/>
              </w:rPr>
            </w:pPr>
            <w:r w:rsidRPr="004D6174">
              <w:rPr>
                <w:rFonts w:ascii="Times New Roman" w:hAnsi="Times New Roman" w:cs="Times New Roman"/>
              </w:rPr>
              <w:t>X</w:t>
            </w:r>
          </w:p>
        </w:tc>
        <w:tc>
          <w:tcPr>
            <w:tcW w:w="1184" w:type="dxa"/>
          </w:tcPr>
          <w:p w14:paraId="67EB0B4B" w14:textId="77777777" w:rsidR="00AE5E6A" w:rsidRPr="004D6174" w:rsidRDefault="00AE5E6A" w:rsidP="00744E12">
            <w:pPr>
              <w:rPr>
                <w:rFonts w:ascii="Times New Roman" w:hAnsi="Times New Roman" w:cs="Times New Roman"/>
              </w:rPr>
            </w:pPr>
          </w:p>
        </w:tc>
      </w:tr>
      <w:tr w:rsidR="00AE5E6A" w:rsidRPr="004D6174" w14:paraId="03088A82" w14:textId="77777777" w:rsidTr="00744E12">
        <w:tc>
          <w:tcPr>
            <w:tcW w:w="2358" w:type="dxa"/>
          </w:tcPr>
          <w:p w14:paraId="5F237F44" w14:textId="77777777" w:rsidR="00AE5E6A" w:rsidRPr="004D6174" w:rsidRDefault="00AE5E6A" w:rsidP="00744E12">
            <w:pPr>
              <w:rPr>
                <w:rFonts w:ascii="Times New Roman" w:hAnsi="Times New Roman" w:cs="Times New Roman"/>
              </w:rPr>
            </w:pPr>
            <w:r w:rsidRPr="004D6174">
              <w:rPr>
                <w:rFonts w:ascii="Times New Roman" w:hAnsi="Times New Roman" w:cs="Times New Roman"/>
              </w:rPr>
              <w:t>Anderson Point</w:t>
            </w:r>
          </w:p>
        </w:tc>
        <w:tc>
          <w:tcPr>
            <w:tcW w:w="1350" w:type="dxa"/>
          </w:tcPr>
          <w:p w14:paraId="6FD64D16" w14:textId="77777777" w:rsidR="00AE5E6A" w:rsidRPr="004D6174" w:rsidRDefault="00AE5E6A" w:rsidP="00744E12">
            <w:pPr>
              <w:rPr>
                <w:rFonts w:ascii="Times New Roman" w:hAnsi="Times New Roman" w:cs="Times New Roman"/>
              </w:rPr>
            </w:pPr>
            <w:r w:rsidRPr="004D6174">
              <w:rPr>
                <w:rFonts w:ascii="Times New Roman" w:hAnsi="Times New Roman" w:cs="Times New Roman"/>
              </w:rPr>
              <w:t>X</w:t>
            </w:r>
          </w:p>
        </w:tc>
        <w:tc>
          <w:tcPr>
            <w:tcW w:w="1080" w:type="dxa"/>
          </w:tcPr>
          <w:p w14:paraId="0B5828BA" w14:textId="77777777" w:rsidR="00AE5E6A" w:rsidRPr="004D6174" w:rsidRDefault="00AE5E6A" w:rsidP="00744E12">
            <w:pPr>
              <w:rPr>
                <w:rFonts w:ascii="Times New Roman" w:hAnsi="Times New Roman" w:cs="Times New Roman"/>
              </w:rPr>
            </w:pPr>
            <w:r w:rsidRPr="004D6174">
              <w:rPr>
                <w:rFonts w:ascii="Times New Roman" w:hAnsi="Times New Roman" w:cs="Times New Roman"/>
              </w:rPr>
              <w:t>X</w:t>
            </w:r>
          </w:p>
        </w:tc>
        <w:tc>
          <w:tcPr>
            <w:tcW w:w="1170" w:type="dxa"/>
          </w:tcPr>
          <w:p w14:paraId="501F120E" w14:textId="77777777" w:rsidR="00AE5E6A" w:rsidRPr="004D6174" w:rsidRDefault="00AE5E6A" w:rsidP="00744E12">
            <w:pPr>
              <w:rPr>
                <w:rFonts w:ascii="Times New Roman" w:hAnsi="Times New Roman" w:cs="Times New Roman"/>
              </w:rPr>
            </w:pPr>
            <w:r w:rsidRPr="004D6174">
              <w:rPr>
                <w:rFonts w:ascii="Times New Roman" w:hAnsi="Times New Roman" w:cs="Times New Roman"/>
              </w:rPr>
              <w:t>X</w:t>
            </w:r>
          </w:p>
        </w:tc>
        <w:tc>
          <w:tcPr>
            <w:tcW w:w="1080" w:type="dxa"/>
          </w:tcPr>
          <w:p w14:paraId="53047C8D" w14:textId="77777777" w:rsidR="00AE5E6A" w:rsidRPr="004D6174" w:rsidRDefault="00AE5E6A" w:rsidP="00744E12">
            <w:pPr>
              <w:rPr>
                <w:rFonts w:ascii="Times New Roman" w:hAnsi="Times New Roman" w:cs="Times New Roman"/>
              </w:rPr>
            </w:pPr>
            <w:r w:rsidRPr="004D6174">
              <w:rPr>
                <w:rFonts w:ascii="Times New Roman" w:hAnsi="Times New Roman" w:cs="Times New Roman"/>
              </w:rPr>
              <w:t>X</w:t>
            </w:r>
          </w:p>
        </w:tc>
        <w:tc>
          <w:tcPr>
            <w:tcW w:w="1184" w:type="dxa"/>
          </w:tcPr>
          <w:p w14:paraId="6E2B026A" w14:textId="77777777" w:rsidR="00AE5E6A" w:rsidRPr="004D6174" w:rsidRDefault="00AE5E6A" w:rsidP="00744E12">
            <w:pPr>
              <w:rPr>
                <w:rFonts w:ascii="Times New Roman" w:hAnsi="Times New Roman" w:cs="Times New Roman"/>
              </w:rPr>
            </w:pPr>
            <w:r w:rsidRPr="004D6174">
              <w:rPr>
                <w:rFonts w:ascii="Times New Roman" w:hAnsi="Times New Roman" w:cs="Times New Roman"/>
              </w:rPr>
              <w:t>X</w:t>
            </w:r>
          </w:p>
        </w:tc>
      </w:tr>
      <w:tr w:rsidR="00AE5E6A" w:rsidRPr="004D6174" w14:paraId="7CA32BAB" w14:textId="77777777" w:rsidTr="00744E12">
        <w:tc>
          <w:tcPr>
            <w:tcW w:w="2358" w:type="dxa"/>
          </w:tcPr>
          <w:p w14:paraId="79B64336" w14:textId="77777777" w:rsidR="00AE5E6A" w:rsidRPr="004D6174" w:rsidRDefault="00AE5E6A" w:rsidP="00744E12">
            <w:pPr>
              <w:rPr>
                <w:rFonts w:ascii="Times New Roman" w:hAnsi="Times New Roman" w:cs="Times New Roman"/>
              </w:rPr>
            </w:pPr>
            <w:r w:rsidRPr="004D6174">
              <w:rPr>
                <w:rFonts w:ascii="Times New Roman" w:hAnsi="Times New Roman" w:cs="Times New Roman"/>
              </w:rPr>
              <w:t>Point of the Arches</w:t>
            </w:r>
          </w:p>
        </w:tc>
        <w:tc>
          <w:tcPr>
            <w:tcW w:w="1350" w:type="dxa"/>
          </w:tcPr>
          <w:p w14:paraId="603D7258" w14:textId="77777777" w:rsidR="00AE5E6A" w:rsidRPr="004D6174" w:rsidRDefault="00AE5E6A" w:rsidP="00744E12">
            <w:pPr>
              <w:rPr>
                <w:rFonts w:ascii="Times New Roman" w:hAnsi="Times New Roman" w:cs="Times New Roman"/>
              </w:rPr>
            </w:pPr>
            <w:r w:rsidRPr="004D6174">
              <w:rPr>
                <w:rFonts w:ascii="Times New Roman" w:hAnsi="Times New Roman" w:cs="Times New Roman"/>
              </w:rPr>
              <w:t>X</w:t>
            </w:r>
          </w:p>
        </w:tc>
        <w:tc>
          <w:tcPr>
            <w:tcW w:w="1080" w:type="dxa"/>
          </w:tcPr>
          <w:p w14:paraId="305870F6" w14:textId="77777777" w:rsidR="00AE5E6A" w:rsidRPr="004D6174" w:rsidRDefault="00AE5E6A" w:rsidP="00744E12">
            <w:pPr>
              <w:rPr>
                <w:rFonts w:ascii="Times New Roman" w:hAnsi="Times New Roman" w:cs="Times New Roman"/>
              </w:rPr>
            </w:pPr>
            <w:r w:rsidRPr="004D6174">
              <w:rPr>
                <w:rFonts w:ascii="Times New Roman" w:hAnsi="Times New Roman" w:cs="Times New Roman"/>
              </w:rPr>
              <w:t>X</w:t>
            </w:r>
          </w:p>
        </w:tc>
        <w:tc>
          <w:tcPr>
            <w:tcW w:w="1170" w:type="dxa"/>
          </w:tcPr>
          <w:p w14:paraId="4BF262C9" w14:textId="77777777" w:rsidR="00AE5E6A" w:rsidRPr="004D6174" w:rsidRDefault="00AE5E6A" w:rsidP="00744E12">
            <w:pPr>
              <w:rPr>
                <w:rFonts w:ascii="Times New Roman" w:hAnsi="Times New Roman" w:cs="Times New Roman"/>
              </w:rPr>
            </w:pPr>
            <w:r w:rsidRPr="004D6174">
              <w:rPr>
                <w:rFonts w:ascii="Times New Roman" w:hAnsi="Times New Roman" w:cs="Times New Roman"/>
              </w:rPr>
              <w:t>X</w:t>
            </w:r>
          </w:p>
        </w:tc>
        <w:tc>
          <w:tcPr>
            <w:tcW w:w="1080" w:type="dxa"/>
          </w:tcPr>
          <w:p w14:paraId="2CC4958F" w14:textId="77777777" w:rsidR="00AE5E6A" w:rsidRPr="004D6174" w:rsidRDefault="00AE5E6A" w:rsidP="00744E12">
            <w:pPr>
              <w:rPr>
                <w:rFonts w:ascii="Times New Roman" w:hAnsi="Times New Roman" w:cs="Times New Roman"/>
              </w:rPr>
            </w:pPr>
            <w:r w:rsidRPr="004D6174">
              <w:rPr>
                <w:rFonts w:ascii="Times New Roman" w:hAnsi="Times New Roman" w:cs="Times New Roman"/>
              </w:rPr>
              <w:t>X</w:t>
            </w:r>
          </w:p>
        </w:tc>
        <w:tc>
          <w:tcPr>
            <w:tcW w:w="1184" w:type="dxa"/>
          </w:tcPr>
          <w:p w14:paraId="0CAA4EF1" w14:textId="77777777" w:rsidR="00AE5E6A" w:rsidRPr="004D6174" w:rsidRDefault="00AE5E6A" w:rsidP="00744E12">
            <w:pPr>
              <w:rPr>
                <w:rFonts w:ascii="Times New Roman" w:hAnsi="Times New Roman" w:cs="Times New Roman"/>
              </w:rPr>
            </w:pPr>
            <w:r w:rsidRPr="004D6174">
              <w:rPr>
                <w:rFonts w:ascii="Times New Roman" w:hAnsi="Times New Roman" w:cs="Times New Roman"/>
              </w:rPr>
              <w:t>X</w:t>
            </w:r>
          </w:p>
        </w:tc>
      </w:tr>
      <w:tr w:rsidR="00AE5E6A" w:rsidRPr="004D6174" w14:paraId="3CA96B37" w14:textId="77777777" w:rsidTr="00744E12">
        <w:tc>
          <w:tcPr>
            <w:tcW w:w="2358" w:type="dxa"/>
          </w:tcPr>
          <w:p w14:paraId="1ACF4133" w14:textId="77777777" w:rsidR="00AE5E6A" w:rsidRPr="004D6174" w:rsidRDefault="00AE5E6A" w:rsidP="00744E12">
            <w:pPr>
              <w:rPr>
                <w:rFonts w:ascii="Times New Roman" w:hAnsi="Times New Roman" w:cs="Times New Roman"/>
              </w:rPr>
            </w:pPr>
            <w:r w:rsidRPr="004D6174">
              <w:rPr>
                <w:rFonts w:ascii="Times New Roman" w:hAnsi="Times New Roman" w:cs="Times New Roman"/>
              </w:rPr>
              <w:t>Cape Alava</w:t>
            </w:r>
          </w:p>
        </w:tc>
        <w:tc>
          <w:tcPr>
            <w:tcW w:w="1350" w:type="dxa"/>
          </w:tcPr>
          <w:p w14:paraId="1C050198" w14:textId="77777777" w:rsidR="00AE5E6A" w:rsidRPr="004D6174" w:rsidRDefault="00AE5E6A" w:rsidP="00744E12">
            <w:pPr>
              <w:rPr>
                <w:rFonts w:ascii="Times New Roman" w:hAnsi="Times New Roman" w:cs="Times New Roman"/>
              </w:rPr>
            </w:pPr>
            <w:r w:rsidRPr="004D6174">
              <w:rPr>
                <w:rFonts w:ascii="Times New Roman" w:hAnsi="Times New Roman" w:cs="Times New Roman"/>
              </w:rPr>
              <w:t>X</w:t>
            </w:r>
          </w:p>
        </w:tc>
        <w:tc>
          <w:tcPr>
            <w:tcW w:w="1080" w:type="dxa"/>
          </w:tcPr>
          <w:p w14:paraId="071AE350" w14:textId="77777777" w:rsidR="00AE5E6A" w:rsidRPr="004D6174" w:rsidRDefault="00AE5E6A" w:rsidP="00744E12">
            <w:pPr>
              <w:rPr>
                <w:rFonts w:ascii="Times New Roman" w:hAnsi="Times New Roman" w:cs="Times New Roman"/>
              </w:rPr>
            </w:pPr>
            <w:r w:rsidRPr="004D6174">
              <w:rPr>
                <w:rFonts w:ascii="Times New Roman" w:hAnsi="Times New Roman" w:cs="Times New Roman"/>
              </w:rPr>
              <w:t>X</w:t>
            </w:r>
          </w:p>
        </w:tc>
        <w:tc>
          <w:tcPr>
            <w:tcW w:w="1170" w:type="dxa"/>
          </w:tcPr>
          <w:p w14:paraId="2D8F254B" w14:textId="77777777" w:rsidR="00AE5E6A" w:rsidRPr="004D6174" w:rsidRDefault="00AE5E6A" w:rsidP="00744E12">
            <w:pPr>
              <w:rPr>
                <w:rFonts w:ascii="Times New Roman" w:hAnsi="Times New Roman" w:cs="Times New Roman"/>
              </w:rPr>
            </w:pPr>
            <w:r w:rsidRPr="004D6174">
              <w:rPr>
                <w:rFonts w:ascii="Times New Roman" w:hAnsi="Times New Roman" w:cs="Times New Roman"/>
              </w:rPr>
              <w:t>X</w:t>
            </w:r>
          </w:p>
        </w:tc>
        <w:tc>
          <w:tcPr>
            <w:tcW w:w="1080" w:type="dxa"/>
          </w:tcPr>
          <w:p w14:paraId="67966EAF" w14:textId="77777777" w:rsidR="00AE5E6A" w:rsidRPr="004D6174" w:rsidRDefault="00AE5E6A" w:rsidP="00744E12">
            <w:pPr>
              <w:rPr>
                <w:rFonts w:ascii="Times New Roman" w:hAnsi="Times New Roman" w:cs="Times New Roman"/>
              </w:rPr>
            </w:pPr>
            <w:r w:rsidRPr="004D6174">
              <w:rPr>
                <w:rFonts w:ascii="Times New Roman" w:hAnsi="Times New Roman" w:cs="Times New Roman"/>
              </w:rPr>
              <w:t>X</w:t>
            </w:r>
          </w:p>
        </w:tc>
        <w:tc>
          <w:tcPr>
            <w:tcW w:w="1184" w:type="dxa"/>
          </w:tcPr>
          <w:p w14:paraId="11211182" w14:textId="77777777" w:rsidR="00AE5E6A" w:rsidRPr="004D6174" w:rsidRDefault="00AE5E6A" w:rsidP="00744E12">
            <w:pPr>
              <w:rPr>
                <w:rFonts w:ascii="Times New Roman" w:hAnsi="Times New Roman" w:cs="Times New Roman"/>
              </w:rPr>
            </w:pPr>
            <w:r w:rsidRPr="004D6174">
              <w:rPr>
                <w:rFonts w:ascii="Times New Roman" w:hAnsi="Times New Roman" w:cs="Times New Roman"/>
              </w:rPr>
              <w:t>X</w:t>
            </w:r>
          </w:p>
        </w:tc>
      </w:tr>
      <w:tr w:rsidR="00AE5E6A" w:rsidRPr="004D6174" w14:paraId="76CE1240" w14:textId="77777777" w:rsidTr="00744E12">
        <w:tc>
          <w:tcPr>
            <w:tcW w:w="2358" w:type="dxa"/>
          </w:tcPr>
          <w:p w14:paraId="4A82DF4B" w14:textId="77777777" w:rsidR="00AE5E6A" w:rsidRPr="004D6174" w:rsidRDefault="00AE5E6A" w:rsidP="00744E12">
            <w:pPr>
              <w:rPr>
                <w:rFonts w:ascii="Times New Roman" w:hAnsi="Times New Roman" w:cs="Times New Roman"/>
              </w:rPr>
            </w:pPr>
            <w:r w:rsidRPr="004D6174">
              <w:rPr>
                <w:rFonts w:ascii="Times New Roman" w:hAnsi="Times New Roman" w:cs="Times New Roman"/>
              </w:rPr>
              <w:t>Cape Johnson</w:t>
            </w:r>
          </w:p>
        </w:tc>
        <w:tc>
          <w:tcPr>
            <w:tcW w:w="1350" w:type="dxa"/>
          </w:tcPr>
          <w:p w14:paraId="19BD1092" w14:textId="77777777" w:rsidR="00AE5E6A" w:rsidRPr="004D6174" w:rsidRDefault="00AE5E6A" w:rsidP="00744E12">
            <w:pPr>
              <w:rPr>
                <w:rFonts w:ascii="Times New Roman" w:hAnsi="Times New Roman" w:cs="Times New Roman"/>
              </w:rPr>
            </w:pPr>
            <w:r w:rsidRPr="004D6174">
              <w:rPr>
                <w:rFonts w:ascii="Times New Roman" w:hAnsi="Times New Roman" w:cs="Times New Roman"/>
              </w:rPr>
              <w:t>X</w:t>
            </w:r>
          </w:p>
        </w:tc>
        <w:tc>
          <w:tcPr>
            <w:tcW w:w="1080" w:type="dxa"/>
          </w:tcPr>
          <w:p w14:paraId="05318018" w14:textId="77777777" w:rsidR="00AE5E6A" w:rsidRPr="004D6174" w:rsidRDefault="00AE5E6A" w:rsidP="00744E12">
            <w:pPr>
              <w:rPr>
                <w:rFonts w:ascii="Times New Roman" w:hAnsi="Times New Roman" w:cs="Times New Roman"/>
              </w:rPr>
            </w:pPr>
            <w:r w:rsidRPr="004D6174">
              <w:rPr>
                <w:rFonts w:ascii="Times New Roman" w:hAnsi="Times New Roman" w:cs="Times New Roman"/>
              </w:rPr>
              <w:t>X</w:t>
            </w:r>
          </w:p>
        </w:tc>
        <w:tc>
          <w:tcPr>
            <w:tcW w:w="1170" w:type="dxa"/>
          </w:tcPr>
          <w:p w14:paraId="570BBE08" w14:textId="77777777" w:rsidR="00AE5E6A" w:rsidRPr="004D6174" w:rsidRDefault="00AE5E6A" w:rsidP="00744E12">
            <w:pPr>
              <w:rPr>
                <w:rFonts w:ascii="Times New Roman" w:hAnsi="Times New Roman" w:cs="Times New Roman"/>
              </w:rPr>
            </w:pPr>
            <w:r w:rsidRPr="004D6174">
              <w:rPr>
                <w:rFonts w:ascii="Times New Roman" w:hAnsi="Times New Roman" w:cs="Times New Roman"/>
              </w:rPr>
              <w:t>X</w:t>
            </w:r>
          </w:p>
        </w:tc>
        <w:tc>
          <w:tcPr>
            <w:tcW w:w="1080" w:type="dxa"/>
          </w:tcPr>
          <w:p w14:paraId="78862446" w14:textId="77777777" w:rsidR="00AE5E6A" w:rsidRPr="004D6174" w:rsidRDefault="00AE5E6A" w:rsidP="00744E12">
            <w:pPr>
              <w:rPr>
                <w:rFonts w:ascii="Times New Roman" w:hAnsi="Times New Roman" w:cs="Times New Roman"/>
              </w:rPr>
            </w:pPr>
            <w:r w:rsidRPr="004D6174">
              <w:rPr>
                <w:rFonts w:ascii="Times New Roman" w:hAnsi="Times New Roman" w:cs="Times New Roman"/>
              </w:rPr>
              <w:t>X</w:t>
            </w:r>
          </w:p>
        </w:tc>
        <w:tc>
          <w:tcPr>
            <w:tcW w:w="1184" w:type="dxa"/>
          </w:tcPr>
          <w:p w14:paraId="4D2A9CCC" w14:textId="77777777" w:rsidR="00AE5E6A" w:rsidRPr="004D6174" w:rsidRDefault="00AE5E6A" w:rsidP="00744E12">
            <w:pPr>
              <w:rPr>
                <w:rFonts w:ascii="Times New Roman" w:hAnsi="Times New Roman" w:cs="Times New Roman"/>
              </w:rPr>
            </w:pPr>
            <w:r w:rsidRPr="004D6174">
              <w:rPr>
                <w:rFonts w:ascii="Times New Roman" w:hAnsi="Times New Roman" w:cs="Times New Roman"/>
              </w:rPr>
              <w:t>X</w:t>
            </w:r>
          </w:p>
        </w:tc>
      </w:tr>
      <w:tr w:rsidR="00AE5E6A" w:rsidRPr="004D6174" w14:paraId="5EE150FF" w14:textId="77777777" w:rsidTr="00744E12">
        <w:tc>
          <w:tcPr>
            <w:tcW w:w="2358" w:type="dxa"/>
          </w:tcPr>
          <w:p w14:paraId="5A9F20C7" w14:textId="77777777" w:rsidR="00AE5E6A" w:rsidRPr="004D6174" w:rsidRDefault="00AE5E6A" w:rsidP="00744E12">
            <w:pPr>
              <w:rPr>
                <w:rFonts w:ascii="Times New Roman" w:hAnsi="Times New Roman" w:cs="Times New Roman"/>
              </w:rPr>
            </w:pPr>
            <w:r w:rsidRPr="004D6174">
              <w:rPr>
                <w:rFonts w:ascii="Times New Roman" w:hAnsi="Times New Roman" w:cs="Times New Roman"/>
              </w:rPr>
              <w:t>Rock #305</w:t>
            </w:r>
          </w:p>
        </w:tc>
        <w:tc>
          <w:tcPr>
            <w:tcW w:w="1350" w:type="dxa"/>
          </w:tcPr>
          <w:p w14:paraId="25B95221" w14:textId="77777777" w:rsidR="00AE5E6A" w:rsidRPr="004D6174" w:rsidRDefault="00AE5E6A" w:rsidP="00744E12">
            <w:pPr>
              <w:rPr>
                <w:rFonts w:ascii="Times New Roman" w:hAnsi="Times New Roman" w:cs="Times New Roman"/>
              </w:rPr>
            </w:pPr>
            <w:r w:rsidRPr="004D6174">
              <w:rPr>
                <w:rFonts w:ascii="Times New Roman" w:hAnsi="Times New Roman" w:cs="Times New Roman"/>
              </w:rPr>
              <w:t>X</w:t>
            </w:r>
          </w:p>
        </w:tc>
        <w:tc>
          <w:tcPr>
            <w:tcW w:w="1080" w:type="dxa"/>
          </w:tcPr>
          <w:p w14:paraId="51907BAD" w14:textId="77777777" w:rsidR="00AE5E6A" w:rsidRPr="004D6174" w:rsidRDefault="00AE5E6A" w:rsidP="00744E12">
            <w:pPr>
              <w:rPr>
                <w:rFonts w:ascii="Times New Roman" w:hAnsi="Times New Roman" w:cs="Times New Roman"/>
              </w:rPr>
            </w:pPr>
            <w:r w:rsidRPr="004D6174">
              <w:rPr>
                <w:rFonts w:ascii="Times New Roman" w:hAnsi="Times New Roman" w:cs="Times New Roman"/>
              </w:rPr>
              <w:t>X</w:t>
            </w:r>
          </w:p>
        </w:tc>
        <w:tc>
          <w:tcPr>
            <w:tcW w:w="1170" w:type="dxa"/>
          </w:tcPr>
          <w:p w14:paraId="2EE584D3" w14:textId="77777777" w:rsidR="00AE5E6A" w:rsidRPr="004D6174" w:rsidRDefault="00AE5E6A" w:rsidP="00744E12">
            <w:pPr>
              <w:rPr>
                <w:rFonts w:ascii="Times New Roman" w:hAnsi="Times New Roman" w:cs="Times New Roman"/>
              </w:rPr>
            </w:pPr>
            <w:r w:rsidRPr="004D6174">
              <w:rPr>
                <w:rFonts w:ascii="Times New Roman" w:hAnsi="Times New Roman" w:cs="Times New Roman"/>
              </w:rPr>
              <w:t>X</w:t>
            </w:r>
          </w:p>
        </w:tc>
        <w:tc>
          <w:tcPr>
            <w:tcW w:w="1080" w:type="dxa"/>
          </w:tcPr>
          <w:p w14:paraId="3625587D" w14:textId="77777777" w:rsidR="00AE5E6A" w:rsidRPr="004D6174" w:rsidRDefault="00AE5E6A" w:rsidP="00744E12">
            <w:pPr>
              <w:rPr>
                <w:rFonts w:ascii="Times New Roman" w:hAnsi="Times New Roman" w:cs="Times New Roman"/>
              </w:rPr>
            </w:pPr>
            <w:r w:rsidRPr="004D6174">
              <w:rPr>
                <w:rFonts w:ascii="Times New Roman" w:hAnsi="Times New Roman" w:cs="Times New Roman"/>
              </w:rPr>
              <w:t>X</w:t>
            </w:r>
          </w:p>
        </w:tc>
        <w:tc>
          <w:tcPr>
            <w:tcW w:w="1184" w:type="dxa"/>
          </w:tcPr>
          <w:p w14:paraId="51C071F9" w14:textId="77777777" w:rsidR="00AE5E6A" w:rsidRPr="004D6174" w:rsidRDefault="00AE5E6A" w:rsidP="00744E12">
            <w:pPr>
              <w:rPr>
                <w:rFonts w:ascii="Times New Roman" w:hAnsi="Times New Roman" w:cs="Times New Roman"/>
              </w:rPr>
            </w:pPr>
            <w:r w:rsidRPr="004D6174">
              <w:rPr>
                <w:rFonts w:ascii="Times New Roman" w:hAnsi="Times New Roman" w:cs="Times New Roman"/>
              </w:rPr>
              <w:t>X</w:t>
            </w:r>
          </w:p>
        </w:tc>
      </w:tr>
      <w:tr w:rsidR="00AE5E6A" w:rsidRPr="004D6174" w14:paraId="067ADB45" w14:textId="77777777" w:rsidTr="00744E12">
        <w:tc>
          <w:tcPr>
            <w:tcW w:w="2358" w:type="dxa"/>
          </w:tcPr>
          <w:p w14:paraId="04ED23ED" w14:textId="77777777" w:rsidR="00AE5E6A" w:rsidRPr="004D6174" w:rsidRDefault="00AE5E6A" w:rsidP="00744E12">
            <w:pPr>
              <w:rPr>
                <w:rFonts w:ascii="Times New Roman" w:hAnsi="Times New Roman" w:cs="Times New Roman"/>
              </w:rPr>
            </w:pPr>
            <w:r w:rsidRPr="004D6174">
              <w:rPr>
                <w:rFonts w:ascii="Times New Roman" w:hAnsi="Times New Roman" w:cs="Times New Roman"/>
              </w:rPr>
              <w:t>Teahwhit Head</w:t>
            </w:r>
          </w:p>
        </w:tc>
        <w:tc>
          <w:tcPr>
            <w:tcW w:w="1350" w:type="dxa"/>
          </w:tcPr>
          <w:p w14:paraId="1887F40C" w14:textId="77777777" w:rsidR="00AE5E6A" w:rsidRPr="004D6174" w:rsidRDefault="00AE5E6A" w:rsidP="00744E12">
            <w:pPr>
              <w:rPr>
                <w:rFonts w:ascii="Times New Roman" w:hAnsi="Times New Roman" w:cs="Times New Roman"/>
              </w:rPr>
            </w:pPr>
            <w:r w:rsidRPr="004D6174">
              <w:rPr>
                <w:rFonts w:ascii="Times New Roman" w:hAnsi="Times New Roman" w:cs="Times New Roman"/>
              </w:rPr>
              <w:t>X</w:t>
            </w:r>
          </w:p>
        </w:tc>
        <w:tc>
          <w:tcPr>
            <w:tcW w:w="1080" w:type="dxa"/>
          </w:tcPr>
          <w:p w14:paraId="32AA25A2" w14:textId="77777777" w:rsidR="00AE5E6A" w:rsidRPr="004D6174" w:rsidRDefault="00AE5E6A" w:rsidP="00744E12">
            <w:pPr>
              <w:rPr>
                <w:rFonts w:ascii="Times New Roman" w:hAnsi="Times New Roman" w:cs="Times New Roman"/>
              </w:rPr>
            </w:pPr>
            <w:r w:rsidRPr="004D6174">
              <w:rPr>
                <w:rFonts w:ascii="Times New Roman" w:hAnsi="Times New Roman" w:cs="Times New Roman"/>
              </w:rPr>
              <w:t>X</w:t>
            </w:r>
          </w:p>
        </w:tc>
        <w:tc>
          <w:tcPr>
            <w:tcW w:w="1170" w:type="dxa"/>
          </w:tcPr>
          <w:p w14:paraId="4472974F" w14:textId="77777777" w:rsidR="00AE5E6A" w:rsidRPr="004D6174" w:rsidRDefault="00AE5E6A" w:rsidP="00744E12">
            <w:pPr>
              <w:rPr>
                <w:rFonts w:ascii="Times New Roman" w:hAnsi="Times New Roman" w:cs="Times New Roman"/>
              </w:rPr>
            </w:pPr>
            <w:r w:rsidRPr="004D6174">
              <w:rPr>
                <w:rFonts w:ascii="Times New Roman" w:hAnsi="Times New Roman" w:cs="Times New Roman"/>
              </w:rPr>
              <w:t>X</w:t>
            </w:r>
          </w:p>
        </w:tc>
        <w:tc>
          <w:tcPr>
            <w:tcW w:w="1080" w:type="dxa"/>
          </w:tcPr>
          <w:p w14:paraId="7B239B45" w14:textId="77777777" w:rsidR="00AE5E6A" w:rsidRPr="004D6174" w:rsidRDefault="00AE5E6A" w:rsidP="00744E12">
            <w:pPr>
              <w:rPr>
                <w:rFonts w:ascii="Times New Roman" w:hAnsi="Times New Roman" w:cs="Times New Roman"/>
              </w:rPr>
            </w:pPr>
            <w:r w:rsidRPr="004D6174">
              <w:rPr>
                <w:rFonts w:ascii="Times New Roman" w:hAnsi="Times New Roman" w:cs="Times New Roman"/>
              </w:rPr>
              <w:t>X</w:t>
            </w:r>
          </w:p>
        </w:tc>
        <w:tc>
          <w:tcPr>
            <w:tcW w:w="1184" w:type="dxa"/>
          </w:tcPr>
          <w:p w14:paraId="2008A3A6" w14:textId="77777777" w:rsidR="00AE5E6A" w:rsidRPr="004D6174" w:rsidRDefault="00AE5E6A" w:rsidP="00744E12">
            <w:pPr>
              <w:rPr>
                <w:rFonts w:ascii="Times New Roman" w:hAnsi="Times New Roman" w:cs="Times New Roman"/>
              </w:rPr>
            </w:pPr>
            <w:r w:rsidRPr="004D6174">
              <w:rPr>
                <w:rFonts w:ascii="Times New Roman" w:hAnsi="Times New Roman" w:cs="Times New Roman"/>
              </w:rPr>
              <w:t>X</w:t>
            </w:r>
          </w:p>
        </w:tc>
      </w:tr>
      <w:tr w:rsidR="00AE5E6A" w:rsidRPr="004D6174" w14:paraId="340F2E5C" w14:textId="77777777" w:rsidTr="00744E12">
        <w:tc>
          <w:tcPr>
            <w:tcW w:w="2358" w:type="dxa"/>
          </w:tcPr>
          <w:p w14:paraId="323A8FE1" w14:textId="77777777" w:rsidR="00AE5E6A" w:rsidRPr="004D6174" w:rsidRDefault="00AE5E6A" w:rsidP="00744E12">
            <w:pPr>
              <w:rPr>
                <w:rFonts w:ascii="Times New Roman" w:hAnsi="Times New Roman" w:cs="Times New Roman"/>
              </w:rPr>
            </w:pPr>
            <w:r w:rsidRPr="004D6174">
              <w:rPr>
                <w:rFonts w:ascii="Times New Roman" w:hAnsi="Times New Roman" w:cs="Times New Roman"/>
              </w:rPr>
              <w:t>Destruction Island</w:t>
            </w:r>
          </w:p>
        </w:tc>
        <w:tc>
          <w:tcPr>
            <w:tcW w:w="1350" w:type="dxa"/>
          </w:tcPr>
          <w:p w14:paraId="0BAE6BDB" w14:textId="77777777" w:rsidR="00AE5E6A" w:rsidRPr="004D6174" w:rsidRDefault="00AE5E6A" w:rsidP="00744E12">
            <w:pPr>
              <w:rPr>
                <w:rFonts w:ascii="Times New Roman" w:hAnsi="Times New Roman" w:cs="Times New Roman"/>
              </w:rPr>
            </w:pPr>
          </w:p>
        </w:tc>
        <w:tc>
          <w:tcPr>
            <w:tcW w:w="1080" w:type="dxa"/>
          </w:tcPr>
          <w:p w14:paraId="3D6C5E1E" w14:textId="77777777" w:rsidR="00AE5E6A" w:rsidRPr="004D6174" w:rsidRDefault="00AE5E6A" w:rsidP="00744E12">
            <w:pPr>
              <w:rPr>
                <w:rFonts w:ascii="Times New Roman" w:hAnsi="Times New Roman" w:cs="Times New Roman"/>
              </w:rPr>
            </w:pPr>
          </w:p>
        </w:tc>
        <w:tc>
          <w:tcPr>
            <w:tcW w:w="1170" w:type="dxa"/>
          </w:tcPr>
          <w:p w14:paraId="0163692A" w14:textId="77777777" w:rsidR="00AE5E6A" w:rsidRPr="004D6174" w:rsidRDefault="00AE5E6A" w:rsidP="00744E12">
            <w:pPr>
              <w:rPr>
                <w:rFonts w:ascii="Times New Roman" w:hAnsi="Times New Roman" w:cs="Times New Roman"/>
              </w:rPr>
            </w:pPr>
            <w:r w:rsidRPr="004D6174">
              <w:rPr>
                <w:rFonts w:ascii="Times New Roman" w:hAnsi="Times New Roman" w:cs="Times New Roman"/>
              </w:rPr>
              <w:t>X</w:t>
            </w:r>
          </w:p>
        </w:tc>
        <w:tc>
          <w:tcPr>
            <w:tcW w:w="1080" w:type="dxa"/>
          </w:tcPr>
          <w:p w14:paraId="5DC60F94" w14:textId="77777777" w:rsidR="00AE5E6A" w:rsidRPr="004D6174" w:rsidRDefault="00AE5E6A" w:rsidP="00744E12">
            <w:pPr>
              <w:rPr>
                <w:rFonts w:ascii="Times New Roman" w:hAnsi="Times New Roman" w:cs="Times New Roman"/>
              </w:rPr>
            </w:pPr>
          </w:p>
        </w:tc>
        <w:tc>
          <w:tcPr>
            <w:tcW w:w="1184" w:type="dxa"/>
          </w:tcPr>
          <w:p w14:paraId="125077C3" w14:textId="77777777" w:rsidR="00AE5E6A" w:rsidRPr="004D6174" w:rsidRDefault="00AE5E6A" w:rsidP="00744E12">
            <w:pPr>
              <w:rPr>
                <w:rFonts w:ascii="Times New Roman" w:hAnsi="Times New Roman" w:cs="Times New Roman"/>
              </w:rPr>
            </w:pPr>
            <w:r w:rsidRPr="004D6174">
              <w:rPr>
                <w:rFonts w:ascii="Times New Roman" w:hAnsi="Times New Roman" w:cs="Times New Roman"/>
              </w:rPr>
              <w:t>X</w:t>
            </w:r>
          </w:p>
        </w:tc>
      </w:tr>
    </w:tbl>
    <w:p w14:paraId="457253F1" w14:textId="77777777" w:rsidR="00AE5E6A" w:rsidRPr="004D6174" w:rsidRDefault="00AE5E6A" w:rsidP="00AE5E6A">
      <w:pPr>
        <w:rPr>
          <w:rFonts w:ascii="Times New Roman" w:hAnsi="Times New Roman" w:cs="Times New Roman"/>
        </w:rPr>
      </w:pPr>
    </w:p>
    <w:p w14:paraId="3144A909" w14:textId="77777777" w:rsidR="00AE5E6A" w:rsidRPr="004D6174" w:rsidRDefault="00AE5E6A">
      <w:pPr>
        <w:rPr>
          <w:rFonts w:ascii="Times New Roman" w:hAnsi="Times New Roman" w:cs="Times New Roman"/>
          <w:sz w:val="24"/>
          <w:szCs w:val="24"/>
        </w:rPr>
      </w:pPr>
      <w:r w:rsidRPr="004D6174">
        <w:rPr>
          <w:rFonts w:ascii="Times New Roman" w:hAnsi="Times New Roman" w:cs="Times New Roman"/>
          <w:sz w:val="24"/>
          <w:szCs w:val="24"/>
        </w:rPr>
        <w:br w:type="page"/>
      </w:r>
    </w:p>
    <w:p w14:paraId="68D6A3A5" w14:textId="388DC17D" w:rsidR="00AE5E6A" w:rsidRPr="004D6174" w:rsidRDefault="007A3631">
      <w:pPr>
        <w:rPr>
          <w:rFonts w:ascii="Times New Roman" w:hAnsi="Times New Roman" w:cs="Times New Roman"/>
          <w:sz w:val="24"/>
          <w:szCs w:val="24"/>
        </w:rPr>
      </w:pPr>
      <w:r w:rsidRPr="004D6174">
        <w:rPr>
          <w:rFonts w:ascii="Times New Roman" w:hAnsi="Times New Roman" w:cs="Times New Roman"/>
          <w:sz w:val="24"/>
          <w:szCs w:val="24"/>
        </w:rPr>
        <w:lastRenderedPageBreak/>
        <w:t>Figure S</w:t>
      </w:r>
      <w:r w:rsidR="00AE5E6A" w:rsidRPr="004D6174">
        <w:rPr>
          <w:rFonts w:ascii="Times New Roman" w:hAnsi="Times New Roman" w:cs="Times New Roman"/>
          <w:sz w:val="24"/>
          <w:szCs w:val="24"/>
        </w:rPr>
        <w:t>1</w:t>
      </w:r>
      <w:r w:rsidRPr="004D6174">
        <w:rPr>
          <w:rFonts w:ascii="Times New Roman" w:hAnsi="Times New Roman" w:cs="Times New Roman"/>
          <w:sz w:val="24"/>
          <w:szCs w:val="24"/>
        </w:rPr>
        <w:t>. Estimates of exposure from Blake’s model.</w:t>
      </w:r>
    </w:p>
    <w:p w14:paraId="065C1253" w14:textId="224B4D96" w:rsidR="007A3631" w:rsidRPr="004D6174" w:rsidRDefault="007A3631">
      <w:pPr>
        <w:rPr>
          <w:rFonts w:ascii="Times New Roman" w:hAnsi="Times New Roman" w:cs="Times New Roman"/>
          <w:sz w:val="24"/>
          <w:szCs w:val="24"/>
        </w:rPr>
      </w:pPr>
      <w:r w:rsidRPr="004D6174">
        <w:rPr>
          <w:rFonts w:ascii="Times New Roman" w:hAnsi="Times New Roman" w:cs="Times New Roman"/>
          <w:noProof/>
          <w:sz w:val="24"/>
          <w:szCs w:val="24"/>
        </w:rPr>
        <w:drawing>
          <wp:inline distT="0" distB="0" distL="0" distR="0" wp14:anchorId="3DEC495C" wp14:editId="5EE773B4">
            <wp:extent cx="2471420" cy="54864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500km fetch.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471420" cy="5486400"/>
                    </a:xfrm>
                    <a:prstGeom prst="rect">
                      <a:avLst/>
                    </a:prstGeom>
                  </pic:spPr>
                </pic:pic>
              </a:graphicData>
            </a:graphic>
          </wp:inline>
        </w:drawing>
      </w:r>
    </w:p>
    <w:p w14:paraId="6F5C8B7D" w14:textId="06174FAB" w:rsidR="007A3631" w:rsidRPr="004D6174" w:rsidRDefault="007A3631">
      <w:pPr>
        <w:rPr>
          <w:rFonts w:ascii="Times New Roman" w:hAnsi="Times New Roman" w:cs="Times New Roman"/>
          <w:sz w:val="24"/>
          <w:szCs w:val="24"/>
        </w:rPr>
      </w:pPr>
      <w:r w:rsidRPr="004D6174">
        <w:rPr>
          <w:rFonts w:ascii="Times New Roman" w:hAnsi="Times New Roman" w:cs="Times New Roman"/>
          <w:sz w:val="24"/>
          <w:szCs w:val="24"/>
        </w:rPr>
        <w:br/>
      </w:r>
    </w:p>
    <w:p w14:paraId="47580FE3" w14:textId="77777777" w:rsidR="007A3631" w:rsidRPr="004D6174" w:rsidRDefault="007A3631">
      <w:pPr>
        <w:rPr>
          <w:rFonts w:ascii="Times New Roman" w:hAnsi="Times New Roman" w:cs="Times New Roman"/>
          <w:sz w:val="24"/>
          <w:szCs w:val="24"/>
        </w:rPr>
      </w:pPr>
      <w:r w:rsidRPr="004D6174">
        <w:rPr>
          <w:rFonts w:ascii="Times New Roman" w:hAnsi="Times New Roman" w:cs="Times New Roman"/>
          <w:sz w:val="24"/>
          <w:szCs w:val="24"/>
        </w:rPr>
        <w:br w:type="page"/>
      </w:r>
    </w:p>
    <w:p w14:paraId="71593370" w14:textId="77777777" w:rsidR="007A3631" w:rsidRPr="004D6174" w:rsidRDefault="007A3631">
      <w:pPr>
        <w:rPr>
          <w:rFonts w:ascii="Times New Roman" w:hAnsi="Times New Roman" w:cs="Times New Roman"/>
          <w:sz w:val="24"/>
          <w:szCs w:val="24"/>
        </w:rPr>
      </w:pPr>
    </w:p>
    <w:p w14:paraId="75811CEB" w14:textId="77777777" w:rsidR="007A3631" w:rsidRPr="004D6174" w:rsidRDefault="007A3631">
      <w:pPr>
        <w:rPr>
          <w:rFonts w:ascii="Times New Roman" w:hAnsi="Times New Roman" w:cs="Times New Roman"/>
          <w:sz w:val="24"/>
          <w:szCs w:val="24"/>
        </w:rPr>
      </w:pPr>
    </w:p>
    <w:p w14:paraId="2295F1A7" w14:textId="77777777" w:rsidR="007A3631" w:rsidRPr="004D6174" w:rsidRDefault="007A3631">
      <w:pPr>
        <w:rPr>
          <w:rFonts w:ascii="Times New Roman" w:hAnsi="Times New Roman" w:cs="Times New Roman"/>
          <w:sz w:val="24"/>
          <w:szCs w:val="24"/>
        </w:rPr>
      </w:pPr>
    </w:p>
    <w:p w14:paraId="31D6BF59" w14:textId="563F53F6" w:rsidR="00DB121B" w:rsidRPr="004D6174" w:rsidRDefault="00DB121B">
      <w:pPr>
        <w:rPr>
          <w:rFonts w:ascii="Times New Roman" w:hAnsi="Times New Roman" w:cs="Times New Roman"/>
          <w:sz w:val="24"/>
          <w:szCs w:val="24"/>
        </w:rPr>
      </w:pPr>
    </w:p>
    <w:p w14:paraId="5684DD28" w14:textId="7ED2F2FE" w:rsidR="00DB121B" w:rsidRPr="004D6174" w:rsidRDefault="00DB121B">
      <w:pPr>
        <w:rPr>
          <w:rFonts w:ascii="Times New Roman" w:hAnsi="Times New Roman" w:cs="Times New Roman"/>
          <w:sz w:val="24"/>
          <w:szCs w:val="24"/>
        </w:rPr>
      </w:pPr>
    </w:p>
    <w:p w14:paraId="1057B874" w14:textId="759D9CD6" w:rsidR="00366B07" w:rsidRPr="004D6174" w:rsidRDefault="00B12C36" w:rsidP="003E6C90">
      <w:pPr>
        <w:spacing w:after="0" w:line="480" w:lineRule="auto"/>
        <w:outlineLvl w:val="0"/>
        <w:rPr>
          <w:rFonts w:ascii="Times New Roman" w:hAnsi="Times New Roman" w:cs="Times New Roman"/>
          <w:b/>
          <w:sz w:val="24"/>
          <w:szCs w:val="24"/>
        </w:rPr>
      </w:pPr>
      <w:r w:rsidRPr="004D6174">
        <w:rPr>
          <w:rFonts w:ascii="Times New Roman" w:hAnsi="Times New Roman" w:cs="Times New Roman"/>
          <w:b/>
          <w:sz w:val="24"/>
          <w:szCs w:val="24"/>
        </w:rPr>
        <w:t>References</w:t>
      </w:r>
    </w:p>
    <w:p w14:paraId="3662137C" w14:textId="77777777" w:rsidR="00264EBD" w:rsidRPr="004D6174" w:rsidRDefault="00366B07" w:rsidP="00264EBD">
      <w:pPr>
        <w:pStyle w:val="EndNoteBibliography"/>
        <w:spacing w:after="0"/>
        <w:ind w:left="720" w:hanging="720"/>
        <w:rPr>
          <w:rFonts w:ascii="Times New Roman" w:hAnsi="Times New Roman" w:cs="Times New Roman"/>
        </w:rPr>
      </w:pPr>
      <w:r w:rsidRPr="004D6174">
        <w:rPr>
          <w:rFonts w:ascii="Times New Roman" w:hAnsi="Times New Roman" w:cs="Times New Roman"/>
          <w:sz w:val="24"/>
          <w:szCs w:val="24"/>
        </w:rPr>
        <w:fldChar w:fldCharType="begin"/>
      </w:r>
      <w:r w:rsidRPr="004D6174">
        <w:rPr>
          <w:rFonts w:ascii="Times New Roman" w:hAnsi="Times New Roman" w:cs="Times New Roman"/>
          <w:sz w:val="24"/>
          <w:szCs w:val="24"/>
        </w:rPr>
        <w:instrText xml:space="preserve"> ADDIN EN.REFLIST </w:instrText>
      </w:r>
      <w:r w:rsidRPr="004D6174">
        <w:rPr>
          <w:rFonts w:ascii="Times New Roman" w:hAnsi="Times New Roman" w:cs="Times New Roman"/>
          <w:sz w:val="24"/>
          <w:szCs w:val="24"/>
        </w:rPr>
        <w:fldChar w:fldCharType="separate"/>
      </w:r>
      <w:r w:rsidR="00264EBD" w:rsidRPr="004D6174">
        <w:rPr>
          <w:rFonts w:ascii="Times New Roman" w:hAnsi="Times New Roman" w:cs="Times New Roman"/>
        </w:rPr>
        <w:t xml:space="preserve">Bell, T. W., K. C. Cavanaugh, D. C. Reed, and D. A. Siegel. 2015. Geographical variability in the controls of giant kelp biomass dynamics. Journal of Biogeography </w:t>
      </w:r>
      <w:r w:rsidR="00264EBD" w:rsidRPr="004D6174">
        <w:rPr>
          <w:rFonts w:ascii="Times New Roman" w:hAnsi="Times New Roman" w:cs="Times New Roman"/>
          <w:b/>
        </w:rPr>
        <w:t>42</w:t>
      </w:r>
      <w:r w:rsidR="00264EBD" w:rsidRPr="004D6174">
        <w:rPr>
          <w:rFonts w:ascii="Times New Roman" w:hAnsi="Times New Roman" w:cs="Times New Roman"/>
        </w:rPr>
        <w:t>:2010-2021.</w:t>
      </w:r>
    </w:p>
    <w:p w14:paraId="664C4420" w14:textId="77777777" w:rsidR="00264EBD" w:rsidRPr="004D6174" w:rsidRDefault="00264EBD" w:rsidP="00264EBD">
      <w:pPr>
        <w:pStyle w:val="EndNoteBibliography"/>
        <w:spacing w:after="0"/>
        <w:ind w:left="720" w:hanging="720"/>
        <w:rPr>
          <w:rFonts w:ascii="Times New Roman" w:hAnsi="Times New Roman" w:cs="Times New Roman"/>
        </w:rPr>
      </w:pPr>
      <w:r w:rsidRPr="004D6174">
        <w:rPr>
          <w:rFonts w:ascii="Times New Roman" w:hAnsi="Times New Roman" w:cs="Times New Roman"/>
        </w:rPr>
        <w:t xml:space="preserve">Breen, P. A., T. A. Carson, J. B. Foster, and E. A. Stewart. 1982. Changes in subtidal community structure associated with British Columbia sea otter transplants. Marine Ecology Progress Series </w:t>
      </w:r>
      <w:r w:rsidRPr="004D6174">
        <w:rPr>
          <w:rFonts w:ascii="Times New Roman" w:hAnsi="Times New Roman" w:cs="Times New Roman"/>
          <w:b/>
        </w:rPr>
        <w:t>7</w:t>
      </w:r>
      <w:r w:rsidRPr="004D6174">
        <w:rPr>
          <w:rFonts w:ascii="Times New Roman" w:hAnsi="Times New Roman" w:cs="Times New Roman"/>
        </w:rPr>
        <w:t>:13-20.</w:t>
      </w:r>
    </w:p>
    <w:p w14:paraId="3198B550" w14:textId="77777777" w:rsidR="00264EBD" w:rsidRPr="004D6174" w:rsidRDefault="00264EBD" w:rsidP="00264EBD">
      <w:pPr>
        <w:pStyle w:val="EndNoteBibliography"/>
        <w:spacing w:after="0"/>
        <w:ind w:left="720" w:hanging="720"/>
        <w:rPr>
          <w:rFonts w:ascii="Times New Roman" w:hAnsi="Times New Roman" w:cs="Times New Roman"/>
        </w:rPr>
      </w:pPr>
      <w:r w:rsidRPr="004D6174">
        <w:rPr>
          <w:rFonts w:ascii="Times New Roman" w:hAnsi="Times New Roman" w:cs="Times New Roman"/>
        </w:rPr>
        <w:t xml:space="preserve">Carter, S. K., G. R. VanBlaricom, and B. L. Allen. 2007. Testing the generality of the trophic cascade paradigm for sea otters: a case study with kelp forests in northern Washington, USA. Hydrobiologia </w:t>
      </w:r>
      <w:r w:rsidRPr="004D6174">
        <w:rPr>
          <w:rFonts w:ascii="Times New Roman" w:hAnsi="Times New Roman" w:cs="Times New Roman"/>
          <w:b/>
        </w:rPr>
        <w:t>579</w:t>
      </w:r>
      <w:r w:rsidRPr="004D6174">
        <w:rPr>
          <w:rFonts w:ascii="Times New Roman" w:hAnsi="Times New Roman" w:cs="Times New Roman"/>
        </w:rPr>
        <w:t>:233-249.</w:t>
      </w:r>
    </w:p>
    <w:p w14:paraId="19B7A21D" w14:textId="77777777" w:rsidR="00264EBD" w:rsidRPr="004D6174" w:rsidRDefault="00264EBD" w:rsidP="00264EBD">
      <w:pPr>
        <w:pStyle w:val="EndNoteBibliography"/>
        <w:spacing w:after="0"/>
        <w:ind w:left="720" w:hanging="720"/>
        <w:rPr>
          <w:rFonts w:ascii="Times New Roman" w:hAnsi="Times New Roman" w:cs="Times New Roman"/>
        </w:rPr>
      </w:pPr>
      <w:r w:rsidRPr="004D6174">
        <w:rPr>
          <w:rFonts w:ascii="Times New Roman" w:hAnsi="Times New Roman" w:cs="Times New Roman"/>
        </w:rPr>
        <w:t xml:space="preserve">Duggins, D. O. 1988. The effects of kelp forests on nearshore environments: biomass, detritus and altered flow. Pages 192-201 </w:t>
      </w:r>
      <w:r w:rsidRPr="004D6174">
        <w:rPr>
          <w:rFonts w:ascii="Times New Roman" w:hAnsi="Times New Roman" w:cs="Times New Roman"/>
          <w:i/>
        </w:rPr>
        <w:t>in</w:t>
      </w:r>
      <w:r w:rsidRPr="004D6174">
        <w:rPr>
          <w:rFonts w:ascii="Times New Roman" w:hAnsi="Times New Roman" w:cs="Times New Roman"/>
        </w:rPr>
        <w:t xml:space="preserve"> G. VanBlaricom and J. Estes, editors. The community ecology of sea otters. Springer-Verlag, Berlin.</w:t>
      </w:r>
    </w:p>
    <w:p w14:paraId="4D43F492" w14:textId="77777777" w:rsidR="00264EBD" w:rsidRPr="004D6174" w:rsidRDefault="00264EBD" w:rsidP="00264EBD">
      <w:pPr>
        <w:pStyle w:val="EndNoteBibliography"/>
        <w:spacing w:after="0"/>
        <w:ind w:left="720" w:hanging="720"/>
        <w:rPr>
          <w:rFonts w:ascii="Times New Roman" w:hAnsi="Times New Roman" w:cs="Times New Roman"/>
          <w:lang w:val="de-DE"/>
        </w:rPr>
      </w:pPr>
      <w:r w:rsidRPr="004D6174">
        <w:rPr>
          <w:rFonts w:ascii="Times New Roman" w:hAnsi="Times New Roman" w:cs="Times New Roman"/>
        </w:rPr>
        <w:t xml:space="preserve">Ebeling, A., and D. Laur. 1988. Fish populations in kelp forests without sea otters: effects of severe storm damage and destructive urchin grazing. Pages 169-191 </w:t>
      </w:r>
      <w:r w:rsidRPr="004D6174">
        <w:rPr>
          <w:rFonts w:ascii="Times New Roman" w:hAnsi="Times New Roman" w:cs="Times New Roman"/>
          <w:i/>
        </w:rPr>
        <w:t>in</w:t>
      </w:r>
      <w:r w:rsidRPr="004D6174">
        <w:rPr>
          <w:rFonts w:ascii="Times New Roman" w:hAnsi="Times New Roman" w:cs="Times New Roman"/>
        </w:rPr>
        <w:t xml:space="preserve"> G. VanBlaricom and J. Estes, editors. The community ecology of sea otters. </w:t>
      </w:r>
      <w:r w:rsidRPr="004D6174">
        <w:rPr>
          <w:rFonts w:ascii="Times New Roman" w:hAnsi="Times New Roman" w:cs="Times New Roman"/>
          <w:lang w:val="de-DE"/>
        </w:rPr>
        <w:t>Springer-Verlag, Berlin.</w:t>
      </w:r>
    </w:p>
    <w:p w14:paraId="024DD3BD" w14:textId="77777777" w:rsidR="00264EBD" w:rsidRPr="004D6174" w:rsidRDefault="00264EBD" w:rsidP="00264EBD">
      <w:pPr>
        <w:pStyle w:val="EndNoteBibliography"/>
        <w:spacing w:after="0"/>
        <w:ind w:left="720" w:hanging="720"/>
        <w:rPr>
          <w:rFonts w:ascii="Times New Roman" w:hAnsi="Times New Roman" w:cs="Times New Roman"/>
        </w:rPr>
      </w:pPr>
      <w:r w:rsidRPr="004D6174">
        <w:rPr>
          <w:rFonts w:ascii="Times New Roman" w:hAnsi="Times New Roman" w:cs="Times New Roman"/>
          <w:lang w:val="de-DE"/>
        </w:rPr>
        <w:t xml:space="preserve">Estes, J. A., and D. O. Duggins. </w:t>
      </w:r>
      <w:r w:rsidRPr="004D6174">
        <w:rPr>
          <w:rFonts w:ascii="Times New Roman" w:hAnsi="Times New Roman" w:cs="Times New Roman"/>
        </w:rPr>
        <w:t xml:space="preserve">1995. Sea otters and kelp forests in Alaska: generality and variation in a community ecological paradigm. Ecological Monographs </w:t>
      </w:r>
      <w:r w:rsidRPr="004D6174">
        <w:rPr>
          <w:rFonts w:ascii="Times New Roman" w:hAnsi="Times New Roman" w:cs="Times New Roman"/>
          <w:b/>
        </w:rPr>
        <w:t>65</w:t>
      </w:r>
      <w:r w:rsidRPr="004D6174">
        <w:rPr>
          <w:rFonts w:ascii="Times New Roman" w:hAnsi="Times New Roman" w:cs="Times New Roman"/>
        </w:rPr>
        <w:t>:75-100.</w:t>
      </w:r>
    </w:p>
    <w:p w14:paraId="770C6B6E" w14:textId="77777777" w:rsidR="00264EBD" w:rsidRPr="004D6174" w:rsidRDefault="00264EBD" w:rsidP="00264EBD">
      <w:pPr>
        <w:pStyle w:val="EndNoteBibliography"/>
        <w:spacing w:after="0"/>
        <w:ind w:left="720" w:hanging="720"/>
        <w:rPr>
          <w:rFonts w:ascii="Times New Roman" w:hAnsi="Times New Roman" w:cs="Times New Roman"/>
        </w:rPr>
      </w:pPr>
      <w:r w:rsidRPr="004D6174">
        <w:rPr>
          <w:rFonts w:ascii="Times New Roman" w:hAnsi="Times New Roman" w:cs="Times New Roman"/>
        </w:rPr>
        <w:t xml:space="preserve">Estes, J. A., and J. F. Palmisano. 1974. Sea otters: their role in structuring nearshore communities. Science </w:t>
      </w:r>
      <w:r w:rsidRPr="004D6174">
        <w:rPr>
          <w:rFonts w:ascii="Times New Roman" w:hAnsi="Times New Roman" w:cs="Times New Roman"/>
          <w:b/>
        </w:rPr>
        <w:t>185</w:t>
      </w:r>
      <w:r w:rsidRPr="004D6174">
        <w:rPr>
          <w:rFonts w:ascii="Times New Roman" w:hAnsi="Times New Roman" w:cs="Times New Roman"/>
        </w:rPr>
        <w:t>:1058-1060.</w:t>
      </w:r>
    </w:p>
    <w:p w14:paraId="3D7C70DC" w14:textId="77777777" w:rsidR="00264EBD" w:rsidRPr="004D6174" w:rsidRDefault="00264EBD" w:rsidP="00264EBD">
      <w:pPr>
        <w:pStyle w:val="EndNoteBibliography"/>
        <w:spacing w:after="0"/>
        <w:ind w:left="720" w:hanging="720"/>
        <w:rPr>
          <w:rFonts w:ascii="Times New Roman" w:hAnsi="Times New Roman" w:cs="Times New Roman"/>
        </w:rPr>
      </w:pPr>
      <w:r w:rsidRPr="004D6174">
        <w:rPr>
          <w:rFonts w:ascii="Times New Roman" w:hAnsi="Times New Roman" w:cs="Times New Roman"/>
        </w:rPr>
        <w:t xml:space="preserve">Foster, M. S. 1990. Organization of macroalgal assemblages in the Northeast Pacific - the assumption of homogeneity and the illusion of generality. Hydrobiologia </w:t>
      </w:r>
      <w:r w:rsidRPr="004D6174">
        <w:rPr>
          <w:rFonts w:ascii="Times New Roman" w:hAnsi="Times New Roman" w:cs="Times New Roman"/>
          <w:b/>
        </w:rPr>
        <w:t>192</w:t>
      </w:r>
      <w:r w:rsidRPr="004D6174">
        <w:rPr>
          <w:rFonts w:ascii="Times New Roman" w:hAnsi="Times New Roman" w:cs="Times New Roman"/>
        </w:rPr>
        <w:t>:21-33.</w:t>
      </w:r>
    </w:p>
    <w:p w14:paraId="7CB4AD75" w14:textId="77777777" w:rsidR="00264EBD" w:rsidRPr="004D6174" w:rsidRDefault="00264EBD" w:rsidP="00264EBD">
      <w:pPr>
        <w:pStyle w:val="EndNoteBibliography"/>
        <w:spacing w:after="0"/>
        <w:ind w:left="720" w:hanging="720"/>
        <w:rPr>
          <w:rFonts w:ascii="Times New Roman" w:hAnsi="Times New Roman" w:cs="Times New Roman"/>
        </w:rPr>
      </w:pPr>
      <w:r w:rsidRPr="004D6174">
        <w:rPr>
          <w:rFonts w:ascii="Times New Roman" w:hAnsi="Times New Roman" w:cs="Times New Roman"/>
        </w:rPr>
        <w:t xml:space="preserve">Jameson, R. J. 1993. Survey of a translocated sea otter population. IUCN Otter Specialist Group Bulletin </w:t>
      </w:r>
      <w:r w:rsidRPr="004D6174">
        <w:rPr>
          <w:rFonts w:ascii="Times New Roman" w:hAnsi="Times New Roman" w:cs="Times New Roman"/>
          <w:b/>
        </w:rPr>
        <w:t>8</w:t>
      </w:r>
      <w:r w:rsidRPr="004D6174">
        <w:rPr>
          <w:rFonts w:ascii="Times New Roman" w:hAnsi="Times New Roman" w:cs="Times New Roman"/>
        </w:rPr>
        <w:t>:2-4.</w:t>
      </w:r>
    </w:p>
    <w:p w14:paraId="5F91E0CB" w14:textId="77777777" w:rsidR="00264EBD" w:rsidRPr="004D6174" w:rsidRDefault="00264EBD" w:rsidP="00264EBD">
      <w:pPr>
        <w:pStyle w:val="EndNoteBibliography"/>
        <w:spacing w:after="0"/>
        <w:ind w:left="720" w:hanging="720"/>
        <w:rPr>
          <w:rFonts w:ascii="Times New Roman" w:hAnsi="Times New Roman" w:cs="Times New Roman"/>
        </w:rPr>
      </w:pPr>
      <w:r w:rsidRPr="004D6174">
        <w:rPr>
          <w:rFonts w:ascii="Times New Roman" w:hAnsi="Times New Roman" w:cs="Times New Roman"/>
        </w:rPr>
        <w:t xml:space="preserve">Jameson, R. J., and S. Jeffries. 1999. Results of the 1999 survey of the reintroduced sea otter population in Washington State. IUCN Otter Specialist Group Bulletin </w:t>
      </w:r>
      <w:r w:rsidRPr="004D6174">
        <w:rPr>
          <w:rFonts w:ascii="Times New Roman" w:hAnsi="Times New Roman" w:cs="Times New Roman"/>
          <w:b/>
        </w:rPr>
        <w:t>16</w:t>
      </w:r>
      <w:r w:rsidRPr="004D6174">
        <w:rPr>
          <w:rFonts w:ascii="Times New Roman" w:hAnsi="Times New Roman" w:cs="Times New Roman"/>
        </w:rPr>
        <w:t>:79-85.</w:t>
      </w:r>
    </w:p>
    <w:p w14:paraId="4360ED63" w14:textId="77777777" w:rsidR="00264EBD" w:rsidRPr="004D6174" w:rsidRDefault="00264EBD" w:rsidP="00264EBD">
      <w:pPr>
        <w:pStyle w:val="EndNoteBibliography"/>
        <w:spacing w:after="0"/>
        <w:ind w:left="720" w:hanging="720"/>
        <w:rPr>
          <w:rFonts w:ascii="Times New Roman" w:hAnsi="Times New Roman" w:cs="Times New Roman"/>
        </w:rPr>
      </w:pPr>
      <w:r w:rsidRPr="004D6174">
        <w:rPr>
          <w:rFonts w:ascii="Times New Roman" w:hAnsi="Times New Roman" w:cs="Times New Roman"/>
        </w:rPr>
        <w:t xml:space="preserve">Jameson, R. J., K. W. Kenyon, A. M. Johnson, and H. W. Wight. 1982. History and status of translocated sea otter populations in North America. Wildlife Society Bulletin </w:t>
      </w:r>
      <w:r w:rsidRPr="004D6174">
        <w:rPr>
          <w:rFonts w:ascii="Times New Roman" w:hAnsi="Times New Roman" w:cs="Times New Roman"/>
          <w:b/>
        </w:rPr>
        <w:t>10</w:t>
      </w:r>
      <w:r w:rsidRPr="004D6174">
        <w:rPr>
          <w:rFonts w:ascii="Times New Roman" w:hAnsi="Times New Roman" w:cs="Times New Roman"/>
        </w:rPr>
        <w:t>:100-107.</w:t>
      </w:r>
    </w:p>
    <w:p w14:paraId="489A7B53" w14:textId="77777777" w:rsidR="00264EBD" w:rsidRPr="004D6174" w:rsidRDefault="00264EBD" w:rsidP="00264EBD">
      <w:pPr>
        <w:pStyle w:val="EndNoteBibliography"/>
        <w:spacing w:after="0"/>
        <w:ind w:left="720" w:hanging="720"/>
        <w:rPr>
          <w:rFonts w:ascii="Times New Roman" w:hAnsi="Times New Roman" w:cs="Times New Roman"/>
        </w:rPr>
      </w:pPr>
      <w:r w:rsidRPr="004D6174">
        <w:rPr>
          <w:rFonts w:ascii="Times New Roman" w:hAnsi="Times New Roman" w:cs="Times New Roman"/>
        </w:rPr>
        <w:t>Jeffries, S., and R. Jameson. 2014. Results of the 2013 survey of the reintroduced sea otter population in Washington State. Washington Department of Fish and Wildlife.</w:t>
      </w:r>
    </w:p>
    <w:p w14:paraId="1BC515BD" w14:textId="77777777" w:rsidR="00264EBD" w:rsidRPr="004D6174" w:rsidRDefault="00264EBD" w:rsidP="00264EBD">
      <w:pPr>
        <w:pStyle w:val="EndNoteBibliography"/>
        <w:spacing w:after="0"/>
        <w:ind w:left="720" w:hanging="720"/>
        <w:rPr>
          <w:rFonts w:ascii="Times New Roman" w:hAnsi="Times New Roman" w:cs="Times New Roman"/>
        </w:rPr>
      </w:pPr>
      <w:r w:rsidRPr="004D6174">
        <w:rPr>
          <w:rFonts w:ascii="Times New Roman" w:hAnsi="Times New Roman" w:cs="Times New Roman"/>
        </w:rPr>
        <w:t xml:space="preserve">Knowlton, N. 2004. Multiple "stable" states and the conservation of marine ecosystems. Progress in Oceanography </w:t>
      </w:r>
      <w:r w:rsidRPr="004D6174">
        <w:rPr>
          <w:rFonts w:ascii="Times New Roman" w:hAnsi="Times New Roman" w:cs="Times New Roman"/>
          <w:b/>
        </w:rPr>
        <w:t>60</w:t>
      </w:r>
      <w:r w:rsidRPr="004D6174">
        <w:rPr>
          <w:rFonts w:ascii="Times New Roman" w:hAnsi="Times New Roman" w:cs="Times New Roman"/>
        </w:rPr>
        <w:t>:387-396.</w:t>
      </w:r>
    </w:p>
    <w:p w14:paraId="09D78292" w14:textId="77777777" w:rsidR="00264EBD" w:rsidRPr="004D6174" w:rsidRDefault="00264EBD" w:rsidP="00264EBD">
      <w:pPr>
        <w:pStyle w:val="EndNoteBibliography"/>
        <w:spacing w:after="0"/>
        <w:ind w:left="720" w:hanging="720"/>
        <w:rPr>
          <w:rFonts w:ascii="Times New Roman" w:hAnsi="Times New Roman" w:cs="Times New Roman"/>
        </w:rPr>
      </w:pPr>
      <w:r w:rsidRPr="004D6174">
        <w:rPr>
          <w:rFonts w:ascii="Times New Roman" w:hAnsi="Times New Roman" w:cs="Times New Roman"/>
        </w:rPr>
        <w:t>Kvitek, R. G., P. J. Iampietro, and K. Thomas. 2000. Quantitative assessment of sea otter benthic prey communities within the Olympic Coast National Marine Sanctuary: 1999 re-survey of 1995 and 1985 monitoring stations. Final report to the Olympic Coast National Marine Sanctuary.</w:t>
      </w:r>
    </w:p>
    <w:p w14:paraId="6E35F456" w14:textId="77777777" w:rsidR="00264EBD" w:rsidRPr="004D6174" w:rsidRDefault="00264EBD" w:rsidP="00264EBD">
      <w:pPr>
        <w:pStyle w:val="EndNoteBibliography"/>
        <w:spacing w:after="0"/>
        <w:ind w:left="720" w:hanging="720"/>
        <w:rPr>
          <w:rFonts w:ascii="Times New Roman" w:hAnsi="Times New Roman" w:cs="Times New Roman"/>
        </w:rPr>
      </w:pPr>
      <w:r w:rsidRPr="004D6174">
        <w:rPr>
          <w:rFonts w:ascii="Times New Roman" w:hAnsi="Times New Roman" w:cs="Times New Roman"/>
        </w:rPr>
        <w:t xml:space="preserve">Kvitek, R. G., D. Shull, D. Canestro, E. C. Bowlby, and B. L. Troutman. 1989. Sea otters and benthic prey communities in Washington State. Marine Mammal Science </w:t>
      </w:r>
      <w:r w:rsidRPr="004D6174">
        <w:rPr>
          <w:rFonts w:ascii="Times New Roman" w:hAnsi="Times New Roman" w:cs="Times New Roman"/>
          <w:b/>
        </w:rPr>
        <w:t>5</w:t>
      </w:r>
      <w:r w:rsidRPr="004D6174">
        <w:rPr>
          <w:rFonts w:ascii="Times New Roman" w:hAnsi="Times New Roman" w:cs="Times New Roman"/>
        </w:rPr>
        <w:t>:266-280.</w:t>
      </w:r>
    </w:p>
    <w:p w14:paraId="165D8753" w14:textId="77777777" w:rsidR="00264EBD" w:rsidRPr="004D6174" w:rsidRDefault="00264EBD" w:rsidP="00264EBD">
      <w:pPr>
        <w:pStyle w:val="EndNoteBibliography"/>
        <w:spacing w:after="0"/>
        <w:ind w:left="720" w:hanging="720"/>
        <w:rPr>
          <w:rFonts w:ascii="Times New Roman" w:hAnsi="Times New Roman" w:cs="Times New Roman"/>
        </w:rPr>
      </w:pPr>
      <w:r w:rsidRPr="004D6174">
        <w:rPr>
          <w:rFonts w:ascii="Times New Roman" w:hAnsi="Times New Roman" w:cs="Times New Roman"/>
        </w:rPr>
        <w:t xml:space="preserve">Lafferty, K. D. 2004. Fishing for lobsters indirectly increases epidemics in sea urchins. Ecological Applications </w:t>
      </w:r>
      <w:r w:rsidRPr="004D6174">
        <w:rPr>
          <w:rFonts w:ascii="Times New Roman" w:hAnsi="Times New Roman" w:cs="Times New Roman"/>
          <w:b/>
        </w:rPr>
        <w:t>14</w:t>
      </w:r>
      <w:r w:rsidRPr="004D6174">
        <w:rPr>
          <w:rFonts w:ascii="Times New Roman" w:hAnsi="Times New Roman" w:cs="Times New Roman"/>
        </w:rPr>
        <w:t>:1566-1573.</w:t>
      </w:r>
    </w:p>
    <w:p w14:paraId="3BBF6102" w14:textId="77777777" w:rsidR="00264EBD" w:rsidRPr="004D6174" w:rsidRDefault="00264EBD" w:rsidP="00264EBD">
      <w:pPr>
        <w:pStyle w:val="EndNoteBibliography"/>
        <w:spacing w:after="0"/>
        <w:ind w:left="720" w:hanging="720"/>
        <w:rPr>
          <w:rFonts w:ascii="Times New Roman" w:hAnsi="Times New Roman" w:cs="Times New Roman"/>
        </w:rPr>
      </w:pPr>
      <w:r w:rsidRPr="004D6174">
        <w:rPr>
          <w:rFonts w:ascii="Times New Roman" w:hAnsi="Times New Roman" w:cs="Times New Roman"/>
        </w:rPr>
        <w:t xml:space="preserve">Laidre, K. L., R. J. Jameson, E. Gurarie, S. J. Jeffries, and H. Allen. 2009. Spatial habitat use patterns of sea otters in coastal Washington. Journal of Mammalogy </w:t>
      </w:r>
      <w:r w:rsidRPr="004D6174">
        <w:rPr>
          <w:rFonts w:ascii="Times New Roman" w:hAnsi="Times New Roman" w:cs="Times New Roman"/>
          <w:b/>
        </w:rPr>
        <w:t>90</w:t>
      </w:r>
      <w:r w:rsidRPr="004D6174">
        <w:rPr>
          <w:rFonts w:ascii="Times New Roman" w:hAnsi="Times New Roman" w:cs="Times New Roman"/>
        </w:rPr>
        <w:t>:906-917.</w:t>
      </w:r>
    </w:p>
    <w:p w14:paraId="76CF1370" w14:textId="77777777" w:rsidR="00264EBD" w:rsidRPr="004D6174" w:rsidRDefault="00264EBD" w:rsidP="00264EBD">
      <w:pPr>
        <w:pStyle w:val="EndNoteBibliography"/>
        <w:spacing w:after="0"/>
        <w:ind w:left="720" w:hanging="720"/>
        <w:rPr>
          <w:rFonts w:ascii="Times New Roman" w:hAnsi="Times New Roman" w:cs="Times New Roman"/>
        </w:rPr>
      </w:pPr>
      <w:r w:rsidRPr="004D6174">
        <w:rPr>
          <w:rFonts w:ascii="Times New Roman" w:hAnsi="Times New Roman" w:cs="Times New Roman"/>
        </w:rPr>
        <w:lastRenderedPageBreak/>
        <w:t>Lance, M. M., S. A. Richardson, and H. L. Allen. 2004. Washington state recovery plan for the sea otter. Washington Department of Fish and Wildlife, Olympia, WA.</w:t>
      </w:r>
    </w:p>
    <w:p w14:paraId="2BE56977" w14:textId="77777777" w:rsidR="00264EBD" w:rsidRPr="004D6174" w:rsidRDefault="00264EBD" w:rsidP="00264EBD">
      <w:pPr>
        <w:pStyle w:val="EndNoteBibliography"/>
        <w:spacing w:after="0"/>
        <w:ind w:left="720" w:hanging="720"/>
        <w:rPr>
          <w:rFonts w:ascii="Times New Roman" w:hAnsi="Times New Roman" w:cs="Times New Roman"/>
        </w:rPr>
      </w:pPr>
      <w:r w:rsidRPr="004D6174">
        <w:rPr>
          <w:rFonts w:ascii="Times New Roman" w:hAnsi="Times New Roman" w:cs="Times New Roman"/>
        </w:rPr>
        <w:t>Markel, R. W., and J. B. Shurin. 2015. Indirect effects of sea otters on rockfish (</w:t>
      </w:r>
      <w:r w:rsidRPr="004D6174">
        <w:rPr>
          <w:rFonts w:ascii="Times New Roman" w:hAnsi="Times New Roman" w:cs="Times New Roman"/>
          <w:i/>
        </w:rPr>
        <w:t xml:space="preserve">Sebastes </w:t>
      </w:r>
      <w:r w:rsidRPr="004D6174">
        <w:rPr>
          <w:rFonts w:ascii="Times New Roman" w:hAnsi="Times New Roman" w:cs="Times New Roman"/>
        </w:rPr>
        <w:t xml:space="preserve">spp.) in giant kelp forests. Ecology </w:t>
      </w:r>
      <w:r w:rsidRPr="004D6174">
        <w:rPr>
          <w:rFonts w:ascii="Times New Roman" w:hAnsi="Times New Roman" w:cs="Times New Roman"/>
          <w:b/>
        </w:rPr>
        <w:t>96</w:t>
      </w:r>
      <w:r w:rsidRPr="004D6174">
        <w:rPr>
          <w:rFonts w:ascii="Times New Roman" w:hAnsi="Times New Roman" w:cs="Times New Roman"/>
        </w:rPr>
        <w:t>:2877-2890.</w:t>
      </w:r>
    </w:p>
    <w:p w14:paraId="613C761D" w14:textId="77777777" w:rsidR="00264EBD" w:rsidRPr="004D6174" w:rsidRDefault="00264EBD" w:rsidP="00264EBD">
      <w:pPr>
        <w:pStyle w:val="EndNoteBibliography"/>
        <w:spacing w:after="0"/>
        <w:ind w:left="720" w:hanging="720"/>
        <w:rPr>
          <w:rFonts w:ascii="Times New Roman" w:hAnsi="Times New Roman" w:cs="Times New Roman"/>
        </w:rPr>
      </w:pPr>
      <w:r w:rsidRPr="004D6174">
        <w:rPr>
          <w:rFonts w:ascii="Times New Roman" w:hAnsi="Times New Roman" w:cs="Times New Roman"/>
        </w:rPr>
        <w:t xml:space="preserve">Möllmann, C., R. Diekmann, B. Müller-Karulis, G. Kornilovs, M. Plikshs, and P. Axe. 2009. Reorganization of a large marine ecosystem due to atmospheric and anthropogenic pressure: a discontinuous regime shift in the Central Baltic Sea. Global Change Biology </w:t>
      </w:r>
      <w:r w:rsidRPr="004D6174">
        <w:rPr>
          <w:rFonts w:ascii="Times New Roman" w:hAnsi="Times New Roman" w:cs="Times New Roman"/>
          <w:b/>
        </w:rPr>
        <w:t>15</w:t>
      </w:r>
      <w:r w:rsidRPr="004D6174">
        <w:rPr>
          <w:rFonts w:ascii="Times New Roman" w:hAnsi="Times New Roman" w:cs="Times New Roman"/>
        </w:rPr>
        <w:t>:1377-1393.</w:t>
      </w:r>
    </w:p>
    <w:p w14:paraId="6B5184BF" w14:textId="77777777" w:rsidR="00264EBD" w:rsidRPr="004D6174" w:rsidRDefault="00264EBD" w:rsidP="00264EBD">
      <w:pPr>
        <w:pStyle w:val="EndNoteBibliography"/>
        <w:spacing w:after="0"/>
        <w:ind w:left="720" w:hanging="720"/>
        <w:rPr>
          <w:rFonts w:ascii="Times New Roman" w:hAnsi="Times New Roman" w:cs="Times New Roman"/>
        </w:rPr>
      </w:pPr>
      <w:r w:rsidRPr="004D6174">
        <w:rPr>
          <w:rFonts w:ascii="Times New Roman" w:hAnsi="Times New Roman" w:cs="Times New Roman"/>
        </w:rPr>
        <w:t>Office of National Marine Sanctuaries. 2008. Olympic Coast National Marine Sanctuary condition report 2008. U.S. Department of Commerce, National Oceanic and Atmospheric Administration, Office of National Marine Sanctuaries, Silver Spring, MD.</w:t>
      </w:r>
    </w:p>
    <w:p w14:paraId="145F38E2" w14:textId="77777777" w:rsidR="00264EBD" w:rsidRPr="004D6174" w:rsidRDefault="00264EBD" w:rsidP="00264EBD">
      <w:pPr>
        <w:pStyle w:val="EndNoteBibliography"/>
        <w:spacing w:after="0"/>
        <w:ind w:left="720" w:hanging="720"/>
        <w:rPr>
          <w:rFonts w:ascii="Times New Roman" w:hAnsi="Times New Roman" w:cs="Times New Roman"/>
        </w:rPr>
      </w:pPr>
      <w:r w:rsidRPr="004D6174">
        <w:rPr>
          <w:rFonts w:ascii="Times New Roman" w:hAnsi="Times New Roman" w:cs="Times New Roman"/>
        </w:rPr>
        <w:t xml:space="preserve">Paine, R. T. 1969. A note on trophic complexity and community stability. American Naturalist </w:t>
      </w:r>
      <w:r w:rsidRPr="004D6174">
        <w:rPr>
          <w:rFonts w:ascii="Times New Roman" w:hAnsi="Times New Roman" w:cs="Times New Roman"/>
          <w:b/>
        </w:rPr>
        <w:t>103</w:t>
      </w:r>
      <w:r w:rsidRPr="004D6174">
        <w:rPr>
          <w:rFonts w:ascii="Times New Roman" w:hAnsi="Times New Roman" w:cs="Times New Roman"/>
        </w:rPr>
        <w:t>:91-93.</w:t>
      </w:r>
    </w:p>
    <w:p w14:paraId="0370C2D3" w14:textId="77777777" w:rsidR="00264EBD" w:rsidRPr="004D6174" w:rsidRDefault="00264EBD" w:rsidP="00264EBD">
      <w:pPr>
        <w:pStyle w:val="EndNoteBibliography"/>
        <w:spacing w:after="0"/>
        <w:ind w:left="720" w:hanging="720"/>
        <w:rPr>
          <w:rFonts w:ascii="Times New Roman" w:hAnsi="Times New Roman" w:cs="Times New Roman"/>
        </w:rPr>
      </w:pPr>
      <w:r w:rsidRPr="004D6174">
        <w:rPr>
          <w:rFonts w:ascii="Times New Roman" w:hAnsi="Times New Roman" w:cs="Times New Roman"/>
        </w:rPr>
        <w:t xml:space="preserve">Pinsky, M. L., G. Guannel, and K. K. Arkema. 2013. Quantifying wave attenuation to inform coastal habitat conservation. Ecosphere </w:t>
      </w:r>
      <w:r w:rsidRPr="004D6174">
        <w:rPr>
          <w:rFonts w:ascii="Times New Roman" w:hAnsi="Times New Roman" w:cs="Times New Roman"/>
          <w:b/>
        </w:rPr>
        <w:t>4</w:t>
      </w:r>
      <w:r w:rsidRPr="004D6174">
        <w:rPr>
          <w:rFonts w:ascii="Times New Roman" w:hAnsi="Times New Roman" w:cs="Times New Roman"/>
        </w:rPr>
        <w:t>.</w:t>
      </w:r>
    </w:p>
    <w:p w14:paraId="080C4269" w14:textId="77777777" w:rsidR="00264EBD" w:rsidRPr="004D6174" w:rsidRDefault="00264EBD" w:rsidP="00264EBD">
      <w:pPr>
        <w:pStyle w:val="EndNoteBibliography"/>
        <w:spacing w:after="0"/>
        <w:ind w:left="720" w:hanging="720"/>
        <w:rPr>
          <w:rFonts w:ascii="Times New Roman" w:hAnsi="Times New Roman" w:cs="Times New Roman"/>
        </w:rPr>
      </w:pPr>
      <w:r w:rsidRPr="004D6174">
        <w:rPr>
          <w:rFonts w:ascii="Times New Roman" w:hAnsi="Times New Roman" w:cs="Times New Roman"/>
        </w:rPr>
        <w:t xml:space="preserve">Power, M. E., D. Tilman, J. A. Estes, B. A. Menge, W. J. Bond, L. S. Mills, G. Daily, J. C. Castilla, J. Lubchenco, and R. T. Paine. 1996. Challenges in the quest for keystones. BioScience </w:t>
      </w:r>
      <w:r w:rsidRPr="004D6174">
        <w:rPr>
          <w:rFonts w:ascii="Times New Roman" w:hAnsi="Times New Roman" w:cs="Times New Roman"/>
          <w:b/>
        </w:rPr>
        <w:t>46</w:t>
      </w:r>
      <w:r w:rsidRPr="004D6174">
        <w:rPr>
          <w:rFonts w:ascii="Times New Roman" w:hAnsi="Times New Roman" w:cs="Times New Roman"/>
        </w:rPr>
        <w:t>:609-620.</w:t>
      </w:r>
    </w:p>
    <w:p w14:paraId="4BF60BC8" w14:textId="77777777" w:rsidR="00264EBD" w:rsidRPr="004D6174" w:rsidRDefault="00264EBD" w:rsidP="00264EBD">
      <w:pPr>
        <w:pStyle w:val="EndNoteBibliography"/>
        <w:spacing w:after="0"/>
        <w:ind w:left="720" w:hanging="720"/>
        <w:rPr>
          <w:rFonts w:ascii="Times New Roman" w:hAnsi="Times New Roman" w:cs="Times New Roman"/>
        </w:rPr>
      </w:pPr>
      <w:r w:rsidRPr="004D6174">
        <w:rPr>
          <w:rFonts w:ascii="Times New Roman" w:hAnsi="Times New Roman" w:cs="Times New Roman"/>
        </w:rPr>
        <w:t xml:space="preserve">Reed, D. C., A. Rassweiler, M. H. Carr, K. C. Cavanaugh, D. P. Malone, and D. A. Siegel. 2011. Wave disturbance overwhelms top-down and bottom-up control of primary production in California kelp forests. Ecology </w:t>
      </w:r>
      <w:r w:rsidRPr="004D6174">
        <w:rPr>
          <w:rFonts w:ascii="Times New Roman" w:hAnsi="Times New Roman" w:cs="Times New Roman"/>
          <w:b/>
        </w:rPr>
        <w:t>92</w:t>
      </w:r>
      <w:r w:rsidRPr="004D6174">
        <w:rPr>
          <w:rFonts w:ascii="Times New Roman" w:hAnsi="Times New Roman" w:cs="Times New Roman"/>
        </w:rPr>
        <w:t>:2108-2116.</w:t>
      </w:r>
    </w:p>
    <w:p w14:paraId="518CE4F5" w14:textId="77777777" w:rsidR="00264EBD" w:rsidRPr="004D6174" w:rsidRDefault="00264EBD" w:rsidP="00264EBD">
      <w:pPr>
        <w:pStyle w:val="EndNoteBibliography"/>
        <w:spacing w:after="0"/>
        <w:ind w:left="720" w:hanging="720"/>
        <w:rPr>
          <w:rFonts w:ascii="Times New Roman" w:hAnsi="Times New Roman" w:cs="Times New Roman"/>
        </w:rPr>
      </w:pPr>
      <w:r w:rsidRPr="004D6174">
        <w:rPr>
          <w:rFonts w:ascii="Times New Roman" w:hAnsi="Times New Roman" w:cs="Times New Roman"/>
        </w:rPr>
        <w:t xml:space="preserve">Reisewitz, S. E., J. A. Estes, and C. A. Simenstad. 2006. Indirect food web interactions: sea otters and kelp forest fishes in the Aleutian archipelago. Oecologia </w:t>
      </w:r>
      <w:r w:rsidRPr="004D6174">
        <w:rPr>
          <w:rFonts w:ascii="Times New Roman" w:hAnsi="Times New Roman" w:cs="Times New Roman"/>
          <w:b/>
        </w:rPr>
        <w:t>146</w:t>
      </w:r>
      <w:r w:rsidRPr="004D6174">
        <w:rPr>
          <w:rFonts w:ascii="Times New Roman" w:hAnsi="Times New Roman" w:cs="Times New Roman"/>
        </w:rPr>
        <w:t>:623-631.</w:t>
      </w:r>
    </w:p>
    <w:p w14:paraId="771FFF39" w14:textId="77777777" w:rsidR="00264EBD" w:rsidRPr="004D6174" w:rsidRDefault="00264EBD" w:rsidP="00264EBD">
      <w:pPr>
        <w:pStyle w:val="EndNoteBibliography"/>
        <w:spacing w:after="0"/>
        <w:ind w:left="720" w:hanging="720"/>
        <w:rPr>
          <w:rFonts w:ascii="Times New Roman" w:hAnsi="Times New Roman" w:cs="Times New Roman"/>
        </w:rPr>
      </w:pPr>
      <w:r w:rsidRPr="004D6174">
        <w:rPr>
          <w:rFonts w:ascii="Times New Roman" w:hAnsi="Times New Roman" w:cs="Times New Roman"/>
        </w:rPr>
        <w:t xml:space="preserve">Sherman, K., and A. M. Duda. 1999. An ecosystem approach to global assessment and management of coastal waters. Marine Ecology Progress Series </w:t>
      </w:r>
      <w:r w:rsidRPr="004D6174">
        <w:rPr>
          <w:rFonts w:ascii="Times New Roman" w:hAnsi="Times New Roman" w:cs="Times New Roman"/>
          <w:b/>
        </w:rPr>
        <w:t>190</w:t>
      </w:r>
      <w:r w:rsidRPr="004D6174">
        <w:rPr>
          <w:rFonts w:ascii="Times New Roman" w:hAnsi="Times New Roman" w:cs="Times New Roman"/>
        </w:rPr>
        <w:t>:271-287.</w:t>
      </w:r>
    </w:p>
    <w:p w14:paraId="0985A787" w14:textId="77777777" w:rsidR="00264EBD" w:rsidRPr="004D6174" w:rsidRDefault="00264EBD" w:rsidP="00264EBD">
      <w:pPr>
        <w:pStyle w:val="EndNoteBibliography"/>
        <w:spacing w:after="0"/>
        <w:ind w:left="720" w:hanging="720"/>
        <w:rPr>
          <w:rFonts w:ascii="Times New Roman" w:hAnsi="Times New Roman" w:cs="Times New Roman"/>
        </w:rPr>
      </w:pPr>
      <w:r w:rsidRPr="004D6174">
        <w:rPr>
          <w:rFonts w:ascii="Times New Roman" w:hAnsi="Times New Roman" w:cs="Times New Roman"/>
        </w:rPr>
        <w:t xml:space="preserve">Soulé, M. E., J. A. Estes, J. Berger, and C. M. Del Rio. 2003. Ecological effectiveness: conservation goals for interactive species. Conservation Biology </w:t>
      </w:r>
      <w:r w:rsidRPr="004D6174">
        <w:rPr>
          <w:rFonts w:ascii="Times New Roman" w:hAnsi="Times New Roman" w:cs="Times New Roman"/>
          <w:b/>
        </w:rPr>
        <w:t>17</w:t>
      </w:r>
      <w:r w:rsidRPr="004D6174">
        <w:rPr>
          <w:rFonts w:ascii="Times New Roman" w:hAnsi="Times New Roman" w:cs="Times New Roman"/>
        </w:rPr>
        <w:t>:1238-1250.</w:t>
      </w:r>
    </w:p>
    <w:p w14:paraId="695E3CD1" w14:textId="77777777" w:rsidR="00264EBD" w:rsidRPr="004D6174" w:rsidRDefault="00264EBD" w:rsidP="00264EBD">
      <w:pPr>
        <w:pStyle w:val="EndNoteBibliography"/>
        <w:ind w:left="720" w:hanging="720"/>
        <w:rPr>
          <w:rFonts w:ascii="Times New Roman" w:hAnsi="Times New Roman" w:cs="Times New Roman"/>
        </w:rPr>
      </w:pPr>
      <w:r w:rsidRPr="004D6174">
        <w:rPr>
          <w:rFonts w:ascii="Times New Roman" w:hAnsi="Times New Roman" w:cs="Times New Roman"/>
        </w:rPr>
        <w:t xml:space="preserve">Steneck, R., M. Graham, B. Bourque, D. Corbett, J. Erlandson, J. Estes, and M. Tegner. 2002. Kelp forest ecosystems:  biodiversity, stability, resilience and future. Environmental Conservation </w:t>
      </w:r>
      <w:r w:rsidRPr="004D6174">
        <w:rPr>
          <w:rFonts w:ascii="Times New Roman" w:hAnsi="Times New Roman" w:cs="Times New Roman"/>
          <w:b/>
        </w:rPr>
        <w:t>29</w:t>
      </w:r>
      <w:r w:rsidRPr="004D6174">
        <w:rPr>
          <w:rFonts w:ascii="Times New Roman" w:hAnsi="Times New Roman" w:cs="Times New Roman"/>
        </w:rPr>
        <w:t>:436-459.</w:t>
      </w:r>
    </w:p>
    <w:p w14:paraId="42BEB3D3" w14:textId="191C2FB0" w:rsidR="005365FF" w:rsidRPr="004D6174" w:rsidRDefault="00366B07" w:rsidP="00F55396">
      <w:pPr>
        <w:spacing w:after="0" w:line="480" w:lineRule="auto"/>
        <w:rPr>
          <w:rFonts w:ascii="Times New Roman" w:hAnsi="Times New Roman" w:cs="Times New Roman"/>
          <w:sz w:val="24"/>
          <w:szCs w:val="24"/>
        </w:rPr>
      </w:pPr>
      <w:r w:rsidRPr="004D6174">
        <w:rPr>
          <w:rFonts w:ascii="Times New Roman" w:hAnsi="Times New Roman" w:cs="Times New Roman"/>
          <w:sz w:val="24"/>
          <w:szCs w:val="24"/>
        </w:rPr>
        <w:fldChar w:fldCharType="end"/>
      </w:r>
    </w:p>
    <w:p w14:paraId="53A54EAF" w14:textId="77777777" w:rsidR="005365FF" w:rsidRPr="004D6174" w:rsidRDefault="005365FF" w:rsidP="00F55396">
      <w:pPr>
        <w:spacing w:after="0" w:line="480" w:lineRule="auto"/>
        <w:rPr>
          <w:rFonts w:ascii="Times New Roman" w:hAnsi="Times New Roman" w:cs="Times New Roman"/>
          <w:sz w:val="24"/>
          <w:szCs w:val="24"/>
        </w:rPr>
      </w:pPr>
    </w:p>
    <w:p w14:paraId="321E6A80" w14:textId="77777777" w:rsidR="00A87D5B" w:rsidRPr="004D6174" w:rsidRDefault="005365FF" w:rsidP="00A87D5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ind w:left="400" w:hanging="400"/>
        <w:rPr>
          <w:rFonts w:ascii="Times New Roman" w:hAnsi="Times New Roman" w:cs="Times New Roman"/>
          <w:sz w:val="24"/>
          <w:szCs w:val="24"/>
        </w:rPr>
      </w:pPr>
      <w:r w:rsidRPr="004D6174">
        <w:rPr>
          <w:rFonts w:ascii="Times New Roman" w:hAnsi="Times New Roman" w:cs="Times New Roman"/>
          <w:sz w:val="24"/>
          <w:szCs w:val="24"/>
        </w:rPr>
        <w:fldChar w:fldCharType="begin"/>
      </w:r>
      <w:r w:rsidRPr="004D6174">
        <w:rPr>
          <w:rFonts w:ascii="Times New Roman" w:hAnsi="Times New Roman" w:cs="Times New Roman"/>
          <w:sz w:val="24"/>
          <w:szCs w:val="24"/>
        </w:rPr>
        <w:instrText xml:space="preserve"> ADDIN PAPERS2_CITATIONS &lt;papers2_bibliography/&gt;</w:instrText>
      </w:r>
      <w:r w:rsidRPr="004D6174">
        <w:rPr>
          <w:rFonts w:ascii="Times New Roman" w:hAnsi="Times New Roman" w:cs="Times New Roman"/>
          <w:sz w:val="24"/>
          <w:szCs w:val="24"/>
        </w:rPr>
        <w:fldChar w:fldCharType="separate"/>
      </w:r>
      <w:r w:rsidR="00A87D5B" w:rsidRPr="004D6174">
        <w:rPr>
          <w:rFonts w:ascii="Times New Roman" w:hAnsi="Times New Roman" w:cs="Times New Roman"/>
          <w:sz w:val="24"/>
          <w:szCs w:val="24"/>
        </w:rPr>
        <w:t>Bell TW, Cavanaugh KC, Reed DC, Siegel DA (2015) Geographical variability in the controls of giant kelp biomass dynamics. Journal of Biogeography 42:2010–2021</w:t>
      </w:r>
    </w:p>
    <w:p w14:paraId="53E8811F" w14:textId="77777777" w:rsidR="00A87D5B" w:rsidRPr="004D6174" w:rsidRDefault="00A87D5B" w:rsidP="00A87D5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ind w:left="400" w:hanging="400"/>
        <w:rPr>
          <w:rFonts w:ascii="Times New Roman" w:hAnsi="Times New Roman" w:cs="Times New Roman"/>
          <w:sz w:val="24"/>
          <w:szCs w:val="24"/>
        </w:rPr>
      </w:pPr>
      <w:r w:rsidRPr="004D6174">
        <w:rPr>
          <w:rFonts w:ascii="Times New Roman" w:hAnsi="Times New Roman" w:cs="Times New Roman"/>
          <w:sz w:val="24"/>
          <w:szCs w:val="24"/>
        </w:rPr>
        <w:t>Eisenlord ME, Groner ML, Yoshioka RM, Elliott J, Maynard J, Fradkin S, Turner M, Pyne K, Rivlin N, van Hooidonk R, Harvell CD (2016) Ochre star mortality during the 2014 wasting disease epizootic: role of population size structure and temperature. Philosophical Transactions of the Royal Society B: Biological Sciences 371:20150212</w:t>
      </w:r>
    </w:p>
    <w:p w14:paraId="19AE6D30" w14:textId="77777777" w:rsidR="00A87D5B" w:rsidRPr="004D6174" w:rsidRDefault="00A87D5B" w:rsidP="00A87D5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ind w:left="400" w:hanging="400"/>
        <w:rPr>
          <w:rFonts w:ascii="Times New Roman" w:hAnsi="Times New Roman" w:cs="Times New Roman"/>
          <w:sz w:val="24"/>
          <w:szCs w:val="24"/>
        </w:rPr>
      </w:pPr>
      <w:r w:rsidRPr="004D6174">
        <w:rPr>
          <w:rFonts w:ascii="Times New Roman" w:hAnsi="Times New Roman" w:cs="Times New Roman"/>
          <w:sz w:val="24"/>
          <w:szCs w:val="24"/>
        </w:rPr>
        <w:t>Kvitek RG, Shull D, Canestro D, Bowlby EC, Troutman BL (1998) Sea otters and benthic prey communities in Washington state. Marine Mammal Science 5:266–280</w:t>
      </w:r>
    </w:p>
    <w:p w14:paraId="539F85A1" w14:textId="77777777" w:rsidR="00A87D5B" w:rsidRPr="004D6174" w:rsidRDefault="00A87D5B" w:rsidP="00A87D5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ind w:left="400" w:hanging="400"/>
        <w:rPr>
          <w:rFonts w:ascii="Times New Roman" w:hAnsi="Times New Roman" w:cs="Times New Roman"/>
          <w:sz w:val="24"/>
          <w:szCs w:val="24"/>
        </w:rPr>
      </w:pPr>
      <w:r w:rsidRPr="004D6174">
        <w:rPr>
          <w:rFonts w:ascii="Times New Roman" w:hAnsi="Times New Roman" w:cs="Times New Roman"/>
          <w:sz w:val="24"/>
          <w:szCs w:val="24"/>
        </w:rPr>
        <w:t>Laidre KL, Jameson RJ, Demaster DP (2001) An estimation of carrying capacity for sea otters along the California coast. Marine Mammal Science 17:294–309</w:t>
      </w:r>
    </w:p>
    <w:p w14:paraId="29D65E5C" w14:textId="77777777" w:rsidR="00A87D5B" w:rsidRPr="004D6174" w:rsidRDefault="00A87D5B" w:rsidP="00A87D5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ind w:left="400" w:hanging="400"/>
        <w:rPr>
          <w:rFonts w:ascii="Times New Roman" w:hAnsi="Times New Roman" w:cs="Times New Roman"/>
          <w:sz w:val="24"/>
          <w:szCs w:val="24"/>
        </w:rPr>
      </w:pPr>
      <w:r w:rsidRPr="004D6174">
        <w:rPr>
          <w:rFonts w:ascii="Times New Roman" w:hAnsi="Times New Roman" w:cs="Times New Roman"/>
          <w:sz w:val="24"/>
          <w:szCs w:val="24"/>
        </w:rPr>
        <w:t>Laidre KL, Jameson RJ, Jeffries SJ, Hobbs RC, Bowlby CE, VanBlaricom GR (2002) Estimates of carrying capacity for sea otters in Washington state. Wildlife Society Bulletin 30:1172–1181</w:t>
      </w:r>
    </w:p>
    <w:p w14:paraId="1FEEC657" w14:textId="77777777" w:rsidR="00A87D5B" w:rsidRPr="004D6174" w:rsidRDefault="00A87D5B" w:rsidP="00A87D5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ind w:left="400" w:hanging="400"/>
        <w:rPr>
          <w:rFonts w:ascii="Times New Roman" w:hAnsi="Times New Roman" w:cs="Times New Roman"/>
          <w:sz w:val="24"/>
          <w:szCs w:val="24"/>
        </w:rPr>
      </w:pPr>
      <w:r w:rsidRPr="004D6174">
        <w:rPr>
          <w:rFonts w:ascii="Times New Roman" w:hAnsi="Times New Roman" w:cs="Times New Roman"/>
          <w:sz w:val="24"/>
          <w:szCs w:val="24"/>
        </w:rPr>
        <w:lastRenderedPageBreak/>
        <w:t>Markel RW, Shurin JB (2015) Indirect effects of sea otters on rockfish (Sebastes spp.) in giant kelp forests. Ecology Letters 96:2877–2890</w:t>
      </w:r>
    </w:p>
    <w:p w14:paraId="263BC60F" w14:textId="77777777" w:rsidR="00A87D5B" w:rsidRPr="004D6174" w:rsidRDefault="00A87D5B" w:rsidP="00A87D5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ind w:left="400" w:hanging="400"/>
        <w:rPr>
          <w:rFonts w:ascii="Times New Roman" w:hAnsi="Times New Roman" w:cs="Times New Roman"/>
          <w:sz w:val="24"/>
          <w:szCs w:val="24"/>
        </w:rPr>
      </w:pPr>
      <w:r w:rsidRPr="004D6174">
        <w:rPr>
          <w:rFonts w:ascii="Times New Roman" w:hAnsi="Times New Roman" w:cs="Times New Roman"/>
          <w:sz w:val="24"/>
          <w:szCs w:val="24"/>
        </w:rPr>
        <w:t>Pfister CA, Berry HD, Mumford T (2017) The dynamics of kelp forests in the Northeast Pacific Ocean and the relationship with environmental drivers. J Ecology In Press</w:t>
      </w:r>
    </w:p>
    <w:p w14:paraId="5E29E7BE" w14:textId="77777777" w:rsidR="00A87D5B" w:rsidRPr="004D6174" w:rsidRDefault="00A87D5B" w:rsidP="00A87D5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ind w:left="400" w:hanging="400"/>
        <w:rPr>
          <w:rFonts w:ascii="Times New Roman" w:hAnsi="Times New Roman" w:cs="Times New Roman"/>
          <w:sz w:val="24"/>
          <w:szCs w:val="24"/>
        </w:rPr>
      </w:pPr>
      <w:r w:rsidRPr="004D6174">
        <w:rPr>
          <w:rFonts w:ascii="Times New Roman" w:hAnsi="Times New Roman" w:cs="Times New Roman"/>
          <w:sz w:val="24"/>
          <w:szCs w:val="24"/>
        </w:rPr>
        <w:t>Pinsky ML, Fogarty M (2012) Lagged social-ecological responses to climate and range shifts in fisheries. Climatic Change 115:883–891</w:t>
      </w:r>
    </w:p>
    <w:p w14:paraId="08AC4A01" w14:textId="77777777" w:rsidR="00A87D5B" w:rsidRPr="004D6174" w:rsidRDefault="00A87D5B" w:rsidP="00A87D5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ind w:left="400" w:hanging="400"/>
        <w:rPr>
          <w:rFonts w:ascii="Times New Roman" w:hAnsi="Times New Roman" w:cs="Times New Roman"/>
          <w:sz w:val="24"/>
          <w:szCs w:val="24"/>
        </w:rPr>
      </w:pPr>
      <w:r w:rsidRPr="004D6174">
        <w:rPr>
          <w:rFonts w:ascii="Times New Roman" w:hAnsi="Times New Roman" w:cs="Times New Roman"/>
          <w:sz w:val="24"/>
          <w:szCs w:val="24"/>
        </w:rPr>
        <w:t>Reed DC, Rassweiler A, Carr MH, Cavanaugh KC, Malone DP, Siegel DA (2011) Wave disturbance overwhelms top</w:t>
      </w:r>
      <w:r w:rsidRPr="004D6174">
        <w:rPr>
          <w:rFonts w:ascii="Calibri" w:eastAsia="Calibri" w:hAnsi="Calibri" w:cs="Calibri"/>
          <w:sz w:val="24"/>
          <w:szCs w:val="24"/>
        </w:rPr>
        <w:t>‐</w:t>
      </w:r>
      <w:r w:rsidRPr="004D6174">
        <w:rPr>
          <w:rFonts w:ascii="Times New Roman" w:hAnsi="Times New Roman" w:cs="Times New Roman"/>
          <w:sz w:val="24"/>
          <w:szCs w:val="24"/>
        </w:rPr>
        <w:t>down and bottom</w:t>
      </w:r>
      <w:r w:rsidRPr="004D6174">
        <w:rPr>
          <w:rFonts w:ascii="Calibri" w:eastAsia="Calibri" w:hAnsi="Calibri" w:cs="Calibri"/>
          <w:sz w:val="24"/>
          <w:szCs w:val="24"/>
        </w:rPr>
        <w:t>‐</w:t>
      </w:r>
      <w:r w:rsidRPr="004D6174">
        <w:rPr>
          <w:rFonts w:ascii="Times New Roman" w:hAnsi="Times New Roman" w:cs="Times New Roman"/>
          <w:sz w:val="24"/>
          <w:szCs w:val="24"/>
        </w:rPr>
        <w:t>up control of primary production in California kelp forests. Ecology Letters 92:2108–2116</w:t>
      </w:r>
    </w:p>
    <w:p w14:paraId="549FC401" w14:textId="77777777" w:rsidR="00A87D5B" w:rsidRPr="004D6174" w:rsidRDefault="00A87D5B" w:rsidP="00A87D5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ind w:left="400" w:hanging="400"/>
        <w:rPr>
          <w:rFonts w:ascii="Times New Roman" w:hAnsi="Times New Roman" w:cs="Times New Roman"/>
          <w:sz w:val="24"/>
          <w:szCs w:val="24"/>
        </w:rPr>
      </w:pPr>
      <w:r w:rsidRPr="004D6174">
        <w:rPr>
          <w:rFonts w:ascii="Times New Roman" w:hAnsi="Times New Roman" w:cs="Times New Roman"/>
          <w:sz w:val="24"/>
          <w:szCs w:val="24"/>
        </w:rPr>
        <w:t>Watson J, Estes JA (2011) Stability, resilience, and phase shifts in rocky subtidal communities along the west coast of Vancouver Island, Canada. Ecological Monographs 81:215–239</w:t>
      </w:r>
    </w:p>
    <w:p w14:paraId="102F4AAF" w14:textId="77777777" w:rsidR="00A87D5B" w:rsidRPr="004D6174" w:rsidRDefault="00A87D5B" w:rsidP="00A87D5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ind w:left="400" w:hanging="400"/>
        <w:rPr>
          <w:rFonts w:ascii="Times New Roman" w:hAnsi="Times New Roman" w:cs="Times New Roman"/>
          <w:sz w:val="24"/>
          <w:szCs w:val="24"/>
        </w:rPr>
      </w:pPr>
      <w:r w:rsidRPr="004D6174">
        <w:rPr>
          <w:rFonts w:ascii="Times New Roman" w:hAnsi="Times New Roman" w:cs="Times New Roman"/>
          <w:sz w:val="24"/>
          <w:szCs w:val="24"/>
        </w:rPr>
        <w:t>Wilmers CC, Estes JA, Edwards M, Laidre KL, Konar B (2012) Do trophic cascades affect the storage and flux of atmospheric carbon? An analysis of sea otters and kelp forests. Frontiers in Ecology and the Environment 10:409–415</w:t>
      </w:r>
    </w:p>
    <w:p w14:paraId="548B8257" w14:textId="7BADB433" w:rsidR="00F55396" w:rsidRPr="004D6174" w:rsidRDefault="005365FF" w:rsidP="00A87D5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ind w:left="400" w:hanging="400"/>
        <w:rPr>
          <w:rFonts w:ascii="Times New Roman" w:hAnsi="Times New Roman" w:cs="Times New Roman"/>
          <w:sz w:val="24"/>
          <w:szCs w:val="24"/>
        </w:rPr>
      </w:pPr>
      <w:r w:rsidRPr="004D6174">
        <w:rPr>
          <w:rFonts w:ascii="Times New Roman" w:hAnsi="Times New Roman" w:cs="Times New Roman"/>
          <w:sz w:val="24"/>
          <w:szCs w:val="24"/>
        </w:rPr>
        <w:fldChar w:fldCharType="end"/>
      </w:r>
    </w:p>
    <w:sectPr w:rsidR="00F55396" w:rsidRPr="004D6174" w:rsidSect="001D5F25">
      <w:footerReference w:type="default" r:id="rId21"/>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2" w:author="Ole Shelton" w:date="2017-12-15T14:53:00Z" w:initials="AOS">
    <w:p w14:paraId="2AA4719B" w14:textId="1DA00360" w:rsidR="00F35127" w:rsidRDefault="00F35127">
      <w:pPr>
        <w:pStyle w:val="CommentText"/>
      </w:pPr>
      <w:r>
        <w:rPr>
          <w:rStyle w:val="CommentReference"/>
        </w:rPr>
        <w:annotationRef/>
      </w:r>
      <w:r>
        <w:t>Need to edit this last few sentences.</w:t>
      </w:r>
    </w:p>
  </w:comment>
  <w:comment w:id="3" w:author="Nick Tolimieri" w:date="2017-12-29T10:27:00Z" w:initials="NT">
    <w:p w14:paraId="693CB3B6" w14:textId="110CFFFC" w:rsidR="00F649CA" w:rsidRDefault="00F649CA">
      <w:pPr>
        <w:pStyle w:val="CommentText"/>
      </w:pPr>
      <w:r>
        <w:rPr>
          <w:rStyle w:val="CommentReference"/>
        </w:rPr>
        <w:annotationRef/>
      </w:r>
      <w:r>
        <w:t>Side note:  the text tends to bounce around between present and past when describing the data and results.  Choose one format and stick to it.  My preference would be past, which is more typical, but I don’t really care.</w:t>
      </w:r>
    </w:p>
  </w:comment>
  <w:comment w:id="15" w:author="Nick Tolimieri" w:date="2017-12-29T08:43:00Z" w:initials="NT">
    <w:p w14:paraId="02D15E50" w14:textId="0507B9E2" w:rsidR="00D25122" w:rsidRDefault="00D25122">
      <w:pPr>
        <w:pStyle w:val="CommentText"/>
      </w:pPr>
      <w:r>
        <w:rPr>
          <w:rStyle w:val="CommentReference"/>
        </w:rPr>
        <w:annotationRef/>
      </w:r>
      <w:r>
        <w:t>Fix reference</w:t>
      </w:r>
    </w:p>
  </w:comment>
  <w:comment w:id="17" w:author="Jameal Samhouri" w:date="2017-12-14T10:13:00Z" w:initials="JS">
    <w:p w14:paraId="4F72406A" w14:textId="1AB902EE" w:rsidR="00F35127" w:rsidRDefault="00F35127">
      <w:pPr>
        <w:pStyle w:val="CommentText"/>
      </w:pPr>
      <w:r>
        <w:rPr>
          <w:rStyle w:val="CommentReference"/>
        </w:rPr>
        <w:annotationRef/>
      </w:r>
      <w:r>
        <w:t>One things I am struggling with is whether to dive into Fig1 so deeply in the Intro. It steals a bit of thunder from our paper, but also sets up a more interesting and testable hypothesis than if we didn’t report the decoupling of otters and kelp early on.</w:t>
      </w:r>
    </w:p>
    <w:p w14:paraId="25286BB7" w14:textId="77777777" w:rsidR="00F35127" w:rsidRDefault="00F35127">
      <w:pPr>
        <w:pStyle w:val="CommentText"/>
      </w:pPr>
    </w:p>
    <w:p w14:paraId="31B53922" w14:textId="537B0714" w:rsidR="00F35127" w:rsidRDefault="00F35127">
      <w:pPr>
        <w:pStyle w:val="CommentText"/>
      </w:pPr>
      <w:r>
        <w:t>AOS: I kind of like it.  It’s unconventional and gets our dependence on other people’s data out in the open early.</w:t>
      </w:r>
    </w:p>
    <w:p w14:paraId="38D706AC" w14:textId="77777777" w:rsidR="00D25122" w:rsidRDefault="00D25122">
      <w:pPr>
        <w:pStyle w:val="CommentText"/>
      </w:pPr>
    </w:p>
    <w:p w14:paraId="0FFB8E27" w14:textId="320C63A2" w:rsidR="00D25122" w:rsidRDefault="00D25122">
      <w:pPr>
        <w:pStyle w:val="CommentText"/>
      </w:pPr>
      <w:r>
        <w:t>NT: I like it.  I also think it is necessary to set up the story and question.  Like Olaf, I think it does a good job of indicating the dependence of the study on earlier data.  I think it also help set up the idea of two different regime periods: recovery and “normal”.</w:t>
      </w:r>
    </w:p>
  </w:comment>
  <w:comment w:id="21" w:author="Nick Tolimieri" w:date="2017-12-29T09:40:00Z" w:initials="NT">
    <w:p w14:paraId="10ADF5A3" w14:textId="6A15873E" w:rsidR="000D0AF9" w:rsidRDefault="000D0AF9">
      <w:pPr>
        <w:pStyle w:val="CommentText"/>
      </w:pPr>
      <w:r>
        <w:rPr>
          <w:rStyle w:val="CommentReference"/>
        </w:rPr>
        <w:annotationRef/>
      </w:r>
      <w:r>
        <w:t xml:space="preserve">I wonder if a table showing the analyses and data for each scale would be useful.  I find it a little hard to keep track of what happens at each scale and how the data are combined.  </w:t>
      </w:r>
    </w:p>
    <w:p w14:paraId="5F3E0A14" w14:textId="77777777" w:rsidR="000D0AF9" w:rsidRDefault="000D0AF9">
      <w:pPr>
        <w:pStyle w:val="CommentText"/>
      </w:pPr>
    </w:p>
    <w:p w14:paraId="02517BFB" w14:textId="6947957A" w:rsidR="000D0AF9" w:rsidRDefault="000D0AF9">
      <w:pPr>
        <w:pStyle w:val="CommentText"/>
      </w:pPr>
      <w:r>
        <w:t>If there is a Supplement, that might be a reasonable place for the table (and Ole’s mathy-stuff) to save space.</w:t>
      </w:r>
    </w:p>
  </w:comment>
  <w:comment w:id="33" w:author="Nick Tolimieri" w:date="2017-12-29T09:17:00Z" w:initials="NT">
    <w:p w14:paraId="65919F8B" w14:textId="4937DEEA" w:rsidR="000D7FA1" w:rsidRDefault="000D7FA1">
      <w:pPr>
        <w:pStyle w:val="CommentText"/>
      </w:pPr>
      <w:r>
        <w:rPr>
          <w:rStyle w:val="CommentReference"/>
        </w:rPr>
        <w:annotationRef/>
      </w:r>
      <w:r>
        <w:t>? bit unclear what “mixture” means from the text</w:t>
      </w:r>
    </w:p>
  </w:comment>
  <w:comment w:id="40" w:author="Ole Shelton" w:date="2017-12-07T08:55:00Z" w:initials="AOS">
    <w:p w14:paraId="55DC749A" w14:textId="60B84C59" w:rsidR="00F35127" w:rsidRDefault="00F35127" w:rsidP="0037692D">
      <w:pPr>
        <w:spacing w:after="0" w:line="480" w:lineRule="auto"/>
        <w:ind w:firstLine="720"/>
        <w:rPr>
          <w:rFonts w:ascii="Times New Roman" w:hAnsi="Times New Roman" w:cs="Times New Roman"/>
          <w:color w:val="151518"/>
          <w:sz w:val="24"/>
          <w:szCs w:val="24"/>
        </w:rPr>
      </w:pPr>
      <w:r>
        <w:rPr>
          <w:rFonts w:ascii="Times New Roman" w:hAnsi="Times New Roman" w:cs="Times New Roman"/>
          <w:color w:val="151518"/>
          <w:sz w:val="24"/>
          <w:szCs w:val="24"/>
        </w:rPr>
        <w:t>Mathy version:</w:t>
      </w:r>
    </w:p>
    <w:p w14:paraId="13633C97" w14:textId="6701F161" w:rsidR="00F35127" w:rsidRPr="00ED4AD3" w:rsidRDefault="00F35127" w:rsidP="0037692D">
      <w:pPr>
        <w:spacing w:after="0" w:line="480" w:lineRule="auto"/>
        <w:ind w:firstLine="720"/>
        <w:rPr>
          <w:rFonts w:ascii="Times New Roman" w:hAnsi="Times New Roman" w:cs="Times New Roman"/>
          <w:sz w:val="24"/>
          <w:szCs w:val="24"/>
        </w:rPr>
      </w:pPr>
      <w:r>
        <w:rPr>
          <w:rStyle w:val="CommentReference"/>
        </w:rPr>
        <w:annotationRef/>
      </w:r>
      <w:r w:rsidRPr="00F207C9">
        <w:rPr>
          <w:rFonts w:ascii="Times New Roman" w:hAnsi="Times New Roman" w:cs="Times New Roman"/>
          <w:color w:val="151518"/>
          <w:sz w:val="24"/>
          <w:szCs w:val="24"/>
        </w:rPr>
        <w:t xml:space="preserve">The normal kernel at location </w:t>
      </w:r>
      <w:r w:rsidRPr="00F207C9">
        <w:rPr>
          <w:rFonts w:ascii="Times New Roman" w:hAnsi="Times New Roman" w:cs="Times New Roman"/>
          <w:i/>
          <w:color w:val="151518"/>
          <w:sz w:val="24"/>
          <w:szCs w:val="24"/>
        </w:rPr>
        <w:t>i</w:t>
      </w:r>
      <w:r w:rsidRPr="00F207C9">
        <w:rPr>
          <w:rFonts w:ascii="Times New Roman" w:hAnsi="Times New Roman" w:cs="Times New Roman"/>
          <w:color w:val="151518"/>
          <w:sz w:val="24"/>
          <w:szCs w:val="24"/>
        </w:rPr>
        <w:t xml:space="preserve"> in year </w:t>
      </w:r>
      <w:r w:rsidRPr="00F207C9">
        <w:rPr>
          <w:rFonts w:ascii="Times New Roman" w:hAnsi="Times New Roman" w:cs="Times New Roman"/>
          <w:i/>
          <w:color w:val="151518"/>
          <w:sz w:val="24"/>
          <w:szCs w:val="24"/>
        </w:rPr>
        <w:t>t</w:t>
      </w:r>
      <w:r w:rsidRPr="00F207C9">
        <w:rPr>
          <w:rFonts w:ascii="Times New Roman" w:hAnsi="Times New Roman" w:cs="Times New Roman"/>
          <w:color w:val="151518"/>
          <w:sz w:val="24"/>
          <w:szCs w:val="24"/>
        </w:rPr>
        <w:t xml:space="preserve"> received a weight, </w:t>
      </w:r>
      <m:oMath>
        <m:sSub>
          <m:sSubPr>
            <m:ctrlPr>
              <w:rPr>
                <w:rFonts w:ascii="Cambria Math" w:hAnsi="Cambria Math" w:cs="Times New Roman"/>
                <w:i/>
                <w:color w:val="151518"/>
                <w:sz w:val="24"/>
                <w:szCs w:val="24"/>
              </w:rPr>
            </m:ctrlPr>
          </m:sSubPr>
          <m:e>
            <m:r>
              <w:rPr>
                <w:rFonts w:ascii="Cambria Math" w:hAnsi="Cambria Math" w:cs="Times New Roman"/>
                <w:color w:val="151518"/>
                <w:sz w:val="24"/>
                <w:szCs w:val="24"/>
              </w:rPr>
              <m:t>w</m:t>
            </m:r>
          </m:e>
          <m:sub>
            <m:r>
              <w:rPr>
                <w:rFonts w:ascii="Cambria Math" w:hAnsi="Cambria Math" w:cs="Times New Roman"/>
                <w:color w:val="151518"/>
                <w:sz w:val="24"/>
                <w:szCs w:val="24"/>
              </w:rPr>
              <m:t>i,t</m:t>
            </m:r>
          </m:sub>
        </m:sSub>
      </m:oMath>
      <w:r w:rsidRPr="00F207C9">
        <w:rPr>
          <w:rFonts w:ascii="Times New Roman" w:hAnsi="Times New Roman" w:cs="Times New Roman"/>
          <w:color w:val="151518"/>
          <w:sz w:val="24"/>
          <w:szCs w:val="24"/>
        </w:rPr>
        <w:t xml:space="preserve"> corresponding to proportion of total</w:t>
      </w:r>
      <w:r>
        <w:rPr>
          <w:rFonts w:ascii="Times New Roman" w:hAnsi="Times New Roman" w:cs="Times New Roman"/>
          <w:color w:val="151518"/>
          <w:sz w:val="24"/>
          <w:szCs w:val="24"/>
        </w:rPr>
        <w:t xml:space="preserve"> sea</w:t>
      </w:r>
      <w:r w:rsidRPr="00F207C9">
        <w:rPr>
          <w:rFonts w:ascii="Times New Roman" w:hAnsi="Times New Roman" w:cs="Times New Roman"/>
          <w:color w:val="151518"/>
          <w:sz w:val="24"/>
          <w:szCs w:val="24"/>
        </w:rPr>
        <w:t xml:space="preserve"> otters observed at each location: </w:t>
      </w:r>
      <m:oMath>
        <m:sSub>
          <m:sSubPr>
            <m:ctrlPr>
              <w:rPr>
                <w:rFonts w:ascii="Cambria Math" w:hAnsi="Cambria Math" w:cs="Times New Roman"/>
                <w:i/>
                <w:color w:val="151518"/>
                <w:sz w:val="24"/>
                <w:szCs w:val="24"/>
              </w:rPr>
            </m:ctrlPr>
          </m:sSubPr>
          <m:e>
            <m:r>
              <w:rPr>
                <w:rFonts w:ascii="Cambria Math" w:hAnsi="Cambria Math" w:cs="Times New Roman"/>
                <w:color w:val="151518"/>
                <w:sz w:val="24"/>
                <w:szCs w:val="24"/>
              </w:rPr>
              <m:t>w</m:t>
            </m:r>
          </m:e>
          <m:sub>
            <m:r>
              <w:rPr>
                <w:rFonts w:ascii="Cambria Math" w:hAnsi="Cambria Math" w:cs="Times New Roman"/>
                <w:color w:val="151518"/>
                <w:sz w:val="24"/>
                <w:szCs w:val="24"/>
              </w:rPr>
              <m:t>i,t</m:t>
            </m:r>
          </m:sub>
        </m:sSub>
        <m:r>
          <w:rPr>
            <w:rFonts w:ascii="Cambria Math" w:hAnsi="Cambria Math" w:cs="Times New Roman"/>
            <w:color w:val="151518"/>
            <w:sz w:val="24"/>
            <w:szCs w:val="24"/>
          </w:rPr>
          <m:t>=</m:t>
        </m:r>
        <m:f>
          <m:fPr>
            <m:ctrlPr>
              <w:rPr>
                <w:rFonts w:ascii="Cambria Math" w:hAnsi="Cambria Math" w:cs="Times New Roman"/>
                <w:i/>
                <w:color w:val="151518"/>
                <w:sz w:val="24"/>
                <w:szCs w:val="24"/>
              </w:rPr>
            </m:ctrlPr>
          </m:fPr>
          <m:num>
            <m:sSub>
              <m:sSubPr>
                <m:ctrlPr>
                  <w:rPr>
                    <w:rFonts w:ascii="Cambria Math" w:hAnsi="Cambria Math" w:cs="Times New Roman"/>
                    <w:i/>
                    <w:color w:val="151518"/>
                    <w:sz w:val="24"/>
                    <w:szCs w:val="24"/>
                  </w:rPr>
                </m:ctrlPr>
              </m:sSubPr>
              <m:e>
                <m:r>
                  <w:rPr>
                    <w:rFonts w:ascii="Cambria Math" w:hAnsi="Cambria Math" w:cs="Times New Roman"/>
                    <w:color w:val="151518"/>
                    <w:sz w:val="24"/>
                    <w:szCs w:val="24"/>
                  </w:rPr>
                  <m:t>n</m:t>
                </m:r>
              </m:e>
              <m:sub>
                <m:r>
                  <w:rPr>
                    <w:rFonts w:ascii="Cambria Math" w:hAnsi="Cambria Math" w:cs="Times New Roman"/>
                    <w:color w:val="151518"/>
                    <w:sz w:val="24"/>
                    <w:szCs w:val="24"/>
                  </w:rPr>
                  <m:t>i,t</m:t>
                </m:r>
              </m:sub>
            </m:sSub>
          </m:num>
          <m:den>
            <m:nary>
              <m:naryPr>
                <m:chr m:val="∑"/>
                <m:limLoc m:val="subSup"/>
                <m:supHide m:val="1"/>
                <m:ctrlPr>
                  <w:rPr>
                    <w:rFonts w:ascii="Cambria Math" w:hAnsi="Cambria Math" w:cs="Times New Roman"/>
                    <w:i/>
                    <w:color w:val="151518"/>
                    <w:sz w:val="24"/>
                    <w:szCs w:val="24"/>
                  </w:rPr>
                </m:ctrlPr>
              </m:naryPr>
              <m:sub>
                <m:r>
                  <w:rPr>
                    <w:rFonts w:ascii="Cambria Math" w:hAnsi="Cambria Math" w:cs="Times New Roman"/>
                    <w:color w:val="151518"/>
                    <w:sz w:val="24"/>
                    <w:szCs w:val="24"/>
                  </w:rPr>
                  <m:t>i</m:t>
                </m:r>
              </m:sub>
              <m:sup/>
              <m:e>
                <m:sSub>
                  <m:sSubPr>
                    <m:ctrlPr>
                      <w:rPr>
                        <w:rFonts w:ascii="Cambria Math" w:hAnsi="Cambria Math" w:cs="Times New Roman"/>
                        <w:i/>
                        <w:color w:val="151518"/>
                        <w:sz w:val="24"/>
                        <w:szCs w:val="24"/>
                      </w:rPr>
                    </m:ctrlPr>
                  </m:sSubPr>
                  <m:e>
                    <m:r>
                      <w:rPr>
                        <w:rFonts w:ascii="Cambria Math" w:hAnsi="Cambria Math" w:cs="Times New Roman"/>
                        <w:color w:val="151518"/>
                        <w:sz w:val="24"/>
                        <w:szCs w:val="24"/>
                      </w:rPr>
                      <m:t>n</m:t>
                    </m:r>
                  </m:e>
                  <m:sub>
                    <m:r>
                      <w:rPr>
                        <w:rFonts w:ascii="Cambria Math" w:hAnsi="Cambria Math" w:cs="Times New Roman"/>
                        <w:color w:val="151518"/>
                        <w:sz w:val="24"/>
                        <w:szCs w:val="24"/>
                      </w:rPr>
                      <m:t>i,t</m:t>
                    </m:r>
                  </m:sub>
                </m:sSub>
              </m:e>
            </m:nary>
          </m:den>
        </m:f>
      </m:oMath>
      <w:r w:rsidRPr="00F207C9">
        <w:rPr>
          <w:rFonts w:ascii="Times New Roman" w:hAnsi="Times New Roman" w:cs="Times New Roman"/>
          <w:color w:val="151518"/>
          <w:sz w:val="24"/>
          <w:szCs w:val="24"/>
        </w:rPr>
        <w:t xml:space="preserve">, where </w:t>
      </w:r>
      <m:oMath>
        <m:sSub>
          <m:sSubPr>
            <m:ctrlPr>
              <w:rPr>
                <w:rFonts w:ascii="Cambria Math" w:hAnsi="Cambria Math" w:cs="Times New Roman"/>
                <w:i/>
                <w:color w:val="151518"/>
                <w:sz w:val="24"/>
                <w:szCs w:val="24"/>
              </w:rPr>
            </m:ctrlPr>
          </m:sSubPr>
          <m:e>
            <m:r>
              <w:rPr>
                <w:rFonts w:ascii="Cambria Math" w:hAnsi="Cambria Math" w:cs="Times New Roman"/>
                <w:color w:val="151518"/>
                <w:sz w:val="24"/>
                <w:szCs w:val="24"/>
              </w:rPr>
              <m:t>n</m:t>
            </m:r>
          </m:e>
          <m:sub>
            <m:r>
              <w:rPr>
                <w:rFonts w:ascii="Cambria Math" w:hAnsi="Cambria Math" w:cs="Times New Roman"/>
                <w:color w:val="151518"/>
                <w:sz w:val="24"/>
                <w:szCs w:val="24"/>
              </w:rPr>
              <m:t>i,t</m:t>
            </m:r>
          </m:sub>
        </m:sSub>
      </m:oMath>
      <w:r w:rsidRPr="00F207C9">
        <w:rPr>
          <w:rFonts w:ascii="Times New Roman" w:hAnsi="Times New Roman" w:cs="Times New Roman"/>
          <w:color w:val="151518"/>
          <w:sz w:val="24"/>
          <w:szCs w:val="24"/>
        </w:rPr>
        <w:t xml:space="preserve">is the number of </w:t>
      </w:r>
      <w:r>
        <w:rPr>
          <w:rFonts w:ascii="Times New Roman" w:hAnsi="Times New Roman" w:cs="Times New Roman"/>
          <w:color w:val="151518"/>
          <w:sz w:val="24"/>
          <w:szCs w:val="24"/>
        </w:rPr>
        <w:t xml:space="preserve">sea </w:t>
      </w:r>
      <w:r w:rsidRPr="00F207C9">
        <w:rPr>
          <w:rFonts w:ascii="Times New Roman" w:hAnsi="Times New Roman" w:cs="Times New Roman"/>
          <w:color w:val="151518"/>
          <w:sz w:val="24"/>
          <w:szCs w:val="24"/>
        </w:rPr>
        <w:t xml:space="preserve">otters observed </w:t>
      </w:r>
      <w:r>
        <w:rPr>
          <w:rFonts w:ascii="Times New Roman" w:hAnsi="Times New Roman" w:cs="Times New Roman"/>
          <w:color w:val="151518"/>
          <w:sz w:val="24"/>
          <w:szCs w:val="24"/>
        </w:rPr>
        <w:t xml:space="preserve">at location </w:t>
      </w:r>
      <w:r w:rsidRPr="00E65C0F">
        <w:rPr>
          <w:rFonts w:ascii="Times New Roman" w:hAnsi="Times New Roman" w:cs="Times New Roman"/>
          <w:i/>
          <w:color w:val="151518"/>
          <w:sz w:val="24"/>
          <w:szCs w:val="24"/>
        </w:rPr>
        <w:t>i</w:t>
      </w:r>
      <w:r w:rsidRPr="00F207C9">
        <w:rPr>
          <w:rFonts w:ascii="Times New Roman" w:hAnsi="Times New Roman" w:cs="Times New Roman"/>
          <w:color w:val="151518"/>
          <w:sz w:val="24"/>
          <w:szCs w:val="24"/>
        </w:rPr>
        <w:t xml:space="preserve"> and </w:t>
      </w:r>
      <m:oMath>
        <m:nary>
          <m:naryPr>
            <m:chr m:val="∑"/>
            <m:limLoc m:val="subSup"/>
            <m:supHide m:val="1"/>
            <m:ctrlPr>
              <w:rPr>
                <w:rFonts w:ascii="Cambria Math" w:hAnsi="Cambria Math" w:cs="Times New Roman"/>
                <w:i/>
                <w:color w:val="151518"/>
                <w:sz w:val="24"/>
                <w:szCs w:val="24"/>
              </w:rPr>
            </m:ctrlPr>
          </m:naryPr>
          <m:sub>
            <m:r>
              <w:rPr>
                <w:rFonts w:ascii="Cambria Math" w:hAnsi="Cambria Math" w:cs="Times New Roman"/>
                <w:color w:val="151518"/>
                <w:sz w:val="24"/>
                <w:szCs w:val="24"/>
              </w:rPr>
              <m:t>i</m:t>
            </m:r>
          </m:sub>
          <m:sup/>
          <m:e>
            <m:sSub>
              <m:sSubPr>
                <m:ctrlPr>
                  <w:rPr>
                    <w:rFonts w:ascii="Cambria Math" w:hAnsi="Cambria Math" w:cs="Times New Roman"/>
                    <w:i/>
                    <w:color w:val="151518"/>
                    <w:sz w:val="24"/>
                    <w:szCs w:val="24"/>
                  </w:rPr>
                </m:ctrlPr>
              </m:sSubPr>
              <m:e>
                <m:r>
                  <w:rPr>
                    <w:rFonts w:ascii="Cambria Math" w:hAnsi="Cambria Math" w:cs="Times New Roman"/>
                    <w:color w:val="151518"/>
                    <w:sz w:val="24"/>
                    <w:szCs w:val="24"/>
                  </w:rPr>
                  <m:t>n</m:t>
                </m:r>
              </m:e>
              <m:sub>
                <m:r>
                  <w:rPr>
                    <w:rFonts w:ascii="Cambria Math" w:hAnsi="Cambria Math" w:cs="Times New Roman"/>
                    <w:color w:val="151518"/>
                    <w:sz w:val="24"/>
                    <w:szCs w:val="24"/>
                  </w:rPr>
                  <m:t>i,t</m:t>
                </m:r>
              </m:sub>
            </m:sSub>
          </m:e>
        </m:nary>
      </m:oMath>
      <w:r w:rsidRPr="00F207C9">
        <w:rPr>
          <w:rFonts w:ascii="Times New Roman" w:hAnsi="Times New Roman" w:cs="Times New Roman"/>
          <w:color w:val="151518"/>
          <w:sz w:val="24"/>
          <w:szCs w:val="24"/>
        </w:rPr>
        <w:t xml:space="preserve"> is the total number of otters observed</w:t>
      </w:r>
      <w:r>
        <w:rPr>
          <w:rFonts w:ascii="Times New Roman" w:hAnsi="Times New Roman" w:cs="Times New Roman"/>
          <w:color w:val="151518"/>
          <w:sz w:val="24"/>
          <w:szCs w:val="24"/>
        </w:rPr>
        <w:t xml:space="preserve"> across all sites</w:t>
      </w:r>
      <w:r>
        <w:rPr>
          <w:rStyle w:val="CommentReference"/>
        </w:rPr>
        <w:annotationRef/>
      </w:r>
      <w:r w:rsidRPr="00F207C9">
        <w:rPr>
          <w:rFonts w:ascii="Times New Roman" w:hAnsi="Times New Roman" w:cs="Times New Roman"/>
          <w:color w:val="151518"/>
          <w:sz w:val="24"/>
          <w:szCs w:val="24"/>
        </w:rPr>
        <w:t xml:space="preserve">. </w:t>
      </w:r>
      <w:r>
        <w:rPr>
          <w:rStyle w:val="CommentReference"/>
        </w:rPr>
        <w:annotationRef/>
      </w:r>
      <w:r w:rsidRPr="00F207C9">
        <w:rPr>
          <w:rFonts w:ascii="Times New Roman" w:hAnsi="Times New Roman" w:cs="Times New Roman"/>
          <w:color w:val="151518"/>
          <w:sz w:val="24"/>
          <w:szCs w:val="24"/>
        </w:rPr>
        <w:t xml:space="preserve">The probability density function for otters along coastal position </w:t>
      </w:r>
      <w:r w:rsidRPr="00F207C9">
        <w:rPr>
          <w:rFonts w:ascii="Times New Roman" w:hAnsi="Times New Roman" w:cs="Times New Roman"/>
          <w:i/>
          <w:color w:val="151518"/>
          <w:sz w:val="24"/>
          <w:szCs w:val="24"/>
        </w:rPr>
        <w:t>X</w:t>
      </w:r>
      <w:r w:rsidRPr="00F207C9">
        <w:rPr>
          <w:rFonts w:ascii="Times New Roman" w:hAnsi="Times New Roman" w:cs="Times New Roman"/>
          <w:color w:val="151518"/>
          <w:sz w:val="24"/>
          <w:szCs w:val="24"/>
        </w:rPr>
        <w:t xml:space="preserve"> in year </w:t>
      </w:r>
      <w:r w:rsidRPr="00F207C9">
        <w:rPr>
          <w:rFonts w:ascii="Times New Roman" w:hAnsi="Times New Roman" w:cs="Times New Roman"/>
          <w:i/>
          <w:color w:val="151518"/>
          <w:sz w:val="24"/>
          <w:szCs w:val="24"/>
        </w:rPr>
        <w:t xml:space="preserve">t </w:t>
      </w:r>
      <w:r w:rsidRPr="00F207C9">
        <w:rPr>
          <w:rFonts w:ascii="Times New Roman" w:hAnsi="Times New Roman" w:cs="Times New Roman"/>
          <w:color w:val="151518"/>
          <w:sz w:val="24"/>
          <w:szCs w:val="24"/>
        </w:rPr>
        <w:t>is</w:t>
      </w:r>
    </w:p>
    <w:p w14:paraId="611817F0" w14:textId="77777777" w:rsidR="00F35127" w:rsidRPr="00F207C9" w:rsidRDefault="00F35127" w:rsidP="0037692D">
      <w:pPr>
        <w:spacing w:after="0" w:line="480" w:lineRule="auto"/>
        <w:ind w:firstLine="720"/>
        <w:rPr>
          <w:rFonts w:ascii="Times New Roman" w:hAnsi="Times New Roman" w:cs="Times New Roman"/>
          <w:color w:val="151518"/>
          <w:sz w:val="24"/>
          <w:szCs w:val="24"/>
        </w:rPr>
      </w:pPr>
      <m:oMath>
        <m:r>
          <w:rPr>
            <w:rFonts w:ascii="Cambria Math" w:hAnsi="Cambria Math" w:cs="Times New Roman"/>
            <w:color w:val="151518"/>
            <w:sz w:val="24"/>
            <w:szCs w:val="24"/>
          </w:rPr>
          <m:t>p</m:t>
        </m:r>
        <m:d>
          <m:dPr>
            <m:ctrlPr>
              <w:rPr>
                <w:rFonts w:ascii="Cambria Math" w:hAnsi="Cambria Math" w:cs="Times New Roman"/>
                <w:i/>
                <w:color w:val="151518"/>
                <w:sz w:val="24"/>
                <w:szCs w:val="24"/>
              </w:rPr>
            </m:ctrlPr>
          </m:dPr>
          <m:e>
            <m:sSub>
              <m:sSubPr>
                <m:ctrlPr>
                  <w:rPr>
                    <w:rFonts w:ascii="Cambria Math" w:hAnsi="Cambria Math" w:cs="Times New Roman"/>
                    <w:i/>
                    <w:color w:val="151518"/>
                    <w:sz w:val="24"/>
                    <w:szCs w:val="24"/>
                  </w:rPr>
                </m:ctrlPr>
              </m:sSubPr>
              <m:e>
                <m:r>
                  <w:rPr>
                    <w:rFonts w:ascii="Cambria Math" w:hAnsi="Cambria Math" w:cs="Times New Roman"/>
                    <w:color w:val="151518"/>
                    <w:sz w:val="24"/>
                    <w:szCs w:val="24"/>
                  </w:rPr>
                  <m:t>X</m:t>
                </m:r>
              </m:e>
              <m:sub>
                <m:r>
                  <w:rPr>
                    <w:rFonts w:ascii="Cambria Math" w:hAnsi="Cambria Math" w:cs="Times New Roman"/>
                    <w:color w:val="151518"/>
                    <w:sz w:val="24"/>
                    <w:szCs w:val="24"/>
                  </w:rPr>
                  <m:t>t</m:t>
                </m:r>
              </m:sub>
            </m:sSub>
          </m:e>
          <m:e>
            <m:sSub>
              <m:sSubPr>
                <m:ctrlPr>
                  <w:rPr>
                    <w:rFonts w:ascii="Cambria Math" w:hAnsi="Cambria Math" w:cs="Times New Roman"/>
                    <w:i/>
                    <w:color w:val="151518"/>
                    <w:sz w:val="24"/>
                    <w:szCs w:val="24"/>
                  </w:rPr>
                </m:ctrlPr>
              </m:sSubPr>
              <m:e>
                <m:r>
                  <w:rPr>
                    <w:rFonts w:ascii="Cambria Math" w:hAnsi="Cambria Math" w:cs="Times New Roman"/>
                    <w:color w:val="151518"/>
                    <w:sz w:val="24"/>
                    <w:szCs w:val="24"/>
                  </w:rPr>
                  <m:t>n</m:t>
                </m:r>
              </m:e>
              <m:sub>
                <m:r>
                  <w:rPr>
                    <w:rFonts w:ascii="Cambria Math" w:hAnsi="Cambria Math" w:cs="Times New Roman"/>
                    <w:color w:val="151518"/>
                    <w:sz w:val="24"/>
                    <w:szCs w:val="24"/>
                  </w:rPr>
                  <m:t>t</m:t>
                </m:r>
              </m:sub>
            </m:sSub>
          </m:e>
        </m:d>
        <m:r>
          <w:rPr>
            <w:rFonts w:ascii="Cambria Math" w:hAnsi="Cambria Math" w:cs="Times New Roman"/>
            <w:color w:val="151518"/>
            <w:sz w:val="24"/>
            <w:szCs w:val="24"/>
          </w:rPr>
          <m:t>=</m:t>
        </m:r>
        <m:nary>
          <m:naryPr>
            <m:chr m:val="∑"/>
            <m:limLoc m:val="undOvr"/>
            <m:ctrlPr>
              <w:rPr>
                <w:rFonts w:ascii="Cambria Math" w:hAnsi="Cambria Math" w:cs="Times New Roman"/>
                <w:i/>
                <w:color w:val="151518"/>
                <w:sz w:val="24"/>
                <w:szCs w:val="24"/>
              </w:rPr>
            </m:ctrlPr>
          </m:naryPr>
          <m:sub>
            <m:r>
              <w:rPr>
                <w:rFonts w:ascii="Cambria Math" w:hAnsi="Cambria Math" w:cs="Times New Roman"/>
                <w:color w:val="151518"/>
                <w:sz w:val="24"/>
                <w:szCs w:val="24"/>
              </w:rPr>
              <m:t>i=1</m:t>
            </m:r>
          </m:sub>
          <m:sup>
            <m:r>
              <w:rPr>
                <w:rFonts w:ascii="Cambria Math" w:hAnsi="Cambria Math" w:cs="Times New Roman"/>
                <w:color w:val="151518"/>
                <w:sz w:val="24"/>
                <w:szCs w:val="24"/>
              </w:rPr>
              <m:t>I</m:t>
            </m:r>
          </m:sup>
          <m:e>
            <m:sSub>
              <m:sSubPr>
                <m:ctrlPr>
                  <w:rPr>
                    <w:rFonts w:ascii="Cambria Math" w:hAnsi="Cambria Math" w:cs="Times New Roman"/>
                    <w:i/>
                    <w:color w:val="151518"/>
                    <w:sz w:val="24"/>
                    <w:szCs w:val="24"/>
                  </w:rPr>
                </m:ctrlPr>
              </m:sSubPr>
              <m:e>
                <m:r>
                  <w:rPr>
                    <w:rFonts w:ascii="Cambria Math" w:hAnsi="Cambria Math" w:cs="Times New Roman"/>
                    <w:color w:val="151518"/>
                    <w:sz w:val="24"/>
                    <w:szCs w:val="24"/>
                  </w:rPr>
                  <m:t>w</m:t>
                </m:r>
              </m:e>
              <m:sub>
                <m:r>
                  <w:rPr>
                    <w:rFonts w:ascii="Cambria Math" w:hAnsi="Cambria Math" w:cs="Times New Roman"/>
                    <w:color w:val="151518"/>
                    <w:sz w:val="24"/>
                    <w:szCs w:val="24"/>
                  </w:rPr>
                  <m:t>i,t</m:t>
                </m:r>
              </m:sub>
            </m:sSub>
            <m:f>
              <m:fPr>
                <m:ctrlPr>
                  <w:rPr>
                    <w:rFonts w:ascii="Cambria Math" w:hAnsi="Cambria Math" w:cs="Times New Roman"/>
                    <w:i/>
                    <w:color w:val="151518"/>
                    <w:sz w:val="24"/>
                    <w:szCs w:val="24"/>
                  </w:rPr>
                </m:ctrlPr>
              </m:fPr>
              <m:num>
                <m:r>
                  <w:rPr>
                    <w:rFonts w:ascii="Cambria Math" w:hAnsi="Cambria Math" w:cs="Times New Roman"/>
                    <w:color w:val="151518"/>
                    <w:sz w:val="24"/>
                    <w:szCs w:val="24"/>
                  </w:rPr>
                  <m:t>1</m:t>
                </m:r>
              </m:num>
              <m:den>
                <m:rad>
                  <m:radPr>
                    <m:degHide m:val="1"/>
                    <m:ctrlPr>
                      <w:rPr>
                        <w:rFonts w:ascii="Cambria Math" w:hAnsi="Cambria Math" w:cs="Times New Roman"/>
                        <w:i/>
                        <w:color w:val="151518"/>
                        <w:sz w:val="24"/>
                        <w:szCs w:val="24"/>
                      </w:rPr>
                    </m:ctrlPr>
                  </m:radPr>
                  <m:deg/>
                  <m:e>
                    <m:r>
                      <w:rPr>
                        <w:rFonts w:ascii="Cambria Math" w:hAnsi="Cambria Math" w:cs="Times New Roman"/>
                        <w:color w:val="151518"/>
                        <w:sz w:val="24"/>
                        <w:szCs w:val="24"/>
                      </w:rPr>
                      <m:t>2π</m:t>
                    </m:r>
                  </m:e>
                </m:rad>
                <m:r>
                  <w:rPr>
                    <w:rFonts w:ascii="Cambria Math" w:hAnsi="Cambria Math" w:cs="Times New Roman"/>
                    <w:color w:val="151518"/>
                    <w:sz w:val="24"/>
                    <w:szCs w:val="24"/>
                  </w:rPr>
                  <m:t>h</m:t>
                </m:r>
              </m:den>
            </m:f>
            <m:r>
              <m:rPr>
                <m:sty m:val="p"/>
              </m:rPr>
              <w:rPr>
                <w:rFonts w:ascii="Cambria Math" w:hAnsi="Cambria Math" w:cs="Times New Roman"/>
                <w:color w:val="151518"/>
                <w:sz w:val="24"/>
                <w:szCs w:val="24"/>
              </w:rPr>
              <m:t>exp⁡</m:t>
            </m:r>
            <m:d>
              <m:dPr>
                <m:ctrlPr>
                  <w:rPr>
                    <w:rFonts w:ascii="Cambria Math" w:hAnsi="Cambria Math" w:cs="Times New Roman"/>
                    <w:i/>
                    <w:color w:val="151518"/>
                    <w:sz w:val="24"/>
                    <w:szCs w:val="24"/>
                  </w:rPr>
                </m:ctrlPr>
              </m:dPr>
              <m:e>
                <m:r>
                  <w:rPr>
                    <w:rFonts w:ascii="Cambria Math" w:hAnsi="Cambria Math" w:cs="Times New Roman"/>
                    <w:color w:val="151518"/>
                    <w:sz w:val="24"/>
                    <w:szCs w:val="24"/>
                  </w:rPr>
                  <m:t>-</m:t>
                </m:r>
                <m:f>
                  <m:fPr>
                    <m:ctrlPr>
                      <w:rPr>
                        <w:rFonts w:ascii="Cambria Math" w:hAnsi="Cambria Math" w:cs="Times New Roman"/>
                        <w:i/>
                        <w:color w:val="151518"/>
                        <w:sz w:val="24"/>
                        <w:szCs w:val="24"/>
                      </w:rPr>
                    </m:ctrlPr>
                  </m:fPr>
                  <m:num>
                    <m:sSup>
                      <m:sSupPr>
                        <m:ctrlPr>
                          <w:rPr>
                            <w:rFonts w:ascii="Cambria Math" w:hAnsi="Cambria Math" w:cs="Times New Roman"/>
                            <w:i/>
                            <w:color w:val="151518"/>
                            <w:sz w:val="24"/>
                            <w:szCs w:val="24"/>
                          </w:rPr>
                        </m:ctrlPr>
                      </m:sSupPr>
                      <m:e>
                        <m:d>
                          <m:dPr>
                            <m:ctrlPr>
                              <w:rPr>
                                <w:rFonts w:ascii="Cambria Math" w:hAnsi="Cambria Math" w:cs="Times New Roman"/>
                                <w:i/>
                                <w:color w:val="151518"/>
                                <w:sz w:val="24"/>
                                <w:szCs w:val="24"/>
                              </w:rPr>
                            </m:ctrlPr>
                          </m:dPr>
                          <m:e>
                            <m:sSub>
                              <m:sSubPr>
                                <m:ctrlPr>
                                  <w:rPr>
                                    <w:rFonts w:ascii="Cambria Math" w:hAnsi="Cambria Math" w:cs="Times New Roman"/>
                                    <w:i/>
                                    <w:color w:val="151518"/>
                                    <w:sz w:val="24"/>
                                    <w:szCs w:val="24"/>
                                  </w:rPr>
                                </m:ctrlPr>
                              </m:sSubPr>
                              <m:e>
                                <m:r>
                                  <w:rPr>
                                    <w:rFonts w:ascii="Cambria Math" w:hAnsi="Cambria Math" w:cs="Times New Roman"/>
                                    <w:color w:val="151518"/>
                                    <w:sz w:val="24"/>
                                    <w:szCs w:val="24"/>
                                  </w:rPr>
                                  <m:t>X</m:t>
                                </m:r>
                              </m:e>
                              <m:sub>
                                <m:r>
                                  <w:rPr>
                                    <w:rFonts w:ascii="Cambria Math" w:hAnsi="Cambria Math" w:cs="Times New Roman"/>
                                    <w:color w:val="151518"/>
                                    <w:sz w:val="24"/>
                                    <w:szCs w:val="24"/>
                                  </w:rPr>
                                  <m:t>t</m:t>
                                </m:r>
                              </m:sub>
                            </m:sSub>
                            <m:r>
                              <w:rPr>
                                <w:rFonts w:ascii="Cambria Math" w:hAnsi="Cambria Math" w:cs="Times New Roman"/>
                                <w:color w:val="151518"/>
                                <w:sz w:val="24"/>
                                <w:szCs w:val="24"/>
                              </w:rPr>
                              <m:t>-</m:t>
                            </m:r>
                            <m:sSub>
                              <m:sSubPr>
                                <m:ctrlPr>
                                  <w:rPr>
                                    <w:rFonts w:ascii="Cambria Math" w:hAnsi="Cambria Math" w:cs="Times New Roman"/>
                                    <w:i/>
                                    <w:color w:val="151518"/>
                                    <w:sz w:val="24"/>
                                    <w:szCs w:val="24"/>
                                  </w:rPr>
                                </m:ctrlPr>
                              </m:sSubPr>
                              <m:e>
                                <m:r>
                                  <w:rPr>
                                    <w:rFonts w:ascii="Cambria Math" w:hAnsi="Cambria Math" w:cs="Times New Roman"/>
                                    <w:color w:val="151518"/>
                                    <w:sz w:val="24"/>
                                    <w:szCs w:val="24"/>
                                  </w:rPr>
                                  <m:t>n</m:t>
                                </m:r>
                              </m:e>
                              <m:sub>
                                <m:r>
                                  <w:rPr>
                                    <w:rFonts w:ascii="Cambria Math" w:hAnsi="Cambria Math" w:cs="Times New Roman"/>
                                    <w:color w:val="151518"/>
                                    <w:sz w:val="24"/>
                                    <w:szCs w:val="24"/>
                                  </w:rPr>
                                  <m:t>i,t</m:t>
                                </m:r>
                              </m:sub>
                            </m:sSub>
                          </m:e>
                        </m:d>
                      </m:e>
                      <m:sup>
                        <m:r>
                          <w:rPr>
                            <w:rFonts w:ascii="Cambria Math" w:hAnsi="Cambria Math" w:cs="Times New Roman"/>
                            <w:color w:val="151518"/>
                            <w:sz w:val="24"/>
                            <w:szCs w:val="24"/>
                          </w:rPr>
                          <m:t>2</m:t>
                        </m:r>
                      </m:sup>
                    </m:sSup>
                  </m:num>
                  <m:den>
                    <m:r>
                      <w:rPr>
                        <w:rFonts w:ascii="Cambria Math" w:hAnsi="Cambria Math" w:cs="Times New Roman"/>
                        <w:color w:val="151518"/>
                        <w:sz w:val="24"/>
                        <w:szCs w:val="24"/>
                      </w:rPr>
                      <m:t>2</m:t>
                    </m:r>
                    <m:sSup>
                      <m:sSupPr>
                        <m:ctrlPr>
                          <w:rPr>
                            <w:rFonts w:ascii="Cambria Math" w:hAnsi="Cambria Math" w:cs="Times New Roman"/>
                            <w:i/>
                            <w:color w:val="151518"/>
                            <w:sz w:val="24"/>
                            <w:szCs w:val="24"/>
                          </w:rPr>
                        </m:ctrlPr>
                      </m:sSupPr>
                      <m:e>
                        <m:r>
                          <w:rPr>
                            <w:rFonts w:ascii="Cambria Math" w:hAnsi="Cambria Math" w:cs="Times New Roman"/>
                            <w:color w:val="151518"/>
                            <w:sz w:val="24"/>
                            <w:szCs w:val="24"/>
                          </w:rPr>
                          <m:t>h</m:t>
                        </m:r>
                      </m:e>
                      <m:sup>
                        <m:r>
                          <w:rPr>
                            <w:rFonts w:ascii="Cambria Math" w:hAnsi="Cambria Math" w:cs="Times New Roman"/>
                            <w:color w:val="151518"/>
                            <w:sz w:val="24"/>
                            <w:szCs w:val="24"/>
                          </w:rPr>
                          <m:t>2</m:t>
                        </m:r>
                      </m:sup>
                    </m:sSup>
                  </m:den>
                </m:f>
              </m:e>
            </m:d>
          </m:e>
        </m:nary>
      </m:oMath>
      <w:r w:rsidRPr="00F207C9">
        <w:rPr>
          <w:rFonts w:ascii="Times New Roman" w:hAnsi="Times New Roman" w:cs="Times New Roman"/>
          <w:color w:val="151518"/>
          <w:sz w:val="24"/>
          <w:szCs w:val="24"/>
        </w:rPr>
        <w:t xml:space="preserve"> </w:t>
      </w:r>
      <w:r w:rsidRPr="00F207C9">
        <w:rPr>
          <w:rFonts w:ascii="Times New Roman" w:hAnsi="Times New Roman" w:cs="Times New Roman"/>
          <w:color w:val="151518"/>
          <w:sz w:val="24"/>
          <w:szCs w:val="24"/>
        </w:rPr>
        <w:tab/>
      </w:r>
      <w:r w:rsidRPr="00F207C9">
        <w:rPr>
          <w:rFonts w:ascii="Times New Roman" w:hAnsi="Times New Roman" w:cs="Times New Roman"/>
          <w:color w:val="151518"/>
          <w:sz w:val="24"/>
          <w:szCs w:val="24"/>
        </w:rPr>
        <w:tab/>
        <w:t>(1)</w:t>
      </w:r>
    </w:p>
    <w:p w14:paraId="745B3D08" w14:textId="77777777" w:rsidR="00F35127" w:rsidRPr="00F207C9" w:rsidRDefault="00F35127" w:rsidP="0037692D">
      <w:pPr>
        <w:spacing w:after="0" w:line="480" w:lineRule="auto"/>
        <w:rPr>
          <w:rFonts w:ascii="Times New Roman" w:hAnsi="Times New Roman" w:cs="Times New Roman"/>
          <w:color w:val="151518"/>
          <w:sz w:val="24"/>
          <w:szCs w:val="24"/>
        </w:rPr>
      </w:pPr>
      <w:r>
        <w:rPr>
          <w:rFonts w:ascii="Times New Roman" w:hAnsi="Times New Roman" w:cs="Times New Roman"/>
          <w:color w:val="151518"/>
          <w:sz w:val="24"/>
          <w:szCs w:val="24"/>
        </w:rPr>
        <w:t>where</w:t>
      </w:r>
      <w:r w:rsidRPr="00F207C9">
        <w:rPr>
          <w:rFonts w:ascii="Times New Roman" w:hAnsi="Times New Roman" w:cs="Times New Roman"/>
          <w:color w:val="151518"/>
          <w:sz w:val="24"/>
          <w:szCs w:val="24"/>
        </w:rPr>
        <w:t xml:space="preserve"> </w:t>
      </w:r>
      <m:oMath>
        <m:r>
          <w:rPr>
            <w:rFonts w:ascii="Cambria Math" w:hAnsi="Cambria Math" w:cs="Times New Roman"/>
            <w:color w:val="151518"/>
            <w:sz w:val="24"/>
            <w:szCs w:val="24"/>
          </w:rPr>
          <m:t>p</m:t>
        </m:r>
        <m:d>
          <m:dPr>
            <m:ctrlPr>
              <w:rPr>
                <w:rFonts w:ascii="Cambria Math" w:hAnsi="Cambria Math" w:cs="Times New Roman"/>
                <w:i/>
                <w:color w:val="151518"/>
                <w:sz w:val="24"/>
                <w:szCs w:val="24"/>
              </w:rPr>
            </m:ctrlPr>
          </m:dPr>
          <m:e>
            <m:sSub>
              <m:sSubPr>
                <m:ctrlPr>
                  <w:rPr>
                    <w:rFonts w:ascii="Cambria Math" w:hAnsi="Cambria Math" w:cs="Times New Roman"/>
                    <w:i/>
                    <w:color w:val="151518"/>
                    <w:sz w:val="24"/>
                    <w:szCs w:val="24"/>
                  </w:rPr>
                </m:ctrlPr>
              </m:sSubPr>
              <m:e>
                <m:r>
                  <w:rPr>
                    <w:rFonts w:ascii="Cambria Math" w:hAnsi="Cambria Math" w:cs="Times New Roman"/>
                    <w:color w:val="151518"/>
                    <w:sz w:val="24"/>
                    <w:szCs w:val="24"/>
                  </w:rPr>
                  <m:t>X</m:t>
                </m:r>
              </m:e>
              <m:sub>
                <m:r>
                  <w:rPr>
                    <w:rFonts w:ascii="Cambria Math" w:hAnsi="Cambria Math" w:cs="Times New Roman"/>
                    <w:color w:val="151518"/>
                    <w:sz w:val="24"/>
                    <w:szCs w:val="24"/>
                  </w:rPr>
                  <m:t>t</m:t>
                </m:r>
              </m:sub>
            </m:sSub>
          </m:e>
          <m:e>
            <m:sSub>
              <m:sSubPr>
                <m:ctrlPr>
                  <w:rPr>
                    <w:rFonts w:ascii="Cambria Math" w:hAnsi="Cambria Math" w:cs="Times New Roman"/>
                    <w:i/>
                    <w:color w:val="151518"/>
                    <w:sz w:val="24"/>
                    <w:szCs w:val="24"/>
                  </w:rPr>
                </m:ctrlPr>
              </m:sSubPr>
              <m:e>
                <m:r>
                  <w:rPr>
                    <w:rFonts w:ascii="Cambria Math" w:hAnsi="Cambria Math" w:cs="Times New Roman"/>
                    <w:color w:val="151518"/>
                    <w:sz w:val="24"/>
                    <w:szCs w:val="24"/>
                  </w:rPr>
                  <m:t>n</m:t>
                </m:r>
              </m:e>
              <m:sub>
                <m:r>
                  <w:rPr>
                    <w:rFonts w:ascii="Cambria Math" w:hAnsi="Cambria Math" w:cs="Times New Roman"/>
                    <w:color w:val="151518"/>
                    <w:sz w:val="24"/>
                    <w:szCs w:val="24"/>
                  </w:rPr>
                  <m:t>t</m:t>
                </m:r>
              </m:sub>
            </m:sSub>
          </m:e>
        </m:d>
      </m:oMath>
      <w:r w:rsidRPr="00F207C9">
        <w:rPr>
          <w:rFonts w:ascii="Times New Roman" w:hAnsi="Times New Roman" w:cs="Times New Roman"/>
          <w:color w:val="151518"/>
          <w:sz w:val="24"/>
          <w:szCs w:val="24"/>
        </w:rPr>
        <w:t xml:space="preserve"> integrates to 1. We let </w:t>
      </w:r>
      <m:oMath>
        <m:sSub>
          <m:sSubPr>
            <m:ctrlPr>
              <w:rPr>
                <w:rFonts w:ascii="Cambria Math" w:hAnsi="Cambria Math" w:cs="Times New Roman"/>
                <w:i/>
                <w:color w:val="151518"/>
                <w:sz w:val="24"/>
                <w:szCs w:val="24"/>
              </w:rPr>
            </m:ctrlPr>
          </m:sSubPr>
          <m:e>
            <m:r>
              <w:rPr>
                <w:rFonts w:ascii="Cambria Math" w:hAnsi="Cambria Math" w:cs="Times New Roman"/>
                <w:color w:val="151518"/>
                <w:sz w:val="24"/>
                <w:szCs w:val="24"/>
              </w:rPr>
              <m:t>y</m:t>
            </m:r>
          </m:e>
          <m:sub>
            <m:r>
              <w:rPr>
                <w:rFonts w:ascii="Cambria Math" w:hAnsi="Cambria Math" w:cs="Times New Roman"/>
                <w:color w:val="151518"/>
                <w:sz w:val="24"/>
                <w:szCs w:val="24"/>
              </w:rPr>
              <m:t>j</m:t>
            </m:r>
          </m:sub>
        </m:sSub>
        <m:r>
          <w:rPr>
            <w:rFonts w:ascii="Cambria Math" w:hAnsi="Cambria Math" w:cs="Times New Roman"/>
            <w:color w:val="151518"/>
            <w:sz w:val="24"/>
            <w:szCs w:val="24"/>
          </w:rPr>
          <m:t xml:space="preserve"> </m:t>
        </m:r>
      </m:oMath>
      <w:r w:rsidRPr="00F207C9">
        <w:rPr>
          <w:rFonts w:ascii="Times New Roman" w:hAnsi="Times New Roman" w:cs="Times New Roman"/>
          <w:color w:val="151518"/>
          <w:sz w:val="24"/>
          <w:szCs w:val="24"/>
        </w:rPr>
        <w:t xml:space="preserve">be the </w:t>
      </w:r>
      <w:r>
        <w:rPr>
          <w:rFonts w:ascii="Times New Roman" w:hAnsi="Times New Roman" w:cs="Times New Roman"/>
          <w:color w:val="151518"/>
          <w:sz w:val="24"/>
          <w:szCs w:val="24"/>
        </w:rPr>
        <w:t>coast</w:t>
      </w:r>
      <w:r w:rsidRPr="00F207C9">
        <w:rPr>
          <w:rFonts w:ascii="Times New Roman" w:hAnsi="Times New Roman" w:cs="Times New Roman"/>
          <w:color w:val="151518"/>
          <w:sz w:val="24"/>
          <w:szCs w:val="24"/>
        </w:rPr>
        <w:t xml:space="preserve">line position of the </w:t>
      </w:r>
      <w:r w:rsidRPr="00F207C9">
        <w:rPr>
          <w:rFonts w:ascii="Times New Roman" w:hAnsi="Times New Roman" w:cs="Times New Roman"/>
          <w:i/>
          <w:color w:val="151518"/>
          <w:sz w:val="24"/>
          <w:szCs w:val="24"/>
        </w:rPr>
        <w:t>j</w:t>
      </w:r>
      <w:r w:rsidRPr="00F207C9">
        <w:rPr>
          <w:rFonts w:ascii="Times New Roman" w:hAnsi="Times New Roman" w:cs="Times New Roman"/>
          <w:color w:val="151518"/>
          <w:sz w:val="24"/>
          <w:szCs w:val="24"/>
          <w:vertAlign w:val="superscript"/>
        </w:rPr>
        <w:t>th</w:t>
      </w:r>
      <w:r w:rsidRPr="00F207C9">
        <w:rPr>
          <w:rFonts w:ascii="Times New Roman" w:hAnsi="Times New Roman" w:cs="Times New Roman"/>
          <w:color w:val="151518"/>
          <w:sz w:val="24"/>
          <w:szCs w:val="24"/>
        </w:rPr>
        <w:t xml:space="preserve"> focal site and used the density from </w:t>
      </w:r>
      <w:r>
        <w:rPr>
          <w:rFonts w:ascii="Times New Roman" w:hAnsi="Times New Roman" w:cs="Times New Roman"/>
          <w:color w:val="151518"/>
          <w:sz w:val="24"/>
          <w:szCs w:val="24"/>
        </w:rPr>
        <w:t>Equation (1)</w:t>
      </w:r>
      <w:r w:rsidRPr="00F207C9">
        <w:rPr>
          <w:rFonts w:ascii="Times New Roman" w:hAnsi="Times New Roman" w:cs="Times New Roman"/>
          <w:color w:val="151518"/>
          <w:sz w:val="24"/>
          <w:szCs w:val="24"/>
        </w:rPr>
        <w:t xml:space="preserve"> to calculate</w:t>
      </w:r>
      <w:r>
        <w:rPr>
          <w:rFonts w:ascii="Times New Roman" w:hAnsi="Times New Roman" w:cs="Times New Roman"/>
          <w:color w:val="151518"/>
          <w:sz w:val="24"/>
          <w:szCs w:val="24"/>
        </w:rPr>
        <w:t xml:space="preserve"> </w:t>
      </w:r>
      <m:oMath>
        <m:sSub>
          <m:sSubPr>
            <m:ctrlPr>
              <w:rPr>
                <w:rFonts w:ascii="Cambria Math" w:hAnsi="Cambria Math" w:cs="Times New Roman"/>
                <w:i/>
                <w:color w:val="151518"/>
                <w:sz w:val="24"/>
                <w:szCs w:val="24"/>
              </w:rPr>
            </m:ctrlPr>
          </m:sSubPr>
          <m:e>
            <m:r>
              <w:rPr>
                <w:rFonts w:ascii="Cambria Math" w:hAnsi="Cambria Math" w:cs="Times New Roman"/>
                <w:color w:val="151518"/>
                <w:sz w:val="24"/>
                <w:szCs w:val="24"/>
              </w:rPr>
              <m:t>N</m:t>
            </m:r>
          </m:e>
          <m:sub>
            <m:r>
              <w:rPr>
                <w:rFonts w:ascii="Cambria Math" w:hAnsi="Cambria Math" w:cs="Times New Roman"/>
                <w:color w:val="151518"/>
                <w:sz w:val="24"/>
                <w:szCs w:val="24"/>
              </w:rPr>
              <m:t>j,t</m:t>
            </m:r>
          </m:sub>
        </m:sSub>
        <m:r>
          <w:rPr>
            <w:rFonts w:ascii="Cambria Math" w:hAnsi="Cambria Math" w:cs="Times New Roman"/>
            <w:color w:val="151518"/>
            <w:sz w:val="24"/>
            <w:szCs w:val="24"/>
          </w:rPr>
          <m:t>,</m:t>
        </m:r>
      </m:oMath>
      <w:r w:rsidRPr="00F207C9">
        <w:rPr>
          <w:rFonts w:ascii="Times New Roman" w:hAnsi="Times New Roman" w:cs="Times New Roman"/>
          <w:color w:val="151518"/>
          <w:sz w:val="24"/>
          <w:szCs w:val="24"/>
        </w:rPr>
        <w:t xml:space="preserve"> the number of sea otters within a 10</w:t>
      </w:r>
      <w:r>
        <w:rPr>
          <w:rFonts w:ascii="Times New Roman" w:hAnsi="Times New Roman" w:cs="Times New Roman"/>
          <w:color w:val="151518"/>
          <w:sz w:val="24"/>
          <w:szCs w:val="24"/>
        </w:rPr>
        <w:t>-</w:t>
      </w:r>
      <w:r w:rsidRPr="00F207C9">
        <w:rPr>
          <w:rFonts w:ascii="Times New Roman" w:hAnsi="Times New Roman" w:cs="Times New Roman"/>
          <w:color w:val="151518"/>
          <w:sz w:val="24"/>
          <w:szCs w:val="24"/>
        </w:rPr>
        <w:t xml:space="preserve">km shoreline radius of </w:t>
      </w:r>
      <w:r>
        <w:rPr>
          <w:rFonts w:ascii="Times New Roman" w:hAnsi="Times New Roman" w:cs="Times New Roman"/>
          <w:color w:val="151518"/>
          <w:sz w:val="24"/>
          <w:szCs w:val="24"/>
        </w:rPr>
        <w:t xml:space="preserve">each of </w:t>
      </w:r>
      <w:r w:rsidRPr="00F207C9">
        <w:rPr>
          <w:rFonts w:ascii="Times New Roman" w:hAnsi="Times New Roman" w:cs="Times New Roman"/>
          <w:color w:val="151518"/>
          <w:sz w:val="24"/>
          <w:szCs w:val="24"/>
        </w:rPr>
        <w:t xml:space="preserve">our </w:t>
      </w:r>
      <w:r>
        <w:rPr>
          <w:rFonts w:ascii="Times New Roman" w:hAnsi="Times New Roman" w:cs="Times New Roman"/>
          <w:color w:val="151518"/>
          <w:sz w:val="24"/>
          <w:szCs w:val="24"/>
        </w:rPr>
        <w:t>ten survey</w:t>
      </w:r>
      <w:r w:rsidRPr="00F207C9">
        <w:rPr>
          <w:rFonts w:ascii="Times New Roman" w:hAnsi="Times New Roman" w:cs="Times New Roman"/>
          <w:color w:val="151518"/>
          <w:sz w:val="24"/>
          <w:szCs w:val="24"/>
        </w:rPr>
        <w:t xml:space="preserve"> sites in each year, </w:t>
      </w:r>
      <w:r>
        <w:rPr>
          <w:rFonts w:ascii="Times New Roman" w:hAnsi="Times New Roman" w:cs="Times New Roman"/>
          <w:color w:val="151518"/>
          <w:sz w:val="24"/>
          <w:szCs w:val="24"/>
        </w:rPr>
        <w:t>as</w:t>
      </w:r>
    </w:p>
    <w:p w14:paraId="6B415CDB" w14:textId="77777777" w:rsidR="00F35127" w:rsidRPr="00F207C9" w:rsidRDefault="00F35127" w:rsidP="0037692D">
      <w:pPr>
        <w:spacing w:after="0" w:line="480" w:lineRule="auto"/>
        <w:ind w:firstLine="720"/>
        <w:rPr>
          <w:rFonts w:ascii="Times New Roman" w:hAnsi="Times New Roman" w:cs="Times New Roman"/>
          <w:color w:val="151518"/>
          <w:sz w:val="24"/>
          <w:szCs w:val="24"/>
        </w:rPr>
      </w:pPr>
      <m:oMath>
        <m:sSub>
          <m:sSubPr>
            <m:ctrlPr>
              <w:rPr>
                <w:rFonts w:ascii="Cambria Math" w:hAnsi="Cambria Math" w:cs="Times New Roman"/>
                <w:i/>
                <w:color w:val="151518"/>
                <w:sz w:val="24"/>
                <w:szCs w:val="24"/>
              </w:rPr>
            </m:ctrlPr>
          </m:sSubPr>
          <m:e>
            <m:r>
              <w:rPr>
                <w:rFonts w:ascii="Cambria Math" w:hAnsi="Cambria Math" w:cs="Times New Roman"/>
                <w:color w:val="151518"/>
                <w:sz w:val="24"/>
                <w:szCs w:val="24"/>
              </w:rPr>
              <m:t>N</m:t>
            </m:r>
          </m:e>
          <m:sub>
            <m:r>
              <w:rPr>
                <w:rFonts w:ascii="Cambria Math" w:hAnsi="Cambria Math" w:cs="Times New Roman"/>
                <w:color w:val="151518"/>
                <w:sz w:val="24"/>
                <w:szCs w:val="24"/>
              </w:rPr>
              <m:t>j,t</m:t>
            </m:r>
          </m:sub>
        </m:sSub>
        <m:r>
          <w:rPr>
            <w:rFonts w:ascii="Cambria Math" w:hAnsi="Cambria Math" w:cs="Times New Roman"/>
            <w:color w:val="151518"/>
            <w:sz w:val="24"/>
            <w:szCs w:val="24"/>
          </w:rPr>
          <m:t>=</m:t>
        </m:r>
        <m:sSub>
          <m:sSubPr>
            <m:ctrlPr>
              <w:rPr>
                <w:rFonts w:ascii="Cambria Math" w:hAnsi="Cambria Math" w:cs="Times New Roman"/>
                <w:i/>
                <w:color w:val="151518"/>
                <w:sz w:val="24"/>
                <w:szCs w:val="24"/>
              </w:rPr>
            </m:ctrlPr>
          </m:sSubPr>
          <m:e>
            <m:r>
              <w:rPr>
                <w:rFonts w:ascii="Cambria Math" w:hAnsi="Cambria Math" w:cs="Times New Roman"/>
                <w:color w:val="151518"/>
                <w:sz w:val="24"/>
                <w:szCs w:val="24"/>
              </w:rPr>
              <m:t>N</m:t>
            </m:r>
          </m:e>
          <m:sub>
            <m:r>
              <w:rPr>
                <w:rFonts w:ascii="Cambria Math" w:hAnsi="Cambria Math" w:cs="Times New Roman"/>
                <w:color w:val="151518"/>
                <w:sz w:val="24"/>
                <w:szCs w:val="24"/>
              </w:rPr>
              <m:t>t</m:t>
            </m:r>
          </m:sub>
        </m:sSub>
        <m:nary>
          <m:naryPr>
            <m:limLoc m:val="subSup"/>
            <m:ctrlPr>
              <w:rPr>
                <w:rFonts w:ascii="Cambria Math" w:hAnsi="Cambria Math" w:cs="Times New Roman"/>
                <w:i/>
                <w:color w:val="151518"/>
                <w:sz w:val="24"/>
                <w:szCs w:val="24"/>
              </w:rPr>
            </m:ctrlPr>
          </m:naryPr>
          <m:sub>
            <m:sSub>
              <m:sSubPr>
                <m:ctrlPr>
                  <w:rPr>
                    <w:rFonts w:ascii="Cambria Math" w:hAnsi="Cambria Math" w:cs="Times New Roman"/>
                    <w:i/>
                    <w:color w:val="151518"/>
                    <w:sz w:val="24"/>
                    <w:szCs w:val="24"/>
                  </w:rPr>
                </m:ctrlPr>
              </m:sSubPr>
              <m:e>
                <m:r>
                  <w:rPr>
                    <w:rFonts w:ascii="Cambria Math" w:hAnsi="Cambria Math" w:cs="Times New Roman"/>
                    <w:color w:val="151518"/>
                    <w:sz w:val="24"/>
                    <w:szCs w:val="24"/>
                  </w:rPr>
                  <m:t>y</m:t>
                </m:r>
              </m:e>
              <m:sub>
                <m:r>
                  <w:rPr>
                    <w:rFonts w:ascii="Cambria Math" w:hAnsi="Cambria Math" w:cs="Times New Roman"/>
                    <w:color w:val="151518"/>
                    <w:sz w:val="24"/>
                    <w:szCs w:val="24"/>
                  </w:rPr>
                  <m:t>j</m:t>
                </m:r>
              </m:sub>
            </m:sSub>
            <m:r>
              <w:rPr>
                <w:rFonts w:ascii="Cambria Math" w:hAnsi="Cambria Math" w:cs="Times New Roman"/>
                <w:color w:val="151518"/>
                <w:sz w:val="24"/>
                <w:szCs w:val="24"/>
              </w:rPr>
              <m:t>-10</m:t>
            </m:r>
          </m:sub>
          <m:sup>
            <m:sSub>
              <m:sSubPr>
                <m:ctrlPr>
                  <w:rPr>
                    <w:rFonts w:ascii="Cambria Math" w:hAnsi="Cambria Math" w:cs="Times New Roman"/>
                    <w:i/>
                    <w:color w:val="151518"/>
                    <w:sz w:val="24"/>
                    <w:szCs w:val="24"/>
                  </w:rPr>
                </m:ctrlPr>
              </m:sSubPr>
              <m:e>
                <m:r>
                  <w:rPr>
                    <w:rFonts w:ascii="Cambria Math" w:hAnsi="Cambria Math" w:cs="Times New Roman"/>
                    <w:color w:val="151518"/>
                    <w:sz w:val="24"/>
                    <w:szCs w:val="24"/>
                  </w:rPr>
                  <m:t>y</m:t>
                </m:r>
              </m:e>
              <m:sub>
                <m:r>
                  <w:rPr>
                    <w:rFonts w:ascii="Cambria Math" w:hAnsi="Cambria Math" w:cs="Times New Roman"/>
                    <w:color w:val="151518"/>
                    <w:sz w:val="24"/>
                    <w:szCs w:val="24"/>
                  </w:rPr>
                  <m:t>j</m:t>
                </m:r>
              </m:sub>
            </m:sSub>
            <m:r>
              <w:rPr>
                <w:rFonts w:ascii="Cambria Math" w:hAnsi="Cambria Math" w:cs="Times New Roman"/>
                <w:color w:val="151518"/>
                <w:sz w:val="24"/>
                <w:szCs w:val="24"/>
              </w:rPr>
              <m:t>+10</m:t>
            </m:r>
          </m:sup>
          <m:e>
            <m:r>
              <w:rPr>
                <w:rFonts w:ascii="Cambria Math" w:hAnsi="Cambria Math" w:cs="Times New Roman"/>
                <w:color w:val="151518"/>
                <w:sz w:val="24"/>
                <w:szCs w:val="24"/>
              </w:rPr>
              <m:t>p</m:t>
            </m:r>
            <m:d>
              <m:dPr>
                <m:ctrlPr>
                  <w:rPr>
                    <w:rFonts w:ascii="Cambria Math" w:hAnsi="Cambria Math" w:cs="Times New Roman"/>
                    <w:i/>
                    <w:color w:val="151518"/>
                    <w:sz w:val="24"/>
                    <w:szCs w:val="24"/>
                  </w:rPr>
                </m:ctrlPr>
              </m:dPr>
              <m:e>
                <m:sSub>
                  <m:sSubPr>
                    <m:ctrlPr>
                      <w:rPr>
                        <w:rFonts w:ascii="Cambria Math" w:hAnsi="Cambria Math" w:cs="Times New Roman"/>
                        <w:i/>
                        <w:color w:val="151518"/>
                        <w:sz w:val="24"/>
                        <w:szCs w:val="24"/>
                      </w:rPr>
                    </m:ctrlPr>
                  </m:sSubPr>
                  <m:e>
                    <m:r>
                      <w:rPr>
                        <w:rFonts w:ascii="Cambria Math" w:hAnsi="Cambria Math" w:cs="Times New Roman"/>
                        <w:color w:val="151518"/>
                        <w:sz w:val="24"/>
                        <w:szCs w:val="24"/>
                      </w:rPr>
                      <m:t>X</m:t>
                    </m:r>
                  </m:e>
                  <m:sub>
                    <m:r>
                      <w:rPr>
                        <w:rFonts w:ascii="Cambria Math" w:hAnsi="Cambria Math" w:cs="Times New Roman"/>
                        <w:color w:val="151518"/>
                        <w:sz w:val="24"/>
                        <w:szCs w:val="24"/>
                      </w:rPr>
                      <m:t>t</m:t>
                    </m:r>
                  </m:sub>
                </m:sSub>
              </m:e>
              <m:e>
                <m:sSub>
                  <m:sSubPr>
                    <m:ctrlPr>
                      <w:rPr>
                        <w:rFonts w:ascii="Cambria Math" w:hAnsi="Cambria Math" w:cs="Times New Roman"/>
                        <w:i/>
                        <w:color w:val="151518"/>
                        <w:sz w:val="24"/>
                        <w:szCs w:val="24"/>
                      </w:rPr>
                    </m:ctrlPr>
                  </m:sSubPr>
                  <m:e>
                    <m:r>
                      <w:rPr>
                        <w:rFonts w:ascii="Cambria Math" w:hAnsi="Cambria Math" w:cs="Times New Roman"/>
                        <w:color w:val="151518"/>
                        <w:sz w:val="24"/>
                        <w:szCs w:val="24"/>
                      </w:rPr>
                      <m:t>n</m:t>
                    </m:r>
                  </m:e>
                  <m:sub>
                    <m:r>
                      <w:rPr>
                        <w:rFonts w:ascii="Cambria Math" w:hAnsi="Cambria Math" w:cs="Times New Roman"/>
                        <w:color w:val="151518"/>
                        <w:sz w:val="24"/>
                        <w:szCs w:val="24"/>
                      </w:rPr>
                      <m:t>t</m:t>
                    </m:r>
                  </m:sub>
                </m:sSub>
              </m:e>
            </m:d>
            <m:r>
              <w:rPr>
                <w:rFonts w:ascii="Cambria Math" w:hAnsi="Cambria Math" w:cs="Times New Roman"/>
                <w:color w:val="151518"/>
                <w:sz w:val="24"/>
                <w:szCs w:val="24"/>
              </w:rPr>
              <m:t>dX</m:t>
            </m:r>
          </m:e>
        </m:nary>
      </m:oMath>
      <w:r>
        <w:rPr>
          <w:rFonts w:ascii="Times New Roman" w:eastAsiaTheme="minorEastAsia" w:hAnsi="Times New Roman" w:cs="Times New Roman"/>
          <w:color w:val="151518"/>
          <w:sz w:val="24"/>
          <w:szCs w:val="24"/>
        </w:rPr>
        <w:tab/>
      </w:r>
      <w:r>
        <w:rPr>
          <w:rFonts w:ascii="Times New Roman" w:eastAsiaTheme="minorEastAsia" w:hAnsi="Times New Roman" w:cs="Times New Roman"/>
          <w:color w:val="151518"/>
          <w:sz w:val="24"/>
          <w:szCs w:val="24"/>
        </w:rPr>
        <w:tab/>
      </w:r>
      <w:r>
        <w:rPr>
          <w:rFonts w:ascii="Times New Roman" w:eastAsiaTheme="minorEastAsia" w:hAnsi="Times New Roman" w:cs="Times New Roman"/>
          <w:color w:val="151518"/>
          <w:sz w:val="24"/>
          <w:szCs w:val="24"/>
        </w:rPr>
        <w:tab/>
      </w:r>
      <w:r>
        <w:rPr>
          <w:rFonts w:ascii="Times New Roman" w:eastAsiaTheme="minorEastAsia" w:hAnsi="Times New Roman" w:cs="Times New Roman"/>
          <w:color w:val="151518"/>
          <w:sz w:val="24"/>
          <w:szCs w:val="24"/>
        </w:rPr>
        <w:tab/>
        <w:t>(2)</w:t>
      </w:r>
    </w:p>
    <w:p w14:paraId="7DCDD4EC" w14:textId="5C6E5486" w:rsidR="00F35127" w:rsidRDefault="00F35127">
      <w:pPr>
        <w:pStyle w:val="CommentText"/>
      </w:pPr>
    </w:p>
    <w:p w14:paraId="46C4D785" w14:textId="77777777" w:rsidR="000D7FA1" w:rsidRDefault="000D7FA1">
      <w:pPr>
        <w:pStyle w:val="CommentText"/>
      </w:pPr>
    </w:p>
    <w:p w14:paraId="52A217F5" w14:textId="44A13E80" w:rsidR="000D7FA1" w:rsidRDefault="000D7FA1">
      <w:pPr>
        <w:pStyle w:val="CommentText"/>
      </w:pPr>
      <w:r>
        <w:t>NT: is the mathy version any different from a standard kernel smooth?  If not, then I’d say we just reference it and avoid the math.</w:t>
      </w:r>
    </w:p>
  </w:comment>
  <w:comment w:id="46" w:author="Nick Tolimieri" w:date="2017-12-29T09:33:00Z" w:initials="NT">
    <w:p w14:paraId="5E93780B" w14:textId="5CB97E1E" w:rsidR="00F45AD4" w:rsidRDefault="00F45AD4">
      <w:pPr>
        <w:pStyle w:val="CommentText"/>
      </w:pPr>
      <w:r>
        <w:rPr>
          <w:rStyle w:val="CommentReference"/>
        </w:rPr>
        <w:annotationRef/>
      </w:r>
      <w:r>
        <w:t xml:space="preserve">Clarify what you mean by strata.  Off hand, it sounds like depth strata.  However, I assume we mean areas.  </w:t>
      </w:r>
    </w:p>
  </w:comment>
  <w:comment w:id="47" w:author="Ole Shelton" w:date="2017-12-15T15:45:00Z" w:initials="AOS">
    <w:p w14:paraId="4C8B1BEB" w14:textId="33374F00" w:rsidR="00F35127" w:rsidRDefault="00F35127">
      <w:pPr>
        <w:pStyle w:val="CommentText"/>
      </w:pPr>
      <w:r>
        <w:rPr>
          <w:rStyle w:val="CommentReference"/>
        </w:rPr>
        <w:annotationRef/>
      </w:r>
      <w:r>
        <w:t>Extra junk:</w:t>
      </w:r>
    </w:p>
    <w:p w14:paraId="3742EBFA" w14:textId="1CFBC2C2" w:rsidR="00F35127" w:rsidRPr="008332EF" w:rsidRDefault="00F35127" w:rsidP="008332EF">
      <w:pPr>
        <w:pStyle w:val="CommentText"/>
      </w:pPr>
      <w:r>
        <w:rPr>
          <w:rStyle w:val="CommentReference"/>
        </w:rPr>
        <w:annotationRef/>
      </w:r>
    </w:p>
    <w:p w14:paraId="3BE74B0F" w14:textId="1D63B73B" w:rsidR="00F35127" w:rsidRDefault="00F35127" w:rsidP="008332EF">
      <w:pPr>
        <w:pStyle w:val="CommentText"/>
      </w:pPr>
      <w:r w:rsidRPr="004D6174">
        <w:rPr>
          <w:rFonts w:ascii="Times New Roman" w:hAnsi="Times New Roman" w:cs="Times New Roman"/>
          <w:sz w:val="24"/>
          <w:szCs w:val="24"/>
        </w:rPr>
        <w:t xml:space="preserve">On each transect, one diver recorded the species and number of canopy-forming kelp stipes encountered (primarily bull kelp </w:t>
      </w:r>
      <w:r w:rsidRPr="004D6174">
        <w:rPr>
          <w:rFonts w:ascii="Times New Roman" w:hAnsi="Times New Roman" w:cs="Times New Roman"/>
          <w:i/>
          <w:sz w:val="24"/>
          <w:szCs w:val="24"/>
        </w:rPr>
        <w:t>Nereocystis</w:t>
      </w:r>
      <w:r w:rsidRPr="004D6174">
        <w:rPr>
          <w:rFonts w:ascii="Times New Roman" w:hAnsi="Times New Roman" w:cs="Times New Roman"/>
          <w:sz w:val="24"/>
        </w:rPr>
        <w:t xml:space="preserve"> </w:t>
      </w:r>
      <w:r w:rsidRPr="004D6174">
        <w:rPr>
          <w:rFonts w:ascii="Times New Roman" w:hAnsi="Times New Roman" w:cs="Times New Roman"/>
          <w:i/>
          <w:sz w:val="24"/>
        </w:rPr>
        <w:t>luetkeana</w:t>
      </w:r>
      <w:r w:rsidRPr="004D6174">
        <w:rPr>
          <w:rFonts w:ascii="Times New Roman" w:hAnsi="Times New Roman" w:cs="Times New Roman"/>
          <w:sz w:val="24"/>
          <w:szCs w:val="24"/>
        </w:rPr>
        <w:t>,</w:t>
      </w:r>
      <w:r w:rsidRPr="004D6174">
        <w:rPr>
          <w:rFonts w:ascii="Times New Roman" w:hAnsi="Times New Roman" w:cs="Times New Roman"/>
          <w:i/>
          <w:sz w:val="24"/>
          <w:szCs w:val="24"/>
        </w:rPr>
        <w:t xml:space="preserve"> </w:t>
      </w:r>
      <w:r w:rsidRPr="004D6174">
        <w:rPr>
          <w:rFonts w:ascii="Times New Roman" w:hAnsi="Times New Roman" w:cs="Times New Roman"/>
          <w:sz w:val="24"/>
          <w:szCs w:val="24"/>
        </w:rPr>
        <w:t xml:space="preserve">giant kelp </w:t>
      </w:r>
      <w:r w:rsidRPr="004D6174">
        <w:rPr>
          <w:rFonts w:ascii="Times New Roman" w:hAnsi="Times New Roman" w:cs="Times New Roman"/>
          <w:i/>
          <w:sz w:val="24"/>
          <w:szCs w:val="24"/>
        </w:rPr>
        <w:t xml:space="preserve">Macrocystis </w:t>
      </w:r>
      <w:r w:rsidRPr="004D6174">
        <w:rPr>
          <w:rFonts w:ascii="Times New Roman" w:hAnsi="Times New Roman" w:cs="Times New Roman"/>
          <w:i/>
          <w:sz w:val="24"/>
        </w:rPr>
        <w:t xml:space="preserve">pyrifera </w:t>
      </w:r>
      <w:r w:rsidRPr="004D6174">
        <w:rPr>
          <w:rFonts w:ascii="Times New Roman" w:hAnsi="Times New Roman" w:cs="Times New Roman"/>
          <w:sz w:val="24"/>
          <w:szCs w:val="24"/>
        </w:rPr>
        <w:t>and stalked kelp</w:t>
      </w:r>
      <w:r w:rsidRPr="004D6174">
        <w:rPr>
          <w:rFonts w:ascii="Times New Roman" w:hAnsi="Times New Roman" w:cs="Times New Roman"/>
          <w:i/>
          <w:sz w:val="24"/>
          <w:szCs w:val="24"/>
        </w:rPr>
        <w:t xml:space="preserve"> Pterygophora californica</w:t>
      </w:r>
      <w:r w:rsidRPr="004D6174">
        <w:rPr>
          <w:rStyle w:val="CommentReference"/>
          <w:rFonts w:ascii="Times New Roman" w:hAnsi="Times New Roman" w:cs="Times New Roman"/>
        </w:rPr>
        <w:annotationRef/>
      </w:r>
      <w:r w:rsidRPr="004D6174">
        <w:rPr>
          <w:rFonts w:ascii="Times New Roman" w:hAnsi="Times New Roman" w:cs="Times New Roman"/>
          <w:sz w:val="24"/>
          <w:szCs w:val="24"/>
        </w:rPr>
        <w:t>), while the other diver counted and estimated sizes of large, non-cryptic invertebrates &gt;5 cm diameter (sea urchins, sea stars, sea cucumbers, crabs, bivalves, gastropods, anemones, chitons, tunicates, etc.).</w:t>
      </w:r>
    </w:p>
  </w:comment>
  <w:comment w:id="48" w:author="Nick Tolimieri" w:date="2017-12-29T09:36:00Z" w:initials="NT">
    <w:p w14:paraId="030DA3A8" w14:textId="6AD65D59" w:rsidR="00F45AD4" w:rsidRDefault="00F45AD4">
      <w:pPr>
        <w:pStyle w:val="CommentText"/>
      </w:pPr>
      <w:r>
        <w:rPr>
          <w:rStyle w:val="CommentReference"/>
        </w:rPr>
        <w:annotationRef/>
      </w:r>
      <w:r>
        <w:t>Fix reference format</w:t>
      </w:r>
    </w:p>
  </w:comment>
  <w:comment w:id="49" w:author="Ole Shelton" w:date="2017-10-30T09:47:00Z" w:initials="AOS">
    <w:p w14:paraId="4BC664E6" w14:textId="56A9E113" w:rsidR="00F35127" w:rsidRDefault="00F35127" w:rsidP="008332EF">
      <w:pPr>
        <w:pStyle w:val="CommentText"/>
      </w:pPr>
      <w:r>
        <w:rPr>
          <w:rStyle w:val="CommentReference"/>
        </w:rPr>
        <w:annotationRef/>
      </w:r>
      <w:r>
        <w:t>How to properly cite these food categories.</w:t>
      </w:r>
    </w:p>
    <w:p w14:paraId="4E2C8612" w14:textId="77777777" w:rsidR="00F35127" w:rsidRDefault="00F35127" w:rsidP="008332EF">
      <w:pPr>
        <w:pStyle w:val="CommentText"/>
      </w:pPr>
    </w:p>
    <w:p w14:paraId="6CC736BC" w14:textId="77777777" w:rsidR="00F35127" w:rsidRDefault="00F35127" w:rsidP="008332EF">
      <w:pPr>
        <w:pStyle w:val="CommentText"/>
      </w:pPr>
    </w:p>
  </w:comment>
  <w:comment w:id="58" w:author="Nick Tolimieri" w:date="2017-12-29T09:47:00Z" w:initials="NT">
    <w:p w14:paraId="3DE54F7C" w14:textId="75CB75DB" w:rsidR="005655CC" w:rsidRDefault="005655CC">
      <w:pPr>
        <w:pStyle w:val="CommentText"/>
      </w:pPr>
      <w:r>
        <w:rPr>
          <w:rStyle w:val="CommentReference"/>
        </w:rPr>
        <w:annotationRef/>
      </w:r>
      <w:r>
        <w:t>Why Manhattan?  Bray-Curtis is more typical (but ignores joint absences etc).  If I remember correctly, Manhattan doesn’t ignore the joint absences.  I think this is reasonable since we would expect all the species at all the sites give the geographic and depth range.  Just clarify.</w:t>
      </w:r>
    </w:p>
  </w:comment>
  <w:comment w:id="60" w:author="Nick Tolimieri" w:date="2017-12-29T09:49:00Z" w:initials="NT">
    <w:p w14:paraId="2326D41F" w14:textId="58875010" w:rsidR="00930F49" w:rsidRDefault="00930F49">
      <w:pPr>
        <w:pStyle w:val="CommentText"/>
      </w:pPr>
      <w:r>
        <w:rPr>
          <w:rStyle w:val="CommentReference"/>
        </w:rPr>
        <w:annotationRef/>
      </w:r>
      <w:r>
        <w:t>I think this is OK, but using canonical analysis of principal coordinates (CAP) would be more congruent with the PerMANOVA analysis.  nMDS is unconstrained.  CAP is constrained.  Therefore, nMDS doesn’t assume the same groupings as in the PerMANOVA.  You can force the CAP to assume the same groupings as in the PerMANOVA.  CAP would, therefore, more correctly represent the PerMANOVA analyses graphically.</w:t>
      </w:r>
    </w:p>
    <w:p w14:paraId="45CB0D58" w14:textId="77777777" w:rsidR="00930F49" w:rsidRDefault="00930F49">
      <w:pPr>
        <w:pStyle w:val="CommentText"/>
      </w:pPr>
    </w:p>
    <w:p w14:paraId="109382F7" w14:textId="0B0CFA87" w:rsidR="00930F49" w:rsidRDefault="00930F49">
      <w:pPr>
        <w:pStyle w:val="CommentText"/>
      </w:pPr>
      <w:r>
        <w:t>I forget the function name in R, but I can look it up.</w:t>
      </w:r>
    </w:p>
  </w:comment>
  <w:comment w:id="59" w:author="Nick Tolimieri" w:date="2017-12-29T09:51:00Z" w:initials="NT">
    <w:p w14:paraId="145D7F4F" w14:textId="3C3D0E9F" w:rsidR="00930F49" w:rsidRDefault="00930F49">
      <w:pPr>
        <w:pStyle w:val="CommentText"/>
      </w:pPr>
      <w:r>
        <w:rPr>
          <w:rStyle w:val="CommentReference"/>
        </w:rPr>
        <w:annotationRef/>
      </w:r>
      <w:r>
        <w:t>What distance metric?  Manhattan?  Should probably be the same.</w:t>
      </w:r>
    </w:p>
  </w:comment>
  <w:comment w:id="61" w:author="Nick Tolimieri" w:date="2017-12-29T09:54:00Z" w:initials="NT">
    <w:p w14:paraId="0329C4AD" w14:textId="3F3EEF61" w:rsidR="00DC4BF6" w:rsidRDefault="00DC4BF6">
      <w:pPr>
        <w:pStyle w:val="CommentText"/>
      </w:pPr>
      <w:r>
        <w:rPr>
          <w:rStyle w:val="CommentReference"/>
        </w:rPr>
        <w:annotationRef/>
      </w:r>
      <w:r>
        <w:t>I assume the coastwide trend matches the southern trend, more or less, because the densities are highest there.  What happens if the data are normalized (or something similar) for each region or site and then averaged so that the higher total biomass in the south doesn’t overwhelm the other areas?  Is this worth doing?  (Does it even mean anything?)</w:t>
      </w:r>
    </w:p>
    <w:p w14:paraId="49D29106" w14:textId="77777777" w:rsidR="004314F3" w:rsidRDefault="004314F3">
      <w:pPr>
        <w:pStyle w:val="CommentText"/>
      </w:pPr>
    </w:p>
    <w:p w14:paraId="0A1726CF" w14:textId="77777777" w:rsidR="004314F3" w:rsidRDefault="004314F3">
      <w:pPr>
        <w:pStyle w:val="CommentText"/>
      </w:pPr>
    </w:p>
  </w:comment>
  <w:comment w:id="63" w:author="Nick Tolimieri" w:date="2017-12-29T09:59:00Z" w:initials="NT">
    <w:p w14:paraId="414089A6" w14:textId="66ED4C31" w:rsidR="004314F3" w:rsidRDefault="004314F3">
      <w:pPr>
        <w:pStyle w:val="CommentText"/>
      </w:pPr>
      <w:r>
        <w:rPr>
          <w:rStyle w:val="CommentReference"/>
        </w:rPr>
        <w:annotationRef/>
      </w:r>
      <w:r>
        <w:t>Is this correct?</w:t>
      </w:r>
    </w:p>
  </w:comment>
  <w:comment w:id="68" w:author="Nick Tolimieri" w:date="2017-12-29T09:59:00Z" w:initials="NT">
    <w:p w14:paraId="2770BEFD" w14:textId="1C6D1567" w:rsidR="004314F3" w:rsidRDefault="004314F3">
      <w:pPr>
        <w:pStyle w:val="CommentText"/>
      </w:pPr>
      <w:r>
        <w:rPr>
          <w:rStyle w:val="CommentReference"/>
        </w:rPr>
        <w:annotationRef/>
      </w:r>
      <w:r>
        <w:t>I like this figure.  Does a good job of showing the distributional shift.</w:t>
      </w:r>
    </w:p>
  </w:comment>
  <w:comment w:id="73" w:author="Nick Tolimieri" w:date="2017-12-29T10:03:00Z" w:initials="NT">
    <w:p w14:paraId="2FD51510" w14:textId="35ED116A" w:rsidR="00401A53" w:rsidRDefault="00401A53">
      <w:pPr>
        <w:pStyle w:val="CommentText"/>
      </w:pPr>
      <w:r>
        <w:rPr>
          <w:rStyle w:val="CommentReference"/>
        </w:rPr>
        <w:annotationRef/>
      </w:r>
      <w:r>
        <w:t>Not really clear what this means.  I’d give the growth rate for each period then say how much it declined in the 2002-2015 period versus 1989-2002.</w:t>
      </w:r>
    </w:p>
  </w:comment>
  <w:comment w:id="86" w:author="Ole Shelton" w:date="2017-10-30T16:24:00Z" w:initials="AOS">
    <w:p w14:paraId="5E1AC2A4" w14:textId="77777777" w:rsidR="00F35127" w:rsidRPr="00CC50CE" w:rsidRDefault="00F35127" w:rsidP="001C6B10">
      <w:pPr>
        <w:spacing w:before="120" w:after="0" w:line="240" w:lineRule="auto"/>
        <w:rPr>
          <w:rFonts w:ascii="Times New Roman" w:hAnsi="Times New Roman" w:cs="Times New Roman"/>
          <w:i/>
          <w:sz w:val="18"/>
          <w:szCs w:val="18"/>
        </w:rPr>
      </w:pPr>
      <w:r>
        <w:rPr>
          <w:rStyle w:val="CommentReference"/>
        </w:rPr>
        <w:annotationRef/>
      </w:r>
      <w:r w:rsidRPr="00CC50CE">
        <w:rPr>
          <w:rFonts w:ascii="Times New Roman" w:hAnsi="Times New Roman" w:cs="Times New Roman"/>
          <w:i/>
          <w:sz w:val="18"/>
          <w:szCs w:val="18"/>
        </w:rPr>
        <w:t>Call:</w:t>
      </w:r>
    </w:p>
    <w:p w14:paraId="43A9E5C5" w14:textId="77777777" w:rsidR="00F35127" w:rsidRPr="00CC50CE" w:rsidRDefault="00F35127" w:rsidP="001C6B10">
      <w:pPr>
        <w:spacing w:before="120" w:after="0" w:line="240" w:lineRule="auto"/>
        <w:rPr>
          <w:rFonts w:ascii="Times New Roman" w:hAnsi="Times New Roman" w:cs="Times New Roman"/>
          <w:i/>
          <w:sz w:val="18"/>
          <w:szCs w:val="18"/>
        </w:rPr>
      </w:pPr>
      <w:r w:rsidRPr="00CC50CE">
        <w:rPr>
          <w:rFonts w:ascii="Times New Roman" w:hAnsi="Times New Roman" w:cs="Times New Roman"/>
          <w:i/>
          <w:sz w:val="18"/>
          <w:szCs w:val="18"/>
        </w:rPr>
        <w:t>lm(formula = slope.kelp ~ Region + slope.otter * as.factor(Start),  data = .)</w:t>
      </w:r>
    </w:p>
    <w:p w14:paraId="67E08863" w14:textId="77777777" w:rsidR="00F35127" w:rsidRPr="00CC50CE" w:rsidRDefault="00F35127" w:rsidP="001C6B10">
      <w:pPr>
        <w:spacing w:before="120" w:after="0" w:line="240" w:lineRule="auto"/>
        <w:rPr>
          <w:rFonts w:ascii="Times New Roman" w:hAnsi="Times New Roman" w:cs="Times New Roman"/>
          <w:i/>
          <w:sz w:val="18"/>
          <w:szCs w:val="18"/>
        </w:rPr>
      </w:pPr>
    </w:p>
    <w:p w14:paraId="2BDD254B" w14:textId="77777777" w:rsidR="00F35127" w:rsidRPr="00CC50CE" w:rsidRDefault="00F35127" w:rsidP="001C6B10">
      <w:pPr>
        <w:spacing w:before="120" w:after="0" w:line="240" w:lineRule="auto"/>
        <w:rPr>
          <w:rFonts w:ascii="Times New Roman" w:hAnsi="Times New Roman" w:cs="Times New Roman"/>
          <w:i/>
          <w:sz w:val="18"/>
          <w:szCs w:val="18"/>
        </w:rPr>
      </w:pPr>
      <w:r w:rsidRPr="00CC50CE">
        <w:rPr>
          <w:rFonts w:ascii="Times New Roman" w:hAnsi="Times New Roman" w:cs="Times New Roman"/>
          <w:i/>
          <w:sz w:val="18"/>
          <w:szCs w:val="18"/>
        </w:rPr>
        <w:t>Residuals:</w:t>
      </w:r>
    </w:p>
    <w:p w14:paraId="5DEC743A" w14:textId="77777777" w:rsidR="00F35127" w:rsidRPr="00CC50CE" w:rsidRDefault="00F35127" w:rsidP="001C6B10">
      <w:pPr>
        <w:spacing w:before="120" w:after="0" w:line="240" w:lineRule="auto"/>
        <w:rPr>
          <w:rFonts w:ascii="Times New Roman" w:hAnsi="Times New Roman" w:cs="Times New Roman"/>
          <w:i/>
          <w:sz w:val="18"/>
          <w:szCs w:val="18"/>
        </w:rPr>
      </w:pPr>
      <w:r w:rsidRPr="00CC50CE">
        <w:rPr>
          <w:rFonts w:ascii="Times New Roman" w:hAnsi="Times New Roman" w:cs="Times New Roman"/>
          <w:i/>
          <w:sz w:val="18"/>
          <w:szCs w:val="18"/>
        </w:rPr>
        <w:t xml:space="preserve">      Min        1Q    Median        3Q       Max </w:t>
      </w:r>
    </w:p>
    <w:p w14:paraId="5333C7EF" w14:textId="77777777" w:rsidR="00F35127" w:rsidRPr="00CC50CE" w:rsidRDefault="00F35127" w:rsidP="001C6B10">
      <w:pPr>
        <w:spacing w:before="120" w:after="0" w:line="240" w:lineRule="auto"/>
        <w:rPr>
          <w:rFonts w:ascii="Times New Roman" w:hAnsi="Times New Roman" w:cs="Times New Roman"/>
          <w:i/>
          <w:sz w:val="18"/>
          <w:szCs w:val="18"/>
        </w:rPr>
      </w:pPr>
      <w:r w:rsidRPr="00CC50CE">
        <w:rPr>
          <w:rFonts w:ascii="Times New Roman" w:hAnsi="Times New Roman" w:cs="Times New Roman"/>
          <w:i/>
          <w:sz w:val="18"/>
          <w:szCs w:val="18"/>
        </w:rPr>
        <w:t xml:space="preserve">-0.039652 -0.014942 -0.001978  0.016036  0.048590 </w:t>
      </w:r>
    </w:p>
    <w:p w14:paraId="048A0720" w14:textId="77777777" w:rsidR="00F35127" w:rsidRPr="00CC50CE" w:rsidRDefault="00F35127" w:rsidP="001C6B10">
      <w:pPr>
        <w:spacing w:before="120" w:after="0" w:line="240" w:lineRule="auto"/>
        <w:rPr>
          <w:rFonts w:ascii="Times New Roman" w:hAnsi="Times New Roman" w:cs="Times New Roman"/>
          <w:i/>
          <w:sz w:val="18"/>
          <w:szCs w:val="18"/>
        </w:rPr>
      </w:pPr>
    </w:p>
    <w:p w14:paraId="3E400E4C" w14:textId="77777777" w:rsidR="00F35127" w:rsidRPr="00CC50CE" w:rsidRDefault="00F35127" w:rsidP="001C6B10">
      <w:pPr>
        <w:spacing w:before="120" w:after="0" w:line="240" w:lineRule="auto"/>
        <w:rPr>
          <w:rFonts w:ascii="Times New Roman" w:hAnsi="Times New Roman" w:cs="Times New Roman"/>
          <w:i/>
          <w:sz w:val="18"/>
          <w:szCs w:val="18"/>
        </w:rPr>
      </w:pPr>
      <w:r w:rsidRPr="00CC50CE">
        <w:rPr>
          <w:rFonts w:ascii="Times New Roman" w:hAnsi="Times New Roman" w:cs="Times New Roman"/>
          <w:i/>
          <w:sz w:val="18"/>
          <w:szCs w:val="18"/>
        </w:rPr>
        <w:t>Coefficients:</w:t>
      </w:r>
    </w:p>
    <w:p w14:paraId="3A7151E0" w14:textId="77777777" w:rsidR="00F35127" w:rsidRPr="00CC50CE" w:rsidRDefault="00F35127" w:rsidP="001C6B10">
      <w:pPr>
        <w:spacing w:before="120" w:after="0" w:line="240" w:lineRule="auto"/>
        <w:rPr>
          <w:rFonts w:ascii="Times New Roman" w:hAnsi="Times New Roman" w:cs="Times New Roman"/>
          <w:i/>
          <w:sz w:val="18"/>
          <w:szCs w:val="18"/>
        </w:rPr>
      </w:pPr>
      <w:r w:rsidRPr="00CC50CE">
        <w:rPr>
          <w:rFonts w:ascii="Times New Roman" w:hAnsi="Times New Roman" w:cs="Times New Roman"/>
          <w:i/>
          <w:sz w:val="18"/>
          <w:szCs w:val="18"/>
        </w:rPr>
        <w:t xml:space="preserve">                                 Estimate Std. Error t value Pr(&gt;|t|)  </w:t>
      </w:r>
    </w:p>
    <w:p w14:paraId="285ED72B" w14:textId="4C6CF2C4" w:rsidR="00F35127" w:rsidRPr="00CC50CE" w:rsidRDefault="00F35127" w:rsidP="001C6B10">
      <w:pPr>
        <w:spacing w:before="120" w:after="0" w:line="240" w:lineRule="auto"/>
        <w:rPr>
          <w:rFonts w:ascii="Times New Roman" w:hAnsi="Times New Roman" w:cs="Times New Roman"/>
          <w:i/>
          <w:sz w:val="18"/>
          <w:szCs w:val="18"/>
        </w:rPr>
      </w:pPr>
      <w:r w:rsidRPr="00CC50CE">
        <w:rPr>
          <w:rFonts w:ascii="Times New Roman" w:hAnsi="Times New Roman" w:cs="Times New Roman"/>
          <w:i/>
          <w:sz w:val="18"/>
          <w:szCs w:val="18"/>
        </w:rPr>
        <w:t>(Intercept)                    0.02901    0.01520   1.909   0.0770 .</w:t>
      </w:r>
    </w:p>
    <w:p w14:paraId="59714976" w14:textId="1FE39F5B" w:rsidR="00F35127" w:rsidRPr="00CC50CE" w:rsidRDefault="00F35127" w:rsidP="001C6B10">
      <w:pPr>
        <w:spacing w:before="120" w:after="0" w:line="240" w:lineRule="auto"/>
        <w:rPr>
          <w:rFonts w:ascii="Times New Roman" w:hAnsi="Times New Roman" w:cs="Times New Roman"/>
          <w:i/>
          <w:sz w:val="18"/>
          <w:szCs w:val="18"/>
        </w:rPr>
      </w:pPr>
      <w:r w:rsidRPr="00CC50CE">
        <w:rPr>
          <w:rFonts w:ascii="Times New Roman" w:hAnsi="Times New Roman" w:cs="Times New Roman"/>
          <w:i/>
          <w:sz w:val="18"/>
          <w:szCs w:val="18"/>
        </w:rPr>
        <w:t>R</w:t>
      </w:r>
      <w:r>
        <w:rPr>
          <w:rFonts w:ascii="Times New Roman" w:hAnsi="Times New Roman" w:cs="Times New Roman"/>
          <w:i/>
          <w:sz w:val="18"/>
          <w:szCs w:val="18"/>
        </w:rPr>
        <w:t xml:space="preserve">egionCentral            </w:t>
      </w:r>
      <w:r w:rsidRPr="00CC50CE">
        <w:rPr>
          <w:rFonts w:ascii="Times New Roman" w:hAnsi="Times New Roman" w:cs="Times New Roman"/>
          <w:i/>
          <w:sz w:val="18"/>
          <w:szCs w:val="18"/>
        </w:rPr>
        <w:t xml:space="preserve"> 0.02243    0.01720   1.304   0.2133  </w:t>
      </w:r>
    </w:p>
    <w:p w14:paraId="6A1C2096" w14:textId="353CA0EF" w:rsidR="00F35127" w:rsidRPr="00CC50CE" w:rsidRDefault="00F35127" w:rsidP="001C6B10">
      <w:pPr>
        <w:spacing w:before="120" w:after="0" w:line="240" w:lineRule="auto"/>
        <w:rPr>
          <w:rFonts w:ascii="Times New Roman" w:hAnsi="Times New Roman" w:cs="Times New Roman"/>
          <w:i/>
          <w:sz w:val="18"/>
          <w:szCs w:val="18"/>
        </w:rPr>
      </w:pPr>
      <w:r w:rsidRPr="00CC50CE">
        <w:rPr>
          <w:rFonts w:ascii="Times New Roman" w:hAnsi="Times New Roman" w:cs="Times New Roman"/>
          <w:i/>
          <w:sz w:val="18"/>
          <w:szCs w:val="18"/>
        </w:rPr>
        <w:t xml:space="preserve">RegionSouthern           0.03243    0.03257   0.996   0.3363  </w:t>
      </w:r>
    </w:p>
    <w:p w14:paraId="541B09D6" w14:textId="7B5B998F" w:rsidR="00F35127" w:rsidRPr="00CC50CE" w:rsidRDefault="00F35127" w:rsidP="001C6B10">
      <w:pPr>
        <w:spacing w:before="120" w:after="0" w:line="240" w:lineRule="auto"/>
        <w:rPr>
          <w:rFonts w:ascii="Times New Roman" w:hAnsi="Times New Roman" w:cs="Times New Roman"/>
          <w:i/>
          <w:sz w:val="18"/>
          <w:szCs w:val="18"/>
        </w:rPr>
      </w:pPr>
      <w:r w:rsidRPr="00CC50CE">
        <w:rPr>
          <w:rFonts w:ascii="Times New Roman" w:hAnsi="Times New Roman" w:cs="Times New Roman"/>
          <w:i/>
          <w:sz w:val="18"/>
          <w:szCs w:val="18"/>
        </w:rPr>
        <w:t xml:space="preserve">slope.otter                    0.28527    0.28273   1.009   0.3301  </w:t>
      </w:r>
    </w:p>
    <w:p w14:paraId="2C552D70" w14:textId="742D8F6A" w:rsidR="00F35127" w:rsidRPr="00CC50CE" w:rsidRDefault="00F35127" w:rsidP="001C6B10">
      <w:pPr>
        <w:spacing w:before="120" w:after="0" w:line="240" w:lineRule="auto"/>
        <w:rPr>
          <w:rFonts w:ascii="Times New Roman" w:hAnsi="Times New Roman" w:cs="Times New Roman"/>
          <w:i/>
          <w:sz w:val="18"/>
          <w:szCs w:val="18"/>
        </w:rPr>
      </w:pPr>
      <w:r w:rsidRPr="00CC50CE">
        <w:rPr>
          <w:rFonts w:ascii="Times New Roman" w:hAnsi="Times New Roman" w:cs="Times New Roman"/>
          <w:i/>
          <w:sz w:val="18"/>
          <w:szCs w:val="18"/>
        </w:rPr>
        <w:t xml:space="preserve">as.factor(Start)2002 </w:t>
      </w:r>
      <w:r>
        <w:rPr>
          <w:rFonts w:ascii="Times New Roman" w:hAnsi="Times New Roman" w:cs="Times New Roman"/>
          <w:i/>
          <w:sz w:val="18"/>
          <w:szCs w:val="18"/>
        </w:rPr>
        <w:t xml:space="preserve"> </w:t>
      </w:r>
      <w:r w:rsidRPr="00CC50CE">
        <w:rPr>
          <w:rFonts w:ascii="Times New Roman" w:hAnsi="Times New Roman" w:cs="Times New Roman"/>
          <w:i/>
          <w:sz w:val="18"/>
          <w:szCs w:val="18"/>
        </w:rPr>
        <w:t xml:space="preserve">   -0.05311    0.01841  -2.885   0.0120 *</w:t>
      </w:r>
    </w:p>
    <w:p w14:paraId="5ABCDB3B" w14:textId="77777777" w:rsidR="00F35127" w:rsidRPr="00CC50CE" w:rsidRDefault="00F35127" w:rsidP="001C6B10">
      <w:pPr>
        <w:spacing w:before="120" w:after="0" w:line="240" w:lineRule="auto"/>
        <w:rPr>
          <w:rFonts w:ascii="Times New Roman" w:hAnsi="Times New Roman" w:cs="Times New Roman"/>
          <w:i/>
          <w:sz w:val="18"/>
          <w:szCs w:val="18"/>
        </w:rPr>
      </w:pPr>
      <w:r w:rsidRPr="00CC50CE">
        <w:rPr>
          <w:rFonts w:ascii="Times New Roman" w:hAnsi="Times New Roman" w:cs="Times New Roman"/>
          <w:i/>
          <w:sz w:val="18"/>
          <w:szCs w:val="18"/>
        </w:rPr>
        <w:t>slope.otter:as.factor(Start)2002 -0.79260    0.35973  -2.203   0.0448 *</w:t>
      </w:r>
    </w:p>
    <w:p w14:paraId="1A335375" w14:textId="77777777" w:rsidR="00F35127" w:rsidRPr="00CC50CE" w:rsidRDefault="00F35127" w:rsidP="001C6B10">
      <w:pPr>
        <w:spacing w:before="120" w:after="0" w:line="240" w:lineRule="auto"/>
        <w:rPr>
          <w:rFonts w:ascii="Times New Roman" w:hAnsi="Times New Roman" w:cs="Times New Roman"/>
          <w:i/>
          <w:sz w:val="18"/>
          <w:szCs w:val="18"/>
        </w:rPr>
      </w:pPr>
      <w:r w:rsidRPr="00CC50CE">
        <w:rPr>
          <w:rFonts w:ascii="Times New Roman" w:hAnsi="Times New Roman" w:cs="Times New Roman"/>
          <w:i/>
          <w:sz w:val="18"/>
          <w:szCs w:val="18"/>
        </w:rPr>
        <w:t>---</w:t>
      </w:r>
    </w:p>
    <w:p w14:paraId="3E156DFF" w14:textId="77777777" w:rsidR="00F35127" w:rsidRPr="00CC50CE" w:rsidRDefault="00F35127" w:rsidP="001C6B10">
      <w:pPr>
        <w:spacing w:before="120" w:after="0" w:line="240" w:lineRule="auto"/>
        <w:rPr>
          <w:rFonts w:ascii="Times New Roman" w:hAnsi="Times New Roman" w:cs="Times New Roman"/>
          <w:i/>
          <w:sz w:val="18"/>
          <w:szCs w:val="18"/>
        </w:rPr>
      </w:pPr>
      <w:r w:rsidRPr="007E2108">
        <w:rPr>
          <w:rFonts w:ascii="Times New Roman" w:hAnsi="Times New Roman" w:cs="Times New Roman"/>
          <w:i/>
          <w:sz w:val="18"/>
          <w:szCs w:val="18"/>
          <w:lang w:val="fr-FR"/>
        </w:rPr>
        <w:t xml:space="preserve">Signif. codes:  0 ‘***’ 0.001 ‘**’ 0.01 ‘*’ 0.05 ‘.’ </w:t>
      </w:r>
      <w:r w:rsidRPr="00CC50CE">
        <w:rPr>
          <w:rFonts w:ascii="Times New Roman" w:hAnsi="Times New Roman" w:cs="Times New Roman"/>
          <w:i/>
          <w:sz w:val="18"/>
          <w:szCs w:val="18"/>
        </w:rPr>
        <w:t>0.1 ‘ ’ 1</w:t>
      </w:r>
    </w:p>
    <w:p w14:paraId="572995D8" w14:textId="77777777" w:rsidR="00F35127" w:rsidRPr="00CC50CE" w:rsidRDefault="00F35127" w:rsidP="001C6B10">
      <w:pPr>
        <w:spacing w:before="120" w:after="0" w:line="240" w:lineRule="auto"/>
        <w:rPr>
          <w:rFonts w:ascii="Times New Roman" w:hAnsi="Times New Roman" w:cs="Times New Roman"/>
          <w:i/>
          <w:sz w:val="18"/>
          <w:szCs w:val="18"/>
        </w:rPr>
      </w:pPr>
    </w:p>
    <w:p w14:paraId="716660DF" w14:textId="77777777" w:rsidR="00F35127" w:rsidRPr="00CC50CE" w:rsidRDefault="00F35127" w:rsidP="001C6B10">
      <w:pPr>
        <w:spacing w:before="120" w:after="0" w:line="240" w:lineRule="auto"/>
        <w:rPr>
          <w:rFonts w:ascii="Times New Roman" w:hAnsi="Times New Roman" w:cs="Times New Roman"/>
          <w:i/>
          <w:sz w:val="18"/>
          <w:szCs w:val="18"/>
        </w:rPr>
      </w:pPr>
      <w:r w:rsidRPr="00CC50CE">
        <w:rPr>
          <w:rFonts w:ascii="Times New Roman" w:hAnsi="Times New Roman" w:cs="Times New Roman"/>
          <w:i/>
          <w:sz w:val="18"/>
          <w:szCs w:val="18"/>
        </w:rPr>
        <w:t>Residual standard error: 0.02832 on 14 degrees of freedom</w:t>
      </w:r>
    </w:p>
    <w:p w14:paraId="7F9F504E" w14:textId="77777777" w:rsidR="00F35127" w:rsidRPr="00CC50CE" w:rsidRDefault="00F35127" w:rsidP="001C6B10">
      <w:pPr>
        <w:spacing w:before="120" w:after="0" w:line="240" w:lineRule="auto"/>
        <w:rPr>
          <w:rFonts w:ascii="Times New Roman" w:hAnsi="Times New Roman" w:cs="Times New Roman"/>
          <w:i/>
          <w:sz w:val="18"/>
          <w:szCs w:val="18"/>
        </w:rPr>
      </w:pPr>
      <w:r w:rsidRPr="00CC50CE">
        <w:rPr>
          <w:rFonts w:ascii="Times New Roman" w:hAnsi="Times New Roman" w:cs="Times New Roman"/>
          <w:i/>
          <w:sz w:val="18"/>
          <w:szCs w:val="18"/>
        </w:rPr>
        <w:t>Multiple R-squared:  0.8023,</w:t>
      </w:r>
      <w:r w:rsidRPr="00CC50CE">
        <w:rPr>
          <w:rFonts w:ascii="Times New Roman" w:hAnsi="Times New Roman" w:cs="Times New Roman"/>
          <w:i/>
          <w:sz w:val="18"/>
          <w:szCs w:val="18"/>
        </w:rPr>
        <w:tab/>
        <w:t xml:space="preserve">Adjusted R-squared:  0.7316 </w:t>
      </w:r>
    </w:p>
    <w:p w14:paraId="1DD8C5EF" w14:textId="77777777" w:rsidR="00F35127" w:rsidRPr="00CC50CE" w:rsidRDefault="00F35127" w:rsidP="001C6B10">
      <w:pPr>
        <w:spacing w:before="120" w:after="0" w:line="240" w:lineRule="auto"/>
        <w:rPr>
          <w:rFonts w:ascii="Times New Roman" w:hAnsi="Times New Roman" w:cs="Times New Roman"/>
          <w:i/>
          <w:sz w:val="18"/>
          <w:szCs w:val="18"/>
        </w:rPr>
      </w:pPr>
      <w:r w:rsidRPr="00CC50CE">
        <w:rPr>
          <w:rFonts w:ascii="Times New Roman" w:hAnsi="Times New Roman" w:cs="Times New Roman"/>
          <w:i/>
          <w:sz w:val="18"/>
          <w:szCs w:val="18"/>
        </w:rPr>
        <w:t>F-statistic: 11.36 on 5 and 14 DF,  p-value: 0.0001583</w:t>
      </w:r>
    </w:p>
    <w:p w14:paraId="25A7FBED" w14:textId="38786946" w:rsidR="00F35127" w:rsidRDefault="00F35127">
      <w:pPr>
        <w:pStyle w:val="CommentText"/>
      </w:pPr>
    </w:p>
  </w:comment>
  <w:comment w:id="92" w:author="Ole Shelton" w:date="2017-11-03T10:56:00Z" w:initials="AOS">
    <w:p w14:paraId="7E768971" w14:textId="77777777" w:rsidR="00F35127" w:rsidRDefault="00F35127" w:rsidP="007D1754">
      <w:pPr>
        <w:pStyle w:val="CommentText"/>
      </w:pPr>
    </w:p>
    <w:p w14:paraId="328EFAEC" w14:textId="0D46E44E" w:rsidR="00F35127" w:rsidRDefault="00F35127" w:rsidP="007D1754">
      <w:pPr>
        <w:pStyle w:val="CommentText"/>
      </w:pPr>
      <w:r w:rsidRPr="007D1754">
        <w:rPr>
          <w:highlight w:val="yellow"/>
        </w:rPr>
        <w:t>BEST two MODELS</w:t>
      </w:r>
      <w:r>
        <w:t xml:space="preserve"> </w:t>
      </w:r>
    </w:p>
    <w:p w14:paraId="6597083D" w14:textId="77777777" w:rsidR="00F35127" w:rsidRDefault="00F35127" w:rsidP="007D1754">
      <w:pPr>
        <w:pStyle w:val="CommentText"/>
      </w:pPr>
      <w:r>
        <w:rPr>
          <w:rStyle w:val="CommentReference"/>
        </w:rPr>
        <w:annotationRef/>
      </w:r>
      <w:r>
        <w:t>Call:</w:t>
      </w:r>
    </w:p>
    <w:p w14:paraId="6E240012" w14:textId="77777777" w:rsidR="00F35127" w:rsidRDefault="00F35127" w:rsidP="007D1754">
      <w:pPr>
        <w:pStyle w:val="CommentText"/>
      </w:pPr>
      <w:r>
        <w:t>lm(formula = CV.DIFF ~ kelp.cv.89, data = cv.diff)</w:t>
      </w:r>
    </w:p>
    <w:p w14:paraId="7623B2AA" w14:textId="77777777" w:rsidR="00F35127" w:rsidRDefault="00F35127" w:rsidP="007D1754">
      <w:pPr>
        <w:pStyle w:val="CommentText"/>
      </w:pPr>
    </w:p>
    <w:p w14:paraId="528A14F9" w14:textId="77777777" w:rsidR="00F35127" w:rsidRDefault="00F35127" w:rsidP="007D1754">
      <w:pPr>
        <w:pStyle w:val="CommentText"/>
      </w:pPr>
      <w:r>
        <w:t>Residuals:</w:t>
      </w:r>
    </w:p>
    <w:p w14:paraId="16537FFB" w14:textId="77777777" w:rsidR="00F35127" w:rsidRDefault="00F35127" w:rsidP="007D1754">
      <w:pPr>
        <w:pStyle w:val="CommentText"/>
      </w:pPr>
      <w:r>
        <w:t xml:space="preserve">      Min        1Q    Median        3Q       Max </w:t>
      </w:r>
    </w:p>
    <w:p w14:paraId="1C618CC3" w14:textId="77777777" w:rsidR="00F35127" w:rsidRDefault="00F35127" w:rsidP="007D1754">
      <w:pPr>
        <w:pStyle w:val="CommentText"/>
      </w:pPr>
      <w:r>
        <w:t xml:space="preserve">-0.234926 -0.039794  0.001805  0.009730  0.282642 </w:t>
      </w:r>
    </w:p>
    <w:p w14:paraId="6561E0BE" w14:textId="77777777" w:rsidR="00F35127" w:rsidRDefault="00F35127" w:rsidP="007D1754">
      <w:pPr>
        <w:pStyle w:val="CommentText"/>
      </w:pPr>
    </w:p>
    <w:p w14:paraId="76F7B2EF" w14:textId="77777777" w:rsidR="00F35127" w:rsidRDefault="00F35127" w:rsidP="007D1754">
      <w:pPr>
        <w:pStyle w:val="CommentText"/>
      </w:pPr>
      <w:r>
        <w:t>Coefficients:</w:t>
      </w:r>
    </w:p>
    <w:p w14:paraId="179879D5" w14:textId="77777777" w:rsidR="00F35127" w:rsidRDefault="00F35127" w:rsidP="007D1754">
      <w:pPr>
        <w:pStyle w:val="CommentText"/>
      </w:pPr>
      <w:r>
        <w:t xml:space="preserve">            Estimate Std. Error t value Pr(&gt;|t|)   </w:t>
      </w:r>
    </w:p>
    <w:p w14:paraId="4F868F5C" w14:textId="77777777" w:rsidR="00F35127" w:rsidRDefault="00F35127" w:rsidP="007D1754">
      <w:pPr>
        <w:pStyle w:val="CommentText"/>
      </w:pPr>
      <w:r>
        <w:t xml:space="preserve">(Intercept)  0.09883    0.10448   0.946  0.37187   </w:t>
      </w:r>
    </w:p>
    <w:p w14:paraId="783691FD" w14:textId="77777777" w:rsidR="00F35127" w:rsidRDefault="00F35127" w:rsidP="007D1754">
      <w:pPr>
        <w:pStyle w:val="CommentText"/>
      </w:pPr>
      <w:r>
        <w:t>kelp.cv.89  -0.64073    0.18844  -3.400  0.00936 **</w:t>
      </w:r>
    </w:p>
    <w:p w14:paraId="608B8162" w14:textId="77777777" w:rsidR="00F35127" w:rsidRDefault="00F35127" w:rsidP="007D1754">
      <w:pPr>
        <w:pStyle w:val="CommentText"/>
      </w:pPr>
      <w:r>
        <w:t>---</w:t>
      </w:r>
    </w:p>
    <w:p w14:paraId="62EF6AC9" w14:textId="77777777" w:rsidR="00F35127" w:rsidRDefault="00F35127" w:rsidP="007D1754">
      <w:pPr>
        <w:pStyle w:val="CommentText"/>
      </w:pPr>
      <w:r w:rsidRPr="007E2108">
        <w:rPr>
          <w:lang w:val="fr-FR"/>
        </w:rPr>
        <w:t xml:space="preserve">Signif. codes:  0 ‘***’ 0.001 ‘**’ 0.01 ‘*’ 0.05 ‘.’ </w:t>
      </w:r>
      <w:r>
        <w:t>0.1 ‘ ’ 1</w:t>
      </w:r>
    </w:p>
    <w:p w14:paraId="15E0873A" w14:textId="77777777" w:rsidR="00F35127" w:rsidRDefault="00F35127" w:rsidP="007D1754">
      <w:pPr>
        <w:pStyle w:val="CommentText"/>
      </w:pPr>
    </w:p>
    <w:p w14:paraId="61B06641" w14:textId="77777777" w:rsidR="00F35127" w:rsidRDefault="00F35127" w:rsidP="007D1754">
      <w:pPr>
        <w:pStyle w:val="CommentText"/>
      </w:pPr>
      <w:r>
        <w:t>Residual standard error: 0.1455 on 8 degrees of freedom</w:t>
      </w:r>
    </w:p>
    <w:p w14:paraId="474FAF91" w14:textId="77777777" w:rsidR="00F35127" w:rsidRDefault="00F35127" w:rsidP="007D1754">
      <w:pPr>
        <w:pStyle w:val="CommentText"/>
      </w:pPr>
      <w:r>
        <w:t>Multiple R-squared:  0.591,</w:t>
      </w:r>
      <w:r>
        <w:tab/>
        <w:t xml:space="preserve">Adjusted R-squared:  0.5399 </w:t>
      </w:r>
    </w:p>
    <w:p w14:paraId="570F335A" w14:textId="77777777" w:rsidR="00F35127" w:rsidRDefault="00F35127" w:rsidP="007D1754">
      <w:pPr>
        <w:pStyle w:val="CommentText"/>
      </w:pPr>
      <w:r>
        <w:t>F-statistic: 11.56 on 1 and 8 DF,  p-value: 0.009358</w:t>
      </w:r>
    </w:p>
    <w:p w14:paraId="7D31F030" w14:textId="77777777" w:rsidR="00F35127" w:rsidRDefault="00F35127" w:rsidP="007D1754">
      <w:pPr>
        <w:pStyle w:val="CommentText"/>
      </w:pPr>
    </w:p>
    <w:p w14:paraId="7FD8623C" w14:textId="77777777" w:rsidR="00F35127" w:rsidRDefault="00F35127" w:rsidP="007D1754">
      <w:pPr>
        <w:pStyle w:val="CommentText"/>
      </w:pPr>
      <w:r>
        <w:t>&gt; summary(M.2b)</w:t>
      </w:r>
    </w:p>
    <w:p w14:paraId="2B3DA14B" w14:textId="77777777" w:rsidR="00F35127" w:rsidRDefault="00F35127" w:rsidP="007D1754">
      <w:pPr>
        <w:pStyle w:val="CommentText"/>
      </w:pPr>
    </w:p>
    <w:p w14:paraId="766179B5" w14:textId="77777777" w:rsidR="00F35127" w:rsidRDefault="00F35127" w:rsidP="007D1754">
      <w:pPr>
        <w:pStyle w:val="CommentText"/>
      </w:pPr>
      <w:r>
        <w:t>Call:</w:t>
      </w:r>
    </w:p>
    <w:p w14:paraId="14870F31" w14:textId="77777777" w:rsidR="00F35127" w:rsidRDefault="00F35127" w:rsidP="007D1754">
      <w:pPr>
        <w:pStyle w:val="CommentText"/>
      </w:pPr>
      <w:r>
        <w:t>lm(formula = CV.DIFF ~ kelp.cv.89 + diff.otter.mean, data = cv.diff)</w:t>
      </w:r>
    </w:p>
    <w:p w14:paraId="1C5E76C9" w14:textId="77777777" w:rsidR="00F35127" w:rsidRDefault="00F35127" w:rsidP="007D1754">
      <w:pPr>
        <w:pStyle w:val="CommentText"/>
      </w:pPr>
    </w:p>
    <w:p w14:paraId="6EFFC865" w14:textId="77777777" w:rsidR="00F35127" w:rsidRDefault="00F35127" w:rsidP="007D1754">
      <w:pPr>
        <w:pStyle w:val="CommentText"/>
      </w:pPr>
      <w:r>
        <w:t>Residuals:</w:t>
      </w:r>
    </w:p>
    <w:p w14:paraId="65B7C08D" w14:textId="77777777" w:rsidR="00F35127" w:rsidRDefault="00F35127" w:rsidP="007D1754">
      <w:pPr>
        <w:pStyle w:val="CommentText"/>
      </w:pPr>
      <w:r>
        <w:t xml:space="preserve">     Min       1Q   Median       3Q      Max </w:t>
      </w:r>
    </w:p>
    <w:p w14:paraId="5562D6C9" w14:textId="77777777" w:rsidR="00F35127" w:rsidRDefault="00F35127" w:rsidP="007D1754">
      <w:pPr>
        <w:pStyle w:val="CommentText"/>
      </w:pPr>
      <w:r>
        <w:t xml:space="preserve">-0.20532 -0.03482 -0.03241  0.05621  0.23198 </w:t>
      </w:r>
    </w:p>
    <w:p w14:paraId="4BD6B6A2" w14:textId="77777777" w:rsidR="00F35127" w:rsidRDefault="00F35127" w:rsidP="007D1754">
      <w:pPr>
        <w:pStyle w:val="CommentText"/>
      </w:pPr>
    </w:p>
    <w:p w14:paraId="072947FC" w14:textId="77777777" w:rsidR="00F35127" w:rsidRDefault="00F35127" w:rsidP="007D1754">
      <w:pPr>
        <w:pStyle w:val="CommentText"/>
      </w:pPr>
      <w:r>
        <w:t>Coefficients:</w:t>
      </w:r>
    </w:p>
    <w:p w14:paraId="55BB4DEF" w14:textId="77777777" w:rsidR="00F35127" w:rsidRDefault="00F35127" w:rsidP="007D1754">
      <w:pPr>
        <w:pStyle w:val="CommentText"/>
      </w:pPr>
      <w:r>
        <w:t xml:space="preserve">                  Estimate Std. Error t value Pr(&gt;|t|)   </w:t>
      </w:r>
    </w:p>
    <w:p w14:paraId="0DA9BD4B" w14:textId="77777777" w:rsidR="00F35127" w:rsidRDefault="00F35127" w:rsidP="007D1754">
      <w:pPr>
        <w:pStyle w:val="CommentText"/>
      </w:pPr>
      <w:r>
        <w:t xml:space="preserve">(Intercept)      0.1341438  0.0938903   1.429  0.19615   </w:t>
      </w:r>
    </w:p>
    <w:p w14:paraId="43CF9633" w14:textId="77777777" w:rsidR="00F35127" w:rsidRDefault="00F35127" w:rsidP="007D1754">
      <w:pPr>
        <w:pStyle w:val="CommentText"/>
      </w:pPr>
      <w:r>
        <w:t>kelp.cv.89      -0.6276541  0.1658760  -3.784  0.00686 **</w:t>
      </w:r>
    </w:p>
    <w:p w14:paraId="0DC205F6" w14:textId="77777777" w:rsidR="00F35127" w:rsidRDefault="00F35127" w:rsidP="007D1754">
      <w:pPr>
        <w:pStyle w:val="CommentText"/>
      </w:pPr>
      <w:r>
        <w:t xml:space="preserve">diff.otter.mean -0.0007823  0.0004278  -1.829  0.11017   </w:t>
      </w:r>
    </w:p>
    <w:p w14:paraId="676B6344" w14:textId="77777777" w:rsidR="00F35127" w:rsidRDefault="00F35127" w:rsidP="007D1754">
      <w:pPr>
        <w:pStyle w:val="CommentText"/>
      </w:pPr>
      <w:r>
        <w:t>---</w:t>
      </w:r>
    </w:p>
    <w:p w14:paraId="1DCC0AB0" w14:textId="77777777" w:rsidR="00F35127" w:rsidRDefault="00F35127" w:rsidP="007D1754">
      <w:pPr>
        <w:pStyle w:val="CommentText"/>
      </w:pPr>
      <w:r w:rsidRPr="007E2108">
        <w:rPr>
          <w:lang w:val="fr-FR"/>
        </w:rPr>
        <w:t xml:space="preserve">Signif. codes:  0 ‘***’ 0.001 ‘**’ 0.01 ‘*’ 0.05 ‘.’ </w:t>
      </w:r>
      <w:r>
        <w:t>0.1 ‘ ’ 1</w:t>
      </w:r>
    </w:p>
    <w:p w14:paraId="37C2B364" w14:textId="77777777" w:rsidR="00F35127" w:rsidRDefault="00F35127" w:rsidP="007D1754">
      <w:pPr>
        <w:pStyle w:val="CommentText"/>
      </w:pPr>
    </w:p>
    <w:p w14:paraId="4368D8AC" w14:textId="77777777" w:rsidR="00F35127" w:rsidRDefault="00F35127" w:rsidP="007D1754">
      <w:pPr>
        <w:pStyle w:val="CommentText"/>
      </w:pPr>
      <w:r>
        <w:t>Residual standard error: 0.128 on 7 degrees of freedom</w:t>
      </w:r>
    </w:p>
    <w:p w14:paraId="284D140E" w14:textId="77777777" w:rsidR="00F35127" w:rsidRDefault="00F35127" w:rsidP="007D1754">
      <w:pPr>
        <w:pStyle w:val="CommentText"/>
      </w:pPr>
      <w:r>
        <w:t>Multiple R-squared:  0.7232,</w:t>
      </w:r>
      <w:r>
        <w:tab/>
        <w:t xml:space="preserve">Adjusted R-squared:  0.6442 </w:t>
      </w:r>
    </w:p>
    <w:p w14:paraId="7A5762B9" w14:textId="30072132" w:rsidR="00F35127" w:rsidRDefault="00F35127" w:rsidP="007D1754">
      <w:pPr>
        <w:pStyle w:val="CommentText"/>
      </w:pPr>
      <w:r>
        <w:t>F-statistic: 9.146 on 2 and 7 DF,  p-value: 0.01115</w:t>
      </w:r>
    </w:p>
  </w:comment>
  <w:comment w:id="91" w:author="Nick Tolimieri" w:date="2017-12-29T10:21:00Z" w:initials="NT">
    <w:p w14:paraId="146FF31F" w14:textId="153D6EAC" w:rsidR="00545BE8" w:rsidRDefault="00545BE8">
      <w:pPr>
        <w:pStyle w:val="CommentText"/>
      </w:pPr>
      <w:r>
        <w:rPr>
          <w:rStyle w:val="CommentReference"/>
        </w:rPr>
        <w:annotationRef/>
      </w:r>
      <w:r>
        <w:t xml:space="preserve">Is this a bit circular?  Only those sites with high </w:t>
      </w:r>
      <w:r w:rsidR="00F649CA">
        <w:t xml:space="preserve">CV can really show reduced CV because they are the only ones with any ability to decrease.  </w:t>
      </w:r>
    </w:p>
    <w:p w14:paraId="263D3595" w14:textId="77777777" w:rsidR="00F649CA" w:rsidRDefault="00F649CA">
      <w:pPr>
        <w:pStyle w:val="CommentText"/>
      </w:pPr>
    </w:p>
    <w:p w14:paraId="2B4B5ADA" w14:textId="64D44B23" w:rsidR="00F649CA" w:rsidRDefault="00F649CA">
      <w:pPr>
        <w:pStyle w:val="CommentText"/>
      </w:pPr>
      <w:r>
        <w:t xml:space="preserve">Perhaps including the CV should be the base model (to account for difference among sites in CV to start with) and then model selection should include the other terms.  </w:t>
      </w:r>
    </w:p>
    <w:p w14:paraId="5FC006DE" w14:textId="77777777" w:rsidR="00F649CA" w:rsidRDefault="00F649CA">
      <w:pPr>
        <w:pStyle w:val="CommentText"/>
      </w:pPr>
    </w:p>
    <w:p w14:paraId="07D478C6" w14:textId="53A1499A" w:rsidR="00F649CA" w:rsidRDefault="00F649CA">
      <w:pPr>
        <w:pStyle w:val="CommentText"/>
      </w:pPr>
      <w:r>
        <w:t xml:space="preserve">That would let us unequivocally include otter density as a predictor.  </w:t>
      </w:r>
    </w:p>
  </w:comment>
  <w:comment w:id="98" w:author="Nick Tolimieri" w:date="2017-12-29T10:28:00Z" w:initials="NT">
    <w:p w14:paraId="6394C418" w14:textId="5462C56F" w:rsidR="00281751" w:rsidRDefault="00281751">
      <w:pPr>
        <w:pStyle w:val="CommentText"/>
      </w:pPr>
      <w:r>
        <w:rPr>
          <w:rStyle w:val="CommentReference"/>
        </w:rPr>
        <w:annotationRef/>
      </w:r>
      <w:r>
        <w:t>Fix reference format.</w:t>
      </w:r>
    </w:p>
  </w:comment>
  <w:comment w:id="99" w:author="Ole Shelton" w:date="2017-12-15T16:04:00Z" w:initials="AOS">
    <w:p w14:paraId="27E8ACE5" w14:textId="5D76746B" w:rsidR="00F35127" w:rsidRPr="00446249" w:rsidRDefault="00F35127" w:rsidP="00446249">
      <w:pPr>
        <w:spacing w:before="100" w:beforeAutospacing="1" w:after="100" w:afterAutospacing="1" w:line="240" w:lineRule="auto"/>
        <w:rPr>
          <w:rFonts w:ascii="Times New Roman" w:eastAsia="Times New Roman" w:hAnsi="Times New Roman" w:cs="Times New Roman"/>
          <w:sz w:val="24"/>
          <w:szCs w:val="24"/>
          <w:lang w:eastAsia="zh-CN"/>
        </w:rPr>
      </w:pPr>
      <w:r w:rsidRPr="00446249">
        <w:rPr>
          <w:rFonts w:ascii="Times New Roman" w:eastAsia="Times New Roman" w:hAnsi="Times New Roman" w:cs="Times New Roman"/>
          <w:sz w:val="24"/>
          <w:szCs w:val="24"/>
          <w:lang w:eastAsia="zh-CN"/>
        </w:rPr>
        <w:t xml:space="preserve"> Sergio,</w:t>
      </w:r>
      <w:r>
        <w:rPr>
          <w:rFonts w:ascii="Times New Roman" w:eastAsia="Times New Roman" w:hAnsi="Times New Roman" w:cs="Times New Roman"/>
          <w:sz w:val="24"/>
          <w:szCs w:val="24"/>
          <w:lang w:eastAsia="zh-CN"/>
        </w:rPr>
        <w:t xml:space="preserve"> F.,</w:t>
      </w:r>
      <w:r w:rsidRPr="00446249">
        <w:rPr>
          <w:rFonts w:ascii="Times New Roman" w:eastAsia="Times New Roman" w:hAnsi="Times New Roman" w:cs="Times New Roman"/>
          <w:sz w:val="24"/>
          <w:szCs w:val="24"/>
          <w:lang w:eastAsia="zh-CN"/>
        </w:rPr>
        <w:t xml:space="preserve"> O. J. Schmitz, C. J. Krebs, R. D. Holt, M. R. Heithaus, A. J. Wirsing, W. J. Ripple, E. Ritchie, D. Ainley, D. Oro, Y. Jhala, F. Hiraldo, E. Korpimäki</w:t>
      </w:r>
      <w:r>
        <w:rPr>
          <w:rFonts w:ascii="Times New Roman" w:eastAsia="Times New Roman" w:hAnsi="Times New Roman" w:cs="Times New Roman"/>
          <w:sz w:val="24"/>
          <w:szCs w:val="24"/>
          <w:lang w:eastAsia="zh-CN"/>
        </w:rPr>
        <w:t xml:space="preserve">. 2014. </w:t>
      </w:r>
      <w:r w:rsidRPr="00446249">
        <w:rPr>
          <w:rFonts w:ascii="Times New Roman" w:eastAsia="Times New Roman" w:hAnsi="Times New Roman" w:cs="Times New Roman"/>
          <w:i/>
          <w:iCs/>
          <w:sz w:val="24"/>
          <w:szCs w:val="24"/>
          <w:lang w:eastAsia="zh-CN"/>
        </w:rPr>
        <w:t xml:space="preserve">Towards a cohesive, holistic view of top predation: A definition, synthesis and perspective. Oikos 123, 1234–1243 </w:t>
      </w:r>
    </w:p>
    <w:p w14:paraId="11BDC844" w14:textId="77777777" w:rsidR="00F35127" w:rsidRDefault="00F35127" w:rsidP="00DF3712">
      <w:pPr>
        <w:spacing w:before="100" w:beforeAutospacing="1" w:after="100" w:afterAutospacing="1" w:line="240" w:lineRule="auto"/>
        <w:rPr>
          <w:rFonts w:ascii="Times New Roman" w:eastAsia="Times New Roman" w:hAnsi="Times New Roman" w:cs="Times New Roman"/>
          <w:sz w:val="24"/>
          <w:szCs w:val="24"/>
          <w:lang w:eastAsia="zh-CN"/>
        </w:rPr>
      </w:pPr>
    </w:p>
    <w:p w14:paraId="2A7C6225" w14:textId="77777777" w:rsidR="00F35127" w:rsidRDefault="00F35127" w:rsidP="00DF3712">
      <w:pPr>
        <w:spacing w:before="100" w:beforeAutospacing="1" w:after="100" w:afterAutospacing="1" w:line="240" w:lineRule="auto"/>
        <w:rPr>
          <w:rFonts w:ascii="Times New Roman" w:eastAsia="Times New Roman" w:hAnsi="Times New Roman" w:cs="Times New Roman"/>
          <w:sz w:val="24"/>
          <w:szCs w:val="24"/>
          <w:lang w:eastAsia="zh-CN"/>
        </w:rPr>
      </w:pPr>
    </w:p>
    <w:p w14:paraId="287BB011" w14:textId="2CC9700E" w:rsidR="00F35127" w:rsidRPr="00DF3712" w:rsidRDefault="00F35127" w:rsidP="00DF3712">
      <w:pPr>
        <w:spacing w:before="100" w:beforeAutospacing="1" w:after="100" w:afterAutospacing="1" w:line="240" w:lineRule="auto"/>
      </w:pPr>
      <w:r w:rsidRPr="00DF3712">
        <w:rPr>
          <w:rFonts w:ascii="Times New Roman" w:eastAsia="Times New Roman" w:hAnsi="Times New Roman" w:cs="Times New Roman"/>
          <w:sz w:val="24"/>
          <w:szCs w:val="24"/>
          <w:lang w:eastAsia="zh-CN"/>
        </w:rPr>
        <w:t xml:space="preserve">Stier, </w:t>
      </w:r>
      <w:r w:rsidRPr="00DF3712">
        <w:rPr>
          <w:rStyle w:val="contributor-listtoggler"/>
        </w:rPr>
        <w:t>A.C., J.F. Samhouri</w:t>
      </w:r>
      <w:r>
        <w:rPr>
          <w:rStyle w:val="contributor-listtoggler"/>
        </w:rPr>
        <w:annotationRef/>
      </w:r>
      <w:r w:rsidRPr="00DF3712">
        <w:rPr>
          <w:rStyle w:val="contributor-listtoggler"/>
        </w:rPr>
        <w:t xml:space="preserve">, M. Novak, K.N. Marshall, E.J. Ward, R.D. Holt, and P.S. Levin. </w:t>
      </w:r>
      <w:r>
        <w:rPr>
          <w:rStyle w:val="contributor-listtoggler"/>
        </w:rPr>
        <w:t xml:space="preserve">2016. </w:t>
      </w:r>
      <w:r w:rsidRPr="00DF3712">
        <w:rPr>
          <w:rFonts w:eastAsia="Times New Roman"/>
        </w:rPr>
        <w:t>Ecosystem context and historical contingency in apex predator recoveries</w:t>
      </w:r>
      <w:r>
        <w:rPr>
          <w:rFonts w:eastAsia="Times New Roman"/>
        </w:rPr>
        <w:t>.</w:t>
      </w:r>
      <w:r>
        <w:t xml:space="preserve"> </w:t>
      </w:r>
      <w:r w:rsidRPr="00DF3712">
        <w:rPr>
          <w:rFonts w:ascii="Times New Roman" w:eastAsia="Times New Roman" w:hAnsi="Times New Roman" w:cs="Times New Roman"/>
          <w:i/>
          <w:iCs/>
          <w:sz w:val="24"/>
          <w:szCs w:val="24"/>
          <w:lang w:eastAsia="zh-CN"/>
        </w:rPr>
        <w:t>Science Advances</w:t>
      </w:r>
      <w:r>
        <w:rPr>
          <w:rFonts w:ascii="Times New Roman" w:eastAsia="Times New Roman" w:hAnsi="Times New Roman" w:cs="Times New Roman"/>
          <w:i/>
          <w:iCs/>
          <w:sz w:val="24"/>
          <w:szCs w:val="24"/>
          <w:lang w:eastAsia="zh-CN"/>
        </w:rPr>
        <w:t xml:space="preserve">. </w:t>
      </w:r>
      <w:r>
        <w:rPr>
          <w:rFonts w:ascii="Times New Roman" w:eastAsia="Times New Roman" w:hAnsi="Times New Roman" w:cs="Times New Roman"/>
          <w:sz w:val="24"/>
          <w:szCs w:val="24"/>
          <w:lang w:eastAsia="zh-CN"/>
        </w:rPr>
        <w:t xml:space="preserve">2: no. 5, e1501769. </w:t>
      </w:r>
      <w:r w:rsidRPr="00DF3712">
        <w:rPr>
          <w:rFonts w:ascii="Times New Roman" w:eastAsia="Times New Roman" w:hAnsi="Times New Roman" w:cs="Times New Roman"/>
          <w:sz w:val="24"/>
          <w:szCs w:val="24"/>
          <w:lang w:eastAsia="zh-CN"/>
        </w:rPr>
        <w:t xml:space="preserve">DOI: 10.1126/sciadv.1501769 </w:t>
      </w:r>
    </w:p>
    <w:p w14:paraId="645478F4" w14:textId="17B11A76" w:rsidR="00F35127" w:rsidRDefault="00F35127">
      <w:pPr>
        <w:pStyle w:val="CommentText"/>
      </w:pPr>
    </w:p>
  </w:comment>
  <w:comment w:id="100" w:author="Nick Tolimieri" w:date="2017-12-29T10:38:00Z" w:initials="NT">
    <w:p w14:paraId="600D33A2" w14:textId="146A21FB" w:rsidR="00BA4315" w:rsidRDefault="00BA4315">
      <w:pPr>
        <w:pStyle w:val="CommentText"/>
      </w:pPr>
      <w:r>
        <w:rPr>
          <w:rStyle w:val="CommentReference"/>
        </w:rPr>
        <w:annotationRef/>
      </w:r>
      <w:r>
        <w:t xml:space="preserve">During the recovery period, kelp also followed the predictions.   I think this is worth mentioning.  In part because it shows that if you stop paying attention, you miss that the trend doesn’t continue.  </w:t>
      </w:r>
    </w:p>
  </w:comment>
  <w:comment w:id="105" w:author="Jameal Samhouri" w:date="2017-12-14T10:31:00Z" w:initials="JS">
    <w:p w14:paraId="1E554D16" w14:textId="272B487B" w:rsidR="00F35127" w:rsidRDefault="00F35127">
      <w:pPr>
        <w:pStyle w:val="CommentText"/>
      </w:pPr>
      <w:r>
        <w:rPr>
          <w:rStyle w:val="CommentReference"/>
        </w:rPr>
        <w:annotationRef/>
      </w:r>
      <w:r>
        <w:t>Kenner et al. 2013, Scheuerell et al. in review?</w:t>
      </w:r>
    </w:p>
  </w:comment>
  <w:comment w:id="104" w:author="Nick Tolimieri" w:date="2017-12-29T10:39:00Z" w:initials="NT">
    <w:p w14:paraId="110C2EE5" w14:textId="45BE836E" w:rsidR="00BA4315" w:rsidRDefault="00BA4315">
      <w:pPr>
        <w:pStyle w:val="CommentText"/>
      </w:pPr>
      <w:r>
        <w:rPr>
          <w:rStyle w:val="CommentReference"/>
        </w:rPr>
        <w:annotationRef/>
      </w:r>
      <w:r>
        <w:t>MPA stuff by Babcock and Shears in NZ.  Snapper eat, urchins, which eat kelp.  The effect took a long time to appear, however, because both snapper density and individual size needed to recover becore the snapper could reduce urchin densities.</w:t>
      </w:r>
    </w:p>
  </w:comment>
  <w:comment w:id="106" w:author="Jameal Samhouri" w:date="2017-12-14T11:13:00Z" w:initials="JS">
    <w:p w14:paraId="7042F1AB" w14:textId="77777777" w:rsidR="00F35127" w:rsidRPr="00AD34E2" w:rsidRDefault="00F35127" w:rsidP="00AD34E2">
      <w:pPr>
        <w:spacing w:line="480" w:lineRule="auto"/>
        <w:ind w:hanging="480"/>
        <w:rPr>
          <w:rFonts w:ascii="Times New Roman" w:eastAsia="Times New Roman" w:hAnsi="Times New Roman" w:cs="Times New Roman"/>
          <w:sz w:val="24"/>
          <w:szCs w:val="24"/>
        </w:rPr>
      </w:pPr>
      <w:r>
        <w:rPr>
          <w:rStyle w:val="CommentReference"/>
        </w:rPr>
        <w:annotationRef/>
      </w:r>
      <w:r w:rsidRPr="00AD34E2">
        <w:rPr>
          <w:rFonts w:ascii="Times New Roman" w:eastAsia="Times New Roman" w:hAnsi="Times New Roman" w:cs="Times New Roman"/>
          <w:sz w:val="24"/>
          <w:szCs w:val="24"/>
        </w:rPr>
        <w:t>Filbee-Dexter, K., and R. E. Scheibling. 2014. Sea urchin barrens as alternative stable states of collapsed kelp ecosystems. Marine Ecology Progress Series 495:1–25.</w:t>
      </w:r>
    </w:p>
    <w:p w14:paraId="62EE8A42" w14:textId="743AF6D1" w:rsidR="00F35127" w:rsidRDefault="00F35127">
      <w:pPr>
        <w:pStyle w:val="CommentText"/>
      </w:pPr>
    </w:p>
  </w:comment>
  <w:comment w:id="107" w:author="Jameal Samhouri" w:date="2017-12-14T11:19:00Z" w:initials="JS">
    <w:p w14:paraId="6FFDE7C8" w14:textId="070C3C19" w:rsidR="00F35127" w:rsidRDefault="00F35127">
      <w:pPr>
        <w:pStyle w:val="CommentText"/>
      </w:pPr>
      <w:r>
        <w:rPr>
          <w:rStyle w:val="CommentReference"/>
        </w:rPr>
        <w:annotationRef/>
      </w:r>
      <w:r>
        <w:t xml:space="preserve">Decided not to get into a whole thing about successional dynamics. But I think there could be something good there about kelp canopies </w:t>
      </w:r>
      <w:r>
        <w:sym w:font="Wingdings" w:char="F0E0"/>
      </w:r>
      <w:r>
        <w:t xml:space="preserve"> understory like pterygophora </w:t>
      </w:r>
      <w:r>
        <w:sym w:font="Wingdings" w:char="F0E0"/>
      </w:r>
      <w:r>
        <w:t xml:space="preserve"> space competition with benthic inverts, changes in fish communities</w:t>
      </w:r>
    </w:p>
  </w:comment>
  <w:comment w:id="109" w:author="Ole Shelton" w:date="2017-12-15T16:12:00Z" w:initials="AOS">
    <w:p w14:paraId="4486FC39" w14:textId="77777777" w:rsidR="00F35127" w:rsidRPr="00E84C0E" w:rsidRDefault="00F35127" w:rsidP="00E84C0E">
      <w:pPr>
        <w:rPr>
          <w:rFonts w:ascii="Times" w:eastAsia="Times New Roman" w:hAnsi="Times" w:cs="Times New Roman"/>
          <w:sz w:val="20"/>
          <w:szCs w:val="20"/>
          <w:lang w:eastAsia="zh-CN"/>
        </w:rPr>
      </w:pPr>
      <w:r>
        <w:rPr>
          <w:rStyle w:val="CommentReference"/>
        </w:rPr>
        <w:annotationRef/>
      </w:r>
      <w:r w:rsidRPr="00E84C0E">
        <w:rPr>
          <w:rFonts w:ascii="Times" w:eastAsia="Times New Roman" w:hAnsi="Times" w:cs="Times New Roman"/>
          <w:sz w:val="20"/>
          <w:szCs w:val="20"/>
          <w:lang w:eastAsia="zh-CN"/>
        </w:rPr>
        <w:t>Petraitis PS, Methratta ET, Rhile EC, Vidargas NA, Dudgeon SR. 2009. Experimental confirmation of</w:t>
      </w:r>
    </w:p>
    <w:p w14:paraId="0986FDAA" w14:textId="77777777" w:rsidR="00F35127" w:rsidRPr="00E84C0E" w:rsidRDefault="00F35127" w:rsidP="00E84C0E">
      <w:pPr>
        <w:spacing w:after="0" w:line="240" w:lineRule="auto"/>
        <w:rPr>
          <w:rFonts w:ascii="Times" w:eastAsia="Times New Roman" w:hAnsi="Times" w:cs="Times New Roman"/>
          <w:sz w:val="20"/>
          <w:szCs w:val="20"/>
          <w:lang w:eastAsia="zh-CN"/>
        </w:rPr>
      </w:pPr>
      <w:r w:rsidRPr="00E84C0E">
        <w:rPr>
          <w:rFonts w:ascii="Times" w:eastAsia="Times New Roman" w:hAnsi="Times" w:cs="Times New Roman"/>
          <w:sz w:val="20"/>
          <w:szCs w:val="20"/>
          <w:lang w:eastAsia="zh-CN"/>
        </w:rPr>
        <w:t>multiple community states in a marine ecosystem.</w:t>
      </w:r>
    </w:p>
    <w:p w14:paraId="06F529AA" w14:textId="0698CD0D" w:rsidR="00F35127" w:rsidRDefault="00F35127" w:rsidP="00E84C0E">
      <w:pPr>
        <w:spacing w:after="0" w:line="240" w:lineRule="auto"/>
        <w:rPr>
          <w:rFonts w:ascii="Times" w:eastAsia="Times New Roman" w:hAnsi="Times" w:cs="Times New Roman"/>
          <w:sz w:val="20"/>
          <w:szCs w:val="20"/>
          <w:lang w:eastAsia="zh-CN"/>
        </w:rPr>
      </w:pPr>
      <w:r w:rsidRPr="00E84C0E">
        <w:rPr>
          <w:rFonts w:ascii="Times" w:eastAsia="Times New Roman" w:hAnsi="Times" w:cs="Times New Roman"/>
          <w:sz w:val="20"/>
          <w:szCs w:val="20"/>
          <w:lang w:eastAsia="zh-CN"/>
        </w:rPr>
        <w:t>Oecologia</w:t>
      </w:r>
      <w:r>
        <w:rPr>
          <w:rFonts w:ascii="Times" w:eastAsia="Times New Roman" w:hAnsi="Times" w:cs="Times New Roman"/>
          <w:sz w:val="20"/>
          <w:szCs w:val="20"/>
          <w:lang w:eastAsia="zh-CN"/>
        </w:rPr>
        <w:t xml:space="preserve"> </w:t>
      </w:r>
      <w:r w:rsidRPr="00E84C0E">
        <w:rPr>
          <w:rFonts w:ascii="Times" w:eastAsia="Times New Roman" w:hAnsi="Times" w:cs="Times New Roman"/>
          <w:sz w:val="20"/>
          <w:szCs w:val="20"/>
          <w:lang w:eastAsia="zh-CN"/>
        </w:rPr>
        <w:t>161:139–48</w:t>
      </w:r>
      <w:r>
        <w:rPr>
          <w:rFonts w:ascii="Times" w:eastAsia="Times New Roman" w:hAnsi="Times" w:cs="Times New Roman"/>
          <w:sz w:val="20"/>
          <w:szCs w:val="20"/>
          <w:lang w:eastAsia="zh-CN"/>
        </w:rPr>
        <w:t>.</w:t>
      </w:r>
    </w:p>
    <w:p w14:paraId="44FBAFEC" w14:textId="77777777" w:rsidR="00F35127" w:rsidRDefault="00F35127" w:rsidP="00E84C0E">
      <w:pPr>
        <w:spacing w:after="0" w:line="240" w:lineRule="auto"/>
        <w:rPr>
          <w:rFonts w:ascii="Times" w:eastAsia="Times New Roman" w:hAnsi="Times" w:cs="Times New Roman"/>
          <w:sz w:val="20"/>
          <w:szCs w:val="20"/>
          <w:lang w:eastAsia="zh-CN"/>
        </w:rPr>
      </w:pPr>
    </w:p>
    <w:p w14:paraId="7AC0E1FE" w14:textId="5E2A6B61" w:rsidR="00F35127" w:rsidRPr="00E84C0E" w:rsidRDefault="00F35127" w:rsidP="00E84C0E">
      <w:pPr>
        <w:spacing w:after="0" w:line="240" w:lineRule="auto"/>
        <w:rPr>
          <w:rFonts w:ascii="Times New Roman" w:eastAsia="Times New Roman" w:hAnsi="Times New Roman" w:cs="Times New Roman"/>
          <w:sz w:val="24"/>
          <w:szCs w:val="24"/>
          <w:lang w:eastAsia="zh-CN"/>
        </w:rPr>
      </w:pPr>
      <w:r w:rsidRPr="00E84C0E">
        <w:rPr>
          <w:rFonts w:ascii="Times New Roman" w:eastAsia="Times New Roman" w:hAnsi="Times New Roman" w:cs="Times New Roman"/>
          <w:sz w:val="24"/>
          <w:szCs w:val="24"/>
          <w:lang w:eastAsia="zh-CN"/>
        </w:rPr>
        <w:t>Bellwood,</w:t>
      </w:r>
      <w:r>
        <w:rPr>
          <w:rFonts w:ascii="Times New Roman" w:eastAsia="Times New Roman" w:hAnsi="Times New Roman" w:cs="Times New Roman"/>
          <w:sz w:val="24"/>
          <w:szCs w:val="24"/>
          <w:lang w:eastAsia="zh-CN"/>
        </w:rPr>
        <w:t xml:space="preserve"> D.R.,</w:t>
      </w:r>
      <w:r w:rsidRPr="00E84C0E">
        <w:rPr>
          <w:rFonts w:ascii="Times New Roman" w:eastAsia="Times New Roman" w:hAnsi="Times New Roman" w:cs="Times New Roman"/>
          <w:sz w:val="24"/>
          <w:szCs w:val="24"/>
          <w:lang w:eastAsia="zh-CN"/>
        </w:rPr>
        <w:t xml:space="preserve"> T.P. Hughes, A.S. Hoey</w:t>
      </w:r>
      <w:r>
        <w:rPr>
          <w:rFonts w:ascii="Times New Roman" w:eastAsia="Times New Roman" w:hAnsi="Times New Roman" w:cs="Times New Roman"/>
          <w:sz w:val="24"/>
          <w:szCs w:val="24"/>
          <w:lang w:eastAsia="zh-CN"/>
        </w:rPr>
        <w:t xml:space="preserve">. 2006. </w:t>
      </w:r>
      <w:r w:rsidRPr="00E84C0E">
        <w:rPr>
          <w:rFonts w:ascii="Times New Roman" w:eastAsia="Times New Roman" w:hAnsi="Times New Roman" w:cs="Times New Roman"/>
          <w:sz w:val="24"/>
          <w:szCs w:val="24"/>
          <w:lang w:eastAsia="zh-CN"/>
        </w:rPr>
        <w:t>Sleeping functional group drives coral-reef recovery</w:t>
      </w:r>
      <w:r>
        <w:rPr>
          <w:rFonts w:ascii="Times New Roman" w:eastAsia="Times New Roman" w:hAnsi="Times New Roman" w:cs="Times New Roman"/>
          <w:sz w:val="24"/>
          <w:szCs w:val="24"/>
          <w:lang w:eastAsia="zh-CN"/>
        </w:rPr>
        <w:t>. Curr. Biol., 16:</w:t>
      </w:r>
      <w:r w:rsidRPr="00E84C0E">
        <w:rPr>
          <w:rFonts w:ascii="Times New Roman" w:eastAsia="Times New Roman" w:hAnsi="Times New Roman" w:cs="Times New Roman"/>
          <w:sz w:val="24"/>
          <w:szCs w:val="24"/>
          <w:lang w:eastAsia="zh-CN"/>
        </w:rPr>
        <w:t xml:space="preserve"> 2434-2439</w:t>
      </w:r>
    </w:p>
    <w:p w14:paraId="1D6B5F2A" w14:textId="77777777" w:rsidR="00F35127" w:rsidRPr="00E84C0E" w:rsidRDefault="00F35127" w:rsidP="00E84C0E">
      <w:pPr>
        <w:spacing w:after="0" w:line="240" w:lineRule="auto"/>
        <w:rPr>
          <w:rFonts w:ascii="Times" w:eastAsia="Times New Roman" w:hAnsi="Times" w:cs="Times New Roman"/>
          <w:sz w:val="20"/>
          <w:szCs w:val="20"/>
          <w:lang w:eastAsia="zh-CN"/>
        </w:rPr>
      </w:pPr>
    </w:p>
    <w:p w14:paraId="0095BBC4" w14:textId="0B50F88B" w:rsidR="00F35127" w:rsidRDefault="00F35127">
      <w:pPr>
        <w:pStyle w:val="CommentText"/>
      </w:pPr>
    </w:p>
  </w:comment>
  <w:comment w:id="110" w:author="Jameal Samhouri" w:date="2017-12-14T10:33:00Z" w:initials="JS">
    <w:p w14:paraId="105E14F2" w14:textId="61CF68DC" w:rsidR="00F35127" w:rsidRPr="007E2108" w:rsidRDefault="00F35127">
      <w:pPr>
        <w:pStyle w:val="CommentText"/>
        <w:rPr>
          <w:lang w:val="nb-NO"/>
        </w:rPr>
      </w:pPr>
      <w:r>
        <w:rPr>
          <w:rStyle w:val="CommentReference"/>
        </w:rPr>
        <w:annotationRef/>
      </w:r>
      <w:r w:rsidRPr="007E2108">
        <w:rPr>
          <w:lang w:val="nb-NO"/>
        </w:rPr>
        <w:t>Add:</w:t>
      </w:r>
    </w:p>
    <w:p w14:paraId="6CF6B808" w14:textId="24DFF75F" w:rsidR="00F35127" w:rsidRPr="007E2108" w:rsidRDefault="00F35127">
      <w:pPr>
        <w:pStyle w:val="CommentText"/>
        <w:rPr>
          <w:lang w:val="nb-NO"/>
        </w:rPr>
      </w:pPr>
      <w:r w:rsidRPr="007E2108">
        <w:rPr>
          <w:lang w:val="nb-NO"/>
        </w:rPr>
        <w:t>Arkema et al 2009</w:t>
      </w:r>
    </w:p>
    <w:p w14:paraId="0E48C21E" w14:textId="77777777" w:rsidR="00F35127" w:rsidRPr="00FD60E7" w:rsidRDefault="00F35127" w:rsidP="00FD60E7">
      <w:pPr>
        <w:spacing w:after="0" w:line="480" w:lineRule="auto"/>
        <w:ind w:hanging="480"/>
        <w:rPr>
          <w:rFonts w:ascii="Times New Roman" w:eastAsia="Times New Roman" w:hAnsi="Times New Roman" w:cs="Times New Roman"/>
          <w:sz w:val="24"/>
          <w:szCs w:val="24"/>
        </w:rPr>
      </w:pPr>
      <w:r w:rsidRPr="007E2108">
        <w:rPr>
          <w:rFonts w:ascii="Times New Roman" w:eastAsia="Times New Roman" w:hAnsi="Times New Roman" w:cs="Times New Roman"/>
          <w:sz w:val="24"/>
          <w:szCs w:val="24"/>
          <w:lang w:val="nb-NO"/>
        </w:rPr>
        <w:t xml:space="preserve">Arkema, K. K., D. C. Reed, and S. C. Schroeter. </w:t>
      </w:r>
      <w:r w:rsidRPr="00FD60E7">
        <w:rPr>
          <w:rFonts w:ascii="Times New Roman" w:eastAsia="Times New Roman" w:hAnsi="Times New Roman" w:cs="Times New Roman"/>
          <w:sz w:val="24"/>
          <w:szCs w:val="24"/>
        </w:rPr>
        <w:t>2009. Direct and indirect effects of giant kelp determine benthic community structure and dynamics. Ecology 90:3126–3137.</w:t>
      </w:r>
    </w:p>
    <w:p w14:paraId="3EDFA594" w14:textId="77777777" w:rsidR="00F35127" w:rsidRDefault="00F35127">
      <w:pPr>
        <w:pStyle w:val="CommentText"/>
      </w:pPr>
    </w:p>
  </w:comment>
  <w:comment w:id="117" w:author="Jameal Samhouri" w:date="2017-11-27T15:08:00Z" w:initials="JS">
    <w:p w14:paraId="5D17245D" w14:textId="77777777" w:rsidR="00F35127" w:rsidRDefault="00F35127" w:rsidP="00AF6161">
      <w:pPr>
        <w:pStyle w:val="CommentText"/>
      </w:pPr>
      <w:r>
        <w:rPr>
          <w:rStyle w:val="CommentReference"/>
        </w:rPr>
        <w:annotationRef/>
      </w:r>
      <w:r>
        <w:t>NT: why is df=1 for Year and df=2 for Region, when both have 3 levels? Worried I made a mistake…</w:t>
      </w:r>
    </w:p>
    <w:p w14:paraId="3F34C34B" w14:textId="77777777" w:rsidR="00F35127" w:rsidRDefault="00F35127" w:rsidP="00AF6161">
      <w:pPr>
        <w:pStyle w:val="CommentText"/>
      </w:pPr>
    </w:p>
    <w:p w14:paraId="36BAFE91" w14:textId="55510F5F" w:rsidR="00F35127" w:rsidRDefault="00F35127" w:rsidP="00AF6161">
      <w:pPr>
        <w:pStyle w:val="CommentText"/>
      </w:pPr>
      <w:r>
        <w:t>AOS: Did you declare Year as a factor?  It might be reading it in as continuous since it is a number…. But I don’t</w:t>
      </w:r>
    </w:p>
    <w:p w14:paraId="06806A68" w14:textId="0BBBF045" w:rsidR="00F35127" w:rsidRDefault="00F35127" w:rsidP="00AF6161">
      <w:pPr>
        <w:pStyle w:val="CommentText"/>
      </w:pPr>
      <w:r>
        <w:t xml:space="preserve"> know what this function does.</w:t>
      </w:r>
    </w:p>
    <w:p w14:paraId="2D9D6F19" w14:textId="77777777" w:rsidR="00F35127" w:rsidRDefault="00F35127" w:rsidP="00AF6161">
      <w:pPr>
        <w:pStyle w:val="CommentText"/>
      </w:pPr>
    </w:p>
    <w:p w14:paraId="168AA015" w14:textId="77777777" w:rsidR="00F35127" w:rsidRDefault="00F35127" w:rsidP="00AF6161">
      <w:pPr>
        <w:pStyle w:val="CommentText"/>
      </w:pPr>
    </w:p>
  </w:comment>
  <w:comment w:id="118" w:author="Ole Shelton" w:date="2017-12-15T16:20:00Z" w:initials="AOS">
    <w:p w14:paraId="52E51E6B" w14:textId="3DEA9592" w:rsidR="00F35127" w:rsidRDefault="00F35127">
      <w:pPr>
        <w:pStyle w:val="CommentText"/>
      </w:pPr>
      <w:r>
        <w:rPr>
          <w:rStyle w:val="CommentReference"/>
        </w:rPr>
        <w:annotationRef/>
      </w:r>
      <w:r>
        <w:t>Need to tidy up the legends on the top panel.</w:t>
      </w:r>
    </w:p>
  </w:comment>
  <w:comment w:id="119" w:author="Ole Shelton" w:date="2017-12-01T10:40:00Z" w:initials="AOS">
    <w:p w14:paraId="1F44F8EE" w14:textId="71B986EF" w:rsidR="00F35127" w:rsidRDefault="00F35127">
      <w:pPr>
        <w:pStyle w:val="CommentText"/>
      </w:pPr>
      <w:r>
        <w:rPr>
          <w:rStyle w:val="CommentReference"/>
        </w:rPr>
        <w:annotationRef/>
      </w:r>
      <w:r>
        <w:t>Alternate figure version using the average number of otters present at each site in each time period.</w:t>
      </w:r>
    </w:p>
    <w:p w14:paraId="33BFAA86" w14:textId="77777777" w:rsidR="00F35127" w:rsidRDefault="00F35127">
      <w:pPr>
        <w:pStyle w:val="CommentText"/>
      </w:pPr>
    </w:p>
    <w:p w14:paraId="0152C974" w14:textId="340E7C4E" w:rsidR="00F35127" w:rsidRDefault="00F35127">
      <w:pPr>
        <w:pStyle w:val="CommentText"/>
      </w:pPr>
      <w:r>
        <w:rPr>
          <w:rFonts w:ascii="Times New Roman" w:hAnsi="Times New Roman" w:cs="Times New Roman"/>
          <w:noProof/>
          <w:sz w:val="24"/>
          <w:szCs w:val="24"/>
        </w:rPr>
        <w:drawing>
          <wp:inline distT="0" distB="0" distL="0" distR="0" wp14:anchorId="6F2C023A" wp14:editId="065E5699">
            <wp:extent cx="3429000" cy="27432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Otters vs. Kelp CV change (MEAN).pdf"/>
                    <pic:cNvPicPr/>
                  </pic:nvPicPr>
                  <pic:blipFill>
                    <a:blip r:embed="rId1">
                      <a:extLst>
                        <a:ext uri="{28A0092B-C50C-407E-A947-70E740481C1C}">
                          <a14:useLocalDpi xmlns:a14="http://schemas.microsoft.com/office/drawing/2010/main" val="0"/>
                        </a:ext>
                      </a:extLst>
                    </a:blip>
                    <a:stretch>
                      <a:fillRect/>
                    </a:stretch>
                  </pic:blipFill>
                  <pic:spPr>
                    <a:xfrm>
                      <a:off x="0" y="0"/>
                      <a:ext cx="3429000" cy="2743200"/>
                    </a:xfrm>
                    <a:prstGeom prst="rect">
                      <a:avLst/>
                    </a:prstGeom>
                  </pic:spPr>
                </pic:pic>
              </a:graphicData>
            </a:graphic>
          </wp:inline>
        </w:drawing>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2AA4719B" w15:done="0"/>
  <w15:commentEx w15:paraId="693CB3B6" w15:done="0"/>
  <w15:commentEx w15:paraId="02D15E50" w15:done="0"/>
  <w15:commentEx w15:paraId="0FFB8E27" w15:done="0"/>
  <w15:commentEx w15:paraId="02517BFB" w15:done="0"/>
  <w15:commentEx w15:paraId="65919F8B" w15:done="0"/>
  <w15:commentEx w15:paraId="52A217F5" w15:done="0"/>
  <w15:commentEx w15:paraId="5E93780B" w15:done="0"/>
  <w15:commentEx w15:paraId="3BE74B0F" w15:done="0"/>
  <w15:commentEx w15:paraId="030DA3A8" w15:done="0"/>
  <w15:commentEx w15:paraId="6CC736BC" w15:done="0"/>
  <w15:commentEx w15:paraId="3DE54F7C" w15:done="0"/>
  <w15:commentEx w15:paraId="109382F7" w15:done="0"/>
  <w15:commentEx w15:paraId="145D7F4F" w15:done="0"/>
  <w15:commentEx w15:paraId="0A1726CF" w15:done="0"/>
  <w15:commentEx w15:paraId="414089A6" w15:done="0"/>
  <w15:commentEx w15:paraId="2770BEFD" w15:done="0"/>
  <w15:commentEx w15:paraId="2FD51510" w15:done="0"/>
  <w15:commentEx w15:paraId="25A7FBED" w15:done="0"/>
  <w15:commentEx w15:paraId="7A5762B9" w15:done="0"/>
  <w15:commentEx w15:paraId="07D478C6" w15:done="0"/>
  <w15:commentEx w15:paraId="6394C418" w15:done="0"/>
  <w15:commentEx w15:paraId="645478F4" w15:done="0"/>
  <w15:commentEx w15:paraId="600D33A2" w15:done="0"/>
  <w15:commentEx w15:paraId="1E554D16" w15:done="0"/>
  <w15:commentEx w15:paraId="110C2EE5" w15:done="0"/>
  <w15:commentEx w15:paraId="62EE8A42" w15:done="0"/>
  <w15:commentEx w15:paraId="6FFDE7C8" w15:done="0"/>
  <w15:commentEx w15:paraId="0095BBC4" w15:done="0"/>
  <w15:commentEx w15:paraId="3EDFA594" w15:done="0"/>
  <w15:commentEx w15:paraId="168AA015" w15:done="0"/>
  <w15:commentEx w15:paraId="52E51E6B" w15:done="0"/>
  <w15:commentEx w15:paraId="0152C974"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0FA32D2" w14:textId="77777777" w:rsidR="00F80DFF" w:rsidRDefault="00F80DFF" w:rsidP="001D5F25">
      <w:pPr>
        <w:spacing w:after="0" w:line="240" w:lineRule="auto"/>
      </w:pPr>
      <w:r>
        <w:separator/>
      </w:r>
    </w:p>
  </w:endnote>
  <w:endnote w:type="continuationSeparator" w:id="0">
    <w:p w14:paraId="29E63650" w14:textId="77777777" w:rsidR="00F80DFF" w:rsidRDefault="00F80DFF" w:rsidP="001D5F2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Segoe UI">
    <w:altName w:val="Calibri"/>
    <w:charset w:val="00"/>
    <w:family w:val="swiss"/>
    <w:pitch w:val="variable"/>
    <w:sig w:usb0="E10022FF" w:usb1="C000E47F" w:usb2="00000029" w:usb3="00000000" w:csb0="000001DF" w:csb1="00000000"/>
  </w:font>
  <w:font w:name="Cambria Math">
    <w:panose1 w:val="02040503050406030204"/>
    <w:charset w:val="00"/>
    <w:family w:val="roman"/>
    <w:pitch w:val="variable"/>
    <w:sig w:usb0="E00002FF" w:usb1="420024FF" w:usb2="00000000" w:usb3="00000000" w:csb0="0000019F" w:csb1="00000000"/>
  </w:font>
  <w:font w:name="Wingdings">
    <w:panose1 w:val="05000000000000000000"/>
    <w:charset w:val="02"/>
    <w:family w:val="auto"/>
    <w:pitch w:val="variable"/>
    <w:sig w:usb0="00000000" w:usb1="10000000" w:usb2="00000000" w:usb3="00000000" w:csb0="80000000" w:csb1="00000000"/>
  </w:font>
  <w:font w:name="Times">
    <w:panose1 w:val="02000500000000000000"/>
    <w:charset w:val="00"/>
    <w:family w:val="roman"/>
    <w:pitch w:val="variable"/>
    <w:sig w:usb0="00000003" w:usb1="00000000" w:usb2="00000000" w:usb3="00000000" w:csb0="00000001" w:csb1="00000000"/>
  </w:font>
  <w:font w:name="Symbol">
    <w:panose1 w:val="05050102010706020507"/>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78733338"/>
      <w:docPartObj>
        <w:docPartGallery w:val="Page Numbers (Bottom of Page)"/>
        <w:docPartUnique/>
      </w:docPartObj>
    </w:sdtPr>
    <w:sdtEndPr>
      <w:rPr>
        <w:noProof/>
      </w:rPr>
    </w:sdtEndPr>
    <w:sdtContent>
      <w:p w14:paraId="68895288" w14:textId="0B929323" w:rsidR="00F35127" w:rsidRDefault="00F35127">
        <w:pPr>
          <w:pStyle w:val="Footer"/>
          <w:jc w:val="right"/>
        </w:pPr>
        <w:r>
          <w:fldChar w:fldCharType="begin"/>
        </w:r>
        <w:r>
          <w:instrText xml:space="preserve"> PAGE   \* MERGEFORMAT </w:instrText>
        </w:r>
        <w:r>
          <w:fldChar w:fldCharType="separate"/>
        </w:r>
        <w:r w:rsidR="00322506">
          <w:rPr>
            <w:noProof/>
          </w:rPr>
          <w:t>23</w:t>
        </w:r>
        <w:r>
          <w:rPr>
            <w:noProof/>
          </w:rPr>
          <w:fldChar w:fldCharType="end"/>
        </w:r>
      </w:p>
    </w:sdtContent>
  </w:sdt>
  <w:p w14:paraId="7730144E" w14:textId="77777777" w:rsidR="00F35127" w:rsidRDefault="00F35127">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38C70DB" w14:textId="77777777" w:rsidR="00F80DFF" w:rsidRDefault="00F80DFF" w:rsidP="001D5F25">
      <w:pPr>
        <w:spacing w:after="0" w:line="240" w:lineRule="auto"/>
      </w:pPr>
      <w:r>
        <w:separator/>
      </w:r>
    </w:p>
  </w:footnote>
  <w:footnote w:type="continuationSeparator" w:id="0">
    <w:p w14:paraId="52D97C7F" w14:textId="77777777" w:rsidR="00F80DFF" w:rsidRDefault="00F80DFF" w:rsidP="001D5F25">
      <w:pPr>
        <w:spacing w:after="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D13FB7"/>
    <w:multiLevelType w:val="multilevel"/>
    <w:tmpl w:val="188892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32A05973"/>
    <w:multiLevelType w:val="multilevel"/>
    <w:tmpl w:val="A266C3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39244985"/>
    <w:multiLevelType w:val="hybridMultilevel"/>
    <w:tmpl w:val="8F32E400"/>
    <w:lvl w:ilvl="0" w:tplc="DC5670B0">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num w:numId="1">
    <w:abstractNumId w:val="2"/>
  </w:num>
  <w:num w:numId="2">
    <w:abstractNumId w:val="1"/>
  </w:num>
  <w:num w:numId="3">
    <w:abstractNumId w:val="0"/>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Nick Tolimieri">
    <w15:presenceInfo w15:providerId="Windows Live" w15:userId="e98a57e074663f34"/>
  </w15:person>
  <w15:person w15:author="Ole Shelton">
    <w15:presenceInfo w15:providerId="None" w15:userId="Ole Shelton"/>
  </w15:person>
  <w15:person w15:author="Jameal Samhouri">
    <w15:presenceInfo w15:providerId="None" w15:userId="Jameal Samhouri"/>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trackRevision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Ecology&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xd009ad5hp9eahe9vwp505fgdfxspzvppfsx&quot;&gt;biblio-Converted&lt;record-ids&gt;&lt;item&gt;590&lt;/item&gt;&lt;item&gt;1273&lt;/item&gt;&lt;item&gt;2453&lt;/item&gt;&lt;item&gt;2456&lt;/item&gt;&lt;item&gt;2457&lt;/item&gt;&lt;item&gt;2862&lt;/item&gt;&lt;item&gt;2867&lt;/item&gt;&lt;item&gt;2870&lt;/item&gt;&lt;item&gt;2871&lt;/item&gt;&lt;item&gt;2872&lt;/item&gt;&lt;item&gt;2873&lt;/item&gt;&lt;item&gt;2875&lt;/item&gt;&lt;item&gt;2876&lt;/item&gt;&lt;item&gt;2877&lt;/item&gt;&lt;item&gt;2878&lt;/item&gt;&lt;item&gt;2882&lt;/item&gt;&lt;item&gt;2901&lt;/item&gt;&lt;item&gt;2902&lt;/item&gt;&lt;item&gt;2903&lt;/item&gt;&lt;item&gt;2904&lt;/item&gt;&lt;item&gt;2905&lt;/item&gt;&lt;item&gt;3022&lt;/item&gt;&lt;item&gt;3025&lt;/item&gt;&lt;item&gt;3026&lt;/item&gt;&lt;item&gt;3027&lt;/item&gt;&lt;item&gt;3028&lt;/item&gt;&lt;item&gt;3031&lt;/item&gt;&lt;item&gt;3032&lt;/item&gt;&lt;item&gt;3033&lt;/item&gt;&lt;/record-ids&gt;&lt;/item&gt;&lt;/Libraries&gt;"/>
  </w:docVars>
  <w:rsids>
    <w:rsidRoot w:val="009F3627"/>
    <w:rsid w:val="00003608"/>
    <w:rsid w:val="0000489A"/>
    <w:rsid w:val="00007BCA"/>
    <w:rsid w:val="000140F0"/>
    <w:rsid w:val="00015232"/>
    <w:rsid w:val="00015878"/>
    <w:rsid w:val="00016F93"/>
    <w:rsid w:val="0002404A"/>
    <w:rsid w:val="000336C9"/>
    <w:rsid w:val="000345FA"/>
    <w:rsid w:val="00035310"/>
    <w:rsid w:val="00037C85"/>
    <w:rsid w:val="00040021"/>
    <w:rsid w:val="0004052D"/>
    <w:rsid w:val="000437FF"/>
    <w:rsid w:val="00051059"/>
    <w:rsid w:val="00055AE1"/>
    <w:rsid w:val="00075CE5"/>
    <w:rsid w:val="000824B9"/>
    <w:rsid w:val="00084CDD"/>
    <w:rsid w:val="00086774"/>
    <w:rsid w:val="000908F0"/>
    <w:rsid w:val="000933A8"/>
    <w:rsid w:val="00095123"/>
    <w:rsid w:val="000A3806"/>
    <w:rsid w:val="000A3EF8"/>
    <w:rsid w:val="000A423E"/>
    <w:rsid w:val="000A50D1"/>
    <w:rsid w:val="000A69E2"/>
    <w:rsid w:val="000B22EB"/>
    <w:rsid w:val="000B4409"/>
    <w:rsid w:val="000C3269"/>
    <w:rsid w:val="000C6B87"/>
    <w:rsid w:val="000C6ED6"/>
    <w:rsid w:val="000D0AF9"/>
    <w:rsid w:val="000D0C5B"/>
    <w:rsid w:val="000D25C3"/>
    <w:rsid w:val="000D32E1"/>
    <w:rsid w:val="000D6CA9"/>
    <w:rsid w:val="000D788C"/>
    <w:rsid w:val="000D7FA1"/>
    <w:rsid w:val="000E30A8"/>
    <w:rsid w:val="000F08C9"/>
    <w:rsid w:val="000F51AE"/>
    <w:rsid w:val="0010045F"/>
    <w:rsid w:val="00106D92"/>
    <w:rsid w:val="001110EE"/>
    <w:rsid w:val="001131DC"/>
    <w:rsid w:val="0011350E"/>
    <w:rsid w:val="00115E99"/>
    <w:rsid w:val="00117E56"/>
    <w:rsid w:val="00127A46"/>
    <w:rsid w:val="0013236F"/>
    <w:rsid w:val="00133843"/>
    <w:rsid w:val="00136355"/>
    <w:rsid w:val="00142BB4"/>
    <w:rsid w:val="001477B3"/>
    <w:rsid w:val="0015572B"/>
    <w:rsid w:val="00157812"/>
    <w:rsid w:val="001615D4"/>
    <w:rsid w:val="001651BF"/>
    <w:rsid w:val="00167CFD"/>
    <w:rsid w:val="001710FB"/>
    <w:rsid w:val="00177BB9"/>
    <w:rsid w:val="0018150D"/>
    <w:rsid w:val="001815AF"/>
    <w:rsid w:val="0018710D"/>
    <w:rsid w:val="001910FE"/>
    <w:rsid w:val="001943D5"/>
    <w:rsid w:val="001A3EE3"/>
    <w:rsid w:val="001A6CCE"/>
    <w:rsid w:val="001A7185"/>
    <w:rsid w:val="001B1B95"/>
    <w:rsid w:val="001B2DF6"/>
    <w:rsid w:val="001B3916"/>
    <w:rsid w:val="001B4AB9"/>
    <w:rsid w:val="001B4BF3"/>
    <w:rsid w:val="001C645B"/>
    <w:rsid w:val="001C6750"/>
    <w:rsid w:val="001C6B10"/>
    <w:rsid w:val="001C7D81"/>
    <w:rsid w:val="001D4637"/>
    <w:rsid w:val="001D5A08"/>
    <w:rsid w:val="001D5F25"/>
    <w:rsid w:val="001E05ED"/>
    <w:rsid w:val="001E2AC3"/>
    <w:rsid w:val="001E2F1E"/>
    <w:rsid w:val="001E6FFA"/>
    <w:rsid w:val="001F1E1B"/>
    <w:rsid w:val="001F3C2E"/>
    <w:rsid w:val="002054AB"/>
    <w:rsid w:val="00206888"/>
    <w:rsid w:val="00206F21"/>
    <w:rsid w:val="00213295"/>
    <w:rsid w:val="00220681"/>
    <w:rsid w:val="002229E9"/>
    <w:rsid w:val="00223D08"/>
    <w:rsid w:val="002252CC"/>
    <w:rsid w:val="002270F6"/>
    <w:rsid w:val="00227428"/>
    <w:rsid w:val="002305D4"/>
    <w:rsid w:val="00231297"/>
    <w:rsid w:val="00231C97"/>
    <w:rsid w:val="00236260"/>
    <w:rsid w:val="0024088A"/>
    <w:rsid w:val="00242F3C"/>
    <w:rsid w:val="00244886"/>
    <w:rsid w:val="00251B64"/>
    <w:rsid w:val="00256094"/>
    <w:rsid w:val="00260C9C"/>
    <w:rsid w:val="0026119E"/>
    <w:rsid w:val="00264472"/>
    <w:rsid w:val="00264EBD"/>
    <w:rsid w:val="00266A77"/>
    <w:rsid w:val="00267BD9"/>
    <w:rsid w:val="00272A93"/>
    <w:rsid w:val="002730AC"/>
    <w:rsid w:val="00275032"/>
    <w:rsid w:val="002775E2"/>
    <w:rsid w:val="00281751"/>
    <w:rsid w:val="002834A5"/>
    <w:rsid w:val="002834E1"/>
    <w:rsid w:val="00283CDB"/>
    <w:rsid w:val="0028595E"/>
    <w:rsid w:val="00287C2B"/>
    <w:rsid w:val="00291253"/>
    <w:rsid w:val="002A7F60"/>
    <w:rsid w:val="002B2FAF"/>
    <w:rsid w:val="002B4DEA"/>
    <w:rsid w:val="002C0F2A"/>
    <w:rsid w:val="002C11B5"/>
    <w:rsid w:val="002C122D"/>
    <w:rsid w:val="002C1F54"/>
    <w:rsid w:val="002D0ED7"/>
    <w:rsid w:val="002D2C8C"/>
    <w:rsid w:val="002D3742"/>
    <w:rsid w:val="002D395B"/>
    <w:rsid w:val="002D5800"/>
    <w:rsid w:val="002E3363"/>
    <w:rsid w:val="002E533A"/>
    <w:rsid w:val="002F0E48"/>
    <w:rsid w:val="002F1078"/>
    <w:rsid w:val="002F4F9E"/>
    <w:rsid w:val="00301736"/>
    <w:rsid w:val="0030247A"/>
    <w:rsid w:val="00306611"/>
    <w:rsid w:val="0031200A"/>
    <w:rsid w:val="00313E62"/>
    <w:rsid w:val="003153A5"/>
    <w:rsid w:val="00316106"/>
    <w:rsid w:val="00320BA6"/>
    <w:rsid w:val="00320BFE"/>
    <w:rsid w:val="003211A7"/>
    <w:rsid w:val="00322506"/>
    <w:rsid w:val="00323BAA"/>
    <w:rsid w:val="00323E60"/>
    <w:rsid w:val="0032407D"/>
    <w:rsid w:val="00325D4A"/>
    <w:rsid w:val="00331DFA"/>
    <w:rsid w:val="0033217D"/>
    <w:rsid w:val="00332BDB"/>
    <w:rsid w:val="0033579D"/>
    <w:rsid w:val="003372E1"/>
    <w:rsid w:val="00340FA3"/>
    <w:rsid w:val="0034446D"/>
    <w:rsid w:val="003536A3"/>
    <w:rsid w:val="00355202"/>
    <w:rsid w:val="00356216"/>
    <w:rsid w:val="003576EA"/>
    <w:rsid w:val="003609E5"/>
    <w:rsid w:val="0036255F"/>
    <w:rsid w:val="00366B07"/>
    <w:rsid w:val="00372026"/>
    <w:rsid w:val="00372713"/>
    <w:rsid w:val="00375C21"/>
    <w:rsid w:val="0037692D"/>
    <w:rsid w:val="00377317"/>
    <w:rsid w:val="00381679"/>
    <w:rsid w:val="00385D11"/>
    <w:rsid w:val="00386883"/>
    <w:rsid w:val="00386F14"/>
    <w:rsid w:val="003907EC"/>
    <w:rsid w:val="00394B16"/>
    <w:rsid w:val="003950E5"/>
    <w:rsid w:val="003A401F"/>
    <w:rsid w:val="003B2D30"/>
    <w:rsid w:val="003B31E0"/>
    <w:rsid w:val="003C3FFA"/>
    <w:rsid w:val="003C5294"/>
    <w:rsid w:val="003C57A1"/>
    <w:rsid w:val="003C723C"/>
    <w:rsid w:val="003D1CCD"/>
    <w:rsid w:val="003D1D77"/>
    <w:rsid w:val="003E0057"/>
    <w:rsid w:val="003E45D4"/>
    <w:rsid w:val="003E4CB9"/>
    <w:rsid w:val="003E6C90"/>
    <w:rsid w:val="003F141F"/>
    <w:rsid w:val="003F5EE1"/>
    <w:rsid w:val="003F675F"/>
    <w:rsid w:val="00401A53"/>
    <w:rsid w:val="00420C32"/>
    <w:rsid w:val="00422360"/>
    <w:rsid w:val="004242E4"/>
    <w:rsid w:val="004278B2"/>
    <w:rsid w:val="004314F3"/>
    <w:rsid w:val="0043167E"/>
    <w:rsid w:val="00434735"/>
    <w:rsid w:val="00435703"/>
    <w:rsid w:val="0043634C"/>
    <w:rsid w:val="00443DCB"/>
    <w:rsid w:val="00444B19"/>
    <w:rsid w:val="00445D80"/>
    <w:rsid w:val="00446249"/>
    <w:rsid w:val="00453521"/>
    <w:rsid w:val="004563B1"/>
    <w:rsid w:val="00457371"/>
    <w:rsid w:val="0046160B"/>
    <w:rsid w:val="0046456B"/>
    <w:rsid w:val="00466DC3"/>
    <w:rsid w:val="0046713D"/>
    <w:rsid w:val="00467531"/>
    <w:rsid w:val="00467D12"/>
    <w:rsid w:val="00470FF0"/>
    <w:rsid w:val="00474090"/>
    <w:rsid w:val="00475966"/>
    <w:rsid w:val="0048093C"/>
    <w:rsid w:val="0048158C"/>
    <w:rsid w:val="0048544C"/>
    <w:rsid w:val="00485623"/>
    <w:rsid w:val="004902C0"/>
    <w:rsid w:val="0049066F"/>
    <w:rsid w:val="00491F8B"/>
    <w:rsid w:val="004940F4"/>
    <w:rsid w:val="00495DD6"/>
    <w:rsid w:val="004A0561"/>
    <w:rsid w:val="004A11B6"/>
    <w:rsid w:val="004A1542"/>
    <w:rsid w:val="004A19CD"/>
    <w:rsid w:val="004A221F"/>
    <w:rsid w:val="004A3CD3"/>
    <w:rsid w:val="004A6145"/>
    <w:rsid w:val="004A79AD"/>
    <w:rsid w:val="004B1ABF"/>
    <w:rsid w:val="004B210F"/>
    <w:rsid w:val="004B4E9F"/>
    <w:rsid w:val="004B7925"/>
    <w:rsid w:val="004C3D5F"/>
    <w:rsid w:val="004D2FD8"/>
    <w:rsid w:val="004D6174"/>
    <w:rsid w:val="004E355B"/>
    <w:rsid w:val="005022BB"/>
    <w:rsid w:val="00502724"/>
    <w:rsid w:val="0050274A"/>
    <w:rsid w:val="00503DA9"/>
    <w:rsid w:val="00510746"/>
    <w:rsid w:val="00512DDE"/>
    <w:rsid w:val="00514806"/>
    <w:rsid w:val="00515753"/>
    <w:rsid w:val="00522FFF"/>
    <w:rsid w:val="00531481"/>
    <w:rsid w:val="00533374"/>
    <w:rsid w:val="005365FF"/>
    <w:rsid w:val="0054174A"/>
    <w:rsid w:val="00545BE8"/>
    <w:rsid w:val="00547D7D"/>
    <w:rsid w:val="005568F0"/>
    <w:rsid w:val="00560B60"/>
    <w:rsid w:val="005614EF"/>
    <w:rsid w:val="005619A3"/>
    <w:rsid w:val="00562380"/>
    <w:rsid w:val="00562E1D"/>
    <w:rsid w:val="00564E72"/>
    <w:rsid w:val="005655CC"/>
    <w:rsid w:val="00573668"/>
    <w:rsid w:val="005742B0"/>
    <w:rsid w:val="005753CE"/>
    <w:rsid w:val="00580D80"/>
    <w:rsid w:val="00584C7A"/>
    <w:rsid w:val="005859E0"/>
    <w:rsid w:val="00593175"/>
    <w:rsid w:val="00594A07"/>
    <w:rsid w:val="0059708B"/>
    <w:rsid w:val="005A112B"/>
    <w:rsid w:val="005A1AC8"/>
    <w:rsid w:val="005A399E"/>
    <w:rsid w:val="005B0999"/>
    <w:rsid w:val="005B15D3"/>
    <w:rsid w:val="005B24E8"/>
    <w:rsid w:val="005B2C13"/>
    <w:rsid w:val="005B503D"/>
    <w:rsid w:val="005B71FA"/>
    <w:rsid w:val="005B7857"/>
    <w:rsid w:val="005C1320"/>
    <w:rsid w:val="005C4C0D"/>
    <w:rsid w:val="005C50C3"/>
    <w:rsid w:val="005D0665"/>
    <w:rsid w:val="005D1E3D"/>
    <w:rsid w:val="005D4873"/>
    <w:rsid w:val="005D6920"/>
    <w:rsid w:val="005D7DFD"/>
    <w:rsid w:val="005E1062"/>
    <w:rsid w:val="005E690A"/>
    <w:rsid w:val="005F15BF"/>
    <w:rsid w:val="005F578C"/>
    <w:rsid w:val="005F6C85"/>
    <w:rsid w:val="005F6D06"/>
    <w:rsid w:val="0060001F"/>
    <w:rsid w:val="00600387"/>
    <w:rsid w:val="006016BE"/>
    <w:rsid w:val="00603DF7"/>
    <w:rsid w:val="006070A5"/>
    <w:rsid w:val="006074B4"/>
    <w:rsid w:val="00607E6A"/>
    <w:rsid w:val="006116C6"/>
    <w:rsid w:val="00614974"/>
    <w:rsid w:val="00625575"/>
    <w:rsid w:val="00625B74"/>
    <w:rsid w:val="00641582"/>
    <w:rsid w:val="006419AD"/>
    <w:rsid w:val="006438ED"/>
    <w:rsid w:val="00652CCB"/>
    <w:rsid w:val="00654790"/>
    <w:rsid w:val="00655068"/>
    <w:rsid w:val="00657F65"/>
    <w:rsid w:val="006633A0"/>
    <w:rsid w:val="006653E5"/>
    <w:rsid w:val="006654D6"/>
    <w:rsid w:val="00667ACD"/>
    <w:rsid w:val="00672226"/>
    <w:rsid w:val="0067234F"/>
    <w:rsid w:val="00673F04"/>
    <w:rsid w:val="00680FF7"/>
    <w:rsid w:val="00684D6B"/>
    <w:rsid w:val="00692369"/>
    <w:rsid w:val="00697B44"/>
    <w:rsid w:val="006A10D8"/>
    <w:rsid w:val="006A3707"/>
    <w:rsid w:val="006A46F2"/>
    <w:rsid w:val="006B043B"/>
    <w:rsid w:val="006B1145"/>
    <w:rsid w:val="006B281F"/>
    <w:rsid w:val="006B3A54"/>
    <w:rsid w:val="006B7F85"/>
    <w:rsid w:val="006C04F4"/>
    <w:rsid w:val="006C337C"/>
    <w:rsid w:val="006D2E86"/>
    <w:rsid w:val="006D2E8E"/>
    <w:rsid w:val="006D3F8F"/>
    <w:rsid w:val="006D659F"/>
    <w:rsid w:val="006D73BF"/>
    <w:rsid w:val="006E335D"/>
    <w:rsid w:val="006E39F1"/>
    <w:rsid w:val="006E6864"/>
    <w:rsid w:val="006F09B8"/>
    <w:rsid w:val="006F582B"/>
    <w:rsid w:val="007004CC"/>
    <w:rsid w:val="00704510"/>
    <w:rsid w:val="00707B5F"/>
    <w:rsid w:val="0071308F"/>
    <w:rsid w:val="0072260D"/>
    <w:rsid w:val="007231E5"/>
    <w:rsid w:val="00724EAC"/>
    <w:rsid w:val="00726169"/>
    <w:rsid w:val="007306CA"/>
    <w:rsid w:val="00731C39"/>
    <w:rsid w:val="00732281"/>
    <w:rsid w:val="00734707"/>
    <w:rsid w:val="00735364"/>
    <w:rsid w:val="007354B3"/>
    <w:rsid w:val="00740EAB"/>
    <w:rsid w:val="00741B09"/>
    <w:rsid w:val="0074247E"/>
    <w:rsid w:val="0074411B"/>
    <w:rsid w:val="00744E12"/>
    <w:rsid w:val="0076083F"/>
    <w:rsid w:val="00762599"/>
    <w:rsid w:val="00763B05"/>
    <w:rsid w:val="00772686"/>
    <w:rsid w:val="0077345D"/>
    <w:rsid w:val="00774C7A"/>
    <w:rsid w:val="0077562A"/>
    <w:rsid w:val="00793E79"/>
    <w:rsid w:val="007A0450"/>
    <w:rsid w:val="007A0FBB"/>
    <w:rsid w:val="007A19AA"/>
    <w:rsid w:val="007A3631"/>
    <w:rsid w:val="007A3C3A"/>
    <w:rsid w:val="007A7714"/>
    <w:rsid w:val="007B0150"/>
    <w:rsid w:val="007B0686"/>
    <w:rsid w:val="007B15B3"/>
    <w:rsid w:val="007B38A9"/>
    <w:rsid w:val="007B4590"/>
    <w:rsid w:val="007C21D6"/>
    <w:rsid w:val="007C583B"/>
    <w:rsid w:val="007D0372"/>
    <w:rsid w:val="007D1754"/>
    <w:rsid w:val="007D7980"/>
    <w:rsid w:val="007E0AB0"/>
    <w:rsid w:val="007E2108"/>
    <w:rsid w:val="007F5293"/>
    <w:rsid w:val="007F630F"/>
    <w:rsid w:val="00804CA4"/>
    <w:rsid w:val="0081501E"/>
    <w:rsid w:val="0081691B"/>
    <w:rsid w:val="00822071"/>
    <w:rsid w:val="00822E86"/>
    <w:rsid w:val="00824940"/>
    <w:rsid w:val="008267A0"/>
    <w:rsid w:val="008332EF"/>
    <w:rsid w:val="008340F1"/>
    <w:rsid w:val="0083451E"/>
    <w:rsid w:val="0084260D"/>
    <w:rsid w:val="0084429D"/>
    <w:rsid w:val="00845B43"/>
    <w:rsid w:val="008475ED"/>
    <w:rsid w:val="00847B4A"/>
    <w:rsid w:val="0085052A"/>
    <w:rsid w:val="00850F94"/>
    <w:rsid w:val="00853704"/>
    <w:rsid w:val="00856D62"/>
    <w:rsid w:val="008571BB"/>
    <w:rsid w:val="00857F94"/>
    <w:rsid w:val="00862219"/>
    <w:rsid w:val="00863D60"/>
    <w:rsid w:val="00863FD5"/>
    <w:rsid w:val="00864B50"/>
    <w:rsid w:val="00866B9D"/>
    <w:rsid w:val="008725CB"/>
    <w:rsid w:val="008750BC"/>
    <w:rsid w:val="0087767F"/>
    <w:rsid w:val="008829D7"/>
    <w:rsid w:val="00883C03"/>
    <w:rsid w:val="008845C2"/>
    <w:rsid w:val="00885440"/>
    <w:rsid w:val="008874C1"/>
    <w:rsid w:val="00894856"/>
    <w:rsid w:val="00895527"/>
    <w:rsid w:val="00895580"/>
    <w:rsid w:val="008A1066"/>
    <w:rsid w:val="008A4F00"/>
    <w:rsid w:val="008A6921"/>
    <w:rsid w:val="008B09E4"/>
    <w:rsid w:val="008C0963"/>
    <w:rsid w:val="008C2534"/>
    <w:rsid w:val="008C5D7F"/>
    <w:rsid w:val="008C5E65"/>
    <w:rsid w:val="008E5565"/>
    <w:rsid w:val="008F0498"/>
    <w:rsid w:val="008F1128"/>
    <w:rsid w:val="008F4C32"/>
    <w:rsid w:val="00901C78"/>
    <w:rsid w:val="00904922"/>
    <w:rsid w:val="00907DB4"/>
    <w:rsid w:val="00914F34"/>
    <w:rsid w:val="009249E0"/>
    <w:rsid w:val="009303A6"/>
    <w:rsid w:val="00930F49"/>
    <w:rsid w:val="00935B20"/>
    <w:rsid w:val="00936004"/>
    <w:rsid w:val="0093607C"/>
    <w:rsid w:val="0093719B"/>
    <w:rsid w:val="0094033C"/>
    <w:rsid w:val="00943C28"/>
    <w:rsid w:val="00951E16"/>
    <w:rsid w:val="0095483D"/>
    <w:rsid w:val="00955F29"/>
    <w:rsid w:val="00956657"/>
    <w:rsid w:val="00960441"/>
    <w:rsid w:val="00961156"/>
    <w:rsid w:val="00961800"/>
    <w:rsid w:val="009633B1"/>
    <w:rsid w:val="009721A7"/>
    <w:rsid w:val="009727B4"/>
    <w:rsid w:val="00975EF7"/>
    <w:rsid w:val="009762D4"/>
    <w:rsid w:val="00980275"/>
    <w:rsid w:val="00980832"/>
    <w:rsid w:val="00990B91"/>
    <w:rsid w:val="00991428"/>
    <w:rsid w:val="00993DC5"/>
    <w:rsid w:val="0099573E"/>
    <w:rsid w:val="009974B7"/>
    <w:rsid w:val="009A451E"/>
    <w:rsid w:val="009A608F"/>
    <w:rsid w:val="009B5122"/>
    <w:rsid w:val="009C4A37"/>
    <w:rsid w:val="009C59CF"/>
    <w:rsid w:val="009C5D3E"/>
    <w:rsid w:val="009D481E"/>
    <w:rsid w:val="009D580B"/>
    <w:rsid w:val="009D5A97"/>
    <w:rsid w:val="009D6549"/>
    <w:rsid w:val="009D6A12"/>
    <w:rsid w:val="009D7162"/>
    <w:rsid w:val="009E137D"/>
    <w:rsid w:val="009E2565"/>
    <w:rsid w:val="009E5164"/>
    <w:rsid w:val="009E74CB"/>
    <w:rsid w:val="009F00BB"/>
    <w:rsid w:val="009F0792"/>
    <w:rsid w:val="009F1DB6"/>
    <w:rsid w:val="009F3627"/>
    <w:rsid w:val="009F52CD"/>
    <w:rsid w:val="009F6DB3"/>
    <w:rsid w:val="00A00FE2"/>
    <w:rsid w:val="00A0121A"/>
    <w:rsid w:val="00A015B7"/>
    <w:rsid w:val="00A06140"/>
    <w:rsid w:val="00A14C05"/>
    <w:rsid w:val="00A16CE2"/>
    <w:rsid w:val="00A16ED6"/>
    <w:rsid w:val="00A2192D"/>
    <w:rsid w:val="00A30E08"/>
    <w:rsid w:val="00A31F8F"/>
    <w:rsid w:val="00A33C9F"/>
    <w:rsid w:val="00A33D46"/>
    <w:rsid w:val="00A40026"/>
    <w:rsid w:val="00A40299"/>
    <w:rsid w:val="00A42051"/>
    <w:rsid w:val="00A50AFC"/>
    <w:rsid w:val="00A54C39"/>
    <w:rsid w:val="00A64BA0"/>
    <w:rsid w:val="00A7111B"/>
    <w:rsid w:val="00A82B22"/>
    <w:rsid w:val="00A87D5B"/>
    <w:rsid w:val="00A953BB"/>
    <w:rsid w:val="00AA3FD2"/>
    <w:rsid w:val="00AA544B"/>
    <w:rsid w:val="00AA6923"/>
    <w:rsid w:val="00AA736C"/>
    <w:rsid w:val="00AB05BB"/>
    <w:rsid w:val="00AB0A26"/>
    <w:rsid w:val="00AB16DE"/>
    <w:rsid w:val="00AB29B4"/>
    <w:rsid w:val="00AB651E"/>
    <w:rsid w:val="00AB7397"/>
    <w:rsid w:val="00AB7CC6"/>
    <w:rsid w:val="00AC096A"/>
    <w:rsid w:val="00AC152A"/>
    <w:rsid w:val="00AC3C22"/>
    <w:rsid w:val="00AC5069"/>
    <w:rsid w:val="00AC55FB"/>
    <w:rsid w:val="00AC7B52"/>
    <w:rsid w:val="00AD34E2"/>
    <w:rsid w:val="00AD4EC9"/>
    <w:rsid w:val="00AD7137"/>
    <w:rsid w:val="00AE0032"/>
    <w:rsid w:val="00AE44DD"/>
    <w:rsid w:val="00AE5A81"/>
    <w:rsid w:val="00AE5E6A"/>
    <w:rsid w:val="00AF1351"/>
    <w:rsid w:val="00AF2AAF"/>
    <w:rsid w:val="00AF4390"/>
    <w:rsid w:val="00AF5154"/>
    <w:rsid w:val="00AF6161"/>
    <w:rsid w:val="00B00A68"/>
    <w:rsid w:val="00B0753D"/>
    <w:rsid w:val="00B07638"/>
    <w:rsid w:val="00B10915"/>
    <w:rsid w:val="00B10A24"/>
    <w:rsid w:val="00B12C36"/>
    <w:rsid w:val="00B22A8F"/>
    <w:rsid w:val="00B25FEB"/>
    <w:rsid w:val="00B274F6"/>
    <w:rsid w:val="00B44F9D"/>
    <w:rsid w:val="00B56634"/>
    <w:rsid w:val="00B607BF"/>
    <w:rsid w:val="00B63FF4"/>
    <w:rsid w:val="00B71902"/>
    <w:rsid w:val="00B73B04"/>
    <w:rsid w:val="00B84F55"/>
    <w:rsid w:val="00B928AA"/>
    <w:rsid w:val="00B93E4B"/>
    <w:rsid w:val="00B9463D"/>
    <w:rsid w:val="00BA4315"/>
    <w:rsid w:val="00BA7A19"/>
    <w:rsid w:val="00BB081F"/>
    <w:rsid w:val="00BB338B"/>
    <w:rsid w:val="00BC0586"/>
    <w:rsid w:val="00BC45C3"/>
    <w:rsid w:val="00BC599C"/>
    <w:rsid w:val="00BC5FE5"/>
    <w:rsid w:val="00BC7853"/>
    <w:rsid w:val="00BD1502"/>
    <w:rsid w:val="00BD2C98"/>
    <w:rsid w:val="00BE0ACA"/>
    <w:rsid w:val="00BE26FC"/>
    <w:rsid w:val="00BE3298"/>
    <w:rsid w:val="00BE336B"/>
    <w:rsid w:val="00BE34AA"/>
    <w:rsid w:val="00BE38E3"/>
    <w:rsid w:val="00BE4771"/>
    <w:rsid w:val="00BE6DBA"/>
    <w:rsid w:val="00BF0547"/>
    <w:rsid w:val="00BF7270"/>
    <w:rsid w:val="00BF7AE1"/>
    <w:rsid w:val="00C00310"/>
    <w:rsid w:val="00C02387"/>
    <w:rsid w:val="00C0317B"/>
    <w:rsid w:val="00C03DCA"/>
    <w:rsid w:val="00C04408"/>
    <w:rsid w:val="00C052BB"/>
    <w:rsid w:val="00C15705"/>
    <w:rsid w:val="00C16271"/>
    <w:rsid w:val="00C1717E"/>
    <w:rsid w:val="00C20890"/>
    <w:rsid w:val="00C22C0C"/>
    <w:rsid w:val="00C24347"/>
    <w:rsid w:val="00C31C3A"/>
    <w:rsid w:val="00C35F23"/>
    <w:rsid w:val="00C424C7"/>
    <w:rsid w:val="00C44463"/>
    <w:rsid w:val="00C55BC7"/>
    <w:rsid w:val="00C63B3A"/>
    <w:rsid w:val="00C65B61"/>
    <w:rsid w:val="00C72B5B"/>
    <w:rsid w:val="00C7428B"/>
    <w:rsid w:val="00C74747"/>
    <w:rsid w:val="00C75FDB"/>
    <w:rsid w:val="00C76696"/>
    <w:rsid w:val="00C769F9"/>
    <w:rsid w:val="00C77F2A"/>
    <w:rsid w:val="00C8037B"/>
    <w:rsid w:val="00C813F3"/>
    <w:rsid w:val="00C9171F"/>
    <w:rsid w:val="00C92335"/>
    <w:rsid w:val="00C9622C"/>
    <w:rsid w:val="00CA12C2"/>
    <w:rsid w:val="00CA3641"/>
    <w:rsid w:val="00CB10C3"/>
    <w:rsid w:val="00CB6738"/>
    <w:rsid w:val="00CC22CD"/>
    <w:rsid w:val="00CC39A0"/>
    <w:rsid w:val="00CC50CE"/>
    <w:rsid w:val="00CD19C9"/>
    <w:rsid w:val="00CD1EE3"/>
    <w:rsid w:val="00CD2193"/>
    <w:rsid w:val="00CD2E36"/>
    <w:rsid w:val="00CE74FA"/>
    <w:rsid w:val="00CF068C"/>
    <w:rsid w:val="00CF6D63"/>
    <w:rsid w:val="00CF793D"/>
    <w:rsid w:val="00D006C1"/>
    <w:rsid w:val="00D04458"/>
    <w:rsid w:val="00D108BD"/>
    <w:rsid w:val="00D12B74"/>
    <w:rsid w:val="00D14B4B"/>
    <w:rsid w:val="00D14D60"/>
    <w:rsid w:val="00D21A85"/>
    <w:rsid w:val="00D24416"/>
    <w:rsid w:val="00D24F14"/>
    <w:rsid w:val="00D25122"/>
    <w:rsid w:val="00D255B7"/>
    <w:rsid w:val="00D27846"/>
    <w:rsid w:val="00D30E6A"/>
    <w:rsid w:val="00D362D3"/>
    <w:rsid w:val="00D44BB8"/>
    <w:rsid w:val="00D52199"/>
    <w:rsid w:val="00D543EB"/>
    <w:rsid w:val="00D55777"/>
    <w:rsid w:val="00D5637D"/>
    <w:rsid w:val="00D65AF5"/>
    <w:rsid w:val="00D70EEC"/>
    <w:rsid w:val="00D742F8"/>
    <w:rsid w:val="00D82F94"/>
    <w:rsid w:val="00D83192"/>
    <w:rsid w:val="00D85CD7"/>
    <w:rsid w:val="00D91D85"/>
    <w:rsid w:val="00D92B02"/>
    <w:rsid w:val="00D977F6"/>
    <w:rsid w:val="00DA15EC"/>
    <w:rsid w:val="00DA2376"/>
    <w:rsid w:val="00DB121B"/>
    <w:rsid w:val="00DB351F"/>
    <w:rsid w:val="00DB4238"/>
    <w:rsid w:val="00DB5412"/>
    <w:rsid w:val="00DB6A4C"/>
    <w:rsid w:val="00DC420F"/>
    <w:rsid w:val="00DC4BF6"/>
    <w:rsid w:val="00DC5900"/>
    <w:rsid w:val="00DC590D"/>
    <w:rsid w:val="00DC6C2D"/>
    <w:rsid w:val="00DD601F"/>
    <w:rsid w:val="00DE12E9"/>
    <w:rsid w:val="00DE6451"/>
    <w:rsid w:val="00DF0A11"/>
    <w:rsid w:val="00DF232A"/>
    <w:rsid w:val="00DF2D88"/>
    <w:rsid w:val="00DF3712"/>
    <w:rsid w:val="00DF3BBE"/>
    <w:rsid w:val="00DF5A9F"/>
    <w:rsid w:val="00E13A50"/>
    <w:rsid w:val="00E159EF"/>
    <w:rsid w:val="00E15FB1"/>
    <w:rsid w:val="00E22C95"/>
    <w:rsid w:val="00E24344"/>
    <w:rsid w:val="00E342D0"/>
    <w:rsid w:val="00E367A0"/>
    <w:rsid w:val="00E377F7"/>
    <w:rsid w:val="00E40B1A"/>
    <w:rsid w:val="00E4547A"/>
    <w:rsid w:val="00E47044"/>
    <w:rsid w:val="00E47119"/>
    <w:rsid w:val="00E4793A"/>
    <w:rsid w:val="00E51146"/>
    <w:rsid w:val="00E5120D"/>
    <w:rsid w:val="00E51B4B"/>
    <w:rsid w:val="00E523A6"/>
    <w:rsid w:val="00E529B5"/>
    <w:rsid w:val="00E537A7"/>
    <w:rsid w:val="00E53822"/>
    <w:rsid w:val="00E63691"/>
    <w:rsid w:val="00E64EB7"/>
    <w:rsid w:val="00E65C0F"/>
    <w:rsid w:val="00E66F6B"/>
    <w:rsid w:val="00E70C68"/>
    <w:rsid w:val="00E74200"/>
    <w:rsid w:val="00E742A9"/>
    <w:rsid w:val="00E847C4"/>
    <w:rsid w:val="00E84C0E"/>
    <w:rsid w:val="00E8513D"/>
    <w:rsid w:val="00E90A88"/>
    <w:rsid w:val="00E91F0E"/>
    <w:rsid w:val="00E93FA4"/>
    <w:rsid w:val="00E9571E"/>
    <w:rsid w:val="00EA025B"/>
    <w:rsid w:val="00EA0B1B"/>
    <w:rsid w:val="00EA161D"/>
    <w:rsid w:val="00EA1A60"/>
    <w:rsid w:val="00EA241A"/>
    <w:rsid w:val="00EA4AF7"/>
    <w:rsid w:val="00EB1D53"/>
    <w:rsid w:val="00EB67E6"/>
    <w:rsid w:val="00EB6FA5"/>
    <w:rsid w:val="00EB7E71"/>
    <w:rsid w:val="00EC4BAA"/>
    <w:rsid w:val="00EC6764"/>
    <w:rsid w:val="00ED07DA"/>
    <w:rsid w:val="00ED12D3"/>
    <w:rsid w:val="00ED2121"/>
    <w:rsid w:val="00ED290A"/>
    <w:rsid w:val="00ED34B2"/>
    <w:rsid w:val="00ED4AD3"/>
    <w:rsid w:val="00EE08BD"/>
    <w:rsid w:val="00EE297B"/>
    <w:rsid w:val="00EE3789"/>
    <w:rsid w:val="00EE3EE2"/>
    <w:rsid w:val="00EE4324"/>
    <w:rsid w:val="00EE4C9C"/>
    <w:rsid w:val="00EF0972"/>
    <w:rsid w:val="00EF1D59"/>
    <w:rsid w:val="00EF6080"/>
    <w:rsid w:val="00F0243E"/>
    <w:rsid w:val="00F068C0"/>
    <w:rsid w:val="00F12E0E"/>
    <w:rsid w:val="00F12F6B"/>
    <w:rsid w:val="00F164CA"/>
    <w:rsid w:val="00F207C9"/>
    <w:rsid w:val="00F21E8C"/>
    <w:rsid w:val="00F2419C"/>
    <w:rsid w:val="00F306C8"/>
    <w:rsid w:val="00F33E74"/>
    <w:rsid w:val="00F340CD"/>
    <w:rsid w:val="00F346BB"/>
    <w:rsid w:val="00F35127"/>
    <w:rsid w:val="00F37A2C"/>
    <w:rsid w:val="00F41FD9"/>
    <w:rsid w:val="00F458E5"/>
    <w:rsid w:val="00F45AD4"/>
    <w:rsid w:val="00F474BB"/>
    <w:rsid w:val="00F47F83"/>
    <w:rsid w:val="00F531D9"/>
    <w:rsid w:val="00F542F8"/>
    <w:rsid w:val="00F54CBF"/>
    <w:rsid w:val="00F55396"/>
    <w:rsid w:val="00F61DFC"/>
    <w:rsid w:val="00F62558"/>
    <w:rsid w:val="00F649CA"/>
    <w:rsid w:val="00F6740E"/>
    <w:rsid w:val="00F720CD"/>
    <w:rsid w:val="00F76E00"/>
    <w:rsid w:val="00F80DFF"/>
    <w:rsid w:val="00F81784"/>
    <w:rsid w:val="00F83DD0"/>
    <w:rsid w:val="00F86BDF"/>
    <w:rsid w:val="00F87B3D"/>
    <w:rsid w:val="00F94294"/>
    <w:rsid w:val="00F95BFE"/>
    <w:rsid w:val="00FA31AE"/>
    <w:rsid w:val="00FA4134"/>
    <w:rsid w:val="00FB14B1"/>
    <w:rsid w:val="00FB14FC"/>
    <w:rsid w:val="00FB3A64"/>
    <w:rsid w:val="00FB4CFE"/>
    <w:rsid w:val="00FB62E0"/>
    <w:rsid w:val="00FC2ABF"/>
    <w:rsid w:val="00FC6241"/>
    <w:rsid w:val="00FD0CB6"/>
    <w:rsid w:val="00FD60E7"/>
    <w:rsid w:val="00FE457B"/>
    <w:rsid w:val="00FE4C1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79766B6"/>
  <w15:docId w15:val="{B128ABDE-FB8B-469D-82ED-DCD4C0103B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9E74CB"/>
  </w:style>
  <w:style w:type="paragraph" w:styleId="Heading1">
    <w:name w:val="heading 1"/>
    <w:basedOn w:val="Normal"/>
    <w:link w:val="Heading1Char"/>
    <w:uiPriority w:val="9"/>
    <w:qFormat/>
    <w:rsid w:val="00DF3712"/>
    <w:pPr>
      <w:spacing w:before="100" w:beforeAutospacing="1" w:after="100" w:afterAutospacing="1" w:line="240" w:lineRule="auto"/>
      <w:outlineLvl w:val="0"/>
    </w:pPr>
    <w:rPr>
      <w:rFonts w:ascii="Times New Roman" w:hAnsi="Times New Roman" w:cs="Times New Roman"/>
      <w:b/>
      <w:bCs/>
      <w:kern w:val="36"/>
      <w:sz w:val="48"/>
      <w:szCs w:val="48"/>
      <w:lang w:eastAsia="zh-C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D5F25"/>
    <w:pPr>
      <w:tabs>
        <w:tab w:val="center" w:pos="4680"/>
        <w:tab w:val="right" w:pos="9360"/>
      </w:tabs>
      <w:spacing w:after="0" w:line="240" w:lineRule="auto"/>
    </w:pPr>
  </w:style>
  <w:style w:type="character" w:customStyle="1" w:styleId="HeaderChar">
    <w:name w:val="Header Char"/>
    <w:basedOn w:val="DefaultParagraphFont"/>
    <w:link w:val="Header"/>
    <w:uiPriority w:val="99"/>
    <w:rsid w:val="001D5F25"/>
  </w:style>
  <w:style w:type="paragraph" w:styleId="Footer">
    <w:name w:val="footer"/>
    <w:basedOn w:val="Normal"/>
    <w:link w:val="FooterChar"/>
    <w:uiPriority w:val="99"/>
    <w:unhideWhenUsed/>
    <w:rsid w:val="001D5F25"/>
    <w:pPr>
      <w:tabs>
        <w:tab w:val="center" w:pos="4680"/>
        <w:tab w:val="right" w:pos="9360"/>
      </w:tabs>
      <w:spacing w:after="0" w:line="240" w:lineRule="auto"/>
    </w:pPr>
  </w:style>
  <w:style w:type="character" w:customStyle="1" w:styleId="FooterChar">
    <w:name w:val="Footer Char"/>
    <w:basedOn w:val="DefaultParagraphFont"/>
    <w:link w:val="Footer"/>
    <w:uiPriority w:val="99"/>
    <w:rsid w:val="001D5F25"/>
  </w:style>
  <w:style w:type="character" w:styleId="LineNumber">
    <w:name w:val="line number"/>
    <w:basedOn w:val="DefaultParagraphFont"/>
    <w:uiPriority w:val="99"/>
    <w:semiHidden/>
    <w:unhideWhenUsed/>
    <w:rsid w:val="001D5F25"/>
  </w:style>
  <w:style w:type="character" w:styleId="CommentReference">
    <w:name w:val="annotation reference"/>
    <w:basedOn w:val="DefaultParagraphFont"/>
    <w:uiPriority w:val="99"/>
    <w:semiHidden/>
    <w:unhideWhenUsed/>
    <w:rsid w:val="00ED290A"/>
    <w:rPr>
      <w:sz w:val="16"/>
      <w:szCs w:val="16"/>
    </w:rPr>
  </w:style>
  <w:style w:type="paragraph" w:styleId="CommentText">
    <w:name w:val="annotation text"/>
    <w:basedOn w:val="Normal"/>
    <w:link w:val="CommentTextChar"/>
    <w:uiPriority w:val="99"/>
    <w:semiHidden/>
    <w:unhideWhenUsed/>
    <w:rsid w:val="00ED290A"/>
    <w:pPr>
      <w:spacing w:line="240" w:lineRule="auto"/>
    </w:pPr>
    <w:rPr>
      <w:sz w:val="20"/>
      <w:szCs w:val="20"/>
    </w:rPr>
  </w:style>
  <w:style w:type="character" w:customStyle="1" w:styleId="CommentTextChar">
    <w:name w:val="Comment Text Char"/>
    <w:basedOn w:val="DefaultParagraphFont"/>
    <w:link w:val="CommentText"/>
    <w:uiPriority w:val="99"/>
    <w:semiHidden/>
    <w:rsid w:val="00ED290A"/>
    <w:rPr>
      <w:sz w:val="20"/>
      <w:szCs w:val="20"/>
    </w:rPr>
  </w:style>
  <w:style w:type="paragraph" w:styleId="CommentSubject">
    <w:name w:val="annotation subject"/>
    <w:basedOn w:val="CommentText"/>
    <w:next w:val="CommentText"/>
    <w:link w:val="CommentSubjectChar"/>
    <w:uiPriority w:val="99"/>
    <w:semiHidden/>
    <w:unhideWhenUsed/>
    <w:rsid w:val="00ED290A"/>
    <w:rPr>
      <w:b/>
      <w:bCs/>
    </w:rPr>
  </w:style>
  <w:style w:type="character" w:customStyle="1" w:styleId="CommentSubjectChar">
    <w:name w:val="Comment Subject Char"/>
    <w:basedOn w:val="CommentTextChar"/>
    <w:link w:val="CommentSubject"/>
    <w:uiPriority w:val="99"/>
    <w:semiHidden/>
    <w:rsid w:val="00ED290A"/>
    <w:rPr>
      <w:b/>
      <w:bCs/>
      <w:sz w:val="20"/>
      <w:szCs w:val="20"/>
    </w:rPr>
  </w:style>
  <w:style w:type="paragraph" w:styleId="BalloonText">
    <w:name w:val="Balloon Text"/>
    <w:basedOn w:val="Normal"/>
    <w:link w:val="BalloonTextChar"/>
    <w:uiPriority w:val="99"/>
    <w:semiHidden/>
    <w:unhideWhenUsed/>
    <w:rsid w:val="00ED290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D290A"/>
    <w:rPr>
      <w:rFonts w:ascii="Segoe UI" w:hAnsi="Segoe UI" w:cs="Segoe UI"/>
      <w:sz w:val="18"/>
      <w:szCs w:val="18"/>
    </w:rPr>
  </w:style>
  <w:style w:type="paragraph" w:customStyle="1" w:styleId="EndNoteBibliographyTitle">
    <w:name w:val="EndNote Bibliography Title"/>
    <w:basedOn w:val="Normal"/>
    <w:link w:val="EndNoteBibliographyTitleChar"/>
    <w:rsid w:val="00366B07"/>
    <w:pPr>
      <w:spacing w:after="0"/>
      <w:jc w:val="center"/>
    </w:pPr>
    <w:rPr>
      <w:rFonts w:ascii="Calibri" w:hAnsi="Calibri"/>
      <w:noProof/>
    </w:rPr>
  </w:style>
  <w:style w:type="character" w:customStyle="1" w:styleId="EndNoteBibliographyTitleChar">
    <w:name w:val="EndNote Bibliography Title Char"/>
    <w:basedOn w:val="DefaultParagraphFont"/>
    <w:link w:val="EndNoteBibliographyTitle"/>
    <w:rsid w:val="00366B07"/>
    <w:rPr>
      <w:rFonts w:ascii="Calibri" w:hAnsi="Calibri"/>
      <w:noProof/>
    </w:rPr>
  </w:style>
  <w:style w:type="paragraph" w:customStyle="1" w:styleId="EndNoteBibliography">
    <w:name w:val="EndNote Bibliography"/>
    <w:basedOn w:val="Normal"/>
    <w:link w:val="EndNoteBibliographyChar"/>
    <w:rsid w:val="00366B07"/>
    <w:pPr>
      <w:spacing w:line="240" w:lineRule="auto"/>
    </w:pPr>
    <w:rPr>
      <w:rFonts w:ascii="Calibri" w:hAnsi="Calibri"/>
      <w:noProof/>
    </w:rPr>
  </w:style>
  <w:style w:type="character" w:customStyle="1" w:styleId="EndNoteBibliographyChar">
    <w:name w:val="EndNote Bibliography Char"/>
    <w:basedOn w:val="DefaultParagraphFont"/>
    <w:link w:val="EndNoteBibliography"/>
    <w:rsid w:val="00366B07"/>
    <w:rPr>
      <w:rFonts w:ascii="Calibri" w:hAnsi="Calibri"/>
      <w:noProof/>
    </w:rPr>
  </w:style>
  <w:style w:type="paragraph" w:styleId="ListParagraph">
    <w:name w:val="List Paragraph"/>
    <w:basedOn w:val="Normal"/>
    <w:uiPriority w:val="34"/>
    <w:qFormat/>
    <w:rsid w:val="00F164CA"/>
    <w:pPr>
      <w:spacing w:after="0" w:line="240" w:lineRule="auto"/>
      <w:ind w:left="720"/>
      <w:contextualSpacing/>
    </w:pPr>
    <w:rPr>
      <w:rFonts w:eastAsiaTheme="minorEastAsia"/>
      <w:sz w:val="24"/>
      <w:szCs w:val="24"/>
    </w:rPr>
  </w:style>
  <w:style w:type="paragraph" w:styleId="EndnoteText">
    <w:name w:val="endnote text"/>
    <w:basedOn w:val="Normal"/>
    <w:link w:val="EndnoteTextChar"/>
    <w:uiPriority w:val="99"/>
    <w:semiHidden/>
    <w:unhideWhenUsed/>
    <w:rsid w:val="00F164CA"/>
    <w:pPr>
      <w:spacing w:after="0" w:line="240" w:lineRule="auto"/>
    </w:pPr>
    <w:rPr>
      <w:sz w:val="20"/>
      <w:szCs w:val="20"/>
    </w:rPr>
  </w:style>
  <w:style w:type="character" w:customStyle="1" w:styleId="EndnoteTextChar">
    <w:name w:val="Endnote Text Char"/>
    <w:basedOn w:val="DefaultParagraphFont"/>
    <w:link w:val="EndnoteText"/>
    <w:uiPriority w:val="99"/>
    <w:semiHidden/>
    <w:rsid w:val="00F164CA"/>
    <w:rPr>
      <w:sz w:val="20"/>
      <w:szCs w:val="20"/>
    </w:rPr>
  </w:style>
  <w:style w:type="character" w:styleId="EndnoteReference">
    <w:name w:val="endnote reference"/>
    <w:basedOn w:val="DefaultParagraphFont"/>
    <w:uiPriority w:val="99"/>
    <w:semiHidden/>
    <w:unhideWhenUsed/>
    <w:rsid w:val="00F164CA"/>
    <w:rPr>
      <w:vertAlign w:val="superscript"/>
    </w:rPr>
  </w:style>
  <w:style w:type="paragraph" w:styleId="Revision">
    <w:name w:val="Revision"/>
    <w:hidden/>
    <w:uiPriority w:val="99"/>
    <w:semiHidden/>
    <w:rsid w:val="00F207C9"/>
    <w:pPr>
      <w:spacing w:after="0" w:line="240" w:lineRule="auto"/>
    </w:pPr>
  </w:style>
  <w:style w:type="character" w:styleId="Emphasis">
    <w:name w:val="Emphasis"/>
    <w:basedOn w:val="DefaultParagraphFont"/>
    <w:uiPriority w:val="20"/>
    <w:qFormat/>
    <w:rsid w:val="00AA6923"/>
    <w:rPr>
      <w:i/>
      <w:iCs/>
    </w:rPr>
  </w:style>
  <w:style w:type="table" w:styleId="TableGrid">
    <w:name w:val="Table Grid"/>
    <w:basedOn w:val="TableNormal"/>
    <w:uiPriority w:val="59"/>
    <w:rsid w:val="00883C0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laceholderText">
    <w:name w:val="Placeholder Text"/>
    <w:basedOn w:val="DefaultParagraphFont"/>
    <w:uiPriority w:val="99"/>
    <w:semiHidden/>
    <w:rsid w:val="00106D92"/>
    <w:rPr>
      <w:color w:val="808080"/>
    </w:rPr>
  </w:style>
  <w:style w:type="character" w:customStyle="1" w:styleId="xbe">
    <w:name w:val="_xbe"/>
    <w:basedOn w:val="DefaultParagraphFont"/>
    <w:rsid w:val="00547D7D"/>
  </w:style>
  <w:style w:type="character" w:customStyle="1" w:styleId="Heading1Char">
    <w:name w:val="Heading 1 Char"/>
    <w:basedOn w:val="DefaultParagraphFont"/>
    <w:link w:val="Heading1"/>
    <w:uiPriority w:val="9"/>
    <w:rsid w:val="00DF3712"/>
    <w:rPr>
      <w:rFonts w:ascii="Times New Roman" w:hAnsi="Times New Roman" w:cs="Times New Roman"/>
      <w:b/>
      <w:bCs/>
      <w:kern w:val="36"/>
      <w:sz w:val="48"/>
      <w:szCs w:val="48"/>
      <w:lang w:eastAsia="zh-CN"/>
    </w:rPr>
  </w:style>
  <w:style w:type="character" w:customStyle="1" w:styleId="name">
    <w:name w:val="name"/>
    <w:basedOn w:val="DefaultParagraphFont"/>
    <w:rsid w:val="00DF3712"/>
  </w:style>
  <w:style w:type="character" w:styleId="Hyperlink">
    <w:name w:val="Hyperlink"/>
    <w:basedOn w:val="DefaultParagraphFont"/>
    <w:uiPriority w:val="99"/>
    <w:semiHidden/>
    <w:unhideWhenUsed/>
    <w:rsid w:val="00DF3712"/>
    <w:rPr>
      <w:color w:val="0000FF"/>
      <w:u w:val="single"/>
    </w:rPr>
  </w:style>
  <w:style w:type="character" w:customStyle="1" w:styleId="xref-sep">
    <w:name w:val="xref-sep"/>
    <w:basedOn w:val="DefaultParagraphFont"/>
    <w:rsid w:val="00DF3712"/>
  </w:style>
  <w:style w:type="paragraph" w:customStyle="1" w:styleId="contributor-listreveal">
    <w:name w:val="contributor-list__reveal"/>
    <w:basedOn w:val="Normal"/>
    <w:rsid w:val="00DF3712"/>
    <w:pPr>
      <w:spacing w:before="100" w:beforeAutospacing="1" w:after="100" w:afterAutospacing="1" w:line="240" w:lineRule="auto"/>
    </w:pPr>
    <w:rPr>
      <w:rFonts w:ascii="Times New Roman" w:hAnsi="Times New Roman" w:cs="Times New Roman"/>
      <w:sz w:val="24"/>
      <w:szCs w:val="24"/>
      <w:lang w:eastAsia="zh-CN"/>
    </w:rPr>
  </w:style>
  <w:style w:type="character" w:customStyle="1" w:styleId="contributor-listtoggler">
    <w:name w:val="contributor-list__toggler"/>
    <w:basedOn w:val="DefaultParagraphFont"/>
    <w:rsid w:val="00DF3712"/>
  </w:style>
  <w:style w:type="character" w:customStyle="1" w:styleId="collapsed-text">
    <w:name w:val="collapsed-text"/>
    <w:basedOn w:val="DefaultParagraphFont"/>
    <w:rsid w:val="00DF3712"/>
  </w:style>
  <w:style w:type="character" w:styleId="HTMLCite">
    <w:name w:val="HTML Cite"/>
    <w:basedOn w:val="DefaultParagraphFont"/>
    <w:uiPriority w:val="99"/>
    <w:semiHidden/>
    <w:unhideWhenUsed/>
    <w:rsid w:val="00DF3712"/>
    <w:rPr>
      <w:i/>
      <w:iCs/>
    </w:rPr>
  </w:style>
  <w:style w:type="character" w:customStyle="1" w:styleId="cit-auth">
    <w:name w:val="cit-auth"/>
    <w:basedOn w:val="DefaultParagraphFont"/>
    <w:rsid w:val="00446249"/>
  </w:style>
  <w:style w:type="character" w:customStyle="1" w:styleId="cit-name-given-names">
    <w:name w:val="cit-name-given-names"/>
    <w:basedOn w:val="DefaultParagraphFont"/>
    <w:rsid w:val="00446249"/>
  </w:style>
  <w:style w:type="character" w:customStyle="1" w:styleId="cit-name-surname">
    <w:name w:val="cit-name-surname"/>
    <w:basedOn w:val="DefaultParagraphFont"/>
    <w:rsid w:val="00446249"/>
  </w:style>
  <w:style w:type="character" w:customStyle="1" w:styleId="cit-article-title">
    <w:name w:val="cit-article-title"/>
    <w:basedOn w:val="DefaultParagraphFont"/>
    <w:rsid w:val="00446249"/>
  </w:style>
  <w:style w:type="character" w:customStyle="1" w:styleId="cit-vol">
    <w:name w:val="cit-vol"/>
    <w:basedOn w:val="DefaultParagraphFont"/>
    <w:rsid w:val="00446249"/>
  </w:style>
  <w:style w:type="character" w:customStyle="1" w:styleId="cit-fpage">
    <w:name w:val="cit-fpage"/>
    <w:basedOn w:val="DefaultParagraphFont"/>
    <w:rsid w:val="00446249"/>
  </w:style>
  <w:style w:type="character" w:customStyle="1" w:styleId="cit-lpage">
    <w:name w:val="cit-lpage"/>
    <w:basedOn w:val="DefaultParagraphFont"/>
    <w:rsid w:val="00446249"/>
  </w:style>
  <w:style w:type="character" w:customStyle="1" w:styleId="cit-pub-date">
    <w:name w:val="cit-pub-date"/>
    <w:basedOn w:val="DefaultParagraphFont"/>
    <w:rsid w:val="00446249"/>
  </w:style>
  <w:style w:type="character" w:styleId="Strong">
    <w:name w:val="Strong"/>
    <w:basedOn w:val="DefaultParagraphFont"/>
    <w:uiPriority w:val="22"/>
    <w:qFormat/>
    <w:rsid w:val="00E84C0E"/>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178942">
      <w:bodyDiv w:val="1"/>
      <w:marLeft w:val="0"/>
      <w:marRight w:val="0"/>
      <w:marTop w:val="0"/>
      <w:marBottom w:val="0"/>
      <w:divBdr>
        <w:top w:val="none" w:sz="0" w:space="0" w:color="auto"/>
        <w:left w:val="none" w:sz="0" w:space="0" w:color="auto"/>
        <w:bottom w:val="none" w:sz="0" w:space="0" w:color="auto"/>
        <w:right w:val="none" w:sz="0" w:space="0" w:color="auto"/>
      </w:divBdr>
      <w:divsChild>
        <w:div w:id="1750037265">
          <w:marLeft w:val="480"/>
          <w:marRight w:val="0"/>
          <w:marTop w:val="0"/>
          <w:marBottom w:val="0"/>
          <w:divBdr>
            <w:top w:val="none" w:sz="0" w:space="0" w:color="auto"/>
            <w:left w:val="none" w:sz="0" w:space="0" w:color="auto"/>
            <w:bottom w:val="none" w:sz="0" w:space="0" w:color="auto"/>
            <w:right w:val="none" w:sz="0" w:space="0" w:color="auto"/>
          </w:divBdr>
          <w:divsChild>
            <w:div w:id="1129251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236301">
      <w:bodyDiv w:val="1"/>
      <w:marLeft w:val="0"/>
      <w:marRight w:val="0"/>
      <w:marTop w:val="0"/>
      <w:marBottom w:val="0"/>
      <w:divBdr>
        <w:top w:val="none" w:sz="0" w:space="0" w:color="auto"/>
        <w:left w:val="none" w:sz="0" w:space="0" w:color="auto"/>
        <w:bottom w:val="none" w:sz="0" w:space="0" w:color="auto"/>
        <w:right w:val="none" w:sz="0" w:space="0" w:color="auto"/>
      </w:divBdr>
    </w:div>
    <w:div w:id="163714397">
      <w:bodyDiv w:val="1"/>
      <w:marLeft w:val="0"/>
      <w:marRight w:val="0"/>
      <w:marTop w:val="0"/>
      <w:marBottom w:val="0"/>
      <w:divBdr>
        <w:top w:val="none" w:sz="0" w:space="0" w:color="auto"/>
        <w:left w:val="none" w:sz="0" w:space="0" w:color="auto"/>
        <w:bottom w:val="none" w:sz="0" w:space="0" w:color="auto"/>
        <w:right w:val="none" w:sz="0" w:space="0" w:color="auto"/>
      </w:divBdr>
    </w:div>
    <w:div w:id="708719933">
      <w:bodyDiv w:val="1"/>
      <w:marLeft w:val="0"/>
      <w:marRight w:val="0"/>
      <w:marTop w:val="0"/>
      <w:marBottom w:val="0"/>
      <w:divBdr>
        <w:top w:val="none" w:sz="0" w:space="0" w:color="auto"/>
        <w:left w:val="none" w:sz="0" w:space="0" w:color="auto"/>
        <w:bottom w:val="none" w:sz="0" w:space="0" w:color="auto"/>
        <w:right w:val="none" w:sz="0" w:space="0" w:color="auto"/>
      </w:divBdr>
      <w:divsChild>
        <w:div w:id="1562516455">
          <w:marLeft w:val="0"/>
          <w:marRight w:val="0"/>
          <w:marTop w:val="0"/>
          <w:marBottom w:val="0"/>
          <w:divBdr>
            <w:top w:val="none" w:sz="0" w:space="0" w:color="auto"/>
            <w:left w:val="none" w:sz="0" w:space="0" w:color="auto"/>
            <w:bottom w:val="none" w:sz="0" w:space="0" w:color="auto"/>
            <w:right w:val="none" w:sz="0" w:space="0" w:color="auto"/>
          </w:divBdr>
        </w:div>
        <w:div w:id="58598070">
          <w:marLeft w:val="0"/>
          <w:marRight w:val="0"/>
          <w:marTop w:val="0"/>
          <w:marBottom w:val="0"/>
          <w:divBdr>
            <w:top w:val="none" w:sz="0" w:space="0" w:color="auto"/>
            <w:left w:val="none" w:sz="0" w:space="0" w:color="auto"/>
            <w:bottom w:val="none" w:sz="0" w:space="0" w:color="auto"/>
            <w:right w:val="none" w:sz="0" w:space="0" w:color="auto"/>
          </w:divBdr>
        </w:div>
      </w:divsChild>
    </w:div>
    <w:div w:id="810367593">
      <w:bodyDiv w:val="1"/>
      <w:marLeft w:val="0"/>
      <w:marRight w:val="0"/>
      <w:marTop w:val="0"/>
      <w:marBottom w:val="0"/>
      <w:divBdr>
        <w:top w:val="none" w:sz="0" w:space="0" w:color="auto"/>
        <w:left w:val="none" w:sz="0" w:space="0" w:color="auto"/>
        <w:bottom w:val="none" w:sz="0" w:space="0" w:color="auto"/>
        <w:right w:val="none" w:sz="0" w:space="0" w:color="auto"/>
      </w:divBdr>
      <w:divsChild>
        <w:div w:id="1866365552">
          <w:marLeft w:val="0"/>
          <w:marRight w:val="0"/>
          <w:marTop w:val="0"/>
          <w:marBottom w:val="0"/>
          <w:divBdr>
            <w:top w:val="none" w:sz="0" w:space="0" w:color="auto"/>
            <w:left w:val="none" w:sz="0" w:space="0" w:color="auto"/>
            <w:bottom w:val="none" w:sz="0" w:space="0" w:color="auto"/>
            <w:right w:val="none" w:sz="0" w:space="0" w:color="auto"/>
          </w:divBdr>
        </w:div>
        <w:div w:id="1317369603">
          <w:marLeft w:val="0"/>
          <w:marRight w:val="0"/>
          <w:marTop w:val="0"/>
          <w:marBottom w:val="0"/>
          <w:divBdr>
            <w:top w:val="none" w:sz="0" w:space="0" w:color="auto"/>
            <w:left w:val="none" w:sz="0" w:space="0" w:color="auto"/>
            <w:bottom w:val="none" w:sz="0" w:space="0" w:color="auto"/>
            <w:right w:val="none" w:sz="0" w:space="0" w:color="auto"/>
          </w:divBdr>
        </w:div>
        <w:div w:id="1764450446">
          <w:marLeft w:val="0"/>
          <w:marRight w:val="0"/>
          <w:marTop w:val="0"/>
          <w:marBottom w:val="0"/>
          <w:divBdr>
            <w:top w:val="none" w:sz="0" w:space="0" w:color="auto"/>
            <w:left w:val="none" w:sz="0" w:space="0" w:color="auto"/>
            <w:bottom w:val="none" w:sz="0" w:space="0" w:color="auto"/>
            <w:right w:val="none" w:sz="0" w:space="0" w:color="auto"/>
          </w:divBdr>
        </w:div>
        <w:div w:id="1242521184">
          <w:marLeft w:val="0"/>
          <w:marRight w:val="0"/>
          <w:marTop w:val="0"/>
          <w:marBottom w:val="0"/>
          <w:divBdr>
            <w:top w:val="none" w:sz="0" w:space="0" w:color="auto"/>
            <w:left w:val="none" w:sz="0" w:space="0" w:color="auto"/>
            <w:bottom w:val="none" w:sz="0" w:space="0" w:color="auto"/>
            <w:right w:val="none" w:sz="0" w:space="0" w:color="auto"/>
          </w:divBdr>
        </w:div>
      </w:divsChild>
    </w:div>
    <w:div w:id="1346248700">
      <w:bodyDiv w:val="1"/>
      <w:marLeft w:val="0"/>
      <w:marRight w:val="0"/>
      <w:marTop w:val="0"/>
      <w:marBottom w:val="0"/>
      <w:divBdr>
        <w:top w:val="none" w:sz="0" w:space="0" w:color="auto"/>
        <w:left w:val="none" w:sz="0" w:space="0" w:color="auto"/>
        <w:bottom w:val="none" w:sz="0" w:space="0" w:color="auto"/>
        <w:right w:val="none" w:sz="0" w:space="0" w:color="auto"/>
      </w:divBdr>
    </w:div>
    <w:div w:id="1411584521">
      <w:bodyDiv w:val="1"/>
      <w:marLeft w:val="0"/>
      <w:marRight w:val="0"/>
      <w:marTop w:val="0"/>
      <w:marBottom w:val="0"/>
      <w:divBdr>
        <w:top w:val="none" w:sz="0" w:space="0" w:color="auto"/>
        <w:left w:val="none" w:sz="0" w:space="0" w:color="auto"/>
        <w:bottom w:val="none" w:sz="0" w:space="0" w:color="auto"/>
        <w:right w:val="none" w:sz="0" w:space="0" w:color="auto"/>
      </w:divBdr>
      <w:divsChild>
        <w:div w:id="869605987">
          <w:marLeft w:val="480"/>
          <w:marRight w:val="0"/>
          <w:marTop w:val="0"/>
          <w:marBottom w:val="0"/>
          <w:divBdr>
            <w:top w:val="none" w:sz="0" w:space="0" w:color="auto"/>
            <w:left w:val="none" w:sz="0" w:space="0" w:color="auto"/>
            <w:bottom w:val="none" w:sz="0" w:space="0" w:color="auto"/>
            <w:right w:val="none" w:sz="0" w:space="0" w:color="auto"/>
          </w:divBdr>
          <w:divsChild>
            <w:div w:id="676929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366827">
      <w:bodyDiv w:val="1"/>
      <w:marLeft w:val="0"/>
      <w:marRight w:val="0"/>
      <w:marTop w:val="0"/>
      <w:marBottom w:val="0"/>
      <w:divBdr>
        <w:top w:val="none" w:sz="0" w:space="0" w:color="auto"/>
        <w:left w:val="none" w:sz="0" w:space="0" w:color="auto"/>
        <w:bottom w:val="none" w:sz="0" w:space="0" w:color="auto"/>
        <w:right w:val="none" w:sz="0" w:space="0" w:color="auto"/>
      </w:divBdr>
      <w:divsChild>
        <w:div w:id="1499424903">
          <w:marLeft w:val="0"/>
          <w:marRight w:val="0"/>
          <w:marTop w:val="0"/>
          <w:marBottom w:val="0"/>
          <w:divBdr>
            <w:top w:val="none" w:sz="0" w:space="0" w:color="auto"/>
            <w:left w:val="none" w:sz="0" w:space="0" w:color="auto"/>
            <w:bottom w:val="none" w:sz="0" w:space="0" w:color="auto"/>
            <w:right w:val="none" w:sz="0" w:space="0" w:color="auto"/>
          </w:divBdr>
        </w:div>
        <w:div w:id="1713963802">
          <w:marLeft w:val="0"/>
          <w:marRight w:val="0"/>
          <w:marTop w:val="0"/>
          <w:marBottom w:val="0"/>
          <w:divBdr>
            <w:top w:val="none" w:sz="0" w:space="0" w:color="auto"/>
            <w:left w:val="none" w:sz="0" w:space="0" w:color="auto"/>
            <w:bottom w:val="none" w:sz="0" w:space="0" w:color="auto"/>
            <w:right w:val="none" w:sz="0" w:space="0" w:color="auto"/>
          </w:divBdr>
          <w:divsChild>
            <w:div w:id="285746732">
              <w:marLeft w:val="0"/>
              <w:marRight w:val="0"/>
              <w:marTop w:val="0"/>
              <w:marBottom w:val="0"/>
              <w:divBdr>
                <w:top w:val="none" w:sz="0" w:space="0" w:color="auto"/>
                <w:left w:val="none" w:sz="0" w:space="0" w:color="auto"/>
                <w:bottom w:val="none" w:sz="0" w:space="0" w:color="auto"/>
                <w:right w:val="none" w:sz="0" w:space="0" w:color="auto"/>
              </w:divBdr>
              <w:divsChild>
                <w:div w:id="1409184139">
                  <w:marLeft w:val="0"/>
                  <w:marRight w:val="0"/>
                  <w:marTop w:val="0"/>
                  <w:marBottom w:val="0"/>
                  <w:divBdr>
                    <w:top w:val="none" w:sz="0" w:space="0" w:color="auto"/>
                    <w:left w:val="none" w:sz="0" w:space="0" w:color="auto"/>
                    <w:bottom w:val="none" w:sz="0" w:space="0" w:color="auto"/>
                    <w:right w:val="none" w:sz="0" w:space="0" w:color="auto"/>
                  </w:divBdr>
                  <w:divsChild>
                    <w:div w:id="1173881665">
                      <w:marLeft w:val="0"/>
                      <w:marRight w:val="0"/>
                      <w:marTop w:val="0"/>
                      <w:marBottom w:val="0"/>
                      <w:divBdr>
                        <w:top w:val="none" w:sz="0" w:space="0" w:color="auto"/>
                        <w:left w:val="none" w:sz="0" w:space="0" w:color="auto"/>
                        <w:bottom w:val="none" w:sz="0" w:space="0" w:color="auto"/>
                        <w:right w:val="none" w:sz="0" w:space="0" w:color="auto"/>
                      </w:divBdr>
                      <w:divsChild>
                        <w:div w:id="1191187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8237888">
          <w:marLeft w:val="0"/>
          <w:marRight w:val="0"/>
          <w:marTop w:val="0"/>
          <w:marBottom w:val="0"/>
          <w:divBdr>
            <w:top w:val="none" w:sz="0" w:space="0" w:color="auto"/>
            <w:left w:val="none" w:sz="0" w:space="0" w:color="auto"/>
            <w:bottom w:val="none" w:sz="0" w:space="0" w:color="auto"/>
            <w:right w:val="none" w:sz="0" w:space="0" w:color="auto"/>
          </w:divBdr>
        </w:div>
      </w:divsChild>
    </w:div>
    <w:div w:id="1936937383">
      <w:bodyDiv w:val="1"/>
      <w:marLeft w:val="0"/>
      <w:marRight w:val="0"/>
      <w:marTop w:val="0"/>
      <w:marBottom w:val="0"/>
      <w:divBdr>
        <w:top w:val="none" w:sz="0" w:space="0" w:color="auto"/>
        <w:left w:val="none" w:sz="0" w:space="0" w:color="auto"/>
        <w:bottom w:val="none" w:sz="0" w:space="0" w:color="auto"/>
        <w:right w:val="none" w:sz="0" w:space="0" w:color="auto"/>
      </w:divBdr>
      <w:divsChild>
        <w:div w:id="94727038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doNotSaveAsSingleFile/>
</w:webSettings>
</file>

<file path=word/_rels/comments.xml.rels><?xml version="1.0" encoding="UTF-8" standalone="yes"?>
<Relationships xmlns="http://schemas.openxmlformats.org/package/2006/relationships"><Relationship Id="rId1" Type="http://schemas.openxmlformats.org/officeDocument/2006/relationships/image" Target="media/image8.emf"/></Relationships>
</file>

<file path=word/_rels/document.xml.rels><?xml version="1.0" encoding="UTF-8" standalone="yes"?>
<Relationships xmlns="http://schemas.openxmlformats.org/package/2006/relationships"><Relationship Id="rId9" Type="http://schemas.microsoft.com/office/2011/relationships/commentsExtended" Target="commentsExtended.xml"/><Relationship Id="rId20" Type="http://schemas.openxmlformats.org/officeDocument/2006/relationships/image" Target="media/image11.jpeg"/><Relationship Id="rId21" Type="http://schemas.openxmlformats.org/officeDocument/2006/relationships/footer" Target="footer1.xml"/><Relationship Id="rId22" Type="http://schemas.openxmlformats.org/officeDocument/2006/relationships/fontTable" Target="fontTable.xml"/><Relationship Id="rId23" Type="http://schemas.microsoft.com/office/2011/relationships/people" Target="people.xml"/><Relationship Id="rId24" Type="http://schemas.openxmlformats.org/officeDocument/2006/relationships/theme" Target="theme/theme1.xml"/><Relationship Id="rId10" Type="http://schemas.openxmlformats.org/officeDocument/2006/relationships/image" Target="media/image1.emf"/><Relationship Id="rId11" Type="http://schemas.openxmlformats.org/officeDocument/2006/relationships/image" Target="media/image2.jpeg"/><Relationship Id="rId12" Type="http://schemas.openxmlformats.org/officeDocument/2006/relationships/image" Target="media/image3.emf"/><Relationship Id="rId13" Type="http://schemas.openxmlformats.org/officeDocument/2006/relationships/image" Target="media/image4.jpeg"/><Relationship Id="rId14" Type="http://schemas.openxmlformats.org/officeDocument/2006/relationships/image" Target="media/image4.emf"/><Relationship Id="rId15" Type="http://schemas.openxmlformats.org/officeDocument/2006/relationships/image" Target="media/image5.emf"/><Relationship Id="rId16" Type="http://schemas.openxmlformats.org/officeDocument/2006/relationships/image" Target="media/image6.emf"/><Relationship Id="rId17" Type="http://schemas.openxmlformats.org/officeDocument/2006/relationships/image" Target="media/image7.emf"/><Relationship Id="rId18" Type="http://schemas.openxmlformats.org/officeDocument/2006/relationships/image" Target="media/image9.emf"/><Relationship Id="rId19" Type="http://schemas.openxmlformats.org/officeDocument/2006/relationships/image" Target="media/image10.em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comments" Target="comment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5684A27-4748-D642-BAB1-5F37B20CE4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92</TotalTime>
  <Pages>39</Pages>
  <Words>14964</Words>
  <Characters>85295</Characters>
  <Application>Microsoft Macintosh Word</Application>
  <DocSecurity>0</DocSecurity>
  <Lines>710</Lines>
  <Paragraphs>200</Paragraphs>
  <ScaleCrop>false</ScaleCrop>
  <HeadingPairs>
    <vt:vector size="2" baseType="variant">
      <vt:variant>
        <vt:lpstr>Title</vt:lpstr>
      </vt:variant>
      <vt:variant>
        <vt:i4>1</vt:i4>
      </vt:variant>
    </vt:vector>
  </HeadingPairs>
  <TitlesOfParts>
    <vt:vector size="1" baseType="lpstr">
      <vt:lpstr/>
    </vt:vector>
  </TitlesOfParts>
  <Company>NWFSC</Company>
  <LinksUpToDate>false</LinksUpToDate>
  <CharactersWithSpaces>100059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Chris Harvey</dc:creator>
  <cp:keywords/>
  <dc:description/>
  <cp:lastModifiedBy>Nick Tolimieri</cp:lastModifiedBy>
  <cp:revision>12</cp:revision>
  <dcterms:created xsi:type="dcterms:W3CDTF">2017-12-16T00:24:00Z</dcterms:created>
  <dcterms:modified xsi:type="dcterms:W3CDTF">2017-12-29T18:48:00Z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APERS2_INFO_01">
    <vt:lpwstr>&lt;info&gt;&lt;style id="http://www.zotero.org/styles/marine-ecology-progress-series"/&gt;&lt;format class="21"/&gt;&lt;count citations="23" publications="15"/&gt;&lt;/info&gt;PAPERS2_INFO_END</vt:lpwstr>
  </property>
</Properties>
</file>