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685B25C" w:rsidR="00471A3D" w:rsidRDefault="00EF0B3C" w:rsidP="003C3808">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w:t>
      </w:r>
      <w:r w:rsidR="00F94355">
        <w:t>syndrome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7FA9F791" w:rsidR="00471A3D" w:rsidRDefault="00C44F74">
      <w:pPr>
        <w:spacing w:line="276" w:lineRule="auto"/>
      </w:pPr>
      <w:r>
        <w:t>Wadde</w:t>
      </w:r>
      <w:r w:rsidR="00034ABC">
        <w:t>l</w:t>
      </w:r>
      <w:r>
        <w:t>l</w:t>
      </w:r>
      <w:r w:rsidRPr="003736F9">
        <w:rPr>
          <w:vertAlign w:val="superscript"/>
        </w:rPr>
        <w:t>7</w:t>
      </w:r>
      <w:r>
        <w:t xml:space="preserve">, </w:t>
      </w:r>
      <w:r w:rsidR="00EF0B3C">
        <w:t>Jenny</w:t>
      </w:r>
    </w:p>
    <w:p w14:paraId="47EC1A2A" w14:textId="3DF04F71" w:rsidR="00471A3D" w:rsidRDefault="00EF0B3C">
      <w:pPr>
        <w:spacing w:line="240" w:lineRule="auto"/>
        <w:ind w:left="360" w:hanging="360"/>
      </w:pPr>
      <w:r>
        <w:rPr>
          <w:vertAlign w:val="superscript"/>
        </w:rPr>
        <w:t>1</w:t>
      </w:r>
      <w:r>
        <w:t>Conservation Biology Division, Northwest Fisheries Science Center, NOAA Fisheries, 2725 Montlake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Fish Ecology Division, Northwest Fisheries Science Center, NOAA Fisheries, 2725 Montlake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lastRenderedPageBreak/>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3C65C02" w14:textId="7AAD73A8" w:rsidR="00B91C6D" w:rsidRDefault="00EF0B3C" w:rsidP="00B91C6D">
      <w:pPr>
        <w:spacing w:line="360" w:lineRule="auto"/>
      </w:pPr>
      <w:r>
        <w:t xml:space="preserve">We examined the response of kelp communities at five sites along the coast of Washington State, </w:t>
      </w:r>
      <w:r w:rsidR="00D60B7A">
        <w:t>USA</w:t>
      </w:r>
      <w:r w:rsidR="00E258D6">
        <w:t>,</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r w:rsidR="004A1D51">
        <w:rPr>
          <w:i/>
        </w:rPr>
        <w:t>Macrocystis pyrifera</w:t>
      </w:r>
      <w:r w:rsidR="004A1D51">
        <w:t xml:space="preserve"> and </w:t>
      </w:r>
      <w:r w:rsidR="004A1D51">
        <w:rPr>
          <w:i/>
        </w:rPr>
        <w:t>Nereocystis luetkeana</w:t>
      </w:r>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r w:rsidRPr="002623AD">
        <w:rPr>
          <w:i/>
          <w:color w:val="000000" w:themeColor="text1"/>
        </w:rPr>
        <w:t>Strongylocentrotus purpuratus</w:t>
      </w:r>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r w:rsidR="00DB5A47">
        <w:rPr>
          <w:i/>
        </w:rPr>
        <w:t>Pycnopodia helianthoides</w:t>
      </w:r>
      <w:r>
        <w:t xml:space="preserve"> continuing to decline. Multivariate analyses found that variation among sites explained the majority of variation in assemblage structure for three guilds: </w:t>
      </w:r>
      <w:commentRangeStart w:id="2"/>
      <w:r>
        <w:t>kelps</w:t>
      </w:r>
      <w:commentRangeEnd w:id="2"/>
      <w:r w:rsidR="00D844E2">
        <w:rPr>
          <w:rStyle w:val="CommentReference"/>
        </w:rPr>
        <w:commentReference w:id="2"/>
      </w:r>
      <w:r>
        <w:t>, macroinvertebrates, and fishes, while yearly variation explained most of the variability in the abundance of rockfish (</w:t>
      </w:r>
      <w:r>
        <w:rPr>
          <w:i/>
        </w:rPr>
        <w:t>Sebastes</w:t>
      </w:r>
      <w:r>
        <w:t xml:space="preserve"> spp.) juveniles. We </w:t>
      </w:r>
      <w:r w:rsidR="002917C7">
        <w:t xml:space="preserve">found no evidence to support </w:t>
      </w:r>
      <w:r>
        <w:t>strong relationships between urchins and kelp that would suggest top-down impacts of urchins on kelp abundance, except at a small spatial scale at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 and that it is essential to ensure the protection of a diversity of kelp forests, each of which harbors habitats that can exhibit unique responses to ecological surprises yet to come. </w:t>
      </w:r>
    </w:p>
    <w:p w14:paraId="5C1CE27D" w14:textId="77777777" w:rsidR="00B91C6D" w:rsidRDefault="00B91C6D"/>
    <w:p w14:paraId="13C95F9A" w14:textId="77777777" w:rsidR="00471A3D" w:rsidRDefault="00EF0B3C">
      <w:pPr>
        <w:pStyle w:val="Heading1"/>
      </w:pPr>
      <w:bookmarkStart w:id="3" w:name="_oskcvfm225a6" w:colFirst="0" w:colLast="0"/>
      <w:bookmarkEnd w:id="3"/>
      <w:r>
        <w:br w:type="page"/>
      </w:r>
    </w:p>
    <w:p w14:paraId="2F654E9E" w14:textId="77777777" w:rsidR="00471A3D" w:rsidRDefault="00EF0B3C">
      <w:pPr>
        <w:pStyle w:val="Heading1"/>
        <w:rPr>
          <w:shd w:val="clear" w:color="auto" w:fill="FFF2CC"/>
        </w:rPr>
      </w:pPr>
      <w:bookmarkStart w:id="4" w:name="_wxxwabdve5uo" w:colFirst="0" w:colLast="0"/>
      <w:bookmarkEnd w:id="4"/>
      <w:r>
        <w:lastRenderedPageBreak/>
        <w:t xml:space="preserve">Introduction </w:t>
      </w:r>
    </w:p>
    <w:p w14:paraId="5C85DBAA" w14:textId="02A106A8" w:rsidR="00471A3D" w:rsidRDefault="00EF0B3C">
      <w:bookmarkStart w:id="5" w:name="_gjdgxs" w:colFirst="0" w:colLast="0"/>
      <w:bookmarkEnd w:id="5"/>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 xml:space="preserve">(Graham 2004, Schiel and Foster </w:t>
      </w:r>
      <w:r w:rsidR="00735927">
        <w:rPr>
          <w:noProof/>
        </w:rPr>
        <w:lastRenderedPageBreak/>
        <w:t>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maintaining services from kelp forests requires regional mechanistic studies to understand dynamic community responses. </w:t>
      </w:r>
    </w:p>
    <w:p w14:paraId="7F59E014" w14:textId="4B9FB05D" w:rsidR="00DB5A47" w:rsidRDefault="00EF0B3C">
      <w:pPr>
        <w:rPr>
          <w:ins w:id="6" w:author="Owen.Liu" w:date="2022-03-16T13:56:00Z"/>
        </w:rPr>
      </w:pPr>
      <w:r>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southeast Gulf of Alaska in the boreal winter of 2013/2014, began to impact the nearshore in 2014 (hence our use of 2014 throughout as the start date), and lasted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w:t>
      </w:r>
      <w:commentRangeStart w:id="7"/>
      <w:r>
        <w:t>MHW had profound effects on both the offshore and nearshore ecosystem</w:t>
      </w:r>
      <w:commentRangeEnd w:id="7"/>
      <w:r w:rsidR="00095CEE">
        <w:rPr>
          <w:rStyle w:val="CommentReference"/>
        </w:rPr>
        <w:commentReference w:id="7"/>
      </w:r>
      <w:r>
        <w:t xml:space="preserve">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5B4CCDDF" w:rsidR="00471A3D" w:rsidRDefault="00EF0B3C">
      <w:r>
        <w:lastRenderedPageBreak/>
        <w:t xml:space="preserve">Additionally, beginning in </w:t>
      </w:r>
      <w:r w:rsidR="006D4D83">
        <w:t xml:space="preserve">late </w:t>
      </w:r>
      <w:r>
        <w:t xml:space="preserve">2013, sea star wasting </w:t>
      </w:r>
      <w:r w:rsidR="006D4C32">
        <w:t xml:space="preserve">syndrome </w:t>
      </w:r>
      <w:r>
        <w:t>(</w:t>
      </w:r>
      <w:r w:rsidR="006D4C32">
        <w:t>SSWS, a.k.a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r>
        <w:rPr>
          <w:i/>
        </w:rPr>
        <w:t>Pycnopodia helianthoides</w:t>
      </w:r>
      <w:r w:rsidR="000C6787" w:rsidRPr="000C6787">
        <w:t xml:space="preserve"> (hereafter </w:t>
      </w:r>
      <w:r w:rsidR="000C6787" w:rsidRPr="000C6787">
        <w:rPr>
          <w:i/>
        </w:rPr>
        <w:t>Pycnopodia</w:t>
      </w:r>
      <w:r w:rsidR="000C6787">
        <w:rPr>
          <w:i/>
        </w:rPr>
        <w:t>)</w:t>
      </w:r>
      <w:r>
        <w:rPr>
          <w:i/>
        </w:rPr>
        <w:t xml:space="preserve"> </w:t>
      </w:r>
      <w:r w:rsidRPr="006D4C32">
        <w:t>declined</w:t>
      </w:r>
      <w:r>
        <w:t xml:space="preserve"> by 75% prior to 2018 and 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urchins, which are prolific 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r w:rsidR="000C6787">
        <w:rPr>
          <w:i/>
        </w:rPr>
        <w:t>Pycnopodia</w:t>
      </w:r>
      <w:r>
        <w:t xml:space="preserve">) consume urchins, the die-off may have reduced top-down pressure on sea urchins. However, urchins follow well-documented boom-bust 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populations in the early 2010s, which </w:t>
      </w:r>
      <w:r w:rsidR="00034ABC">
        <w:t>wa</w:t>
      </w:r>
      <w:r>
        <w:t>s temporally and spatially disjunct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69BC7BD8" w:rsidR="00471A3D" w:rsidRDefault="005635FF" w:rsidP="005635FF">
      <w:r>
        <w:lastRenderedPageBreak/>
        <w:t xml:space="preserve">There were large regional difference is 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(Reed et al. 2016, Cavanaugh et al. 2019, Rogers-Bennett and Catton 2019, Beas-Luna et al. 2020, Hamilton et al. 2021, Smith et al. 2021)</w:t>
      </w:r>
      <w:r w:rsidR="00735927">
        <w:fldChar w:fldCharType="end"/>
      </w:r>
      <w:r w:rsidR="00EF0B3C">
        <w:t xml:space="preserve">. </w:t>
      </w:r>
    </w:p>
    <w:p w14:paraId="29A6A189" w14:textId="559766F4" w:rsidR="00471A3D" w:rsidRDefault="006D4C32">
      <w:r>
        <w:t>Kelp forests in California</w:t>
      </w:r>
      <w:r w:rsidR="00EF0B3C">
        <w:t xml:space="preserve"> have been monitored regularly for decades, including the periods before and after the recent marine heatwaves, sea star die-off, and localized 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w:t>
      </w:r>
      <w:r w:rsidR="00EF0B3C">
        <w:lastRenderedPageBreak/>
        <w:t xml:space="preserve">attention. Past studies have documented recovery of kelp and declines in invertebrate abundance following the restoration of a keystone predator, sea otter </w:t>
      </w:r>
      <w:r w:rsidR="00EF0B3C">
        <w:rPr>
          <w:i/>
        </w:rPr>
        <w:t>Enhydra lutris</w:t>
      </w:r>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w:t>
      </w:r>
      <w:commentRangeStart w:id="8"/>
      <w:r w:rsidR="00EF0B3C">
        <w:t xml:space="preserve">the important role of kelp habitat </w:t>
      </w:r>
      <w:commentRangeEnd w:id="8"/>
      <w:r w:rsidR="00D844E2">
        <w:rPr>
          <w:rStyle w:val="CommentReference"/>
        </w:rPr>
        <w:commentReference w:id="8"/>
      </w:r>
      <w:r w:rsidR="00EF0B3C">
        <w:t xml:space="preserve">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EF0B3C">
        <w:t xml:space="preserve">; some species remain in kelp throughout their lives, while others move to deeper areas,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S. flavidus</w:t>
      </w:r>
      <w:r w:rsidR="00EF0B3C">
        <w:t xml:space="preserve">, and canary rockfish </w:t>
      </w:r>
      <w:r w:rsidR="00EF0B3C">
        <w:rPr>
          <w:i/>
        </w:rPr>
        <w:t>S. pinniger</w:t>
      </w:r>
      <w:r w:rsidR="00EF0B3C">
        <w:t xml:space="preserve">, and by both juvenile and adult black rockfish </w:t>
      </w:r>
      <w:r w:rsidR="00EF0B3C">
        <w:rPr>
          <w:i/>
        </w:rPr>
        <w:t>S. melanops</w:t>
      </w:r>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0CF2784A" w:rsidR="00471A3D" w:rsidRDefault="00EF0B3C">
      <w:r>
        <w:lastRenderedPageBreak/>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w:t>
      </w:r>
      <w:commentRangeStart w:id="9"/>
      <w:r w:rsidR="00D97A8B">
        <w:t>for</w:t>
      </w:r>
      <w:r>
        <w:t xml:space="preserve"> the major species of macroalgae</w:t>
      </w:r>
      <w:commentRangeEnd w:id="9"/>
      <w:r w:rsidR="00D844E2">
        <w:rPr>
          <w:rStyle w:val="CommentReference"/>
        </w:rPr>
        <w:commentReference w:id="9"/>
      </w:r>
      <w:r>
        <w:t xml:space="preserve"> (giant kelp </w:t>
      </w:r>
      <w:r>
        <w:rPr>
          <w:i/>
        </w:rPr>
        <w:t>Macrocystis pyrifera</w:t>
      </w:r>
      <w:r>
        <w:t xml:space="preserve">, bull kelp </w:t>
      </w:r>
      <w:r>
        <w:rPr>
          <w:i/>
        </w:rPr>
        <w:t>Nereocystis luetkeana</w:t>
      </w:r>
      <w:r>
        <w:t xml:space="preserve">, and stalked kelp </w:t>
      </w:r>
      <w:r>
        <w:rPr>
          <w:i/>
        </w:rPr>
        <w:t>Pterygophora californica</w:t>
      </w:r>
      <w:r>
        <w:t xml:space="preserve">), sea urchins, sea stars, and fishes, including juvenile rockfishes. </w:t>
      </w:r>
      <w:commentRangeStart w:id="10"/>
      <w:ins w:id="11" w:author="BERRY, HELEN (DNR)" w:date="2022-03-27T13:12:00Z">
        <w:r w:rsidR="009712B6">
          <w:t xml:space="preserve">We </w:t>
        </w:r>
      </w:ins>
      <w:ins w:id="12" w:author="BERRY, HELEN (DNR)" w:date="2022-03-27T13:29:00Z">
        <w:r w:rsidR="0006327B">
          <w:t>examine MHW timing and severity using</w:t>
        </w:r>
      </w:ins>
      <w:ins w:id="13" w:author="BERRY, HELEN (DNR)" w:date="2022-03-27T13:12:00Z">
        <w:r w:rsidR="009C7CEF">
          <w:t xml:space="preserve"> SST</w:t>
        </w:r>
      </w:ins>
      <w:ins w:id="14" w:author="BERRY, HELEN (DNR)" w:date="2022-03-27T15:04:00Z">
        <w:r w:rsidR="0069335A">
          <w:t xml:space="preserve">. While SST is </w:t>
        </w:r>
      </w:ins>
      <w:ins w:id="15" w:author="BERRY, HELEN (DNR)" w:date="2022-03-27T14:45:00Z">
        <w:r w:rsidR="009C7CEF">
          <w:t xml:space="preserve">the primary parameter </w:t>
        </w:r>
      </w:ins>
      <w:ins w:id="16" w:author="BERRY, HELEN (DNR)" w:date="2022-03-27T15:08:00Z">
        <w:r w:rsidR="00257AFB">
          <w:t xml:space="preserve">used to </w:t>
        </w:r>
      </w:ins>
      <w:ins w:id="17" w:author="BERRY, HELEN (DNR)" w:date="2022-03-27T14:45:00Z">
        <w:r w:rsidR="009C7CEF">
          <w:t>identify</w:t>
        </w:r>
      </w:ins>
      <w:ins w:id="18" w:author="BERRY, HELEN (DNR)" w:date="2022-03-27T15:08:00Z">
        <w:r w:rsidR="00257AFB">
          <w:t xml:space="preserve"> </w:t>
        </w:r>
      </w:ins>
      <w:ins w:id="19" w:author="BERRY, HELEN (DNR)" w:date="2022-03-27T14:43:00Z">
        <w:r w:rsidR="0087702D">
          <w:t>MHWs</w:t>
        </w:r>
      </w:ins>
      <w:ins w:id="20" w:author="BERRY, HELEN (DNR)" w:date="2022-03-27T14:57:00Z">
        <w:r w:rsidR="0087702D">
          <w:t xml:space="preserve"> (Hobday et al. 2016)</w:t>
        </w:r>
      </w:ins>
      <w:ins w:id="21" w:author="BERRY, HELEN (DNR)" w:date="2022-03-27T14:43:00Z">
        <w:r w:rsidR="0069335A">
          <w:t>, multiple drivers significant</w:t>
        </w:r>
      </w:ins>
      <w:ins w:id="22" w:author="BERRY, HELEN (DNR)" w:date="2022-03-27T14:59:00Z">
        <w:r w:rsidR="0069335A">
          <w:t>ly</w:t>
        </w:r>
      </w:ins>
      <w:ins w:id="23" w:author="BERRY, HELEN (DNR)" w:date="2022-03-27T14:43:00Z">
        <w:r w:rsidR="0069335A">
          <w:t xml:space="preserve"> influence the occurrence and nature of MHWs, and temperature extremes co-</w:t>
        </w:r>
      </w:ins>
      <w:ins w:id="24" w:author="BERRY, HELEN (DNR)" w:date="2022-03-27T15:04:00Z">
        <w:r w:rsidR="0069335A">
          <w:t>occur</w:t>
        </w:r>
      </w:ins>
      <w:ins w:id="25" w:author="BERRY, HELEN (DNR)" w:date="2022-03-27T15:06:00Z">
        <w:r w:rsidR="0069335A">
          <w:t xml:space="preserve"> with </w:t>
        </w:r>
      </w:ins>
      <w:ins w:id="26" w:author="BERRY, HELEN (DNR)" w:date="2022-03-27T15:04:00Z">
        <w:r w:rsidR="0069335A">
          <w:t xml:space="preserve">changes in many </w:t>
        </w:r>
      </w:ins>
      <w:ins w:id="27" w:author="BERRY, HELEN (DNR)" w:date="2022-03-27T15:05:00Z">
        <w:r w:rsidR="0069335A">
          <w:t xml:space="preserve">interacting </w:t>
        </w:r>
      </w:ins>
      <w:ins w:id="28" w:author="BERRY, HELEN (DNR)" w:date="2022-03-27T15:04:00Z">
        <w:r w:rsidR="0069335A">
          <w:t>environmental conditions</w:t>
        </w:r>
      </w:ins>
      <w:ins w:id="29" w:author="BERRY, HELEN (DNR)" w:date="2022-03-27T15:06:00Z">
        <w:r w:rsidR="0069335A">
          <w:t>, which are difficult to disentangle (</w:t>
        </w:r>
        <w:commentRangeStart w:id="30"/>
        <w:r w:rsidR="0069335A">
          <w:t>Straub et al. 2019</w:t>
        </w:r>
      </w:ins>
      <w:commentRangeEnd w:id="30"/>
      <w:ins w:id="31" w:author="BERRY, HELEN (DNR)" w:date="2022-03-27T15:07:00Z">
        <w:r w:rsidR="0069335A">
          <w:rPr>
            <w:rStyle w:val="CommentReference"/>
          </w:rPr>
          <w:commentReference w:id="30"/>
        </w:r>
      </w:ins>
      <w:ins w:id="32" w:author="BERRY, HELEN (DNR)" w:date="2022-03-27T15:06:00Z">
        <w:r w:rsidR="0069335A">
          <w:t>)</w:t>
        </w:r>
      </w:ins>
      <w:ins w:id="33" w:author="BERRY, HELEN (DNR)" w:date="2022-03-27T15:04:00Z">
        <w:r w:rsidR="0069335A">
          <w:t xml:space="preserve">. </w:t>
        </w:r>
      </w:ins>
      <w:ins w:id="34" w:author="BERRY, HELEN (DNR)" w:date="2022-03-27T15:12:00Z">
        <w:r w:rsidR="00257AFB">
          <w:t>Specific to kelp research</w:t>
        </w:r>
      </w:ins>
      <w:ins w:id="35" w:author="BERRY, HELEN (DNR)" w:date="2022-03-27T14:47:00Z">
        <w:r w:rsidR="0087702D">
          <w:t xml:space="preserve">, </w:t>
        </w:r>
      </w:ins>
      <w:ins w:id="36" w:author="BERRY, HELEN (DNR)" w:date="2022-03-27T13:14:00Z">
        <w:r w:rsidR="009712B6">
          <w:t xml:space="preserve">SST </w:t>
        </w:r>
      </w:ins>
      <w:ins w:id="37" w:author="BERRY, HELEN (DNR)" w:date="2022-03-27T13:20:00Z">
        <w:r w:rsidR="009712B6">
          <w:t>has been used as a</w:t>
        </w:r>
      </w:ins>
      <w:ins w:id="38" w:author="BERRY, HELEN (DNR)" w:date="2022-03-27T13:14:00Z">
        <w:r w:rsidR="009712B6">
          <w:t xml:space="preserve"> proxy for nutrient conditions</w:t>
        </w:r>
      </w:ins>
      <w:ins w:id="39" w:author="BERRY, HELEN (DNR)" w:date="2022-03-27T13:16:00Z">
        <w:r w:rsidR="009712B6">
          <w:t xml:space="preserve"> </w:t>
        </w:r>
      </w:ins>
      <w:ins w:id="40" w:author="BERRY, HELEN (DNR)" w:date="2022-03-27T13:19:00Z">
        <w:r w:rsidR="009712B6">
          <w:t xml:space="preserve">based on experimentally derived relationships </w:t>
        </w:r>
      </w:ins>
      <w:ins w:id="41" w:author="BERRY, HELEN (DNR)" w:date="2022-03-27T15:13:00Z">
        <w:r w:rsidR="00257AFB">
          <w:t xml:space="preserve"> </w:t>
        </w:r>
      </w:ins>
      <w:ins w:id="42" w:author="BERRY, HELEN (DNR)" w:date="2022-03-27T13:24:00Z">
        <w:r w:rsidR="0006327B">
          <w:t>(</w:t>
        </w:r>
      </w:ins>
      <w:ins w:id="43" w:author="BERRY, HELEN (DNR)" w:date="2022-03-27T14:23:00Z">
        <w:r w:rsidR="008C68EF">
          <w:t>e</w:t>
        </w:r>
      </w:ins>
      <w:ins w:id="44" w:author="BERRY, HELEN (DNR)" w:date="2022-03-27T14:25:00Z">
        <w:r w:rsidR="008C68EF">
          <w:t>.</w:t>
        </w:r>
      </w:ins>
      <w:ins w:id="45" w:author="BERRY, HELEN (DNR)" w:date="2022-03-27T14:23:00Z">
        <w:r w:rsidR="008C68EF">
          <w:t>g. Cavanaugh et al</w:t>
        </w:r>
      </w:ins>
      <w:ins w:id="46" w:author="BERRY, HELEN (DNR)" w:date="2022-03-27T14:25:00Z">
        <w:r w:rsidR="008C68EF">
          <w:t>.</w:t>
        </w:r>
      </w:ins>
      <w:ins w:id="47" w:author="BERRY, HELEN (DNR)" w:date="2022-03-27T14:23:00Z">
        <w:r w:rsidR="008C68EF">
          <w:t xml:space="preserve"> 2011, Pfister et al</w:t>
        </w:r>
      </w:ins>
      <w:ins w:id="48" w:author="BERRY, HELEN (DNR)" w:date="2022-03-27T14:25:00Z">
        <w:r w:rsidR="008C68EF">
          <w:t>.</w:t>
        </w:r>
      </w:ins>
      <w:ins w:id="49" w:author="BERRY, HELEN (DNR)" w:date="2022-03-27T14:23:00Z">
        <w:r w:rsidR="008C68EF">
          <w:t xml:space="preserve"> 2018</w:t>
        </w:r>
      </w:ins>
      <w:ins w:id="50" w:author="BERRY, HELEN (DNR)" w:date="2022-03-27T13:24:00Z">
        <w:r w:rsidR="0006327B">
          <w:t>)</w:t>
        </w:r>
      </w:ins>
      <w:ins w:id="51" w:author="BERRY, HELEN (DNR)" w:date="2022-03-27T13:19:00Z">
        <w:r w:rsidR="009712B6">
          <w:t>,</w:t>
        </w:r>
      </w:ins>
      <w:ins w:id="52" w:author="BERRY, HELEN (DNR)" w:date="2022-03-27T13:21:00Z">
        <w:r w:rsidR="009712B6">
          <w:t xml:space="preserve"> </w:t>
        </w:r>
      </w:ins>
      <w:ins w:id="53" w:author="BERRY, HELEN (DNR)" w:date="2022-03-27T13:25:00Z">
        <w:r w:rsidR="0006327B">
          <w:t xml:space="preserve">while </w:t>
        </w:r>
      </w:ins>
      <w:ins w:id="54" w:author="BERRY, HELEN (DNR)" w:date="2022-03-27T13:23:00Z">
        <w:r w:rsidR="0006327B">
          <w:t xml:space="preserve">other studies suggest that </w:t>
        </w:r>
      </w:ins>
      <w:ins w:id="55" w:author="BERRY, HELEN (DNR)" w:date="2022-03-27T13:21:00Z">
        <w:r w:rsidR="009712B6">
          <w:t xml:space="preserve">elevated </w:t>
        </w:r>
      </w:ins>
      <w:ins w:id="56" w:author="BERRY, HELEN (DNR)" w:date="2022-03-27T15:11:00Z">
        <w:r w:rsidR="00257AFB">
          <w:t>temperatures</w:t>
        </w:r>
      </w:ins>
      <w:ins w:id="57" w:author="BERRY, HELEN (DNR)" w:date="2022-03-27T13:21:00Z">
        <w:r w:rsidR="009712B6">
          <w:t xml:space="preserve"> </w:t>
        </w:r>
      </w:ins>
      <w:ins w:id="58" w:author="BERRY, HELEN (DNR)" w:date="2022-03-27T13:23:00Z">
        <w:r w:rsidR="0006327B">
          <w:t>ha</w:t>
        </w:r>
      </w:ins>
      <w:ins w:id="59" w:author="BERRY, HELEN (DNR)" w:date="2022-03-27T14:25:00Z">
        <w:r w:rsidR="008C68EF">
          <w:t>ve</w:t>
        </w:r>
      </w:ins>
      <w:ins w:id="60" w:author="BERRY, HELEN (DNR)" w:date="2022-03-27T13:23:00Z">
        <w:r w:rsidR="0006327B">
          <w:t xml:space="preserve"> independent</w:t>
        </w:r>
      </w:ins>
      <w:ins w:id="61" w:author="BERRY, HELEN (DNR)" w:date="2022-03-27T13:19:00Z">
        <w:r w:rsidR="009712B6">
          <w:t xml:space="preserve"> </w:t>
        </w:r>
      </w:ins>
      <w:ins w:id="62" w:author="BERRY, HELEN (DNR)" w:date="2022-03-27T13:25:00Z">
        <w:r w:rsidR="0006327B">
          <w:t>physiological impacts (</w:t>
        </w:r>
      </w:ins>
      <w:ins w:id="63" w:author="BERRY, HELEN (DNR)" w:date="2022-03-27T15:11:00Z">
        <w:r w:rsidR="00257AFB">
          <w:t xml:space="preserve">Muth et al. 2019, </w:t>
        </w:r>
      </w:ins>
      <w:ins w:id="64" w:author="BERRY, HELEN (DNR)" w:date="2022-03-27T15:10:00Z">
        <w:r w:rsidR="00257AFB">
          <w:t>Hamilton et al. 2020</w:t>
        </w:r>
      </w:ins>
      <w:ins w:id="65" w:author="BERRY, HELEN (DNR)" w:date="2022-03-27T13:25:00Z">
        <w:r w:rsidR="0006327B">
          <w:t xml:space="preserve">). </w:t>
        </w:r>
      </w:ins>
      <w:commentRangeEnd w:id="10"/>
      <w:ins w:id="66" w:author="BERRY, HELEN (DNR)" w:date="2022-03-27T13:28:00Z">
        <w:r w:rsidR="0006327B">
          <w:rPr>
            <w:rStyle w:val="CommentReference"/>
          </w:rPr>
          <w:commentReference w:id="10"/>
        </w:r>
      </w:ins>
      <w:r>
        <w:t>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w:t>
      </w:r>
      <w:r>
        <w:lastRenderedPageBreak/>
        <w:t xml:space="preserve">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67" w:name="_t0t7vqvdf4ti" w:colFirst="0" w:colLast="0"/>
      <w:bookmarkEnd w:id="67"/>
      <w:r>
        <w:rPr>
          <w:sz w:val="46"/>
          <w:szCs w:val="46"/>
        </w:rPr>
        <w:t>Materials and Methods</w:t>
      </w:r>
    </w:p>
    <w:p w14:paraId="6CA47008" w14:textId="77777777" w:rsidR="00471A3D" w:rsidRDefault="00EF0B3C">
      <w:pPr>
        <w:pStyle w:val="Heading2"/>
        <w:keepLines w:val="0"/>
        <w:spacing w:after="80"/>
        <w:rPr>
          <w:sz w:val="34"/>
          <w:szCs w:val="34"/>
        </w:rPr>
      </w:pPr>
      <w:bookmarkStart w:id="68" w:name="_igkfmf7a0x3h" w:colFirst="0" w:colLast="0"/>
      <w:bookmarkEnd w:id="68"/>
      <w:r>
        <w:rPr>
          <w:sz w:val="34"/>
          <w:szCs w:val="34"/>
        </w:rPr>
        <w:t>Study sites</w:t>
      </w:r>
    </w:p>
    <w:p w14:paraId="7B6AD6E4" w14:textId="42C40E87"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Marine Sanctuary (OCNMS, designated in 1994) along the coast of Washington, </w:t>
      </w:r>
      <w:r w:rsidR="00D60B7A">
        <w:t>USA</w:t>
      </w:r>
      <w:r>
        <w:t xml:space="preserve"> (Fig. 1). These sites range from Destruction Island in the south to Neah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and supported the canopy</w:t>
      </w:r>
      <w:r w:rsidR="009B32D9">
        <w:t xml:space="preserve">-forming </w:t>
      </w:r>
      <w:r>
        <w:t>kelp</w:t>
      </w:r>
      <w:r w:rsidR="009B32D9">
        <w:t xml:space="preserve"> </w:t>
      </w:r>
      <w:r>
        <w:t>s</w:t>
      </w:r>
      <w:r w:rsidR="009B32D9">
        <w:t>pecies</w:t>
      </w:r>
      <w:r>
        <w:t xml:space="preserve"> </w:t>
      </w:r>
      <w:r>
        <w:rPr>
          <w:i/>
        </w:rPr>
        <w:t xml:space="preserve">Macrocystis pyrifera </w:t>
      </w:r>
      <w:r>
        <w:t xml:space="preserve">(hereafter </w:t>
      </w:r>
      <w:r>
        <w:rPr>
          <w:i/>
        </w:rPr>
        <w:lastRenderedPageBreak/>
        <w:t>Macrocystis</w:t>
      </w:r>
      <w:r>
        <w:t xml:space="preserve">) and/or </w:t>
      </w:r>
      <w:r>
        <w:rPr>
          <w:i/>
        </w:rPr>
        <w:t xml:space="preserve">Nereocystis luetkeana </w:t>
      </w:r>
      <w:r>
        <w:t xml:space="preserve">(hereafter </w:t>
      </w:r>
      <w:r>
        <w:rPr>
          <w:i/>
        </w:rPr>
        <w:t>Nereocystis</w:t>
      </w:r>
      <w:r>
        <w:t xml:space="preserve">), as well as </w:t>
      </w:r>
      <w:commentRangeStart w:id="69"/>
      <w:r w:rsidR="009B32D9">
        <w:t xml:space="preserve">sub-canopy </w:t>
      </w:r>
      <w:commentRangeEnd w:id="69"/>
      <w:r w:rsidR="00F30EF5">
        <w:rPr>
          <w:rStyle w:val="CommentReference"/>
        </w:rPr>
        <w:commentReference w:id="69"/>
      </w:r>
      <w:r w:rsidR="009B32D9">
        <w:t xml:space="preserve">stipitate kelp </w:t>
      </w:r>
      <w:r>
        <w:t xml:space="preserve">such as </w:t>
      </w:r>
      <w:r>
        <w:rPr>
          <w:i/>
        </w:rPr>
        <w:t>Pterygophora californica</w:t>
      </w:r>
      <w:r>
        <w:t xml:space="preserve"> (hereafter </w:t>
      </w:r>
      <w:r>
        <w:rPr>
          <w:i/>
        </w:rPr>
        <w:t>Pterygophora</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70" w:name="_qaa02jqwwy36" w:colFirst="0" w:colLast="0"/>
      <w:bookmarkEnd w:id="70"/>
      <w:r>
        <w:rPr>
          <w:sz w:val="34"/>
          <w:szCs w:val="34"/>
        </w:rPr>
        <w:t>Survey design</w:t>
      </w:r>
    </w:p>
    <w:p w14:paraId="6D7B1DC1" w14:textId="5DFEB8F1" w:rsidR="00471A3D" w:rsidRDefault="00EF0B3C">
      <w:r>
        <w:t>Our survey provides estimates of species-level abundance for four guilds in kelp forest ecosystems: (1) the major macrophytes (</w:t>
      </w:r>
      <w:r>
        <w:rPr>
          <w:i/>
        </w:rPr>
        <w:t>Macrocystis, Nereocystis</w:t>
      </w:r>
      <w:r>
        <w:t xml:space="preserve">, and </w:t>
      </w:r>
      <w:r>
        <w:rPr>
          <w:i/>
        </w:rPr>
        <w:t>Pterygophora</w:t>
      </w:r>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location (5 and 10 m; in 2015 we only sampled at 5 m). We targeted completing six </w:t>
      </w:r>
      <w:r w:rsidR="007010A2">
        <w:t xml:space="preserve">replicate </w:t>
      </w:r>
      <w:r>
        <w:t>transects at each year-site-depth combination (Table S1)</w:t>
      </w:r>
      <w:r w:rsidR="007010A2">
        <w:t>.</w:t>
      </w:r>
    </w:p>
    <w:p w14:paraId="2B554574" w14:textId="49EC9940" w:rsidR="00471A3D" w:rsidRPr="007010A2" w:rsidRDefault="00EF0B3C">
      <w:r>
        <w:t xml:space="preserve">For algae and invertebrates, we surveyed a </w:t>
      </w:r>
      <w:r w:rsidR="007010A2">
        <w:t xml:space="preserve">30 m long by </w:t>
      </w:r>
      <w:r>
        <w:t>2-m wide swath on each transect (60 m</w:t>
      </w:r>
      <w:r>
        <w:rPr>
          <w:vertAlign w:val="superscript"/>
        </w:rPr>
        <w:t>2</w:t>
      </w:r>
      <w:r>
        <w:t xml:space="preserve"> total area), and for fish</w:t>
      </w:r>
      <w:r w:rsidR="007010A2">
        <w:t>es</w:t>
      </w:r>
      <w:r>
        <w:t xml:space="preserve"> we surveyed a </w:t>
      </w:r>
      <w:r w:rsidR="007010A2">
        <w:t xml:space="preserve">30 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w:t>
      </w:r>
      <w:r>
        <w:lastRenderedPageBreak/>
        <w:t xml:space="preserve">found high densities of kelp or invertebrates and </w:t>
      </w:r>
      <w:r w:rsidRPr="0083232F">
        <w:t>subsampled these species</w:t>
      </w:r>
      <w:r w:rsidR="0083232F">
        <w:t xml:space="preserve">. In each of three 10-m segments along a transect,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r w:rsidR="00D471EF">
        <w:rPr>
          <w:rFonts w:eastAsia="Gungsuh"/>
        </w:rPr>
        <w:t>Rockfishes</w:t>
      </w:r>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visibility on each transect by determining the distance at which the lead diver could see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Shurin 2020). Yellowtail </w:t>
      </w:r>
      <w:r w:rsidR="00B87680">
        <w:t>and black</w:t>
      </w:r>
      <w:r>
        <w:t xml:space="preserve"> (</w:t>
      </w:r>
      <w:r w:rsidR="00AD0B4B">
        <w:t>YTB</w:t>
      </w:r>
      <w:r>
        <w:t xml:space="preserve">) included </w:t>
      </w:r>
      <w:r w:rsidR="00B87680">
        <w:t xml:space="preserve">both yellowtail </w:t>
      </w:r>
      <w:r w:rsidR="00B87680">
        <w:rPr>
          <w:i/>
        </w:rPr>
        <w:t xml:space="preserve">S. flavidus </w:t>
      </w:r>
      <w:r w:rsidR="009B05CA" w:rsidRPr="009B05CA">
        <w:t>and</w:t>
      </w:r>
      <w:r>
        <w:t xml:space="preserve"> black</w:t>
      </w:r>
      <w:r>
        <w:rPr>
          <w:i/>
        </w:rPr>
        <w:t xml:space="preserve"> S. melanops</w:t>
      </w:r>
      <w:r>
        <w:t xml:space="preserve"> </w:t>
      </w:r>
      <w:r w:rsidR="009B05CA">
        <w:t>rockfishes</w:t>
      </w:r>
      <w:r>
        <w:t xml:space="preserve">.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S. 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71" w:name="_imz9yv51qjaf" w:colFirst="0" w:colLast="0"/>
      <w:bookmarkEnd w:id="71"/>
      <w:r>
        <w:lastRenderedPageBreak/>
        <w:t>Sea surface temperature (SST)</w:t>
      </w:r>
    </w:p>
    <w:p w14:paraId="03CE3B8E" w14:textId="062B9E46"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72" w:name="_au0wchpbj09l" w:colFirst="0" w:colLast="0"/>
      <w:bookmarkEnd w:id="72"/>
      <w:r>
        <w:t>Area of canopy kelps</w:t>
      </w:r>
    </w:p>
    <w:p w14:paraId="43FCA6CE" w14:textId="1555B77B" w:rsidR="00471A3D" w:rsidRDefault="00EF0B3C">
      <w:r>
        <w:t xml:space="preserve">We augmented our kelp stipe counts with data from aerial overflight surveys of </w:t>
      </w:r>
      <w:r w:rsidR="003E05C2">
        <w:t xml:space="preserve">kelp </w:t>
      </w:r>
      <w:ins w:id="73" w:author="BERRY, HELEN (DNR)" w:date="2022-03-27T16:40:00Z">
        <w:r w:rsidR="000D41D1">
          <w:t xml:space="preserve">surface </w:t>
        </w:r>
      </w:ins>
      <w:r>
        <w:t xml:space="preserve">canopy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 The Washington Department of Natural Resources</w:t>
      </w:r>
      <w:r w:rsidR="00DC6165">
        <w:t xml:space="preserve"> (WDNR)</w:t>
      </w:r>
      <w:r>
        <w:t xml:space="preserve"> conducts these surveys annually in late July or early August during peak kelp </w:t>
      </w:r>
      <w:r w:rsidR="001D559C">
        <w:t xml:space="preserve">canopy </w:t>
      </w:r>
      <w:r>
        <w:t xml:space="preserve">coverage. Data were available for </w:t>
      </w:r>
      <w:commentRangeStart w:id="74"/>
      <w:r>
        <w:t>1989-2021</w:t>
      </w:r>
      <w:commentRangeEnd w:id="74"/>
      <w:r w:rsidR="008D19A5">
        <w:rPr>
          <w:rStyle w:val="CommentReference"/>
        </w:rPr>
        <w:commentReference w:id="74"/>
      </w:r>
      <w:r>
        <w:t>,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 xml:space="preserve">(Van Wagenen 2015, WADNR </w:t>
      </w:r>
      <w:r w:rsidR="00735927">
        <w:rPr>
          <w:noProof/>
        </w:rPr>
        <w:lastRenderedPageBreak/>
        <w:t>2017, Shelton et al. 2018)</w:t>
      </w:r>
      <w:r w:rsidR="00735927">
        <w:fldChar w:fldCharType="end"/>
      </w:r>
      <w:r>
        <w:t xml:space="preserve">. The survey distinguishes between </w:t>
      </w:r>
      <w:r>
        <w:rPr>
          <w:i/>
        </w:rPr>
        <w:t>Macrocystis</w:t>
      </w:r>
      <w:r>
        <w:t xml:space="preserve"> and </w:t>
      </w:r>
      <w:r>
        <w:rPr>
          <w:i/>
        </w:rPr>
        <w:t>Nereocystis</w:t>
      </w:r>
      <w:r>
        <w:t>. Here we use</w:t>
      </w:r>
      <w:r w:rsidR="00D60B7A">
        <w:t>d</w:t>
      </w:r>
      <w:r>
        <w:t xml:space="preserve"> data on the canopy area defined as the spatial extent of </w:t>
      </w:r>
      <w:commentRangeStart w:id="75"/>
      <w:r>
        <w:t>i</w:t>
      </w:r>
      <w:del w:id="76" w:author="BERRY, HELEN (DNR)" w:date="2022-03-27T09:06:00Z">
        <w:r w:rsidDel="008D19A5">
          <w:delText xml:space="preserve">ndividual surface kelp plants </w:delText>
        </w:r>
      </w:del>
      <w:commentRangeEnd w:id="75"/>
      <w:r w:rsidR="008D19A5">
        <w:rPr>
          <w:rStyle w:val="CommentReference"/>
        </w:rPr>
        <w:commentReference w:id="75"/>
      </w:r>
      <w:del w:id="77" w:author="BERRY, HELEN (DNR)" w:date="2022-03-27T09:06:00Z">
        <w:r w:rsidDel="008D19A5">
          <w:delText>and canopies</w:delText>
        </w:r>
      </w:del>
      <w:ins w:id="78" w:author="BERRY, HELEN (DNR)" w:date="2022-03-27T09:06:00Z">
        <w:r w:rsidR="008D19A5">
          <w:t xml:space="preserve"> </w:t>
        </w:r>
      </w:ins>
      <w:ins w:id="79" w:author="BERRY, HELEN (DNR)" w:date="2022-03-27T09:07:00Z">
        <w:r w:rsidR="000F7BB3">
          <w:t>kelp blades, bulbs and stipes</w:t>
        </w:r>
        <w:r w:rsidR="008D19A5">
          <w:t xml:space="preserve"> floating on the </w:t>
        </w:r>
      </w:ins>
      <w:ins w:id="80" w:author="BERRY, HELEN (DNR)" w:date="2022-03-27T15:22:00Z">
        <w:r w:rsidR="00821116">
          <w:t xml:space="preserve">water </w:t>
        </w:r>
      </w:ins>
      <w:ins w:id="81" w:author="BERRY, HELEN (DNR)" w:date="2022-03-27T09:07:00Z">
        <w:r w:rsidR="008D19A5">
          <w:t>surface</w:t>
        </w:r>
      </w:ins>
      <w:r>
        <w:t xml:space="preserve">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82" w:name="_2h658b2af9qi" w:colFirst="0" w:colLast="0"/>
      <w:bookmarkEnd w:id="82"/>
      <w:r>
        <w:t>Data analysis</w:t>
      </w:r>
    </w:p>
    <w:p w14:paraId="39928907" w14:textId="68B10D17" w:rsidR="00471A3D" w:rsidRDefault="00EF0B3C">
      <w:pPr>
        <w:spacing w:before="120" w:after="120"/>
      </w:pPr>
      <w:r>
        <w:t xml:space="preserve">We examined the WDNR kelp data to estimate the response of canopy </w:t>
      </w:r>
      <w:r w:rsidR="00B959D8">
        <w:t xml:space="preserve">cover </w:t>
      </w:r>
      <w:r>
        <w:t xml:space="preserve">to the </w:t>
      </w:r>
      <w:commentRangeStart w:id="83"/>
      <w:r>
        <w:t xml:space="preserve">SST conditions </w:t>
      </w:r>
      <w:commentRangeEnd w:id="83"/>
      <w:r w:rsidR="00D46EA9">
        <w:rPr>
          <w:rStyle w:val="CommentReference"/>
        </w:rPr>
        <w:commentReference w:id="83"/>
      </w:r>
      <w:r>
        <w:t xml:space="preserve">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w:t>
      </w:r>
      <w:commentRangeStart w:id="84"/>
      <w:r>
        <w:t xml:space="preserve">short-term response of canopy cover </w:t>
      </w:r>
      <w:commentRangeEnd w:id="84"/>
      <w:r w:rsidR="000F7BB3">
        <w:rPr>
          <w:rStyle w:val="CommentReference"/>
        </w:rPr>
        <w:commentReference w:id="84"/>
      </w:r>
      <w:r>
        <w:t xml:space="preserve">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w:t>
      </w:r>
      <w:commentRangeStart w:id="85"/>
      <w:r>
        <w:t xml:space="preserve">for each of the focal taxa </w:t>
      </w:r>
      <w:commentRangeEnd w:id="85"/>
      <w:r w:rsidR="00B959D8">
        <w:rPr>
          <w:rStyle w:val="CommentReference"/>
        </w:rPr>
        <w:commentReference w:id="85"/>
      </w:r>
      <w:r>
        <w:t xml:space="preserve">of our SCUBA surveys. 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4CEF8EE9" w:rsidR="00471A3D" w:rsidRDefault="00EF0B3C">
      <w:pPr>
        <w:spacing w:before="120" w:after="120"/>
      </w:pPr>
      <w:r>
        <w:lastRenderedPageBreak/>
        <w:t xml:space="preserve">While aggregate time series are useful for understanding generalized trajectories of each species, we expect different members of the kelp forest community to have </w:t>
      </w:r>
      <w:commentRangeStart w:id="86"/>
      <w:r>
        <w:t>distinct spatial and temporal patterns in abundance</w:t>
      </w:r>
      <w:commentRangeEnd w:id="86"/>
      <w:r w:rsidR="00B959D8">
        <w:rPr>
          <w:rStyle w:val="CommentReference"/>
        </w:rPr>
        <w:commentReference w:id="86"/>
      </w:r>
      <w:r>
        <w:t xml:space="preserve">. Furthermore, identifying shared spatial and temporal patterns of abundance can reveal factors important in structuring kelp forest communities. We focused on understanding the patterns of variation in each of four guilds—kelp, benthic invertebrates, large fishes, and juvenile rockfishes—and then compared factors explaining variation in abundance among guilds. We applied permutation-based, multivariate analyses to </w:t>
      </w:r>
      <w:r w:rsidR="00C40551">
        <w:t xml:space="preserve">understand how </w:t>
      </w:r>
      <w:r>
        <w:t xml:space="preserve">each guild (Tables </w:t>
      </w:r>
      <w:commentRangeStart w:id="87"/>
      <w:r>
        <w:t>S2</w:t>
      </w:r>
      <w:commentRangeEnd w:id="87"/>
      <w:r w:rsidR="000E51C6">
        <w:rPr>
          <w:rStyle w:val="CommentReference"/>
        </w:rPr>
        <w:commentReference w:id="87"/>
      </w:r>
      <w:r>
        <w:t>-S5)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 xml:space="preserve">to visualize abundance variation. We used permutation-based multivariate analysis of variance (PerMANOVA, </w:t>
      </w:r>
      <w:r w:rsidR="009A42A8">
        <w:t xml:space="preserve">implemented via ‘adonis’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square-root transform to the data and used a Bray-Curtis distance matrix with 999 </w:t>
      </w:r>
      <w:r>
        <w:lastRenderedPageBreak/>
        <w:t xml:space="preserve">permutations for both the CAP and PerMANOVA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316C0D31" w:rsidR="00471A3D" w:rsidRDefault="00EF0B3C">
      <w:pPr>
        <w:spacing w:before="120" w:after="120"/>
      </w:pPr>
      <w:r>
        <w:t>In addition to focusing on broad taxonomic guilds, we focus</w:t>
      </w:r>
      <w:r w:rsidR="00D60B7A">
        <w:t>ed</w:t>
      </w:r>
      <w:r>
        <w:t xml:space="preserve"> on two interactions involving </w:t>
      </w:r>
      <w:commentRangeStart w:id="88"/>
      <w:r>
        <w:t xml:space="preserve">multiple guilds </w:t>
      </w:r>
      <w:commentRangeEnd w:id="88"/>
      <w:r w:rsidR="001A060D">
        <w:rPr>
          <w:rStyle w:val="CommentReference"/>
        </w:rPr>
        <w:commentReference w:id="88"/>
      </w:r>
      <w:r>
        <w:t xml:space="preserve">that have been identified as particularly important components of kelp forest communities. First, </w:t>
      </w:r>
      <w:commentRangeStart w:id="89"/>
      <w:r>
        <w:t>we investigate</w:t>
      </w:r>
      <w:r w:rsidR="00D60B7A">
        <w:t>d</w:t>
      </w:r>
      <w:r>
        <w:t xml:space="preserve"> the relationship between sea urchins and kelp</w:t>
      </w:r>
      <w:commentRangeEnd w:id="89"/>
      <w:r w:rsidR="006511C6">
        <w:rPr>
          <w:rStyle w:val="CommentReference"/>
        </w:rPr>
        <w:commentReference w:id="89"/>
      </w:r>
      <w:r>
        <w:t xml:space="preserve"> as this interaction plays a disproportionate role in determining kelp forest 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3EC1F98F"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(summed </w:t>
      </w:r>
      <w:r>
        <w:lastRenderedPageBreak/>
        <w:t xml:space="preserve">across all three observed species, </w:t>
      </w:r>
      <w:r>
        <w:rPr>
          <w:i/>
        </w:rPr>
        <w:t>S. purpuratus</w:t>
      </w:r>
      <w:r>
        <w:t xml:space="preserve"> as well as </w:t>
      </w:r>
      <w:r>
        <w:rPr>
          <w:i/>
        </w:rPr>
        <w:t>S. droebachiensis</w:t>
      </w:r>
      <w:r>
        <w:t xml:space="preserve"> and </w:t>
      </w:r>
      <w:r>
        <w:rPr>
          <w:i/>
        </w:rPr>
        <w:t>Mesocentrotus franciscanus</w:t>
      </w:r>
      <w:r>
        <w:t xml:space="preserve">) and kelp for each of the </w:t>
      </w:r>
      <w:commentRangeStart w:id="90"/>
      <w:r>
        <w:t xml:space="preserve">major </w:t>
      </w:r>
      <w:ins w:id="91" w:author="BERRY, HELEN (DNR)" w:date="2022-03-27T16:50:00Z">
        <w:r w:rsidR="003F63BB">
          <w:t xml:space="preserve">surface </w:t>
        </w:r>
      </w:ins>
      <w:r>
        <w:t>canopy (</w:t>
      </w:r>
      <w:r>
        <w:rPr>
          <w:i/>
        </w:rPr>
        <w:t>Macrocystis</w:t>
      </w:r>
      <w:r>
        <w:t xml:space="preserve"> and </w:t>
      </w:r>
      <w:r>
        <w:rPr>
          <w:i/>
        </w:rPr>
        <w:t>Nereocystis</w:t>
      </w:r>
      <w:r>
        <w:t xml:space="preserve">) and </w:t>
      </w:r>
      <w:del w:id="92" w:author="BERRY, HELEN (DNR)" w:date="2022-03-27T16:50:00Z">
        <w:r w:rsidDel="003F63BB">
          <w:delText>sub-canopy</w:delText>
        </w:r>
      </w:del>
      <w:ins w:id="93" w:author="BERRY, HELEN (DNR)" w:date="2022-03-27T16:50:00Z">
        <w:r w:rsidR="003F63BB">
          <w:t xml:space="preserve">mid-water canopy </w:t>
        </w:r>
      </w:ins>
      <w:r>
        <w:t xml:space="preserve"> </w:t>
      </w:r>
      <w:commentRangeEnd w:id="90"/>
      <w:r w:rsidR="001D4796">
        <w:rPr>
          <w:rStyle w:val="CommentReference"/>
        </w:rPr>
        <w:commentReference w:id="90"/>
      </w:r>
      <w:r>
        <w:t>(</w:t>
      </w:r>
      <w:r>
        <w:rPr>
          <w:i/>
        </w:rPr>
        <w:t>Pterygophora</w:t>
      </w:r>
      <w:r>
        <w:t>) species 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3119D9DA" w:rsidR="00471A3D" w:rsidRDefault="00EF0B3C">
      <w:pPr>
        <w:spacing w:before="120" w:after="120"/>
      </w:pPr>
      <w:r>
        <w:t xml:space="preserve">Finally, we asked whether the density of </w:t>
      </w:r>
      <w:ins w:id="94" w:author="BERRY, HELEN (DNR)" w:date="2022-03-27T16:49:00Z">
        <w:r w:rsidR="000E51C6">
          <w:t>floating canopy and mid-water canopy</w:t>
        </w:r>
      </w:ins>
      <w:ins w:id="95" w:author="BERRY, HELEN (DNR)" w:date="2022-03-27T15:57:00Z">
        <w:r w:rsidR="006511C6">
          <w:t xml:space="preserve"> </w:t>
        </w:r>
      </w:ins>
      <w:r>
        <w:t xml:space="preserve">kelp stipes (from our SCUBA surveys) explained the occurrence and abundance of juvenile rockfishes to </w:t>
      </w:r>
      <w:r w:rsidR="00FB5F01">
        <w:t xml:space="preserve">better </w:t>
      </w:r>
      <w:r>
        <w:t xml:space="preserve">understand the downstream effects of any changes in kelp abundance on rockfish recruitment. We fit a 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rockfish counts in the data set. Hurdle models separate the analysis into two models: a presence/absence model and 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Supplementary Materials), we averaged </w:t>
      </w:r>
      <w:r>
        <w:lastRenderedPageBreak/>
        <w:t xml:space="preserve">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30823ED1" w:rsidR="00471A3D" w:rsidRDefault="00EF0B3C">
      <w:pPr>
        <w:spacing w:before="120" w:after="120"/>
      </w:pPr>
      <w:r>
        <w:t xml:space="preserve">We compared model structures involving </w:t>
      </w:r>
      <w:r w:rsidR="00115A96">
        <w:t>three</w:t>
      </w:r>
      <w:r>
        <w:t xml:space="preserve"> types of kelp covariates to ask whether rockfish density is related to kelp </w:t>
      </w:r>
      <w:ins w:id="96" w:author="BERRY, HELEN (DNR)" w:date="2022-03-27T16:52:00Z">
        <w:r w:rsidR="003F63BB">
          <w:t xml:space="preserve">canopy </w:t>
        </w:r>
      </w:ins>
      <w:r>
        <w:t xml:space="preserve">abundance: (1) </w:t>
      </w:r>
      <w:commentRangeStart w:id="97"/>
      <w:r>
        <w:t xml:space="preserve">total kelp </w:t>
      </w:r>
      <w:ins w:id="98" w:author="BERRY, HELEN (DNR)" w:date="2022-03-27T16:52:00Z">
        <w:r w:rsidR="003F63BB">
          <w:t xml:space="preserve">canopy </w:t>
        </w:r>
      </w:ins>
      <w:r>
        <w:t xml:space="preserve">abundance </w:t>
      </w:r>
      <w:commentRangeEnd w:id="97"/>
      <w:r w:rsidR="00FB6C29">
        <w:rPr>
          <w:rStyle w:val="CommentReference"/>
        </w:rPr>
        <w:commentReference w:id="97"/>
      </w:r>
      <w:r>
        <w:t xml:space="preserve">(sum of </w:t>
      </w:r>
      <w:r>
        <w:rPr>
          <w:i/>
        </w:rPr>
        <w:t xml:space="preserve">Macrocystis, Nereocystis, </w:t>
      </w:r>
      <w:r>
        <w:t xml:space="preserve">and </w:t>
      </w:r>
      <w:r>
        <w:rPr>
          <w:i/>
        </w:rPr>
        <w:t xml:space="preserve">Pterygophora </w:t>
      </w:r>
      <w:r>
        <w:t xml:space="preserve">stipe density), (2) </w:t>
      </w:r>
      <w:ins w:id="99" w:author="BERRY, HELEN (DNR)" w:date="2022-03-27T16:52:00Z">
        <w:r w:rsidR="003F63BB">
          <w:t xml:space="preserve">floating </w:t>
        </w:r>
      </w:ins>
      <w:r>
        <w:t xml:space="preserve">canopy kelp density </w:t>
      </w:r>
      <w:del w:id="100" w:author="BERRY, HELEN (DNR)" w:date="2022-03-27T16:52:00Z">
        <w:r w:rsidDel="003F63BB">
          <w:delText xml:space="preserve">alone </w:delText>
        </w:r>
      </w:del>
      <w:r>
        <w:t xml:space="preserve">(sum of </w:t>
      </w:r>
      <w:r>
        <w:rPr>
          <w:i/>
        </w:rPr>
        <w:t xml:space="preserve">Macrocystis </w:t>
      </w:r>
      <w:r>
        <w:t xml:space="preserve">and </w:t>
      </w:r>
      <w:r>
        <w:rPr>
          <w:i/>
        </w:rPr>
        <w:t>Nereocystis</w:t>
      </w:r>
      <w:r w:rsidR="00115A96">
        <w:t xml:space="preserve">), </w:t>
      </w:r>
      <w:r>
        <w:t>or (</w:t>
      </w:r>
      <w:r w:rsidR="00115A96">
        <w:t>3</w:t>
      </w:r>
      <w:r>
        <w:t xml:space="preserve">) each of the three </w:t>
      </w:r>
      <w:ins w:id="101" w:author="BERRY, HELEN (DNR)" w:date="2022-03-27T16:53:00Z">
        <w:r w:rsidR="003F63BB">
          <w:t xml:space="preserve">canopy-forming </w:t>
        </w:r>
      </w:ins>
      <w:r>
        <w:t>kelps as individual independent variables</w:t>
      </w:r>
      <w:r w:rsidR="00115A96">
        <w:t>, including models with one, two, or three kelp species.</w:t>
      </w:r>
      <w:r>
        <w:t xml:space="preserve"> In all models, Site and Year were included as random </w:t>
      </w:r>
      <w:r w:rsidR="00115A96">
        <w:t>factors</w:t>
      </w:r>
      <w:r>
        <w:t xml:space="preserve"> to account for spatial and temporal </w:t>
      </w:r>
      <w:r>
        <w:lastRenderedPageBreak/>
        <w:t xml:space="preserve">variation in the intensity of recruitment unrelated to kelp density. We evaluated each array of models and selected the best fit model using AICc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02" w:name="_zg3uzw3q29am" w:colFirst="0" w:colLast="0"/>
      <w:bookmarkEnd w:id="102"/>
      <w:r>
        <w:t>Results</w:t>
      </w:r>
    </w:p>
    <w:p w14:paraId="6AADDFFB" w14:textId="77777777" w:rsidR="00471A3D" w:rsidRDefault="00EF0B3C">
      <w:pPr>
        <w:pStyle w:val="Heading2"/>
      </w:pPr>
      <w:bookmarkStart w:id="103" w:name="_f80bb2jl8g29" w:colFirst="0" w:colLast="0"/>
      <w:bookmarkEnd w:id="103"/>
      <w:r>
        <w:t>Sea surface temperature</w:t>
      </w:r>
    </w:p>
    <w:p w14:paraId="2B76A209" w14:textId="18162D7C"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 xml:space="preserve">. There were </w:t>
      </w:r>
      <w:r w:rsidR="00FB5F01">
        <w:t xml:space="preserve">also </w:t>
      </w:r>
      <w:r>
        <w:t>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104" w:name="_5eofmerod4cl" w:colFirst="0" w:colLast="0"/>
      <w:bookmarkEnd w:id="104"/>
      <w:r>
        <w:lastRenderedPageBreak/>
        <w:t>Region-wide temporal trends</w:t>
      </w:r>
    </w:p>
    <w:p w14:paraId="1D4BAB34" w14:textId="34008463" w:rsidR="00471A3D" w:rsidRDefault="00EF0B3C">
      <w:r>
        <w:t xml:space="preserve">The lowest kelp </w:t>
      </w:r>
      <w:ins w:id="105" w:author="BERRY, HELEN (DNR)" w:date="2022-03-27T16:53:00Z">
        <w:r w:rsidR="003F63BB">
          <w:t xml:space="preserve">surface </w:t>
        </w:r>
      </w:ins>
      <w:r>
        <w:t xml:space="preserve">canopy </w:t>
      </w:r>
      <w:r w:rsidR="0093026C">
        <w:t>cover</w:t>
      </w:r>
      <w:r>
        <w:t xml:space="preserve"> in the past 20 years occurred in 2013 and 2014, coincident with the anomalously warm SST in 2013 and 2014 (Fig. 1b). </w:t>
      </w:r>
      <w:del w:id="106" w:author="BERRY, HELEN (DNR)" w:date="2022-03-27T16:53:00Z">
        <w:r w:rsidDel="003F63BB">
          <w:delText xml:space="preserve">Canopy </w:delText>
        </w:r>
      </w:del>
      <w:ins w:id="107" w:author="BERRY, HELEN (DNR)" w:date="2022-03-27T16:53:00Z">
        <w:r w:rsidR="003F63BB">
          <w:t xml:space="preserve">Surface canopy </w:t>
        </w:r>
      </w:ins>
      <w:r>
        <w:t>area for both</w:t>
      </w:r>
      <w:r>
        <w:rPr>
          <w:i/>
        </w:rPr>
        <w:t xml:space="preserve"> Macrocystis</w:t>
      </w:r>
      <w:r>
        <w:t xml:space="preserve"> and </w:t>
      </w:r>
      <w:r>
        <w:rPr>
          <w:i/>
        </w:rPr>
        <w:t>Nereocystis</w:t>
      </w:r>
      <w:r>
        <w:t xml:space="preserve"> </w:t>
      </w:r>
      <w:commentRangeStart w:id="108"/>
      <w:ins w:id="109" w:author="BERRY, HELEN (DNR)" w:date="2022-03-27T16:54:00Z">
        <w:r w:rsidR="003F63BB">
          <w:t xml:space="preserve">throughout the study area </w:t>
        </w:r>
        <w:commentRangeEnd w:id="108"/>
        <w:r w:rsidR="003F63BB">
          <w:rPr>
            <w:rStyle w:val="CommentReference"/>
          </w:rPr>
          <w:commentReference w:id="108"/>
        </w:r>
      </w:ins>
      <w:r>
        <w:t xml:space="preserve">dropped to 337 ha in 2014, which was 47% of the mean of the previous decade prior to high SST in 2013 (mean 2003-2012: 720 ha ± 116 sd). Canopy </w:t>
      </w:r>
      <w:r w:rsidR="0093026C">
        <w:t xml:space="preserve">cover </w:t>
      </w:r>
      <w:r>
        <w:t>along the Washington coast quickly recovered to earlier levels (Fig. 1b, Fig. S4), averaging 645 ha (± 185 sd) for 2015-2020—or about 90% of that of the previous decade</w:t>
      </w:r>
      <w:r w:rsidR="00164689">
        <w:t xml:space="preserve"> (2003-2-12)</w:t>
      </w:r>
      <w:r>
        <w:t xml:space="preserve"> prior to the warming in 2013-2014. For both canopy species </w:t>
      </w:r>
      <w:r>
        <w:rPr>
          <w:i/>
        </w:rPr>
        <w:t>Macrocystis</w:t>
      </w:r>
      <w:r>
        <w:t xml:space="preserve"> and </w:t>
      </w:r>
      <w:r>
        <w:rPr>
          <w:i/>
        </w:rPr>
        <w:t>Nereocystis</w:t>
      </w:r>
      <w:r>
        <w:t>, canopy area increased from 2015 through</w:t>
      </w:r>
      <w:r w:rsidR="004D2E10">
        <w:t xml:space="preserve"> 2020 with </w:t>
      </w:r>
      <w:del w:id="110" w:author="BERRY, HELEN (DNR)" w:date="2022-03-27T16:57:00Z">
        <w:r w:rsidR="004D2E10" w:rsidDel="003F63BB">
          <w:delText>some annual variability</w:delText>
        </w:r>
      </w:del>
      <w:ins w:id="111" w:author="BERRY, HELEN (DNR)" w:date="2022-03-27T16:57:00Z">
        <w:r w:rsidR="003F63BB">
          <w:t xml:space="preserve">the annual species </w:t>
        </w:r>
        <w:r w:rsidR="003F63BB" w:rsidRPr="003F63BB">
          <w:rPr>
            <w:i/>
            <w:rPrChange w:id="112" w:author="BERRY, HELEN (DNR)" w:date="2022-03-27T16:57:00Z">
              <w:rPr/>
            </w:rPrChange>
          </w:rPr>
          <w:t>Nereocystis</w:t>
        </w:r>
        <w:r w:rsidR="003F63BB">
          <w:t xml:space="preserve"> showing greater magnitude year-to-year variability</w:t>
        </w:r>
      </w:ins>
      <w:r>
        <w:t xml:space="preserve"> (Figs. 1b, S4). </w:t>
      </w:r>
    </w:p>
    <w:p w14:paraId="7AF399FE" w14:textId="77777777" w:rsidR="00471A3D" w:rsidRDefault="00EF0B3C">
      <w:r>
        <w:t xml:space="preserve">At the scale of our survey region, </w:t>
      </w:r>
      <w:commentRangeStart w:id="113"/>
      <w:r>
        <w:t>stipe density (from SCUBA surveys) for each of the three major kelp species largely followed the broad-scale patterns derived from aerial imagery</w:t>
      </w:r>
      <w:commentRangeEnd w:id="113"/>
      <w:r w:rsidR="00A11158">
        <w:rPr>
          <w:rStyle w:val="CommentReference"/>
        </w:rPr>
        <w:commentReference w:id="113"/>
      </w:r>
      <w:r>
        <w:t xml:space="preserve">.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t>
      </w:r>
      <w:r>
        <w:lastRenderedPageBreak/>
        <w:t>was high at Neah Bay and Cape Johnson, while</w:t>
      </w:r>
      <w:r>
        <w:rPr>
          <w:i/>
        </w:rPr>
        <w:t xml:space="preserve"> Nereocystis</w:t>
      </w:r>
      <w:r>
        <w:t xml:space="preserve"> was prevalent at Tatoosh Island, Destruction Island, and Cape Alava (Fig. S5). There are some differences between the canopy and stipe density data (Figs. S4 &amp; S5), but these are likely scale issues as the aerial canopy survey covers broader areas than our stipe counts.</w:t>
      </w:r>
    </w:p>
    <w:p w14:paraId="6E67A224" w14:textId="06C7FE08" w:rsidR="00471A3D" w:rsidRDefault="00EF0B3C">
      <w:commentRangeStart w:id="114"/>
      <w:r>
        <w:t>Density of all three urchins increased in 2017 (Fig. 2b, S6), well after the short-lived drop in kelp abundance and warm SST in 2013</w:t>
      </w:r>
      <w:commentRangeEnd w:id="114"/>
      <w:r w:rsidR="00A11158">
        <w:rPr>
          <w:rStyle w:val="CommentReference"/>
        </w:rPr>
        <w:commentReference w:id="114"/>
      </w:r>
      <w:r>
        <w:t>. Purple urchins showed the largest increases from 0.011 urchins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This trend was largely driven by Tatoosh Island where 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 xml:space="preserve">). </w:t>
      </w:r>
      <w:r w:rsidR="00467226">
        <w:t>Increases</w:t>
      </w:r>
      <w:r w:rsidR="003656D8">
        <w:t xml:space="preserve"> for red and green urchins was much lower </w:t>
      </w:r>
      <w:r w:rsidR="00882E30">
        <w:t>and densities of these two species declined back to earlier levels after 2017</w:t>
      </w:r>
      <w:r w:rsidR="003656D8">
        <w:t xml:space="preserve"> (Fig. 2b, S6)</w:t>
      </w:r>
      <w:r w:rsidR="00882E30">
        <w:t>.</w:t>
      </w:r>
      <w:r>
        <w:t xml:space="preserve"> As we searched extensively for small, hidden urchins, it is unlikely that the low densities from early in the study period were due to a failure to count large numbers of cryptic urchins.</w:t>
      </w:r>
    </w:p>
    <w:p w14:paraId="18C420DD" w14:textId="20EE9D08" w:rsidR="00471A3D" w:rsidRDefault="00FD1045">
      <w:r w:rsidRPr="00FD1045">
        <w:t>Blood stars (</w:t>
      </w:r>
      <w:r w:rsidRPr="00FD1045">
        <w:rPr>
          <w:i/>
        </w:rPr>
        <w:t xml:space="preserve">Henricia </w:t>
      </w:r>
      <w:r w:rsidRPr="00FD1045">
        <w:t>spp.) and leather stars (</w:t>
      </w:r>
      <w:r w:rsidRPr="00FD1045">
        <w:rPr>
          <w:i/>
        </w:rPr>
        <w:t>Dermasterias imbricata</w:t>
      </w:r>
      <w:r w:rsidRPr="00FD1045">
        <w:t>) were relatively common in our surveys, but other species were not (Fig 2c)</w:t>
      </w:r>
      <w:r w:rsidR="00EF0B3C" w:rsidRPr="00FD1045">
        <w:t>. We saw little evidence</w:t>
      </w:r>
      <w:r w:rsidR="00EF0B3C">
        <w:t xml:space="preserve"> for recovery following declines from </w:t>
      </w:r>
      <w:r w:rsidR="00882E30">
        <w:t>SSWS</w:t>
      </w:r>
      <w:r w:rsidR="00EF0B3C">
        <w:t xml:space="preserve"> </w:t>
      </w:r>
      <w:commentRangeStart w:id="115"/>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commentRangeEnd w:id="115"/>
      <w:r w:rsidR="00A11158">
        <w:rPr>
          <w:rStyle w:val="CommentReference"/>
        </w:rPr>
        <w:commentReference w:id="115"/>
      </w:r>
      <w:r w:rsidR="00EF0B3C">
        <w:t xml:space="preserve"> L</w:t>
      </w:r>
      <w:r w:rsidR="00E0712B">
        <w:t>e</w:t>
      </w:r>
      <w:r w:rsidR="00EF0B3C">
        <w:t xml:space="preserve">ather stars decreased by about </w:t>
      </w:r>
      <w:r w:rsidR="00EF0B3C">
        <w:lastRenderedPageBreak/>
        <w:t>fifty percent from 2015 to 2021</w:t>
      </w:r>
      <w:r w:rsidR="002152F3">
        <w:t>, and w</w:t>
      </w:r>
      <w:r w:rsidR="00EF0B3C">
        <w:t xml:space="preserve">e saw a total of eight </w:t>
      </w:r>
      <w:r w:rsidR="00EF0B3C">
        <w:rPr>
          <w:i/>
        </w:rPr>
        <w:t>Pycnopodia</w:t>
      </w:r>
      <w:r w:rsidR="00EF0B3C">
        <w:t>, mesopredators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while, t</w:t>
      </w:r>
      <w:r w:rsidR="00EF0B3C">
        <w:t>he only stars to show any evidence of recovery were brood</w:t>
      </w:r>
      <w:r w:rsidR="00D471EF">
        <w:t>ing</w:t>
      </w:r>
      <w:r w:rsidR="00EF0B3C">
        <w:t xml:space="preserve"> stars (</w:t>
      </w:r>
      <w:r w:rsidR="00EF0B3C">
        <w:rPr>
          <w:i/>
        </w:rPr>
        <w:t>Leptasterias</w:t>
      </w:r>
      <w:r w:rsidR="003D6C33">
        <w:rPr>
          <w:i/>
        </w:rPr>
        <w:t xml:space="preserve"> </w:t>
      </w:r>
      <w:r w:rsidR="003D6C33" w:rsidRPr="003D6C33">
        <w:t>spp.</w:t>
      </w:r>
      <w:r w:rsidR="00EF0B3C">
        <w:t xml:space="preserve">). </w:t>
      </w:r>
    </w:p>
    <w:p w14:paraId="372D7369" w14:textId="522C7793"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116" w:name="_u6kl6dz0q0ha" w:colFirst="0" w:colLast="0"/>
      <w:bookmarkEnd w:id="116"/>
      <w:r>
        <w:t xml:space="preserve">Multivariate analyses of kelp forest community guilds </w:t>
      </w:r>
    </w:p>
    <w:p w14:paraId="5F09EF93" w14:textId="5E53ABFF"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w:t>
      </w:r>
      <w:r>
        <w:lastRenderedPageBreak/>
        <w:t>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w:t>
      </w:r>
      <w:r w:rsidR="00C21FFF">
        <w:t>,</w:t>
      </w:r>
      <w:r>
        <w:t xml:space="preserve">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3F9925CF"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r>
        <w:rPr>
          <w:i/>
        </w:rPr>
        <w:t xml:space="preserve">Nereocystis, </w:t>
      </w:r>
      <w:r>
        <w:t xml:space="preserve">the two canopy kelps, which loaded in opposite directions on both the first and 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w:t>
      </w:r>
      <w:r w:rsidR="004378FD">
        <w:t xml:space="preserve"> </w:t>
      </w:r>
      <w:r w:rsidR="00735927">
        <w:fldChar w:fldCharType="begin"/>
      </w:r>
      <w:r w:rsidR="00735927">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fldChar w:fldCharType="separate"/>
      </w:r>
      <w:r w:rsidR="00735927">
        <w:rPr>
          <w:noProof/>
        </w:rPr>
        <w:t>(Dayton et al. 1984)</w:t>
      </w:r>
      <w:r w:rsidR="00735927">
        <w:fldChar w:fldCharType="end"/>
      </w:r>
      <w:r>
        <w:t>. We found very little evidence of shared temporal effects for kelp (Year effect, r</w:t>
      </w:r>
      <w:r>
        <w:rPr>
          <w:vertAlign w:val="superscript"/>
        </w:rPr>
        <w:t>2</w:t>
      </w:r>
      <w:r>
        <w:t xml:space="preserve"> = 0.02), and only minor indication of site-specific </w:t>
      </w:r>
      <w:r>
        <w:lastRenderedPageBreak/>
        <w:t>year 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259EB7B4" w:rsidR="00471A3D" w:rsidRDefault="00EF0B3C">
      <w:r>
        <w:t>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by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3e,f,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w:t>
      </w:r>
      <w:r>
        <w:lastRenderedPageBreak/>
        <w:t xml:space="preserve">residual term, there was less separation among sites in the ordinations (Fig. 3e). </w:t>
      </w:r>
      <w:r w:rsidR="0001282F">
        <w:t>N</w:t>
      </w:r>
      <w:r>
        <w:t xml:space="preserve">eah Bay and Cape Johnson showed some separation from the other locations, </w:t>
      </w:r>
      <w:r w:rsidR="0001282F">
        <w:t xml:space="preserve">whereas </w:t>
      </w:r>
      <w:r>
        <w:t>Tatoosh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17" w:name="_8ord3kzb5sb4" w:colFirst="0" w:colLast="0"/>
      <w:bookmarkEnd w:id="117"/>
      <w:r>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 xml:space="preserve">stipe densities were correlated with urchin </w:t>
      </w:r>
      <w:r>
        <w:lastRenderedPageBreak/>
        <w:t>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317F977D"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5b), but this relationship was driven by one site (Tatoosh Island) where </w:t>
      </w:r>
      <w:r>
        <w:rPr>
          <w:i/>
        </w:rPr>
        <w:t>Macrocystis</w:t>
      </w:r>
      <w:r>
        <w:t xml:space="preserve"> was largely absent and urchins were abundant (Figs. S5 &amp; S6). </w:t>
      </w:r>
      <w:r w:rsidR="000E01A0">
        <w:t>Consequently</w:t>
      </w:r>
      <w:r>
        <w:t xml:space="preserve"> it is hard to come to firm conclusions regarding this relationship. </w:t>
      </w:r>
      <w:r>
        <w:rPr>
          <w:i/>
        </w:rPr>
        <w:t xml:space="preserve">Nereocystis </w:t>
      </w:r>
      <w:r>
        <w:t>showed no obvious relationship to urchin density across sites and years (Fig. 5</w:t>
      </w:r>
      <w:r w:rsidR="00F573AF">
        <w:t>c</w:t>
      </w:r>
      <w:r>
        <w:t xml:space="preserve">).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78601DC0"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sidR="003D6C33" w:rsidRPr="003D6C33">
        <w:rPr>
          <w:vertAlign w:val="subscript"/>
        </w:rPr>
        <w:t>e</w:t>
      </w:r>
      <w:r>
        <w:t>(</w:t>
      </w:r>
      <w:r>
        <w:rPr>
          <w:i/>
        </w:rPr>
        <w:t xml:space="preserve">Nereocystis </w:t>
      </w:r>
      <w:r>
        <w:t>stipe density) (r</w:t>
      </w:r>
      <w:r>
        <w:rPr>
          <w:vertAlign w:val="superscript"/>
        </w:rPr>
        <w:t>2</w:t>
      </w:r>
      <w:r>
        <w:t xml:space="preserve"> = 0.16, p = 0.002, </w:t>
      </w:r>
      <w:r>
        <w:lastRenderedPageBreak/>
        <w:t xml:space="preserve">Fig. 5e), suggesting that at this small scale, urchin herbivory may have led to patchy reductions in </w:t>
      </w:r>
      <w:r>
        <w:rPr>
          <w:i/>
        </w:rPr>
        <w:t xml:space="preserve">Nereocystis </w:t>
      </w:r>
      <w:r>
        <w:t>density.</w:t>
      </w:r>
      <w:r>
        <w:rPr>
          <w:i/>
        </w:rPr>
        <w:t xml:space="preserve"> </w:t>
      </w:r>
      <w:r w:rsidR="00A62E96">
        <w:t>D</w:t>
      </w:r>
      <w:r w:rsidR="00A62E96" w:rsidRPr="00A62E96">
        <w:t xml:space="preserve">ivers </w:t>
      </w:r>
      <w:r w:rsidR="00A62E96">
        <w:t xml:space="preserve">did notice </w:t>
      </w:r>
      <w:r w:rsidR="00A62E96" w:rsidRPr="00A62E96">
        <w:t>active grazing, and loss of stipitate kelps, along with the remaining</w:t>
      </w:r>
      <w:r w:rsidR="00A62E96" w:rsidRPr="00A62E96">
        <w:rPr>
          <w:i/>
        </w:rPr>
        <w:t xml:space="preserve"> Pterygophora</w:t>
      </w:r>
      <w:r w:rsidR="00A62E96" w:rsidRPr="00A62E96">
        <w:t xml:space="preserve"> showing heavy signs of grazing in many areas on Tatoosh.</w:t>
      </w:r>
      <w:r w:rsidR="00A62E96">
        <w:t xml:space="preserve"> However, </w:t>
      </w:r>
      <w:r>
        <w:rPr>
          <w:i/>
        </w:rPr>
        <w:t>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118" w:name="_kht2apu2sjj7" w:colFirst="0" w:colLast="0"/>
      <w:bookmarkEnd w:id="118"/>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included </w:t>
      </w:r>
      <w:r>
        <w:rPr>
          <w:i/>
        </w:rPr>
        <w:t xml:space="preserve">Macrocystis </w:t>
      </w:r>
      <w:r>
        <w:t xml:space="preserve">and </w:t>
      </w:r>
      <w:r>
        <w:rPr>
          <w:i/>
        </w:rPr>
        <w:t>Nereocystis</w:t>
      </w:r>
      <w:r>
        <w:t xml:space="preserve"> as individual predictors (ΔAIC = 2.0) and using the sum of all three kelps as predictors (ΔAIC  =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Site (3.25 ± 1.80) 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(5.31 ± </w:t>
      </w:r>
      <w:r w:rsidRPr="00CE37D1">
        <w:lastRenderedPageBreak/>
        <w:t xml:space="preserve">2.30 and 3.28 ± 1.81, respectively). For </w:t>
      </w:r>
      <w:r>
        <w:t xml:space="preserve">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119" w:name="_1nzuexzh0v9h" w:colFirst="0" w:colLast="0"/>
      <w:bookmarkEnd w:id="119"/>
      <w:r>
        <w:t>Discussion</w:t>
      </w:r>
    </w:p>
    <w:p w14:paraId="039FBBD6" w14:textId="43BD82D4"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del w:id="120" w:author="Steve Lonhart" w:date="2022-03-17T13:29:00Z">
        <w:r w:rsidR="009A42A8" w:rsidDel="00CE183E">
          <w:delText xml:space="preserve"> </w:delText>
        </w:r>
      </w:del>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following the 2014-2016 MHW. These findings stand in 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t xml:space="preserve">. However, we also found similarities between patterns in </w:t>
      </w:r>
      <w:r>
        <w:lastRenderedPageBreak/>
        <w:t xml:space="preserve">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0891AD93"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xml:space="preserve">, and we did not see </w:t>
      </w:r>
      <w:ins w:id="121" w:author="BERRY, HELEN (DNR)" w:date="2022-03-24T09:25:00Z">
        <w:r w:rsidR="001B570F">
          <w:t xml:space="preserve">a </w:t>
        </w:r>
      </w:ins>
      <w:r w:rsidR="000B76E4">
        <w:t>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 xml:space="preserve">coincident with a </w:t>
      </w:r>
      <w:r w:rsidR="004828AC">
        <w:lastRenderedPageBreak/>
        <w:t>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w:t>
      </w:r>
      <w:r>
        <w:t xml:space="preserve">than in </w:t>
      </w:r>
      <w:r w:rsidR="004828AC">
        <w:t xml:space="preserve">Northern </w:t>
      </w:r>
      <w:r>
        <w:t>California</w:t>
      </w:r>
      <w:r w:rsidR="00006FBC">
        <w:t xml:space="preserve">, which may explain persistence of kelp-dominated habitat </w:t>
      </w:r>
      <w:ins w:id="122" w:author="BERRY, HELEN (DNR)" w:date="2022-03-27T17:24:00Z">
        <w:r w:rsidR="00DB66C3">
          <w:t xml:space="preserve">in </w:t>
        </w:r>
      </w:ins>
      <w:r w:rsidR="00006FBC">
        <w:t>Washington compared to the 90% loss in Northern California</w:t>
      </w:r>
      <w:r>
        <w:t xml:space="preserve">.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01995263" w:rsidR="00A5249A" w:rsidRPr="009C7329" w:rsidRDefault="008D6D2E" w:rsidP="009C7329">
      <w:r>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along the Washington coast</w:t>
      </w:r>
      <w:ins w:id="123" w:author="BERRY, HELEN (DNR)" w:date="2022-03-27T17:27:00Z">
        <w:r w:rsidR="00DB66C3">
          <w:t xml:space="preserve"> in recent decades</w:t>
        </w:r>
      </w:ins>
      <w:r w:rsidR="00640B60">
        <w:t xml:space="preserve">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w:t>
      </w:r>
      <w:ins w:id="124" w:author="BERRY, HELEN (DNR)" w:date="2022-03-24T09:27:00Z">
        <w:r w:rsidR="00E77DA9">
          <w:t xml:space="preserve">with </w:t>
        </w:r>
      </w:ins>
      <w:r>
        <w:t xml:space="preserve">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xml:space="preserve">. Across our </w:t>
      </w:r>
      <w:r w:rsidRPr="008D6D2E">
        <w:lastRenderedPageBreak/>
        <w:t>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t xml:space="preserve"> 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xml:space="preserve">, </w:t>
      </w:r>
      <w:commentRangeStart w:id="125"/>
      <w:r w:rsidR="00A049DA">
        <w:t>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commentRangeEnd w:id="125"/>
      <w:r w:rsidR="000F3616">
        <w:rPr>
          <w:rStyle w:val="CommentReference"/>
        </w:rPr>
        <w:commentReference w:id="125"/>
      </w:r>
      <w:r w:rsidR="00587703">
        <w:t>.</w:t>
      </w:r>
      <w:r w:rsidR="009C7329">
        <w:t xml:space="preserve"> The availability of drift kelp appears to mediate a switch in foraging behavior by urchins from passive detritivory to active herbivory. The latter behavior may promote a shift to urchin-dominated habitats </w: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 </w:instrTex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EN.CITE.DATA </w:instrText>
      </w:r>
      <w:r w:rsidR="009C7329">
        <w:fldChar w:fldCharType="end"/>
      </w:r>
      <w:r w:rsidR="009C7329">
        <w:fldChar w:fldCharType="separate"/>
      </w:r>
      <w:r w:rsidR="009C7329">
        <w:rPr>
          <w:noProof/>
        </w:rPr>
        <w:t>(Pearse 2006a, Kriegisch et al. 2019)</w:t>
      </w:r>
      <w:r w:rsidR="009C7329">
        <w:fldChar w:fldCharType="end"/>
      </w:r>
      <w:r w:rsidR="009C7329">
        <w:t xml:space="preserve">. When urchins were abundant, there may have been sufficient drift kelp (and potentially threat of predation by otters), to lead urchins to remain largely passive feeders. </w:t>
      </w:r>
    </w:p>
    <w:p w14:paraId="3AABAB4F" w14:textId="408BC1B5" w:rsidR="008D6D2E" w:rsidRDefault="00893A3F" w:rsidP="00230D1E">
      <w:pPr>
        <w:rPr>
          <w:color w:val="7F7F7F" w:themeColor="text1" w:themeTint="80"/>
        </w:rPr>
      </w:pPr>
      <w:r>
        <w:t>A</w:t>
      </w:r>
      <w:r w:rsidR="008D6D2E">
        <w:t xml:space="preserve">t Tatoosh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we did see</w:t>
      </w:r>
      <w:r w:rsidR="00CA4F65">
        <w:t xml:space="preserve"> </w:t>
      </w:r>
      <w:r w:rsidR="008D6D2E">
        <w:t xml:space="preserve">a negative relationship between purple urchins and </w:t>
      </w:r>
      <w:r w:rsidR="008D6D2E">
        <w:rPr>
          <w:i/>
        </w:rPr>
        <w:t>Nereocystis</w:t>
      </w:r>
      <w:commentRangeStart w:id="126"/>
      <w:r w:rsidR="008D6D2E">
        <w:t xml:space="preserve"> </w:t>
      </w:r>
      <w:ins w:id="127" w:author="BERRY, HELEN (DNR)" w:date="2022-03-27T17:51:00Z">
        <w:r w:rsidR="00E8796A">
          <w:t xml:space="preserve">stipe </w:t>
        </w:r>
      </w:ins>
      <w:ins w:id="128" w:author="BERRY, HELEN (DNR)" w:date="2022-03-26T18:30:00Z">
        <w:r w:rsidR="000F3616">
          <w:t xml:space="preserve">density </w:t>
        </w:r>
      </w:ins>
      <w:commentRangeEnd w:id="126"/>
      <w:ins w:id="129" w:author="BERRY, HELEN (DNR)" w:date="2022-03-27T17:51:00Z">
        <w:r w:rsidR="00E8796A">
          <w:rPr>
            <w:rStyle w:val="CommentReference"/>
          </w:rPr>
          <w:commentReference w:id="126"/>
        </w:r>
      </w:ins>
      <w:r w:rsidR="008D6D2E">
        <w:t xml:space="preserve">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r w:rsidR="002B7487" w:rsidRPr="00135413">
        <w:rPr>
          <w:i/>
          <w:color w:val="000000" w:themeColor="text1"/>
        </w:rPr>
        <w:t>Nereocystis.</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w:t>
      </w:r>
      <w:r w:rsidR="00320E4D">
        <w:rPr>
          <w:color w:val="000000" w:themeColor="text1"/>
        </w:rPr>
        <w:lastRenderedPageBreak/>
        <w:t xml:space="preserve">more </w:t>
      </w:r>
      <w:r w:rsidR="0034083C" w:rsidRPr="00135413">
        <w:rPr>
          <w:color w:val="000000" w:themeColor="text1"/>
        </w:rPr>
        <w:t xml:space="preserve">complex habitat in the shallower areas of the Tatoosh site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r w:rsidR="00135413">
        <w:rPr>
          <w:color w:val="000000" w:themeColor="text1"/>
        </w:rPr>
        <w:t>detritivores</w:t>
      </w:r>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 </w:instrText>
      </w:r>
      <w:r w:rsidR="009C7329">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EN.CITE.DATA </w:instrText>
      </w:r>
      <w:r w:rsidR="009C7329">
        <w:rPr>
          <w:color w:val="000000" w:themeColor="text1"/>
        </w:rPr>
      </w:r>
      <w:r w:rsidR="009C7329">
        <w:rPr>
          <w:color w:val="000000" w:themeColor="text1"/>
        </w:rPr>
        <w:fldChar w:fldCharType="end"/>
      </w:r>
      <w:r w:rsidR="00735927">
        <w:rPr>
          <w:color w:val="000000" w:themeColor="text1"/>
        </w:rPr>
      </w:r>
      <w:r w:rsidR="00735927">
        <w:rPr>
          <w:color w:val="000000" w:themeColor="text1"/>
        </w:rPr>
        <w:fldChar w:fldCharType="separate"/>
      </w:r>
      <w:r w:rsidR="009C7329">
        <w:rPr>
          <w:noProof/>
          <w:color w:val="000000" w:themeColor="text1"/>
        </w:rPr>
        <w:t>(Pearse 2006b,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r w:rsidR="00135413" w:rsidRPr="00135413">
        <w:rPr>
          <w:i/>
          <w:color w:val="000000" w:themeColor="text1"/>
        </w:rPr>
        <w:t>Nereocystis</w:t>
      </w:r>
      <w:r w:rsidR="00135413" w:rsidRPr="00135413">
        <w:rPr>
          <w:color w:val="000000" w:themeColor="text1"/>
        </w:rPr>
        <w:t xml:space="preserve"> stipe density.</w:t>
      </w:r>
      <w:r w:rsidR="0034083C" w:rsidRPr="00135413">
        <w:rPr>
          <w:color w:val="000000" w:themeColor="text1"/>
        </w:rPr>
        <w:t xml:space="preserve"> </w:t>
      </w:r>
    </w:p>
    <w:p w14:paraId="7B8D4C6A" w14:textId="6086C6BF"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species like </w:t>
      </w:r>
      <w:r>
        <w:rPr>
          <w:i/>
        </w:rPr>
        <w:t xml:space="preserve">Pycnopodia </w:t>
      </w:r>
      <w:r>
        <w:t xml:space="preserve">did not become fully extirpated (decline to 75% occurrence) until late 2017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r>
        <w:rPr>
          <w:i/>
        </w:rPr>
        <w:t>Pycnopodia</w:t>
      </w:r>
      <w:r>
        <w:t xml:space="preserve"> over the whole survey from 2015-2021 declining from four in 201</w:t>
      </w:r>
      <w:r w:rsidR="003D5E2C">
        <w:t>6</w:t>
      </w:r>
      <w:r>
        <w:t xml:space="preserve"> to zero in 2021. </w:t>
      </w:r>
      <w:r w:rsidR="00F573AF" w:rsidRPr="00290F3A">
        <w:rPr>
          <w:i/>
        </w:rPr>
        <w:t>Pynopodia</w:t>
      </w:r>
      <w:r w:rsidR="00F573AF">
        <w:t xml:space="preserve"> had been common at these sites in the late 1980’s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 xml:space="preserve">. </w:t>
      </w:r>
      <w:r>
        <w:t xml:space="preserve">The lack of any recovery of </w:t>
      </w:r>
      <w:r w:rsidR="000C6787" w:rsidRPr="000C6787">
        <w:rPr>
          <w:i/>
        </w:rPr>
        <w:t>Pynopodia</w:t>
      </w:r>
      <w:r w:rsidR="000C6787">
        <w:t xml:space="preserve"> and other sea </w:t>
      </w:r>
      <w:r w:rsidR="000C6787">
        <w:lastRenderedPageBreak/>
        <w:t xml:space="preserve">star </w:t>
      </w:r>
      <w:r>
        <w:t xml:space="preserve">populations may be due to Allee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commentRangeStart w:id="130"/>
      <w:r w:rsidRPr="00CA4F65">
        <w:t>lack of temporal</w:t>
      </w:r>
      <w:r w:rsidR="003F6B2F">
        <w:t>,</w:t>
      </w:r>
      <w:r w:rsidR="00CA4F65">
        <w:t xml:space="preserve"> </w:t>
      </w:r>
      <w:commentRangeEnd w:id="130"/>
      <w:r w:rsidR="00E77DA9">
        <w:rPr>
          <w:rStyle w:val="CommentReference"/>
        </w:rPr>
        <w:commentReference w:id="130"/>
      </w:r>
      <w:r w:rsidR="00CA4F65">
        <w:t>although Allee effects may also play a part</w:t>
      </w:r>
      <w:r w:rsidRPr="00CA4F65">
        <w:t>.</w:t>
      </w:r>
      <w:r>
        <w:t xml:space="preserve"> </w:t>
      </w:r>
    </w:p>
    <w:p w14:paraId="76B9865A" w14:textId="276F2431" w:rsidR="00471A3D" w:rsidRDefault="00EF0B3C">
      <w:r>
        <w:t xml:space="preserve">The lack of strong temporal variation in the assemblage structure of the analyzed fish community corresponds well with the long life spans of many of the species and the relatively </w:t>
      </w:r>
      <w:commentRangeStart w:id="131"/>
      <w:del w:id="132" w:author="BERRY, HELEN (DNR)" w:date="2022-03-26T19:06:00Z">
        <w:r w:rsidDel="00616A4B">
          <w:delText>small</w:delText>
        </w:r>
        <w:commentRangeEnd w:id="131"/>
        <w:r w:rsidR="002B257F" w:rsidDel="00616A4B">
          <w:rPr>
            <w:rStyle w:val="CommentReference"/>
          </w:rPr>
          <w:commentReference w:id="131"/>
        </w:r>
      </w:del>
      <w:ins w:id="133" w:author="BERRY, HELEN (DNR)" w:date="2022-03-26T19:06:00Z">
        <w:r w:rsidR="00616A4B">
          <w:t>moderate</w:t>
        </w:r>
      </w:ins>
      <w:r>
        <w:t>, and short-term, impact of ocean warming on kelps in Washington. It does stand in contrast to other regions, such as Baja California, where persistent and pervasive loss of</w:t>
      </w:r>
      <w:r w:rsidR="00B76F1A">
        <w:t xml:space="preserve"> </w:t>
      </w:r>
      <w:r>
        <w:rPr>
          <w:i/>
        </w:rPr>
        <w:t>Macrocystis</w:t>
      </w:r>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w:t>
      </w:r>
      <w:r w:rsidR="00057F18">
        <w:lastRenderedPageBreak/>
        <w:t xml:space="preserve">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2017 following high recruitment of </w:t>
      </w:r>
      <w:r w:rsidR="00BC2B2F">
        <w:t>YTB</w:t>
      </w:r>
      <w:r>
        <w:t xml:space="preserve"> rockfishes in 2016</w:t>
      </w:r>
      <w:r w:rsidR="00484E6B">
        <w:t xml:space="preserve">. Von </w:t>
      </w:r>
      <w:r w:rsidR="001822E9">
        <w:t>Bertalanffy</w:t>
      </w:r>
      <w:r w:rsidR="00484E6B">
        <w:t xml:space="preserve"> grow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69B6C7D2"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735927">
        <w:fldChar w:fldCharType="begin"/>
      </w:r>
      <w:r w:rsidR="00735927">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735927">
        <w:fldChar w:fldCharType="separate"/>
      </w:r>
      <w:r w:rsidR="00735927">
        <w:rPr>
          <w:noProof/>
        </w:rPr>
        <w:t>(PFMC 2020)</w:t>
      </w:r>
      <w:r w:rsidR="00735927">
        <w:fldChar w:fldCharType="end"/>
      </w:r>
      <w:r w:rsidRPr="00E73183">
        <w:t xml:space="preserve"> fo</w:t>
      </w:r>
      <w:r>
        <w:t xml:space="preserve">r these commercially and recreationally valuable species. In other regions,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The vertical structure and canopy of kelps can be especially important for re</w:t>
      </w:r>
      <w:r>
        <w:lastRenderedPageBreak/>
        <w:t xml:space="preserv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7EC2940B" w:rsidR="00471A3D" w:rsidRDefault="00EF0B3C">
      <w:r>
        <w:t xml:space="preserve">Overall, this study </w:t>
      </w:r>
      <w:ins w:id="134" w:author="BERRY, HELEN (DNR)" w:date="2022-03-27T17:34:00Z">
        <w:r w:rsidR="00FE5457">
          <w:t>adds insight</w:t>
        </w:r>
      </w:ins>
      <w:ins w:id="135" w:author="BERRY, HELEN (DNR)" w:date="2022-03-27T17:35:00Z">
        <w:r w:rsidR="00FE5457">
          <w:t>s</w:t>
        </w:r>
      </w:ins>
      <w:ins w:id="136" w:author="BERRY, HELEN (DNR)" w:date="2022-03-27T17:34:00Z">
        <w:r w:rsidR="00FE5457">
          <w:t xml:space="preserve"> </w:t>
        </w:r>
      </w:ins>
      <w:r>
        <w:t xml:space="preserve">from a relatively understudied region </w:t>
      </w:r>
      <w:del w:id="137" w:author="BERRY, HELEN (DNR)" w:date="2022-03-27T17:34:00Z">
        <w:r w:rsidDel="00FE5457">
          <w:delText xml:space="preserve">adds </w:delText>
        </w:r>
      </w:del>
      <w:r>
        <w:t>to a growing body of information about kelp forest communities in the Northeastern Pacific. We suggest that in Washington the combination of lower thermal stress</w:t>
      </w:r>
      <w:ins w:id="138" w:author="BERRY, HELEN (DNR)" w:date="2022-03-27T17:35:00Z">
        <w:r w:rsidR="00FE5457">
          <w:t xml:space="preserve">, </w:t>
        </w:r>
      </w:ins>
      <w:del w:id="139" w:author="BERRY, HELEN (DNR)" w:date="2022-03-26T19:28:00Z">
        <w:r w:rsidDel="00293BE7">
          <w:delText xml:space="preserve"> and</w:delText>
        </w:r>
      </w:del>
      <w:ins w:id="140" w:author="BERRY, HELEN (DNR)" w:date="2022-03-26T19:28:00Z">
        <w:r w:rsidR="00293BE7">
          <w:t>,</w:t>
        </w:r>
      </w:ins>
      <w:r>
        <w:t xml:space="preserve"> </w:t>
      </w:r>
      <w:ins w:id="141" w:author="BERRY, HELEN (DNR)" w:date="2022-03-26T19:33:00Z">
        <w:r w:rsidR="00293BE7">
          <w:t>lower magnitude</w:t>
        </w:r>
      </w:ins>
      <w:del w:id="142" w:author="BERRY, HELEN (DNR)" w:date="2022-03-26T19:33:00Z">
        <w:r w:rsidDel="00293BE7">
          <w:delText>less</w:delText>
        </w:r>
      </w:del>
      <w:r>
        <w:t xml:space="preserve"> </w:t>
      </w:r>
      <w:del w:id="143" w:author="BERRY, HELEN (DNR)" w:date="2022-03-26T19:33:00Z">
        <w:r w:rsidDel="00293BE7">
          <w:delText xml:space="preserve">total </w:delText>
        </w:r>
      </w:del>
      <w:r>
        <w:t xml:space="preserve">kelp canopy </w:t>
      </w:r>
      <w:del w:id="144" w:author="BERRY, HELEN (DNR)" w:date="2022-03-26T19:33:00Z">
        <w:r w:rsidDel="00293BE7">
          <w:delText>loss</w:delText>
        </w:r>
      </w:del>
      <w:ins w:id="145" w:author="BERRY, HELEN (DNR)" w:date="2022-03-26T19:33:00Z">
        <w:r w:rsidR="00293BE7">
          <w:t>decline</w:t>
        </w:r>
      </w:ins>
      <w:ins w:id="146" w:author="BERRY, HELEN (DNR)" w:date="2022-03-27T17:36:00Z">
        <w:r w:rsidR="00FE5457">
          <w:t>s</w:t>
        </w:r>
      </w:ins>
      <w:del w:id="147" w:author="BERRY, HELEN (DNR)" w:date="2022-03-26T19:28:00Z">
        <w:r w:rsidDel="00293BE7">
          <w:delText xml:space="preserve">, </w:delText>
        </w:r>
      </w:del>
      <w:ins w:id="148" w:author="BERRY, HELEN (DNR)" w:date="2022-03-26T19:28:00Z">
        <w:r w:rsidR="00293BE7">
          <w:t xml:space="preserve"> and </w:t>
        </w:r>
      </w:ins>
      <w:r>
        <w:t>lower total sea urchin densities</w:t>
      </w:r>
      <w:r w:rsidR="00B91C6D">
        <w:t xml:space="preserve"> may have</w:t>
      </w:r>
      <w:r>
        <w:t xml:space="preserve"> precluded a transition to sea urchin barrens like the one observed 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w:t>
      </w:r>
      <w:r>
        <w:lastRenderedPageBreak/>
        <w:t>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ins w:id="149" w:author="Nick.Tolimieri" w:date="2022-03-21T14:25:00Z">
        <w:r w:rsidR="00462C1A">
          <w:t xml:space="preserve"> </w:t>
        </w:r>
      </w:ins>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w:t>
      </w:r>
      <w:del w:id="150" w:author="BERRY, HELEN (DNR)" w:date="2022-03-26T19:45:00Z">
        <w:r w:rsidDel="00C62C1A">
          <w:delText xml:space="preserve">by </w:delText>
        </w:r>
      </w:del>
      <w:r>
        <w:t xml:space="preserve">increasing the probability that kelp densities remain high </w:t>
      </w:r>
      <w:del w:id="151" w:author="BERRY, HELEN (DNR)" w:date="2022-03-26T19:40:00Z">
        <w:r w:rsidDel="00C62C1A">
          <w:delText xml:space="preserve">in </w:delText>
        </w:r>
      </w:del>
      <w:r>
        <w:t xml:space="preserve">at </w:t>
      </w:r>
      <w:del w:id="152" w:author="BERRY, HELEN (DNR)" w:date="2022-03-26T19:39:00Z">
        <w:r w:rsidDel="00C62C1A">
          <w:delText>least a few places</w:delText>
        </w:r>
      </w:del>
      <w:ins w:id="153" w:author="BERRY, HELEN (DNR)" w:date="2022-03-26T19:39:00Z">
        <w:r w:rsidR="00C62C1A">
          <w:t>multiple locations</w:t>
        </w:r>
      </w:ins>
      <w:r>
        <w:t xml:space="preserve"> </w:t>
      </w:r>
      <w:del w:id="154" w:author="BERRY, HELEN (DNR)" w:date="2022-03-26T19:45:00Z">
        <w:r w:rsidDel="00C62C1A">
          <w:delText xml:space="preserve">at any one time, protection of a portfolio of kelp forest locations </w:delText>
        </w:r>
      </w:del>
      <w:r>
        <w:t xml:space="preserve">may enhance the probability of juvenile rockfishes joining these nearshore communities in years when offshore oceanographic conditions are favorable for larvae. </w:t>
      </w:r>
      <w:commentRangeStart w:id="155"/>
      <w:r>
        <w:t xml:space="preserve">In order to maintain sustainable fisheries, then, what is essential is not to pick and choose a small subset of kelp forests for protection, but rather to </w:t>
      </w:r>
      <w:del w:id="156" w:author="BERRY, HELEN (DNR)" w:date="2022-03-26T19:50:00Z">
        <w:r w:rsidDel="00811BC4">
          <w:delText xml:space="preserve">ensure the </w:delText>
        </w:r>
      </w:del>
      <w:r>
        <w:t>protect</w:t>
      </w:r>
      <w:del w:id="157" w:author="BERRY, HELEN (DNR)" w:date="2022-03-26T19:50:00Z">
        <w:r w:rsidDel="00811BC4">
          <w:delText xml:space="preserve">ion of </w:delText>
        </w:r>
      </w:del>
      <w:ins w:id="158" w:author="BERRY, HELEN (DNR)" w:date="2022-03-26T19:50:00Z">
        <w:r w:rsidR="00811BC4">
          <w:t xml:space="preserve"> </w:t>
        </w:r>
      </w:ins>
      <w:r>
        <w:t xml:space="preserve">a diversity of kelp forests, each of which harbors habitats that can exhibit unique responses to ecological surprises yet to come. </w:t>
      </w:r>
      <w:commentRangeEnd w:id="155"/>
      <w:r w:rsidR="00811BC4">
        <w:rPr>
          <w:rStyle w:val="CommentReference"/>
        </w:rPr>
        <w:commentReference w:id="155"/>
      </w:r>
    </w:p>
    <w:p w14:paraId="497E2399" w14:textId="77777777" w:rsidR="00471A3D" w:rsidRDefault="00471A3D"/>
    <w:p w14:paraId="07288505" w14:textId="77777777" w:rsidR="00471A3D" w:rsidRDefault="00EF0B3C">
      <w:pPr>
        <w:pStyle w:val="Heading3"/>
      </w:pPr>
      <w:bookmarkStart w:id="159" w:name="_2ckoofy96g8s" w:colFirst="0" w:colLast="0"/>
      <w:bookmarkEnd w:id="159"/>
      <w:r>
        <w:t>Acknowledgements</w:t>
      </w:r>
    </w:p>
    <w:p w14:paraId="30BDF20D" w14:textId="1D70600E" w:rsidR="00471A3D" w:rsidRDefault="00EF0B3C" w:rsidP="00985276">
      <w:r>
        <w:t xml:space="preserve">We thank </w:t>
      </w:r>
      <w:r>
        <w:rPr>
          <w:highlight w:val="yellow"/>
        </w:rPr>
        <w:t>XX</w:t>
      </w:r>
      <w:r>
        <w:t xml:space="preserve"> anonymous reviewers, </w:t>
      </w:r>
      <w:r w:rsidR="00B76F1A">
        <w:t>and Z .Randell</w:t>
      </w:r>
      <w:r>
        <w:t xml:space="preserve"> for critical review. </w:t>
      </w:r>
      <w:r>
        <w:rPr>
          <w:highlight w:val="yellow"/>
        </w:rPr>
        <w:t xml:space="preserve">We thank the Makah and Quileute for </w:t>
      </w:r>
      <w:r w:rsidR="00C40551">
        <w:t>….</w:t>
      </w:r>
      <w:r>
        <w:t xml:space="preserve">, L. Antram, the NOAA Dive Center, </w:t>
      </w:r>
      <w:r>
        <w:rPr>
          <w:shd w:val="clear" w:color="auto" w:fill="FF9900"/>
        </w:rPr>
        <w:t xml:space="preserve">sanctuary </w:t>
      </w:r>
      <w:r w:rsidR="00C40551">
        <w:rPr>
          <w:shd w:val="clear" w:color="auto" w:fill="FF9900"/>
        </w:rPr>
        <w:t>staff</w:t>
      </w:r>
      <w:r>
        <w:t xml:space="preserve">, and USCG Station Neah Bay for logistical support. Special thanks to R.C. Wilson and B.J. Wagner. </w:t>
      </w:r>
      <w:bookmarkStart w:id="160" w:name="_tfgwewy7a3j9" w:colFirst="0" w:colLast="0"/>
      <w:bookmarkEnd w:id="160"/>
      <w:r>
        <w:br w:type="page"/>
      </w:r>
    </w:p>
    <w:p w14:paraId="01FBA58F" w14:textId="77777777" w:rsidR="00471A3D" w:rsidRDefault="00EF0B3C">
      <w:pPr>
        <w:pStyle w:val="Heading1"/>
      </w:pPr>
      <w:bookmarkStart w:id="161" w:name="_jyj55lpsprbv" w:colFirst="0" w:colLast="0"/>
      <w:bookmarkEnd w:id="161"/>
      <w:r>
        <w:lastRenderedPageBreak/>
        <w:t>Literature Cited</w:t>
      </w:r>
    </w:p>
    <w:bookmarkStart w:id="162" w:name="_vq7lwaa8xm4l" w:colFirst="0" w:colLast="0"/>
    <w:bookmarkEnd w:id="162"/>
    <w:p w14:paraId="5B3CC28C" w14:textId="77777777" w:rsidR="009C7329" w:rsidRPr="009C7329" w:rsidRDefault="00985276" w:rsidP="009C7329">
      <w:pPr>
        <w:pStyle w:val="EndNoteBibliography"/>
        <w:ind w:left="720" w:hanging="720"/>
      </w:pPr>
      <w:r>
        <w:fldChar w:fldCharType="begin"/>
      </w:r>
      <w:r>
        <w:instrText xml:space="preserve"> ADDIN EN.REFLIST </w:instrText>
      </w:r>
      <w:r>
        <w:fldChar w:fldCharType="separate"/>
      </w:r>
      <w:r w:rsidR="009C7329" w:rsidRPr="009C7329">
        <w:t xml:space="preserve">Ammann, A. J. 2004. SMURFs: standard monitoring unts for the recruitment of temperate reef fishes. Journal of Experimental Marine Biology and Ecology </w:t>
      </w:r>
      <w:r w:rsidR="009C7329" w:rsidRPr="009C7329">
        <w:rPr>
          <w:b/>
        </w:rPr>
        <w:t>299</w:t>
      </w:r>
      <w:r w:rsidR="009C7329" w:rsidRPr="009C7329">
        <w:t>:135-154.</w:t>
      </w:r>
    </w:p>
    <w:p w14:paraId="20ED592C" w14:textId="77777777" w:rsidR="009C7329" w:rsidRPr="009C7329" w:rsidRDefault="009C7329" w:rsidP="009C7329">
      <w:pPr>
        <w:pStyle w:val="EndNoteBibliography"/>
        <w:ind w:left="720" w:hanging="720"/>
      </w:pPr>
      <w:r w:rsidRPr="009C7329">
        <w:t xml:space="preserve">Anderson, M. J. 2001. A new method for non-parametric multivariate analysis of variance. Austral Ecology </w:t>
      </w:r>
      <w:r w:rsidRPr="009C7329">
        <w:rPr>
          <w:b/>
        </w:rPr>
        <w:t>26</w:t>
      </w:r>
      <w:r w:rsidRPr="009C7329">
        <w:t>:32-46.</w:t>
      </w:r>
    </w:p>
    <w:p w14:paraId="4B46F58C" w14:textId="77777777" w:rsidR="009C7329" w:rsidRPr="009C7329" w:rsidRDefault="009C7329" w:rsidP="009C7329">
      <w:pPr>
        <w:pStyle w:val="EndNoteBibliography"/>
        <w:ind w:left="720" w:hanging="720"/>
      </w:pPr>
      <w:r w:rsidRPr="009C7329">
        <w:t xml:space="preserve">Anderson, M. J., and T. J. Willis. 2003. Canonical analysis of principal coordinates: A useful method of constrained ordination for ecology. Ecology </w:t>
      </w:r>
      <w:r w:rsidRPr="009C7329">
        <w:rPr>
          <w:b/>
        </w:rPr>
        <w:t>84</w:t>
      </w:r>
      <w:r w:rsidRPr="009C7329">
        <w:t>:511-525.</w:t>
      </w:r>
    </w:p>
    <w:p w14:paraId="32B04B79" w14:textId="77777777" w:rsidR="009C7329" w:rsidRPr="009C7329" w:rsidRDefault="009C7329" w:rsidP="009C7329">
      <w:pPr>
        <w:pStyle w:val="EndNoteBibliography"/>
        <w:ind w:left="720" w:hanging="720"/>
      </w:pPr>
      <w:r w:rsidRPr="009C7329">
        <w:t xml:space="preserve">Andrews, K. S., and T. W. Anderson. 2004. Habitat-dependent recruitment of two temperate reef fishes at multiple spatial scales. Marine Ecology-Progress Series </w:t>
      </w:r>
      <w:r w:rsidRPr="009C7329">
        <w:rPr>
          <w:b/>
        </w:rPr>
        <w:t>277</w:t>
      </w:r>
      <w:r w:rsidRPr="009C7329">
        <w:t>:231-244.</w:t>
      </w:r>
    </w:p>
    <w:p w14:paraId="00AC7BC2" w14:textId="77777777" w:rsidR="009C7329" w:rsidRPr="009C7329" w:rsidRDefault="009C7329" w:rsidP="009C7329">
      <w:pPr>
        <w:pStyle w:val="EndNoteBibliography"/>
        <w:ind w:left="720" w:hanging="720"/>
      </w:pPr>
      <w:r w:rsidRPr="009C7329">
        <w:t xml:space="preserve">Arafeh-Dalmau, N., G. Montano-Moctezuma, J. A. Martinez, R. Beas-Luna, D. S. Schoeman, and G. Torres-Moye. 2019. Extreme Marine Heatwaves Alter Kelp Forest Community Near Its Equatorward Distribution Limit. Frontiers in Marine Science </w:t>
      </w:r>
      <w:r w:rsidRPr="009C7329">
        <w:rPr>
          <w:b/>
        </w:rPr>
        <w:t>6</w:t>
      </w:r>
      <w:r w:rsidRPr="009C7329">
        <w:t>.</w:t>
      </w:r>
    </w:p>
    <w:p w14:paraId="38454A3C" w14:textId="77777777" w:rsidR="009C7329" w:rsidRPr="009C7329" w:rsidRDefault="009C7329" w:rsidP="009C7329">
      <w:pPr>
        <w:pStyle w:val="EndNoteBibliography"/>
        <w:ind w:left="720" w:hanging="720"/>
      </w:pPr>
      <w:r w:rsidRPr="009C7329">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9C7329">
        <w:rPr>
          <w:b/>
        </w:rPr>
        <w:t>26</w:t>
      </w:r>
      <w:r w:rsidRPr="009C7329">
        <w:t>:6457-6473.</w:t>
      </w:r>
    </w:p>
    <w:p w14:paraId="6810F093" w14:textId="77777777" w:rsidR="009C7329" w:rsidRPr="009C7329" w:rsidRDefault="009C7329" w:rsidP="009C7329">
      <w:pPr>
        <w:pStyle w:val="EndNoteBibliography"/>
        <w:ind w:left="720" w:hanging="720"/>
      </w:pPr>
      <w:r w:rsidRPr="009C7329">
        <w:t xml:space="preserve">Bond, N. A., M. F. Cronin, H. Freeland, and N. Mantua. 2015. Causes and impacts of the 2014 warm anomaly in the NE Pacific. Geophysical Research Letters </w:t>
      </w:r>
      <w:r w:rsidRPr="009C7329">
        <w:rPr>
          <w:b/>
        </w:rPr>
        <w:t>42</w:t>
      </w:r>
      <w:r w:rsidRPr="009C7329">
        <w:t>:3414-3420.</w:t>
      </w:r>
    </w:p>
    <w:p w14:paraId="19CE5A56" w14:textId="77777777" w:rsidR="009C7329" w:rsidRPr="009C7329" w:rsidRDefault="009C7329" w:rsidP="009C7329">
      <w:pPr>
        <w:pStyle w:val="EndNoteBibliography"/>
        <w:ind w:left="720" w:hanging="720"/>
      </w:pPr>
      <w:r w:rsidRPr="009C7329">
        <w:t>Burnham, K. P., and D. R. Anderson. 1998. Model selection and inference: a practical information-theoretic approach. Springer-Verlag, New York, NY.</w:t>
      </w:r>
    </w:p>
    <w:p w14:paraId="04D665FC" w14:textId="77777777" w:rsidR="009C7329" w:rsidRPr="009C7329" w:rsidRDefault="009C7329" w:rsidP="009C7329">
      <w:pPr>
        <w:pStyle w:val="EndNoteBibliography"/>
        <w:ind w:left="720" w:hanging="720"/>
      </w:pPr>
      <w:r w:rsidRPr="009C7329">
        <w:t xml:space="preserve">Burt, J. M., M. T. Tinker, D. K. Okamoto, K. W. Demes, K. Holmes, and A. K. Salomon. 2018. Sudden collapse of a mesopredator reveals its complementary role in mediating rocky reef regime shifts. Proceedings of the Royal Society B-Biological Sciences </w:t>
      </w:r>
      <w:r w:rsidRPr="009C7329">
        <w:rPr>
          <w:b/>
        </w:rPr>
        <w:t>285</w:t>
      </w:r>
      <w:r w:rsidRPr="009C7329">
        <w:t>.</w:t>
      </w:r>
    </w:p>
    <w:p w14:paraId="6B2C91C1" w14:textId="77777777" w:rsidR="009C7329" w:rsidRPr="009C7329" w:rsidRDefault="009C7329" w:rsidP="009C7329">
      <w:pPr>
        <w:pStyle w:val="EndNoteBibliography"/>
        <w:ind w:left="720" w:hanging="720"/>
      </w:pPr>
      <w:r w:rsidRPr="009C7329">
        <w:t xml:space="preserve">Carpenter, S. R., C. Folke, M. Scheffer, and W. F.R. 2009. Resilience: accounting for the noncomputable. . Ecology and Society </w:t>
      </w:r>
      <w:r w:rsidRPr="009C7329">
        <w:rPr>
          <w:b/>
        </w:rPr>
        <w:t>14</w:t>
      </w:r>
      <w:r w:rsidRPr="009C7329">
        <w:t>:13.</w:t>
      </w:r>
    </w:p>
    <w:p w14:paraId="7B53D88E" w14:textId="77777777" w:rsidR="009C7329" w:rsidRPr="009C7329" w:rsidRDefault="009C7329" w:rsidP="009C7329">
      <w:pPr>
        <w:pStyle w:val="EndNoteBibliography"/>
        <w:ind w:left="720" w:hanging="720"/>
      </w:pPr>
      <w:r w:rsidRPr="009C7329">
        <w:t xml:space="preserve">Carr, M. H. 1991. Habitat selection and recruitment of an assemblage of temperate zone reef fishes. Journal of Experimental Marine Biology and Ecology </w:t>
      </w:r>
      <w:r w:rsidRPr="009C7329">
        <w:rPr>
          <w:b/>
        </w:rPr>
        <w:t>146</w:t>
      </w:r>
      <w:r w:rsidRPr="009C7329">
        <w:t>:113-137.</w:t>
      </w:r>
    </w:p>
    <w:p w14:paraId="30CD7F20" w14:textId="77777777" w:rsidR="009C7329" w:rsidRPr="009C7329" w:rsidRDefault="009C7329" w:rsidP="009C7329">
      <w:pPr>
        <w:pStyle w:val="EndNoteBibliography"/>
        <w:ind w:left="720" w:hanging="720"/>
      </w:pPr>
      <w:r w:rsidRPr="009C7329">
        <w:t xml:space="preserve">Castorani, M. C. N., D. C. Reed, F. Alberto, T. W. Bell, R. D. Simons, K. C. Cavanaugh, D. A. Siegel, and P. T. Raimondi. 2015. Connectivity structures local population dynamics: a long-term empirical test in a large metapopulation system. Ecology </w:t>
      </w:r>
      <w:r w:rsidRPr="009C7329">
        <w:rPr>
          <w:b/>
        </w:rPr>
        <w:t>96</w:t>
      </w:r>
      <w:r w:rsidRPr="009C7329">
        <w:t>:3141-3152.</w:t>
      </w:r>
    </w:p>
    <w:p w14:paraId="1EA97E2F" w14:textId="77777777" w:rsidR="009C7329" w:rsidRPr="009C7329" w:rsidRDefault="009C7329" w:rsidP="009C7329">
      <w:pPr>
        <w:pStyle w:val="EndNoteBibliography"/>
        <w:ind w:left="720" w:hanging="720"/>
      </w:pPr>
      <w:r w:rsidRPr="009C7329">
        <w:lastRenderedPageBreak/>
        <w:t xml:space="preserve">Cavanaugh, K. C., D. C. Reed, T. W. Bell, M. N. Castorani, and R. Beas-Luna. 2019. Spatial Variability in the Resistance and Resilience of Giant Kelp in Southern and Baja California to a Multiyear Heatwave. Frontiers in Marine Science </w:t>
      </w:r>
      <w:r w:rsidRPr="009C7329">
        <w:rPr>
          <w:b/>
        </w:rPr>
        <w:t>6</w:t>
      </w:r>
      <w:r w:rsidRPr="009C7329">
        <w:t>.</w:t>
      </w:r>
    </w:p>
    <w:p w14:paraId="0326D7ED" w14:textId="77777777" w:rsidR="009C7329" w:rsidRPr="009C7329" w:rsidRDefault="009C7329" w:rsidP="009C7329">
      <w:pPr>
        <w:pStyle w:val="EndNoteBibliography"/>
        <w:ind w:left="720" w:hanging="720"/>
      </w:pPr>
      <w:r w:rsidRPr="009C7329">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9C7329">
        <w:rPr>
          <w:b/>
        </w:rPr>
        <w:t>29</w:t>
      </w:r>
      <w:r w:rsidRPr="009C7329">
        <w:t>:273-285.</w:t>
      </w:r>
    </w:p>
    <w:p w14:paraId="10F727E1" w14:textId="77777777" w:rsidR="009C7329" w:rsidRPr="009C7329" w:rsidRDefault="009C7329" w:rsidP="009C7329">
      <w:pPr>
        <w:pStyle w:val="EndNoteBibliography"/>
        <w:ind w:left="720" w:hanging="720"/>
      </w:pPr>
      <w:r w:rsidRPr="009C7329">
        <w:t xml:space="preserve">Cheung, W. W. L., and T. L. Frölicher. 2020. Marine heatwaves exacerbate climate change impacts for fisheries in the northeast Pacific. Scientific Reports </w:t>
      </w:r>
      <w:r w:rsidRPr="009C7329">
        <w:rPr>
          <w:b/>
        </w:rPr>
        <w:t>10</w:t>
      </w:r>
      <w:r w:rsidRPr="009C7329">
        <w:t>:6678.</w:t>
      </w:r>
    </w:p>
    <w:p w14:paraId="52C01895" w14:textId="77777777" w:rsidR="009C7329" w:rsidRPr="009C7329" w:rsidRDefault="009C7329" w:rsidP="009C7329">
      <w:pPr>
        <w:pStyle w:val="EndNoteBibliography"/>
        <w:ind w:left="720" w:hanging="720"/>
      </w:pPr>
      <w:r w:rsidRPr="009C7329">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9C7329">
        <w:rPr>
          <w:b/>
        </w:rPr>
        <w:t>73</w:t>
      </w:r>
      <w:r w:rsidRPr="009C7329">
        <w:t>:1283-1296.</w:t>
      </w:r>
    </w:p>
    <w:p w14:paraId="65B5E449" w14:textId="77777777" w:rsidR="009C7329" w:rsidRPr="009C7329" w:rsidRDefault="009C7329" w:rsidP="009C7329">
      <w:pPr>
        <w:pStyle w:val="EndNoteBibliography"/>
        <w:ind w:left="720" w:hanging="720"/>
      </w:pPr>
      <w:r w:rsidRPr="009C7329">
        <w:t xml:space="preserve">Connell, S. D. 2005. Assembly and maintenance of subtidal habitat heterogeneity: synergistic effects of light penetration and sedimentation. Marine Ecology Progress Series </w:t>
      </w:r>
      <w:r w:rsidRPr="009C7329">
        <w:rPr>
          <w:b/>
        </w:rPr>
        <w:t>289</w:t>
      </w:r>
      <w:r w:rsidRPr="009C7329">
        <w:t>:53-61.</w:t>
      </w:r>
    </w:p>
    <w:p w14:paraId="02A928AB" w14:textId="77777777" w:rsidR="009C7329" w:rsidRPr="009C7329" w:rsidRDefault="009C7329" w:rsidP="009C7329">
      <w:pPr>
        <w:pStyle w:val="EndNoteBibliography"/>
        <w:ind w:left="720" w:hanging="720"/>
      </w:pPr>
      <w:r w:rsidRPr="009C7329">
        <w:t xml:space="preserve">Dayton, P. K., V. Currie, T. Gerrodette, B. D. Keller, R. Rosenthal, and D. V. Tresca. 1984. Patch dynamics and stability of some California kelp communities. Ecological Monographs </w:t>
      </w:r>
      <w:r w:rsidRPr="009C7329">
        <w:rPr>
          <w:b/>
        </w:rPr>
        <w:t>54</w:t>
      </w:r>
      <w:r w:rsidRPr="009C7329">
        <w:t>:253-289.</w:t>
      </w:r>
    </w:p>
    <w:p w14:paraId="603C16AF" w14:textId="77777777" w:rsidR="009C7329" w:rsidRPr="009C7329" w:rsidRDefault="009C7329" w:rsidP="009C7329">
      <w:pPr>
        <w:pStyle w:val="EndNoteBibliography"/>
        <w:ind w:left="720" w:hanging="720"/>
      </w:pPr>
      <w:r w:rsidRPr="009C7329">
        <w:t xml:space="preserve">Duggins, D. O. 1983. Starfish Predation and the Creation of Mosaic Patterns in a Kelp-Dominated Community. Ecology </w:t>
      </w:r>
      <w:r w:rsidRPr="009C7329">
        <w:rPr>
          <w:b/>
        </w:rPr>
        <w:t>64</w:t>
      </w:r>
      <w:r w:rsidRPr="009C7329">
        <w:t>:1610-1619.</w:t>
      </w:r>
    </w:p>
    <w:p w14:paraId="1AFEDC02" w14:textId="77777777" w:rsidR="009C7329" w:rsidRPr="009C7329" w:rsidRDefault="009C7329" w:rsidP="009C7329">
      <w:pPr>
        <w:pStyle w:val="EndNoteBibliography"/>
        <w:ind w:left="720" w:hanging="720"/>
      </w:pPr>
      <w:r w:rsidRPr="009C7329">
        <w:t xml:space="preserve">Duggins, D. O., C. A. Simenstad, and J. A. Estes. 1989. Magnification of Secondary Production by Kelp Detritus in Coastal Marine Ecosystems. Science </w:t>
      </w:r>
      <w:r w:rsidRPr="009C7329">
        <w:rPr>
          <w:b/>
        </w:rPr>
        <w:t>245</w:t>
      </w:r>
      <w:r w:rsidRPr="009C7329">
        <w:t>:170-173.</w:t>
      </w:r>
    </w:p>
    <w:p w14:paraId="27C1A6C8" w14:textId="77777777" w:rsidR="009C7329" w:rsidRPr="009C7329" w:rsidRDefault="009C7329" w:rsidP="009C7329">
      <w:pPr>
        <w:pStyle w:val="EndNoteBibliography"/>
        <w:ind w:left="720" w:hanging="720"/>
      </w:pPr>
      <w:r w:rsidRPr="009C7329">
        <w:t xml:space="preserve">Dunn, R. P., J. F. Samhouri, and M. L. Baskett. 2021. Transient dynamics during kelp forest recovery from fishing across multiple trophic levels. Ecological Applications </w:t>
      </w:r>
      <w:r w:rsidRPr="009C7329">
        <w:rPr>
          <w:b/>
        </w:rPr>
        <w:t>31</w:t>
      </w:r>
      <w:r w:rsidRPr="009C7329">
        <w:t>.</w:t>
      </w:r>
    </w:p>
    <w:p w14:paraId="7BBBDBD6" w14:textId="77777777" w:rsidR="009C7329" w:rsidRPr="009C7329" w:rsidRDefault="009C7329" w:rsidP="009C7329">
      <w:pPr>
        <w:pStyle w:val="EndNoteBibliography"/>
        <w:ind w:left="720" w:hanging="720"/>
      </w:pPr>
      <w:r w:rsidRPr="009C7329">
        <w:t xml:space="preserve">Ebert, T. A. 2010. Demographic patterns of the purple sea urchin </w:t>
      </w:r>
      <w:r w:rsidRPr="009C7329">
        <w:rPr>
          <w:i/>
        </w:rPr>
        <w:t>Strongylocentrotus purpuratus</w:t>
      </w:r>
      <w:r w:rsidRPr="009C7329">
        <w:t xml:space="preserve"> along a latitudinal gradient, 1985–1987. Marine Ecology Progress Series </w:t>
      </w:r>
      <w:r w:rsidRPr="009C7329">
        <w:rPr>
          <w:b/>
        </w:rPr>
        <w:t>406</w:t>
      </w:r>
      <w:r w:rsidRPr="009C7329">
        <w:t>:105-120.</w:t>
      </w:r>
    </w:p>
    <w:p w14:paraId="1DBBA11A" w14:textId="77777777" w:rsidR="009C7329" w:rsidRPr="009C7329" w:rsidRDefault="009C7329" w:rsidP="009C7329">
      <w:pPr>
        <w:pStyle w:val="EndNoteBibliography"/>
        <w:ind w:left="720" w:hanging="720"/>
      </w:pPr>
      <w:r w:rsidRPr="009C7329">
        <w:t xml:space="preserve">Estes, J. A., E. M. Danner, D. F. Doak, B. Konar, A. M. Springer, P. D. Steinberg, M. T. Tinker, and T. M. Williams. 2004. Complex trophic interactions in kelp forest ecosystems. Bulletin of Marine Science </w:t>
      </w:r>
      <w:r w:rsidRPr="009C7329">
        <w:rPr>
          <w:b/>
        </w:rPr>
        <w:t>74</w:t>
      </w:r>
      <w:r w:rsidRPr="009C7329">
        <w:t>:621-638.</w:t>
      </w:r>
    </w:p>
    <w:p w14:paraId="676E0871" w14:textId="77777777" w:rsidR="009C7329" w:rsidRPr="009C7329" w:rsidRDefault="009C7329" w:rsidP="009C7329">
      <w:pPr>
        <w:pStyle w:val="EndNoteBibliography"/>
        <w:ind w:left="720" w:hanging="720"/>
      </w:pPr>
      <w:r w:rsidRPr="009C7329">
        <w:t xml:space="preserve">Eurich, J. G., R. L. Selden, and R. R. Warner. 2014. California spiny lobster preference for urchins from kelp forests: implications for urchin barren persistence. Marine Ecology Progress Series </w:t>
      </w:r>
      <w:r w:rsidRPr="009C7329">
        <w:rPr>
          <w:b/>
        </w:rPr>
        <w:t>498</w:t>
      </w:r>
      <w:r w:rsidRPr="009C7329">
        <w:t>:217-225.</w:t>
      </w:r>
    </w:p>
    <w:p w14:paraId="58FC1D64" w14:textId="77777777" w:rsidR="009C7329" w:rsidRPr="009C7329" w:rsidRDefault="009C7329" w:rsidP="009C7329">
      <w:pPr>
        <w:pStyle w:val="EndNoteBibliography"/>
        <w:ind w:left="720" w:hanging="720"/>
      </w:pPr>
      <w:r w:rsidRPr="009C7329">
        <w:lastRenderedPageBreak/>
        <w:t xml:space="preserve">Feehan, C. J., and R. E. Scheibling. 2014. Effects of sea urchin disease on coastal marine ecosystems. Marine Biology </w:t>
      </w:r>
      <w:r w:rsidRPr="009C7329">
        <w:rPr>
          <w:b/>
        </w:rPr>
        <w:t>161</w:t>
      </w:r>
      <w:r w:rsidRPr="009C7329">
        <w:t>:1467-1485.</w:t>
      </w:r>
    </w:p>
    <w:p w14:paraId="47B28370" w14:textId="77777777" w:rsidR="009C7329" w:rsidRPr="009C7329" w:rsidRDefault="009C7329" w:rsidP="009C7329">
      <w:pPr>
        <w:pStyle w:val="EndNoteBibliography"/>
        <w:ind w:left="720" w:hanging="720"/>
      </w:pPr>
      <w:r w:rsidRPr="009C7329">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9C7329">
        <w:rPr>
          <w:b/>
        </w:rPr>
        <w:t>16</w:t>
      </w:r>
      <w:r w:rsidRPr="009C7329">
        <w:t>.</w:t>
      </w:r>
    </w:p>
    <w:p w14:paraId="4C57F7CF" w14:textId="77777777" w:rsidR="009C7329" w:rsidRPr="009C7329" w:rsidRDefault="009C7329" w:rsidP="009C7329">
      <w:pPr>
        <w:pStyle w:val="EndNoteBibliography"/>
        <w:ind w:left="720" w:hanging="720"/>
      </w:pPr>
      <w:r w:rsidRPr="009C7329">
        <w:t xml:space="preserve">Gabara, S. S., B. H. Konar, and M. S. Edwards. 2021. Biodiversity loss leads to reductions in community-wide trophic complexity. Ecosphere </w:t>
      </w:r>
      <w:r w:rsidRPr="009C7329">
        <w:rPr>
          <w:b/>
        </w:rPr>
        <w:t>12</w:t>
      </w:r>
      <w:r w:rsidRPr="009C7329">
        <w:t>:e03361.</w:t>
      </w:r>
    </w:p>
    <w:p w14:paraId="2859253F" w14:textId="77777777" w:rsidR="009C7329" w:rsidRPr="009C7329" w:rsidRDefault="009C7329" w:rsidP="009C7329">
      <w:pPr>
        <w:pStyle w:val="EndNoteBibliography"/>
        <w:ind w:left="720" w:hanging="720"/>
      </w:pPr>
      <w:r w:rsidRPr="009C7329">
        <w:t>Gallagher, J. B., V. Shelamoff, and C. Layton. 2022. Seaweed ecosystems may not mitigate CO2 emissions. ICES Journal of Marine Science.</w:t>
      </w:r>
    </w:p>
    <w:p w14:paraId="11897868" w14:textId="77777777" w:rsidR="009C7329" w:rsidRPr="009C7329" w:rsidRDefault="009C7329" w:rsidP="009C7329">
      <w:pPr>
        <w:pStyle w:val="EndNoteBibliography"/>
        <w:ind w:left="720" w:hanging="720"/>
      </w:pPr>
      <w:r w:rsidRPr="009C7329">
        <w:t xml:space="preserve">Graham, M. H. 2004. Effects of Local Deforestation on the Diversity and Structure of Southern California Giant Kelp Forest Food Webs. Ecosystems </w:t>
      </w:r>
      <w:r w:rsidRPr="009C7329">
        <w:rPr>
          <w:b/>
        </w:rPr>
        <w:t>7</w:t>
      </w:r>
      <w:r w:rsidRPr="009C7329">
        <w:t>:341-357.</w:t>
      </w:r>
    </w:p>
    <w:p w14:paraId="75791494" w14:textId="77777777" w:rsidR="009C7329" w:rsidRPr="009C7329" w:rsidRDefault="009C7329" w:rsidP="009C7329">
      <w:pPr>
        <w:pStyle w:val="EndNoteBibliography"/>
        <w:ind w:left="720" w:hanging="720"/>
      </w:pPr>
      <w:r w:rsidRPr="009C7329">
        <w:t xml:space="preserve">Gregr, E. J., V. Christensen, L. Nichol, R. G. Martone, R. W. Markel, J. C. Watson, C. D. G. Harley, E. A. Pakhomov, J. B. Shurin, and K. M. A. Chan. 2020. Cascading social-ecological costs and benefits triggered by a recovering keystone predator. Science </w:t>
      </w:r>
      <w:r w:rsidRPr="009C7329">
        <w:rPr>
          <w:b/>
        </w:rPr>
        <w:t>368</w:t>
      </w:r>
      <w:r w:rsidRPr="009C7329">
        <w:t>:1243-+.</w:t>
      </w:r>
    </w:p>
    <w:p w14:paraId="148633A8" w14:textId="77777777" w:rsidR="009C7329" w:rsidRPr="009C7329" w:rsidRDefault="009C7329" w:rsidP="009C7329">
      <w:pPr>
        <w:pStyle w:val="EndNoteBibliography"/>
        <w:ind w:left="720" w:hanging="720"/>
      </w:pPr>
      <w:r w:rsidRPr="009C7329">
        <w:t xml:space="preserve">Hamilton, S. L., T. W. Bell, J. R. Watson, K. A. Grorud-Colvert, and B. A. Menge. 2020. Remote sensing: generation of long-term kelp bed data sets for evaluation of impacts of climatic variation. Ecology </w:t>
      </w:r>
      <w:r w:rsidRPr="009C7329">
        <w:rPr>
          <w:b/>
        </w:rPr>
        <w:t>101</w:t>
      </w:r>
      <w:r w:rsidRPr="009C7329">
        <w:t>.</w:t>
      </w:r>
    </w:p>
    <w:p w14:paraId="3E86EEDA" w14:textId="77777777" w:rsidR="009C7329" w:rsidRPr="009C7329" w:rsidRDefault="009C7329" w:rsidP="009C7329">
      <w:pPr>
        <w:pStyle w:val="EndNoteBibliography"/>
        <w:ind w:left="720" w:hanging="720"/>
      </w:pPr>
      <w:r w:rsidRPr="009C7329">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9C7329">
        <w:rPr>
          <w:b/>
        </w:rPr>
        <w:t>288</w:t>
      </w:r>
      <w:r w:rsidRPr="009C7329">
        <w:t>:20211195.</w:t>
      </w:r>
    </w:p>
    <w:p w14:paraId="4831DD6C" w14:textId="77777777" w:rsidR="009C7329" w:rsidRPr="009C7329" w:rsidRDefault="009C7329" w:rsidP="009C7329">
      <w:pPr>
        <w:pStyle w:val="EndNoteBibliography"/>
        <w:ind w:left="720" w:hanging="720"/>
      </w:pPr>
      <w:r w:rsidRPr="009C7329">
        <w:t>Harvey, C. J., T. Garfield, G. Williams, and N. Tolimieri, editors. 2022. 2021-2022 California Current ecosystem status report: A report of the NOAA California Current Integrated Ecosystem Assessment Team (CCIEA) to the Pacific Fishery Management Council, March 13, 2022.</w:t>
      </w:r>
    </w:p>
    <w:p w14:paraId="5D5EFF75" w14:textId="77777777" w:rsidR="009C7329" w:rsidRPr="009C7329" w:rsidRDefault="009C7329" w:rsidP="009C7329">
      <w:pPr>
        <w:pStyle w:val="EndNoteBibliography"/>
        <w:ind w:left="720" w:hanging="720"/>
      </w:pPr>
      <w:r w:rsidRPr="009C7329">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9C7329">
        <w:rPr>
          <w:b/>
        </w:rPr>
        <w:t>5</w:t>
      </w:r>
      <w:r w:rsidRPr="009C7329">
        <w:t>.</w:t>
      </w:r>
    </w:p>
    <w:p w14:paraId="20359E6F" w14:textId="77777777" w:rsidR="009C7329" w:rsidRPr="009C7329" w:rsidRDefault="009C7329" w:rsidP="009C7329">
      <w:pPr>
        <w:pStyle w:val="EndNoteBibliography"/>
        <w:ind w:left="720" w:hanging="720"/>
      </w:pPr>
      <w:r w:rsidRPr="009C7329">
        <w:t xml:space="preserve">Hewson, I., J. B. Button, B. M. Gudenkauf, B. Miner, A. L. Newton, J. K. Gaydos, J. Wynne, C. L. Groves, G. Hendler, M. Murray, S. Fradkin, M. Breitbart, E. Fahsbender, K. D. </w:t>
      </w:r>
      <w:r w:rsidRPr="009C7329">
        <w:lastRenderedPageBreak/>
        <w:t xml:space="preserve">Lafferty, A. M. Kilpatrick, C. M. Miner, P. Raimondi, L. Lahner, C. S. Friedman, S. Daniels, M. Haulena, J. Marliave, C. A. Burge, M. E. Eisenlord, and C. D. Harvell. 2014. Densovirus associated with sea-star wasting disease and mass mortality. Proc Natl Acad Sci U S A </w:t>
      </w:r>
      <w:r w:rsidRPr="009C7329">
        <w:rPr>
          <w:b/>
        </w:rPr>
        <w:t>111</w:t>
      </w:r>
      <w:r w:rsidRPr="009C7329">
        <w:t>:17278-17283.</w:t>
      </w:r>
    </w:p>
    <w:p w14:paraId="6E241404" w14:textId="77777777" w:rsidR="009C7329" w:rsidRPr="009C7329" w:rsidRDefault="009C7329" w:rsidP="009C7329">
      <w:pPr>
        <w:pStyle w:val="EndNoteBibliography"/>
        <w:ind w:left="720" w:hanging="720"/>
      </w:pPr>
      <w:r w:rsidRPr="009C7329">
        <w:t xml:space="preserve">Holbrook, S. J., M. H. Carr, R. J. Schmitt, and J. A. Coyer. 1990. Effect of Giant Kelp on Local Abundance of Reef Fishes: The Importance of Ontogenetic Resource Requirements. Bulletin of Marine Science </w:t>
      </w:r>
      <w:r w:rsidRPr="009C7329">
        <w:rPr>
          <w:b/>
        </w:rPr>
        <w:t>47</w:t>
      </w:r>
      <w:r w:rsidRPr="009C7329">
        <w:t>:104-114.</w:t>
      </w:r>
    </w:p>
    <w:p w14:paraId="047C23BD" w14:textId="77777777" w:rsidR="009C7329" w:rsidRPr="009C7329" w:rsidRDefault="009C7329" w:rsidP="009C7329">
      <w:pPr>
        <w:pStyle w:val="EndNoteBibliography"/>
        <w:ind w:left="720" w:hanging="720"/>
      </w:pPr>
      <w:r w:rsidRPr="009C7329">
        <w:t xml:space="preserve">Huang, B., C. Liu, V. Banzon, E. Freeman, G. Graham, B. Hankins, T. Smith, and H.-M. Zhang. 2021. Improvements of the Daily Optimum Interpolation Sea Surface Temperature (DOISST) Version 2.1. Journal of Climate </w:t>
      </w:r>
      <w:r w:rsidRPr="009C7329">
        <w:rPr>
          <w:b/>
        </w:rPr>
        <w:t>34</w:t>
      </w:r>
      <w:r w:rsidRPr="009C7329">
        <w:t>:2923-2939.</w:t>
      </w:r>
    </w:p>
    <w:p w14:paraId="47769E7D" w14:textId="77777777" w:rsidR="009C7329" w:rsidRPr="009C7329" w:rsidRDefault="009C7329" w:rsidP="009C7329">
      <w:pPr>
        <w:pStyle w:val="EndNoteBibliography"/>
        <w:ind w:left="720" w:hanging="720"/>
      </w:pPr>
      <w:r w:rsidRPr="009C7329">
        <w:t>IPCC. 2022. Climate change 2022: Impacts, adaptation and vulnerability. Summary for policy makers. Sixth assessment report., Intergovernmental panel on clmate change.</w:t>
      </w:r>
    </w:p>
    <w:p w14:paraId="3D1607B2" w14:textId="77777777" w:rsidR="009C7329" w:rsidRPr="009C7329" w:rsidRDefault="009C7329" w:rsidP="009C7329">
      <w:pPr>
        <w:pStyle w:val="EndNoteBibliography"/>
        <w:ind w:left="720" w:hanging="720"/>
      </w:pPr>
      <w:r w:rsidRPr="009C7329">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9C7329">
        <w:rPr>
          <w:b/>
        </w:rPr>
        <w:t>99</w:t>
      </w:r>
      <w:r w:rsidRPr="009C7329">
        <w:t>:S27-S33.</w:t>
      </w:r>
    </w:p>
    <w:p w14:paraId="488B96E6" w14:textId="77777777" w:rsidR="009C7329" w:rsidRPr="009C7329" w:rsidRDefault="009C7329" w:rsidP="009C7329">
      <w:pPr>
        <w:pStyle w:val="EndNoteBibliography"/>
        <w:ind w:left="720" w:hanging="720"/>
      </w:pPr>
      <w:r w:rsidRPr="009C7329">
        <w:t xml:space="preserve">Johnson, D. W. 2006. Predation, habitat complexity, and variation in density-dependent mortality of temperate reef fishes. Ecology </w:t>
      </w:r>
      <w:r w:rsidRPr="009C7329">
        <w:rPr>
          <w:b/>
        </w:rPr>
        <w:t>87</w:t>
      </w:r>
      <w:r w:rsidRPr="009C7329">
        <w:t>:1179-1188.</w:t>
      </w:r>
    </w:p>
    <w:p w14:paraId="2B89A06C" w14:textId="77777777" w:rsidR="009C7329" w:rsidRPr="009C7329" w:rsidRDefault="009C7329" w:rsidP="009C7329">
      <w:pPr>
        <w:pStyle w:val="EndNoteBibliography"/>
        <w:ind w:left="720" w:hanging="720"/>
      </w:pPr>
      <w:r w:rsidRPr="009C7329">
        <w:t xml:space="preserve">Kriegisch, N., S. E. Reeves, E. B. Flukes, C. R. Johnson, and S. D. Ling. 2019. Drift-kelp suppresses foraging movement of overgrazing sea urchins. Oecologia </w:t>
      </w:r>
      <w:r w:rsidRPr="009C7329">
        <w:rPr>
          <w:b/>
        </w:rPr>
        <w:t>190</w:t>
      </w:r>
      <w:r w:rsidRPr="009C7329">
        <w:t>:665-677.</w:t>
      </w:r>
    </w:p>
    <w:p w14:paraId="6EA145E0" w14:textId="77777777" w:rsidR="009C7329" w:rsidRPr="009C7329" w:rsidRDefault="009C7329" w:rsidP="009C7329">
      <w:pPr>
        <w:pStyle w:val="EndNoteBibliography"/>
        <w:ind w:left="720" w:hanging="720"/>
      </w:pPr>
      <w:r w:rsidRPr="009C7329">
        <w:t xml:space="preserve">Kvitek, R. G., P. Iampietro, and C. E. Bowlby. 1998. Sea Otters and Benthic Prey Communities: A Direct Test of the Sea Otter as Keystone Predator in Washington State. Marine Mammal Science </w:t>
      </w:r>
      <w:r w:rsidRPr="009C7329">
        <w:rPr>
          <w:b/>
        </w:rPr>
        <w:t>14</w:t>
      </w:r>
      <w:r w:rsidRPr="009C7329">
        <w:t>:895-902.</w:t>
      </w:r>
    </w:p>
    <w:p w14:paraId="47DA6E41" w14:textId="77777777" w:rsidR="009C7329" w:rsidRPr="009C7329" w:rsidRDefault="009C7329" w:rsidP="009C7329">
      <w:pPr>
        <w:pStyle w:val="EndNoteBibliography"/>
        <w:ind w:left="720" w:hanging="720"/>
      </w:pPr>
      <w:r w:rsidRPr="009C7329">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5E7D687C" w14:textId="77777777" w:rsidR="009C7329" w:rsidRPr="009C7329" w:rsidRDefault="009C7329" w:rsidP="009C7329">
      <w:pPr>
        <w:pStyle w:val="EndNoteBibliography"/>
        <w:ind w:left="720" w:hanging="720"/>
      </w:pPr>
      <w:r w:rsidRPr="009C7329">
        <w:t xml:space="preserve">Kvitek, R. G., D. Shull, D. Canestro, E. C. Bowlby, and B. L. Troutman. 1989. Sea Otters and Benthic Prey Communities in Washington State. Marine Mammal Science </w:t>
      </w:r>
      <w:r w:rsidRPr="009C7329">
        <w:rPr>
          <w:b/>
        </w:rPr>
        <w:t>5</w:t>
      </w:r>
      <w:r w:rsidRPr="009C7329">
        <w:t>:266-280.</w:t>
      </w:r>
    </w:p>
    <w:p w14:paraId="4E95E4BB" w14:textId="77777777" w:rsidR="009C7329" w:rsidRPr="009C7329" w:rsidRDefault="009C7329" w:rsidP="009C7329">
      <w:pPr>
        <w:pStyle w:val="EndNoteBibliography"/>
        <w:ind w:left="720" w:hanging="720"/>
      </w:pPr>
      <w:r w:rsidRPr="009C7329">
        <w:t xml:space="preserve">Lamy, T., C. Koenigs, S. J. Holbrook, R. J. Miller, A. C. Stier, and D. C. Reed. 2020. Foundation species promote community stability by increasing diversity in a giant kelp forest. Ecology </w:t>
      </w:r>
      <w:r w:rsidRPr="009C7329">
        <w:rPr>
          <w:b/>
        </w:rPr>
        <w:t>101</w:t>
      </w:r>
      <w:r w:rsidRPr="009C7329">
        <w:t>:e02987.</w:t>
      </w:r>
    </w:p>
    <w:p w14:paraId="182667A1" w14:textId="77777777" w:rsidR="009C7329" w:rsidRPr="009C7329" w:rsidRDefault="009C7329" w:rsidP="009C7329">
      <w:pPr>
        <w:pStyle w:val="EndNoteBibliography"/>
        <w:ind w:left="720" w:hanging="720"/>
      </w:pPr>
      <w:r w:rsidRPr="009C7329">
        <w:lastRenderedPageBreak/>
        <w:t xml:space="preserve">Lonhart, S. I., R. Jeppesen, R. Beas-Luna, J. A. Crooks, and J. Lorda. 2019. Shifts in the distribution and abundance of coastal marine species along the eastern Pacific Ocean during marine heatwaves from 2013 to 2018. Marine Biodiversity Records </w:t>
      </w:r>
      <w:r w:rsidRPr="009C7329">
        <w:rPr>
          <w:b/>
        </w:rPr>
        <w:t>12</w:t>
      </w:r>
      <w:r w:rsidRPr="009C7329">
        <w:t>:13.</w:t>
      </w:r>
    </w:p>
    <w:p w14:paraId="1AC8535F" w14:textId="77777777" w:rsidR="009C7329" w:rsidRPr="009C7329" w:rsidRDefault="009C7329" w:rsidP="009C7329">
      <w:pPr>
        <w:pStyle w:val="EndNoteBibliography"/>
        <w:ind w:left="720" w:hanging="720"/>
      </w:pPr>
      <w:r w:rsidRPr="009C7329">
        <w:t>Love, M. S., M. Yoklavich, and L. Thorsteinson. 2002. The rockfishes of the Northeast Pacific. University of California Press, Berkley and Los Angeles.</w:t>
      </w:r>
    </w:p>
    <w:p w14:paraId="798D2E28" w14:textId="77777777" w:rsidR="009C7329" w:rsidRPr="009C7329" w:rsidRDefault="009C7329" w:rsidP="009C7329">
      <w:pPr>
        <w:pStyle w:val="EndNoteBibliography"/>
        <w:ind w:left="720" w:hanging="720"/>
      </w:pPr>
      <w:r w:rsidRPr="009C7329">
        <w:t xml:space="preserve">Malone, D. P., K. Davis, S. I. Lonhart, A. Parsons-Field, J. E. Caselle, and M. H. Carr. 2022. Large scale, multi-decade monitoring data from kelp forest ecosystems in California and Oregon (USA). Ecology </w:t>
      </w:r>
      <w:r w:rsidRPr="009C7329">
        <w:rPr>
          <w:b/>
        </w:rPr>
        <w:t>n/a</w:t>
      </w:r>
      <w:r w:rsidRPr="009C7329">
        <w:t>:e3630.</w:t>
      </w:r>
    </w:p>
    <w:p w14:paraId="5A84FD80" w14:textId="77777777" w:rsidR="009C7329" w:rsidRPr="009C7329" w:rsidRDefault="009C7329" w:rsidP="009C7329">
      <w:pPr>
        <w:pStyle w:val="EndNoteBibliography"/>
        <w:ind w:left="720" w:hanging="720"/>
      </w:pPr>
      <w:r w:rsidRPr="009C7329">
        <w:t xml:space="preserve">Markel, R. W., and J. B. Shurin. 2020. Contrasting effects of coastal upwelling on growth and recruitment of nearshore Pacific rockfishes (genus Sebastes). Canadian Journal of Fisheries and Aquatic Sciences </w:t>
      </w:r>
      <w:r w:rsidRPr="009C7329">
        <w:rPr>
          <w:b/>
        </w:rPr>
        <w:t>77</w:t>
      </w:r>
      <w:r w:rsidRPr="009C7329">
        <w:t>:950-962.</w:t>
      </w:r>
    </w:p>
    <w:p w14:paraId="35B611F1" w14:textId="77777777" w:rsidR="009C7329" w:rsidRPr="009C7329" w:rsidRDefault="009C7329" w:rsidP="009C7329">
      <w:pPr>
        <w:pStyle w:val="EndNoteBibliography"/>
        <w:ind w:left="720" w:hanging="720"/>
      </w:pPr>
      <w:r w:rsidRPr="009C7329">
        <w:t xml:space="preserve">Maunder, M. N., and A. E. Punt. 2004. Standardizing catch and effort data: a review of recent approaches. Fisheries Research </w:t>
      </w:r>
      <w:r w:rsidRPr="009C7329">
        <w:rPr>
          <w:b/>
        </w:rPr>
        <w:t>70</w:t>
      </w:r>
      <w:r w:rsidRPr="009C7329">
        <w:t>:141-159.</w:t>
      </w:r>
    </w:p>
    <w:p w14:paraId="02B468AC" w14:textId="77777777" w:rsidR="009C7329" w:rsidRPr="009C7329" w:rsidRDefault="009C7329" w:rsidP="009C7329">
      <w:pPr>
        <w:pStyle w:val="EndNoteBibliography"/>
        <w:ind w:left="720" w:hanging="720"/>
      </w:pPr>
      <w:r w:rsidRPr="009C7329">
        <w:t xml:space="preserve">McNaughton, S. J. 1977. Diversity and Stability of Ecological Communities: A Comment on the Role of Empiricism in Ecology. The American Naturalist </w:t>
      </w:r>
      <w:r w:rsidRPr="009C7329">
        <w:rPr>
          <w:b/>
        </w:rPr>
        <w:t>111</w:t>
      </w:r>
      <w:r w:rsidRPr="009C7329">
        <w:t>:515-525.</w:t>
      </w:r>
    </w:p>
    <w:p w14:paraId="4385CC03" w14:textId="77777777" w:rsidR="009C7329" w:rsidRPr="009C7329" w:rsidRDefault="009C7329" w:rsidP="009C7329">
      <w:pPr>
        <w:pStyle w:val="EndNoteBibliography"/>
        <w:ind w:left="720" w:hanging="720"/>
      </w:pPr>
      <w:r w:rsidRPr="009C7329">
        <w:t xml:space="preserve">McPherson, M. L., D. J. I. Finger, H. F. Houskeeper, T. W. Bell, M. H. Carr, L. Rogers-Bennett, and R. M. Kudela. 2021. Large-scale shift in the structure of a kelp forest ecosystem co-occurs with an epizootic and marine heatwave. Communications Biology </w:t>
      </w:r>
      <w:r w:rsidRPr="009C7329">
        <w:rPr>
          <w:b/>
        </w:rPr>
        <w:t>4</w:t>
      </w:r>
      <w:r w:rsidRPr="009C7329">
        <w:t>:298.</w:t>
      </w:r>
    </w:p>
    <w:p w14:paraId="7F5A3BEC" w14:textId="77777777" w:rsidR="009C7329" w:rsidRPr="009C7329" w:rsidRDefault="009C7329" w:rsidP="009C7329">
      <w:pPr>
        <w:pStyle w:val="EndNoteBibliography"/>
        <w:ind w:left="720" w:hanging="720"/>
      </w:pPr>
      <w:r w:rsidRPr="009C7329">
        <w:t xml:space="preserve">Moitoza, D. J., and D. W. Phillips. 1979. Prey defense, predator preference, and nonrandom diet: The interactions between Pycnopodia helianthoides and two species of sea urchins. Marine Biology </w:t>
      </w:r>
      <w:r w:rsidRPr="009C7329">
        <w:rPr>
          <w:b/>
        </w:rPr>
        <w:t>53</w:t>
      </w:r>
      <w:r w:rsidRPr="009C7329">
        <w:t>:299-304.</w:t>
      </w:r>
    </w:p>
    <w:p w14:paraId="69A5EEA2" w14:textId="77777777" w:rsidR="009C7329" w:rsidRPr="009C7329" w:rsidRDefault="009C7329" w:rsidP="009C7329">
      <w:pPr>
        <w:pStyle w:val="EndNoteBibliography"/>
        <w:ind w:left="720" w:hanging="720"/>
      </w:pPr>
      <w:r w:rsidRPr="009C7329">
        <w:t xml:space="preserve">Montecino-Latorre, D., M. E. Eisenlord, M. Turner, R. Yoshioka, C. D. Harvell, C. V. Pattengill-Semmens, J. D. Nichols, and J. K. Gaydos. 2016. Devastating Transboundary Impacts of Sea Star Wasting Disease on Subtidal Asteroids. PLoS One </w:t>
      </w:r>
      <w:r w:rsidRPr="009C7329">
        <w:rPr>
          <w:b/>
        </w:rPr>
        <w:t>11</w:t>
      </w:r>
      <w:r w:rsidRPr="009C7329">
        <w:t>:e0163190.</w:t>
      </w:r>
    </w:p>
    <w:p w14:paraId="4B3B6C76" w14:textId="77777777" w:rsidR="009C7329" w:rsidRPr="009C7329" w:rsidRDefault="009C7329" w:rsidP="009C7329">
      <w:pPr>
        <w:pStyle w:val="EndNoteBibliography"/>
        <w:ind w:left="720" w:hanging="720"/>
      </w:pPr>
      <w:r w:rsidRPr="009C7329">
        <w:t xml:space="preserve">Morgan, C. A., B. R. Beckman, L. A. Weitkamp, and K. L. Fresh. 2019. Recent Ecosystem Disturbance in the Northern California Current. Fisheries </w:t>
      </w:r>
      <w:r w:rsidRPr="009C7329">
        <w:rPr>
          <w:b/>
        </w:rPr>
        <w:t>44</w:t>
      </w:r>
      <w:r w:rsidRPr="009C7329">
        <w:t>:465-474.</w:t>
      </w:r>
    </w:p>
    <w:p w14:paraId="0151CB40" w14:textId="77777777" w:rsidR="009C7329" w:rsidRPr="009C7329" w:rsidRDefault="009C7329" w:rsidP="009C7329">
      <w:pPr>
        <w:pStyle w:val="EndNoteBibliography"/>
        <w:ind w:left="720" w:hanging="720"/>
      </w:pPr>
      <w:r w:rsidRPr="009C7329">
        <w:t xml:space="preserve">Pearcy, W. G., D. L. Stein, M. A. Hixon, E. K. Pikitch, W. H. Barss, and R. M. Starr. 1989. Submersible observations of deep-reef fishes of Heceta Bank Oregon USA. Fishery Bulletin </w:t>
      </w:r>
      <w:r w:rsidRPr="009C7329">
        <w:rPr>
          <w:b/>
        </w:rPr>
        <w:t>87</w:t>
      </w:r>
      <w:r w:rsidRPr="009C7329">
        <w:t>:955-966.</w:t>
      </w:r>
    </w:p>
    <w:p w14:paraId="7D6FE953" w14:textId="77777777" w:rsidR="009C7329" w:rsidRPr="009C7329" w:rsidRDefault="009C7329" w:rsidP="009C7329">
      <w:pPr>
        <w:pStyle w:val="EndNoteBibliography"/>
        <w:ind w:left="720" w:hanging="720"/>
      </w:pPr>
      <w:r w:rsidRPr="009C7329">
        <w:t xml:space="preserve">Pearse, J. S. 2006a. Ecological role of purple sea urchins. Science </w:t>
      </w:r>
      <w:r w:rsidRPr="009C7329">
        <w:rPr>
          <w:b/>
        </w:rPr>
        <w:t>314</w:t>
      </w:r>
      <w:r w:rsidRPr="009C7329">
        <w:t>:940-941.</w:t>
      </w:r>
    </w:p>
    <w:p w14:paraId="2A8DD065" w14:textId="77777777" w:rsidR="009C7329" w:rsidRPr="009C7329" w:rsidRDefault="009C7329" w:rsidP="009C7329">
      <w:pPr>
        <w:pStyle w:val="EndNoteBibliography"/>
        <w:ind w:left="720" w:hanging="720"/>
      </w:pPr>
      <w:r w:rsidRPr="009C7329">
        <w:t xml:space="preserve">Pearse, J. S. 2006b. Perspective - Ecological role of purple sea urchins. Science </w:t>
      </w:r>
      <w:r w:rsidRPr="009C7329">
        <w:rPr>
          <w:b/>
        </w:rPr>
        <w:t>314</w:t>
      </w:r>
      <w:r w:rsidRPr="009C7329">
        <w:t>:940-941.</w:t>
      </w:r>
    </w:p>
    <w:p w14:paraId="22B084C1" w14:textId="77777777" w:rsidR="009C7329" w:rsidRPr="009C7329" w:rsidRDefault="009C7329" w:rsidP="009C7329">
      <w:pPr>
        <w:pStyle w:val="EndNoteBibliography"/>
        <w:ind w:left="720" w:hanging="720"/>
      </w:pPr>
      <w:r w:rsidRPr="009C7329">
        <w:lastRenderedPageBreak/>
        <w:t xml:space="preserve">Pearse, J. S., and A. H. Hines. 1987. Long-Term Population-Dynamics of Sea-Urchins in a Central California Kelp Forest - Rare Recruitment and Rapid Decline. Marine Ecology Progress Series </w:t>
      </w:r>
      <w:r w:rsidRPr="009C7329">
        <w:rPr>
          <w:b/>
        </w:rPr>
        <w:t>39</w:t>
      </w:r>
      <w:r w:rsidRPr="009C7329">
        <w:t>:275-283.</w:t>
      </w:r>
    </w:p>
    <w:p w14:paraId="58C809F1" w14:textId="77777777" w:rsidR="009C7329" w:rsidRPr="009C7329" w:rsidRDefault="009C7329" w:rsidP="009C7329">
      <w:pPr>
        <w:pStyle w:val="EndNoteBibliography"/>
        <w:ind w:left="720" w:hanging="720"/>
      </w:pPr>
      <w:r w:rsidRPr="009C7329">
        <w:t xml:space="preserve">Pfister, C. A., H. D. Berry, T. Mumford, and A. Randall Hughes. 2018. The dynamics of Kelp Forests in the Northeast Pacific Ocean and the relationship with environmental drivers. Journal of Ecology </w:t>
      </w:r>
      <w:r w:rsidRPr="009C7329">
        <w:rPr>
          <w:b/>
        </w:rPr>
        <w:t>106</w:t>
      </w:r>
      <w:r w:rsidRPr="009C7329">
        <w:t>:1520-1533.</w:t>
      </w:r>
    </w:p>
    <w:p w14:paraId="5E31D83F" w14:textId="77777777" w:rsidR="009C7329" w:rsidRPr="009C7329" w:rsidRDefault="009C7329" w:rsidP="009C7329">
      <w:pPr>
        <w:pStyle w:val="EndNoteBibliography"/>
        <w:ind w:left="720" w:hanging="720"/>
      </w:pPr>
      <w:r w:rsidRPr="009C7329">
        <w:t>PFMC. 2020. Pacific coast groundifhs fishery management plan: for the California, Oregon, and Washington groundfish fishery. Pacific Fishery Management Council, 7700 NE Ambnassador Place, Suite 101, Portland, OR, 97220.</w:t>
      </w:r>
    </w:p>
    <w:p w14:paraId="7D1F6BA5" w14:textId="77777777" w:rsidR="009C7329" w:rsidRPr="009C7329" w:rsidRDefault="009C7329" w:rsidP="009C7329">
      <w:pPr>
        <w:pStyle w:val="EndNoteBibliography"/>
        <w:ind w:left="720" w:hanging="720"/>
      </w:pPr>
      <w:r w:rsidRPr="009C7329">
        <w:t xml:space="preserve">Pinsky, M. L., G. Guannel, and K. K. Arkema. 2013. Quantifying wave attenuation to inform coastal habitat conservation. Ecosphere </w:t>
      </w:r>
      <w:r w:rsidRPr="009C7329">
        <w:rPr>
          <w:b/>
        </w:rPr>
        <w:t>4</w:t>
      </w:r>
      <w:r w:rsidRPr="009C7329">
        <w:t>:art95.</w:t>
      </w:r>
    </w:p>
    <w:p w14:paraId="52E81666" w14:textId="77777777" w:rsidR="009C7329" w:rsidRPr="009C7329" w:rsidRDefault="009C7329" w:rsidP="009C7329">
      <w:pPr>
        <w:pStyle w:val="EndNoteBibliography"/>
        <w:ind w:left="720" w:hanging="720"/>
      </w:pPr>
      <w:r w:rsidRPr="009C7329">
        <w:t xml:space="preserve">Potts, J. M., and J. Elith. 2006. Comparing species abundance models. Ecological Modelling </w:t>
      </w:r>
      <w:r w:rsidRPr="009C7329">
        <w:rPr>
          <w:b/>
        </w:rPr>
        <w:t>199</w:t>
      </w:r>
      <w:r w:rsidRPr="009C7329">
        <w:t>:153-163.</w:t>
      </w:r>
    </w:p>
    <w:p w14:paraId="2D30F9CA" w14:textId="07E6674E" w:rsidR="009C7329" w:rsidRPr="009C7329" w:rsidRDefault="009C7329" w:rsidP="009C7329">
      <w:pPr>
        <w:pStyle w:val="EndNoteBibliography"/>
        <w:ind w:left="720" w:hanging="720"/>
      </w:pPr>
      <w:r w:rsidRPr="009C7329">
        <w:t xml:space="preserve">R Core Team. 2021. R: A language and environment for statistical computing. R Foundation for Statistical Computing, Vienna, Austria. URL </w:t>
      </w:r>
      <w:hyperlink r:id="rId10" w:history="1">
        <w:r w:rsidRPr="009C7329">
          <w:rPr>
            <w:rStyle w:val="Hyperlink"/>
          </w:rPr>
          <w:t>https://www.R-project.org/</w:t>
        </w:r>
      </w:hyperlink>
      <w:r w:rsidRPr="009C7329">
        <w:t>.</w:t>
      </w:r>
    </w:p>
    <w:p w14:paraId="7FF3C61F" w14:textId="77777777" w:rsidR="009C7329" w:rsidRPr="009C7329" w:rsidRDefault="009C7329" w:rsidP="009C7329">
      <w:pPr>
        <w:pStyle w:val="EndNoteBibliography"/>
        <w:ind w:left="720" w:hanging="720"/>
      </w:pPr>
      <w:r w:rsidRPr="009C7329">
        <w:t xml:space="preserve">Randell, Z., M. Kenner, J. Tomoleoni, J. Yee, and M. Novak. 2022. Kelp-forest dynamics controlled by substrate complexity. Proceedings of the National Academy of Sciences </w:t>
      </w:r>
      <w:r w:rsidRPr="009C7329">
        <w:rPr>
          <w:b/>
        </w:rPr>
        <w:t>119</w:t>
      </w:r>
      <w:r w:rsidRPr="009C7329">
        <w:t>:e2103483119.</w:t>
      </w:r>
    </w:p>
    <w:p w14:paraId="6543ACC4" w14:textId="77777777" w:rsidR="009C7329" w:rsidRPr="009C7329" w:rsidRDefault="009C7329" w:rsidP="009C7329">
      <w:pPr>
        <w:pStyle w:val="EndNoteBibliography"/>
        <w:ind w:left="720" w:hanging="720"/>
      </w:pPr>
      <w:r w:rsidRPr="009C7329">
        <w:t xml:space="preserve">Reed, D., L. Washburn, A. Rassweiler, R. Miller, T. Bell, and S. Harrer. 2016. Extreme warming challenges sentinel status of kelp forests as indicators of climate change. Nature Communications </w:t>
      </w:r>
      <w:r w:rsidRPr="009C7329">
        <w:rPr>
          <w:b/>
        </w:rPr>
        <w:t>7</w:t>
      </w:r>
      <w:r w:rsidRPr="009C7329">
        <w:t>.</w:t>
      </w:r>
    </w:p>
    <w:p w14:paraId="0D8B4F8C" w14:textId="77777777" w:rsidR="009C7329" w:rsidRPr="009C7329" w:rsidRDefault="009C7329" w:rsidP="009C7329">
      <w:pPr>
        <w:pStyle w:val="EndNoteBibliography"/>
        <w:ind w:left="720" w:hanging="720"/>
      </w:pPr>
      <w:r w:rsidRPr="009C7329">
        <w:t xml:space="preserve">Reynolds, R. W., T. M. Smith, C. Liu, D. B. Chelton, K. S. Casey, and M. G. Schlax. 2007. Daily High-Resolution-Blended Analyses for Sea Surface Temperature. Journal of Climate </w:t>
      </w:r>
      <w:r w:rsidRPr="009C7329">
        <w:rPr>
          <w:b/>
        </w:rPr>
        <w:t>20</w:t>
      </w:r>
      <w:r w:rsidRPr="009C7329">
        <w:t>:5473-5496.</w:t>
      </w:r>
    </w:p>
    <w:p w14:paraId="0F621106" w14:textId="77777777" w:rsidR="009C7329" w:rsidRPr="009C7329" w:rsidRDefault="009C7329" w:rsidP="009C7329">
      <w:pPr>
        <w:pStyle w:val="EndNoteBibliography"/>
        <w:ind w:left="720" w:hanging="720"/>
      </w:pPr>
      <w:r w:rsidRPr="009C7329">
        <w:t xml:space="preserve">Rogers-Bennett, L., and C. A. Catton. 2019. Marine heat wave and multiple stressors tip bull kelp forest to sea urchin barrens. Sci Rep </w:t>
      </w:r>
      <w:r w:rsidRPr="009C7329">
        <w:rPr>
          <w:b/>
        </w:rPr>
        <w:t>9</w:t>
      </w:r>
      <w:r w:rsidRPr="009C7329">
        <w:t>:15050.</w:t>
      </w:r>
    </w:p>
    <w:p w14:paraId="36A939DB" w14:textId="77777777" w:rsidR="009C7329" w:rsidRPr="009C7329" w:rsidRDefault="009C7329" w:rsidP="009C7329">
      <w:pPr>
        <w:pStyle w:val="EndNoteBibliography"/>
        <w:ind w:left="720" w:hanging="720"/>
      </w:pPr>
      <w:r w:rsidRPr="009C7329">
        <w:t xml:space="preserve">Sanford, E., J. L. Sones, M. García-Reyes, J. H. R. Goddard, and J. L. Largier. 2019. Widespread shifts in the coastal biota of northern California during the 2014–2016 marine heatwaves. Scientific Reports </w:t>
      </w:r>
      <w:r w:rsidRPr="009C7329">
        <w:rPr>
          <w:b/>
        </w:rPr>
        <w:t>9</w:t>
      </w:r>
      <w:r w:rsidRPr="009C7329">
        <w:t>:4216.</w:t>
      </w:r>
    </w:p>
    <w:p w14:paraId="08368D4E" w14:textId="77777777" w:rsidR="009C7329" w:rsidRPr="009C7329" w:rsidRDefault="009C7329" w:rsidP="009C7329">
      <w:pPr>
        <w:pStyle w:val="EndNoteBibliography"/>
        <w:ind w:left="720" w:hanging="720"/>
      </w:pPr>
      <w:r w:rsidRPr="009C7329">
        <w:t xml:space="preserve">Scannell, H. A., G. C. Johnson, L. Thompson, J. M. Lyman, and S. C. Riser. 2020. Subsurface Evolution and Persistence of Marine Heatwaves in the Northeast Pacific. Geophysical Research Letters </w:t>
      </w:r>
      <w:r w:rsidRPr="009C7329">
        <w:rPr>
          <w:b/>
        </w:rPr>
        <w:t>47</w:t>
      </w:r>
      <w:r w:rsidRPr="009C7329">
        <w:t>:e2020GL090548.</w:t>
      </w:r>
    </w:p>
    <w:p w14:paraId="7E684091" w14:textId="77777777" w:rsidR="009C7329" w:rsidRPr="009C7329" w:rsidRDefault="009C7329" w:rsidP="009C7329">
      <w:pPr>
        <w:pStyle w:val="EndNoteBibliography"/>
        <w:ind w:left="720" w:hanging="720"/>
      </w:pPr>
      <w:r w:rsidRPr="009C7329">
        <w:t>Schiel, D. R., and M. S. Foster. 2015. The Biology and Ecology of Giant Kelp Forests. University of California Press, Berkeley, CA.</w:t>
      </w:r>
    </w:p>
    <w:p w14:paraId="2D8B623C" w14:textId="77777777" w:rsidR="009C7329" w:rsidRPr="009C7329" w:rsidRDefault="009C7329" w:rsidP="009C7329">
      <w:pPr>
        <w:pStyle w:val="EndNoteBibliography"/>
        <w:ind w:left="720" w:hanging="720"/>
      </w:pPr>
      <w:r w:rsidRPr="009C7329">
        <w:lastRenderedPageBreak/>
        <w:t xml:space="preserve">Schindler, D. E., J. B. Armstrong, and T. E. Reed. 2015. The portfolio concept in ecology and evolution. Frontiers in Ecology and the Environment </w:t>
      </w:r>
      <w:r w:rsidRPr="009C7329">
        <w:rPr>
          <w:b/>
        </w:rPr>
        <w:t>15</w:t>
      </w:r>
      <w:r w:rsidRPr="009C7329">
        <w:t>:257-263.</w:t>
      </w:r>
    </w:p>
    <w:p w14:paraId="7781DF0D" w14:textId="77777777" w:rsidR="009C7329" w:rsidRPr="009C7329" w:rsidRDefault="009C7329" w:rsidP="009C7329">
      <w:pPr>
        <w:pStyle w:val="EndNoteBibliography"/>
        <w:ind w:left="720" w:hanging="720"/>
      </w:pPr>
      <w:r w:rsidRPr="009C7329">
        <w:t xml:space="preserve">Schmitt, R. J., and S. J. Holbrook. 1990. Contrasting effects of giant kelp on dynamics of surfperch populations. Oecologia </w:t>
      </w:r>
      <w:r w:rsidRPr="009C7329">
        <w:rPr>
          <w:b/>
        </w:rPr>
        <w:t>84</w:t>
      </w:r>
      <w:r w:rsidRPr="009C7329">
        <w:t>:419-429.</w:t>
      </w:r>
    </w:p>
    <w:p w14:paraId="5B874D99" w14:textId="77777777" w:rsidR="009C7329" w:rsidRPr="009C7329" w:rsidRDefault="009C7329" w:rsidP="009C7329">
      <w:pPr>
        <w:pStyle w:val="EndNoteBibliography"/>
        <w:ind w:left="720" w:hanging="720"/>
      </w:pPr>
      <w:r w:rsidRPr="009C7329">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9C7329">
        <w:rPr>
          <w:b/>
        </w:rPr>
        <w:t>76</w:t>
      </w:r>
      <w:r w:rsidRPr="009C7329">
        <w:t>:950-960.</w:t>
      </w:r>
    </w:p>
    <w:p w14:paraId="3C3465E3" w14:textId="77777777" w:rsidR="009C7329" w:rsidRPr="009C7329" w:rsidRDefault="009C7329" w:rsidP="009C7329">
      <w:pPr>
        <w:pStyle w:val="EndNoteBibliography"/>
        <w:ind w:left="720" w:hanging="720"/>
      </w:pPr>
      <w:r w:rsidRPr="009C7329">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9C7329">
        <w:rPr>
          <w:b/>
        </w:rPr>
        <w:t>188</w:t>
      </w:r>
      <w:r w:rsidRPr="009C7329">
        <w:t>:1105-1119.</w:t>
      </w:r>
    </w:p>
    <w:p w14:paraId="5B7A947E" w14:textId="77777777" w:rsidR="009C7329" w:rsidRPr="009C7329" w:rsidRDefault="009C7329" w:rsidP="009C7329">
      <w:pPr>
        <w:pStyle w:val="EndNoteBibliography"/>
        <w:ind w:left="720" w:hanging="720"/>
      </w:pPr>
      <w:r w:rsidRPr="009C7329">
        <w:t>Smith, E. A. E., and M. D. Fox. 2021. Characterizing energy flow in kelp forest food webs: a geochemical review and call for additional research. Ecography.</w:t>
      </w:r>
    </w:p>
    <w:p w14:paraId="698AE03B" w14:textId="77777777" w:rsidR="009C7329" w:rsidRPr="009C7329" w:rsidRDefault="009C7329" w:rsidP="009C7329">
      <w:pPr>
        <w:pStyle w:val="EndNoteBibliography"/>
        <w:ind w:left="720" w:hanging="720"/>
      </w:pPr>
      <w:r w:rsidRPr="009C7329">
        <w:t xml:space="preserve">Smith, J. G., J. Tomoleoni, M. Staedler, S. Lyon, J. Fujii, and M. T. Tinker. 2021. Behavioral responses across a mosaic of ecosystem states restructure a sea otter-urchin trophic cascade. Proc Natl Acad Sci U S A </w:t>
      </w:r>
      <w:r w:rsidRPr="009C7329">
        <w:rPr>
          <w:b/>
        </w:rPr>
        <w:t>118</w:t>
      </w:r>
      <w:r w:rsidRPr="009C7329">
        <w:t>.</w:t>
      </w:r>
    </w:p>
    <w:p w14:paraId="690636F5" w14:textId="77777777" w:rsidR="009C7329" w:rsidRPr="009C7329" w:rsidRDefault="009C7329" w:rsidP="009C7329">
      <w:pPr>
        <w:pStyle w:val="EndNoteBibliography"/>
        <w:ind w:left="720" w:hanging="720"/>
      </w:pPr>
      <w:r w:rsidRPr="009C7329">
        <w:t xml:space="preserve">Stein, D. L., B. N. Tissot, M. A. Hixon, and W. Barss. 1992. Fish-habitat associations on a deep reef at the edge of the Oregon continental-shelf. Fishery Bulletin </w:t>
      </w:r>
      <w:r w:rsidRPr="009C7329">
        <w:rPr>
          <w:b/>
        </w:rPr>
        <w:t>90</w:t>
      </w:r>
      <w:r w:rsidRPr="009C7329">
        <w:t>:540-551.</w:t>
      </w:r>
    </w:p>
    <w:p w14:paraId="77C273F9" w14:textId="77777777" w:rsidR="009C7329" w:rsidRPr="009C7329" w:rsidRDefault="009C7329" w:rsidP="009C7329">
      <w:pPr>
        <w:pStyle w:val="EndNoteBibliography"/>
        <w:ind w:left="720" w:hanging="720"/>
      </w:pPr>
      <w:r w:rsidRPr="009C7329">
        <w:t xml:space="preserve">Thorson, J. T., M. D. Scheuerell, J. D. Olden, and D. E. Schindler. 2018. Spatial heterogeneity contributes more to portfolio effects than species variability in bottom-associated marine fishes. Proceedings of the Royal Society B: Biological Sciences </w:t>
      </w:r>
      <w:r w:rsidRPr="009C7329">
        <w:rPr>
          <w:b/>
        </w:rPr>
        <w:t>285</w:t>
      </w:r>
      <w:r w:rsidRPr="009C7329">
        <w:t>:20180915.</w:t>
      </w:r>
    </w:p>
    <w:p w14:paraId="70637E17" w14:textId="77777777" w:rsidR="009C7329" w:rsidRPr="009C7329" w:rsidRDefault="009C7329" w:rsidP="009C7329">
      <w:pPr>
        <w:pStyle w:val="EndNoteBibliography"/>
        <w:ind w:left="720" w:hanging="720"/>
      </w:pPr>
      <w:r w:rsidRPr="009C7329">
        <w:t xml:space="preserve">Uthicke, S., B. Schaffelke, and M. Byrne. 2009. A boom–bust phylum? Ecological and evolutionary consequences of density variations in echinoderms. Ecological Monographs </w:t>
      </w:r>
      <w:r w:rsidRPr="009C7329">
        <w:rPr>
          <w:b/>
        </w:rPr>
        <w:t>79</w:t>
      </w:r>
      <w:r w:rsidRPr="009C7329">
        <w:t>:3-24.</w:t>
      </w:r>
    </w:p>
    <w:p w14:paraId="112965F2" w14:textId="77777777" w:rsidR="009C7329" w:rsidRPr="009C7329" w:rsidRDefault="009C7329" w:rsidP="009C7329">
      <w:pPr>
        <w:pStyle w:val="EndNoteBibliography"/>
        <w:ind w:left="720" w:hanging="720"/>
      </w:pPr>
      <w:r w:rsidRPr="009C7329">
        <w:t>Van Wagenen, R. F. 2015. Washington Coastal kelp resources—port townsend to the Columbia River, summer 2014. Washington Department of Natural Resources, Olympia.</w:t>
      </w:r>
    </w:p>
    <w:p w14:paraId="61294E31" w14:textId="00FF5B42" w:rsidR="009C7329" w:rsidRPr="009C7329" w:rsidRDefault="009C7329" w:rsidP="009C7329">
      <w:pPr>
        <w:pStyle w:val="EndNoteBibliography"/>
        <w:ind w:left="720" w:hanging="720"/>
      </w:pPr>
      <w:r w:rsidRPr="009C7329">
        <w:t xml:space="preserve">WADNR. 2017. Kelp monitoring—Olympic Peninsula,  Washington State Department of Natural Resources, Olympia, WA. </w:t>
      </w:r>
      <w:hyperlink r:id="rId11" w:history="1">
        <w:r w:rsidRPr="009C7329">
          <w:rPr>
            <w:rStyle w:val="Hyperlink"/>
          </w:rPr>
          <w:t>http://data-wadnr</w:t>
        </w:r>
      </w:hyperlink>
      <w:r w:rsidRPr="009C7329">
        <w:t xml:space="preserve"> .opend ata.arcgi s.com/datas ets/kelp-monit oring -olympic-penin sula Accessed: 1 Sept 2017.</w:t>
      </w:r>
    </w:p>
    <w:p w14:paraId="0F9F9D1A" w14:textId="77777777" w:rsidR="009C7329" w:rsidRPr="009C7329" w:rsidRDefault="009C7329" w:rsidP="009C7329">
      <w:pPr>
        <w:pStyle w:val="EndNoteBibliography"/>
        <w:ind w:left="720" w:hanging="720"/>
      </w:pPr>
      <w:r w:rsidRPr="009C7329">
        <w:t>Wallace, F. R., A. Hoffmann, and J. Tagart. 1999. Status of the black rockfish resource in 1999. Pacific Fishery Management Council.</w:t>
      </w:r>
    </w:p>
    <w:p w14:paraId="4AA14855" w14:textId="77777777" w:rsidR="009C7329" w:rsidRPr="009C7329" w:rsidRDefault="009C7329" w:rsidP="009C7329">
      <w:pPr>
        <w:pStyle w:val="EndNoteBibliography"/>
        <w:ind w:left="720" w:hanging="720"/>
      </w:pPr>
      <w:r w:rsidRPr="009C7329">
        <w:lastRenderedPageBreak/>
        <w:t xml:space="preserve">Walter, J. A., M. C. N. Castorani, T. W. Bell, Lawrence W. Sheppard, K. C. Cavanaugh, and D. C. Reuman. 2022. Tail-dependent spatial synchrony arises from nonlinear driver–response relationships. Ecology Letters </w:t>
      </w:r>
      <w:r w:rsidRPr="009C7329">
        <w:rPr>
          <w:b/>
        </w:rPr>
        <w:t>00</w:t>
      </w:r>
      <w:r w:rsidRPr="009C7329">
        <w:t>:1-13.</w:t>
      </w:r>
    </w:p>
    <w:p w14:paraId="23927E3B" w14:textId="77777777" w:rsidR="009C7329" w:rsidRPr="009C7329" w:rsidRDefault="009C7329" w:rsidP="009C7329">
      <w:pPr>
        <w:pStyle w:val="EndNoteBibliography"/>
        <w:ind w:left="720" w:hanging="720"/>
      </w:pPr>
      <w:r w:rsidRPr="009C7329">
        <w:t xml:space="preserve">Watson, J., and J. A. Estes. 2011. Stability, resilience, and phase shifts in rocky subtidal communities along the west coast of Vancouver Island, Canada. </w:t>
      </w:r>
      <w:bookmarkStart w:id="163" w:name="_GoBack"/>
      <w:bookmarkEnd w:id="163"/>
      <w:r w:rsidRPr="009C7329">
        <w:t xml:space="preserve">Ecological Monographs </w:t>
      </w:r>
      <w:r w:rsidRPr="009C7329">
        <w:rPr>
          <w:b/>
        </w:rPr>
        <w:t>81</w:t>
      </w:r>
      <w:r w:rsidRPr="009C7329">
        <w:t>:215-239.</w:t>
      </w:r>
    </w:p>
    <w:p w14:paraId="6CBBF6F8" w14:textId="77777777" w:rsidR="009C7329" w:rsidRPr="009C7329" w:rsidRDefault="009C7329" w:rsidP="009C7329">
      <w:pPr>
        <w:pStyle w:val="EndNoteBibliography"/>
        <w:ind w:left="720" w:hanging="720"/>
      </w:pPr>
      <w:r w:rsidRPr="009C7329">
        <w:t xml:space="preserve">Weigel, B. L., and C. A. Pfister. 2021. The dynamics and stoichiometry of dissolved organic carbon release by kelp. Ecology </w:t>
      </w:r>
      <w:r w:rsidRPr="009C7329">
        <w:rPr>
          <w:b/>
        </w:rPr>
        <w:t>102</w:t>
      </w:r>
      <w:r w:rsidRPr="009C7329">
        <w:t>:e03221.</w:t>
      </w:r>
    </w:p>
    <w:p w14:paraId="338EA612" w14:textId="77777777" w:rsidR="009C7329" w:rsidRPr="009C7329" w:rsidRDefault="009C7329" w:rsidP="009C7329">
      <w:pPr>
        <w:pStyle w:val="EndNoteBibliography"/>
        <w:ind w:left="720" w:hanging="720"/>
      </w:pPr>
      <w:r w:rsidRPr="009C7329">
        <w:t xml:space="preserve">Williams, J. P., J. T. Claisse, D. J. Pondella, II, C. M. Williams, M. J. Robart, Z. Scholz, E. M. Jaco, T. Ford, H. Burdick, and D. Witting. 2021. Sea urchin mass mortality rapidly restores kelp forest communities. Marine Ecology Progress Series </w:t>
      </w:r>
      <w:r w:rsidRPr="009C7329">
        <w:rPr>
          <w:b/>
        </w:rPr>
        <w:t>664</w:t>
      </w:r>
      <w:r w:rsidRPr="009C7329">
        <w:t>:117-131.</w:t>
      </w:r>
    </w:p>
    <w:p w14:paraId="57BA07B1" w14:textId="77777777" w:rsidR="009C7329" w:rsidRPr="009C7329" w:rsidRDefault="009C7329" w:rsidP="009C7329">
      <w:pPr>
        <w:pStyle w:val="EndNoteBibliography"/>
        <w:ind w:left="720" w:hanging="720"/>
      </w:pPr>
      <w:r w:rsidRPr="009C7329">
        <w:t xml:space="preserve">Wilmers, C. C., J. A. Estes, M. Edwards, K. L. Laidre, and B. Konar. 2012. Do trophic cascades affect the storage and flux of atmospheric carbon? An analysis of sea otters and kelp forests. Frontiers in Ecology and the Environment </w:t>
      </w:r>
      <w:r w:rsidRPr="009C7329">
        <w:rPr>
          <w:b/>
        </w:rPr>
        <w:t>10</w:t>
      </w:r>
      <w:r w:rsidRPr="009C7329">
        <w:t>:409-415.</w:t>
      </w:r>
    </w:p>
    <w:p w14:paraId="773F4EC1" w14:textId="5FD05E2F" w:rsidR="00471A3D" w:rsidRDefault="00985276" w:rsidP="00985276">
      <w:r>
        <w:fldChar w:fldCharType="end"/>
      </w:r>
      <w:r w:rsidR="00EF0B3C">
        <w:br w:type="page"/>
      </w:r>
    </w:p>
    <w:p w14:paraId="52BD4563" w14:textId="77777777" w:rsidR="00471A3D" w:rsidRDefault="00EF0B3C">
      <w:pPr>
        <w:pStyle w:val="Heading1"/>
      </w:pPr>
      <w:bookmarkStart w:id="164" w:name="_x7i6qakwgxpk" w:colFirst="0" w:colLast="0"/>
      <w:bookmarkEnd w:id="164"/>
      <w:r>
        <w:lastRenderedPageBreak/>
        <w:t>Figures</w:t>
      </w:r>
    </w:p>
    <w:p w14:paraId="421BC9CC" w14:textId="77777777" w:rsidR="00471A3D" w:rsidRDefault="00471A3D"/>
    <w:p w14:paraId="3F1960FD" w14:textId="77777777" w:rsidR="00471A3D" w:rsidRDefault="00EF0B3C">
      <w:pPr>
        <w:ind w:firstLine="0"/>
        <w:jc w:val="center"/>
      </w:pPr>
      <w:commentRangeStart w:id="165"/>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5943600" cy="4610100"/>
                    </a:xfrm>
                    <a:prstGeom prst="rect">
                      <a:avLst/>
                    </a:prstGeom>
                    <a:ln/>
                  </pic:spPr>
                </pic:pic>
              </a:graphicData>
            </a:graphic>
          </wp:inline>
        </w:drawing>
      </w:r>
      <w:commentRangeEnd w:id="165"/>
      <w:r w:rsidR="008D19A5">
        <w:rPr>
          <w:rStyle w:val="CommentReference"/>
        </w:rPr>
        <w:commentReference w:id="165"/>
      </w:r>
    </w:p>
    <w:p w14:paraId="4BAAA77F" w14:textId="77777777" w:rsidR="00471A3D" w:rsidRDefault="00471A3D"/>
    <w:p w14:paraId="6CE887F4" w14:textId="75611889" w:rsidR="00471A3D" w:rsidRDefault="00EF0B3C">
      <w:pPr>
        <w:pStyle w:val="Heading5"/>
      </w:pPr>
      <w:bookmarkStart w:id="166" w:name="_xh2yuyi7vi5o" w:colFirst="0" w:colLast="0"/>
      <w:bookmarkEnd w:id="166"/>
      <w:r>
        <w:t>Figure 1. Location of the five study sites with distribution of floating kelp shown in green. Sites with round dots have wave/wind exposure scores of ~13k, whereas sites with triangles have scores of ~</w:t>
      </w:r>
      <w:commentRangeStart w:id="167"/>
      <w:commentRangeStart w:id="168"/>
      <w:commentRangeStart w:id="169"/>
      <w:r>
        <w:t>100-150k</w:t>
      </w:r>
      <w:commentRangeEnd w:id="167"/>
      <w:r>
        <w:commentReference w:id="167"/>
      </w:r>
      <w:commentRangeEnd w:id="168"/>
      <w:r w:rsidR="00D32FEB">
        <w:rPr>
          <w:rStyle w:val="CommentReference"/>
          <w:color w:val="auto"/>
        </w:rPr>
        <w:commentReference w:id="168"/>
      </w:r>
      <w:commentRangeEnd w:id="169"/>
      <w:r w:rsidR="00840E54">
        <w:rPr>
          <w:rStyle w:val="CommentReference"/>
          <w:color w:val="auto"/>
        </w:rPr>
        <w:commentReference w:id="169"/>
      </w:r>
      <w:r>
        <w:t xml:space="preserve">. Plots on right (2003-2021) are: a) Mean SST of the warmest month </w:t>
      </w:r>
      <w:commentRangeStart w:id="170"/>
      <w:r>
        <w:t>averaged across the five sites</w:t>
      </w:r>
      <w:commentRangeEnd w:id="170"/>
      <w:r w:rsidR="00990D2E">
        <w:rPr>
          <w:rStyle w:val="CommentReference"/>
          <w:color w:val="auto"/>
        </w:rPr>
        <w:commentReference w:id="170"/>
      </w:r>
      <w:r>
        <w:t xml:space="preserve">, and b) </w:t>
      </w:r>
      <w:commentRangeStart w:id="171"/>
      <w:del w:id="172" w:author="BERRY, HELEN (DNR)" w:date="2022-03-27T08:27:00Z">
        <w:r w:rsidDel="006C0AD9">
          <w:delText>mean cover</w:delText>
        </w:r>
      </w:del>
      <w:ins w:id="173" w:author="BERRY, HELEN (DNR)" w:date="2022-03-27T08:34:00Z">
        <w:r w:rsidR="006C0AD9">
          <w:t xml:space="preserve">total </w:t>
        </w:r>
      </w:ins>
      <w:ins w:id="174" w:author="BERRY, HELEN (DNR)" w:date="2022-03-27T08:27:00Z">
        <w:r w:rsidR="006C0AD9">
          <w:t>area</w:t>
        </w:r>
      </w:ins>
      <w:r>
        <w:t xml:space="preserve"> of </w:t>
      </w:r>
      <w:del w:id="175" w:author="BERRY, HELEN (DNR)" w:date="2022-03-27T08:42:00Z">
        <w:r w:rsidDel="001D537C">
          <w:delText>canopy kelps</w:delText>
        </w:r>
      </w:del>
      <w:ins w:id="176" w:author="BERRY, HELEN (DNR)" w:date="2022-03-27T08:42:00Z">
        <w:r w:rsidR="001D537C">
          <w:t>kelp canopies floating on the surface</w:t>
        </w:r>
      </w:ins>
      <w:r>
        <w:t xml:space="preserve"> </w:t>
      </w:r>
      <w:ins w:id="177" w:author="BERRY, HELEN (DNR)" w:date="2022-03-27T08:56:00Z">
        <w:r w:rsidR="0028520A">
          <w:t xml:space="preserve">within the </w:t>
        </w:r>
      </w:ins>
      <w:ins w:id="178" w:author="BERRY, HELEN (DNR)" w:date="2022-03-27T08:45:00Z">
        <w:r w:rsidR="001D537C">
          <w:t>Olympic Coast National Marine Sanctuary</w:t>
        </w:r>
      </w:ins>
      <w:ins w:id="179" w:author="BERRY, HELEN (DNR)" w:date="2022-03-27T08:46:00Z">
        <w:r w:rsidR="001D537C">
          <w:t xml:space="preserve"> (</w:t>
        </w:r>
      </w:ins>
      <w:ins w:id="180" w:author="BERRY, HELEN (DNR)" w:date="2022-03-27T08:44:00Z">
        <w:r w:rsidR="001D537C">
          <w:t>the ou</w:t>
        </w:r>
      </w:ins>
      <w:ins w:id="181" w:author="BERRY, HELEN (DNR)" w:date="2022-03-27T08:45:00Z">
        <w:r w:rsidR="001D537C">
          <w:t>t</w:t>
        </w:r>
      </w:ins>
      <w:ins w:id="182" w:author="BERRY, HELEN (DNR)" w:date="2022-03-27T08:44:00Z">
        <w:r w:rsidR="001D537C">
          <w:t>er coast of Was</w:t>
        </w:r>
      </w:ins>
      <w:ins w:id="183" w:author="BERRY, HELEN (DNR)" w:date="2022-03-27T09:00:00Z">
        <w:r w:rsidR="008D19A5">
          <w:t>h</w:t>
        </w:r>
      </w:ins>
      <w:ins w:id="184" w:author="BERRY, HELEN (DNR)" w:date="2022-03-27T08:44:00Z">
        <w:r w:rsidR="001D537C">
          <w:t>ington and the western Strait</w:t>
        </w:r>
      </w:ins>
      <w:ins w:id="185" w:author="BERRY, HELEN (DNR)" w:date="2022-03-27T08:57:00Z">
        <w:r w:rsidR="008D19A5">
          <w:t xml:space="preserve"> to Neah Bay)</w:t>
        </w:r>
      </w:ins>
      <w:del w:id="186" w:author="BERRY, HELEN (DNR)" w:date="2022-03-27T08:32:00Z">
        <w:r w:rsidDel="006C0AD9">
          <w:delText xml:space="preserve">summed across the </w:delText>
        </w:r>
      </w:del>
      <w:del w:id="187" w:author="BERRY, HELEN (DNR)" w:date="2022-03-27T08:28:00Z">
        <w:r w:rsidDel="006C0AD9">
          <w:delText>five study sites</w:delText>
        </w:r>
        <w:commentRangeEnd w:id="171"/>
        <w:r w:rsidR="006C0AD9" w:rsidDel="006C0AD9">
          <w:rPr>
            <w:rStyle w:val="CommentReference"/>
            <w:color w:val="auto"/>
          </w:rPr>
          <w:commentReference w:id="171"/>
        </w:r>
      </w:del>
      <w:r>
        <w:t>. Gray envelope in (a) is +/- 1.0 s.d.</w:t>
      </w:r>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3" r:link="rId14"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188" w:name="_mtrc7z2fgaa" w:colFirst="0" w:colLast="0"/>
      <w:bookmarkEnd w:id="188"/>
      <w:r>
        <w:t>Figure 2. Time series of the focal groups coastwide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799368" cy="6912864"/>
                    </a:xfrm>
                    <a:prstGeom prst="rect">
                      <a:avLst/>
                    </a:prstGeom>
                    <a:ln/>
                  </pic:spPr>
                </pic:pic>
              </a:graphicData>
            </a:graphic>
          </wp:inline>
        </w:drawing>
      </w:r>
    </w:p>
    <w:p w14:paraId="36D0E4F9" w14:textId="52DDD095" w:rsidR="00471A3D" w:rsidRDefault="00EF0B3C">
      <w:pPr>
        <w:pStyle w:val="Heading5"/>
      </w:pPr>
      <w:bookmarkStart w:id="189" w:name="_mt07ceww4l6x" w:colFirst="0" w:colLast="0"/>
      <w:bookmarkEnd w:id="189"/>
      <w:r>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572000" cy="3003176"/>
                    </a:xfrm>
                    <a:prstGeom prst="rect">
                      <a:avLst/>
                    </a:prstGeom>
                    <a:ln/>
                  </pic:spPr>
                </pic:pic>
              </a:graphicData>
            </a:graphic>
          </wp:inline>
        </w:drawing>
      </w:r>
    </w:p>
    <w:p w14:paraId="6E70E5B3" w14:textId="577FC571" w:rsidR="00471A3D" w:rsidRDefault="00EF0B3C">
      <w:pPr>
        <w:pStyle w:val="Heading5"/>
      </w:pPr>
      <w:bookmarkStart w:id="190" w:name="_4bme7ouk12lb" w:colFirst="0" w:colLast="0"/>
      <w:bookmarkEnd w:id="190"/>
      <w:r>
        <w:t xml:space="preserve">Figure 4. Explained variation from permutation-based multivariate analysis of variance (PerMANOVA)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5092700"/>
                    </a:xfrm>
                    <a:prstGeom prst="rect">
                      <a:avLst/>
                    </a:prstGeom>
                    <a:ln/>
                  </pic:spPr>
                </pic:pic>
              </a:graphicData>
            </a:graphic>
          </wp:inline>
        </w:drawing>
      </w:r>
    </w:p>
    <w:p w14:paraId="05B24DA9" w14:textId="30FC01CF" w:rsidR="00471A3D" w:rsidRDefault="00EF0B3C">
      <w:pPr>
        <w:pStyle w:val="Heading5"/>
      </w:pPr>
      <w:bookmarkStart w:id="191" w:name="_7xmf17j1uw2r" w:colFirst="0" w:colLast="0"/>
      <w:bookmarkEnd w:id="191"/>
      <w:r>
        <w:t xml:space="preserve">Figure 5. Relationship between the density of kelp stipe and total urchin density at different spatial scales: a) coastwide across years, site by year means for b) </w:t>
      </w:r>
      <w:r>
        <w:rPr>
          <w:i/>
        </w:rPr>
        <w:t>Macrocystis</w:t>
      </w:r>
      <w:r>
        <w:t xml:space="preserve">, c) </w:t>
      </w:r>
      <w:r>
        <w:rPr>
          <w:i/>
        </w:rPr>
        <w:t xml:space="preserve">Nereocystis, </w:t>
      </w:r>
      <w:r>
        <w:t xml:space="preserve">d) </w:t>
      </w:r>
      <w:r>
        <w:rPr>
          <w:i/>
        </w:rPr>
        <w:t xml:space="preserve">Pterygophora, </w:t>
      </w:r>
      <w:r>
        <w:t xml:space="preserve">and at the transect level at Tatoosh Island for e) </w:t>
      </w:r>
      <w:r>
        <w:rPr>
          <w:i/>
        </w:rPr>
        <w:t xml:space="preserve">Nereocystis, </w:t>
      </w:r>
      <w:r>
        <w:t xml:space="preserve">and f) </w:t>
      </w:r>
      <w:r>
        <w:rPr>
          <w:i/>
        </w:rPr>
        <w:t xml:space="preserve">Pterygophora. </w:t>
      </w:r>
      <w:r>
        <w:t>For panel e the regression is log(Y) = Urchin den</w:t>
      </w:r>
      <w:r w:rsidR="00A77CCD">
        <w:t>sity. Other statistics are not transformed</w:t>
      </w:r>
      <w:r>
        <w:t>.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0126DC9E" w:rsidR="00471A3D" w:rsidRDefault="00917ACC">
      <w:pPr>
        <w:ind w:firstLine="0"/>
        <w:jc w:val="center"/>
      </w:pPr>
      <w:r>
        <w:rPr>
          <w:noProof/>
          <w:lang w:val="en-US"/>
        </w:rPr>
        <w:lastRenderedPageBreak/>
        <w:drawing>
          <wp:inline distT="0" distB="0" distL="0" distR="0" wp14:anchorId="4AEA3DE3" wp14:editId="3A3085B8">
            <wp:extent cx="4572009" cy="45720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6-fish-kelp-combin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A20A1AF" w:rsidR="00471A3D" w:rsidRDefault="00EF0B3C">
      <w:pPr>
        <w:pStyle w:val="Heading5"/>
      </w:pPr>
      <w:bookmarkStart w:id="192" w:name="_eftbkgdry3s2" w:colFirst="0" w:colLast="0"/>
      <w:bookmarkEnd w:id="192"/>
      <w:r>
        <w:t xml:space="preserve">Figure 6. Relationship between kelp density and the abundance of </w:t>
      </w:r>
      <w:r w:rsidR="00505DA7">
        <w:t xml:space="preserve">juvenile </w:t>
      </w:r>
      <w:r>
        <w:t>rockfish</w:t>
      </w:r>
      <w:r w:rsidR="00505DA7">
        <w:t>es</w:t>
      </w:r>
      <w:r>
        <w:t xml:space="preserve"> from the hurdle model. </w:t>
      </w:r>
      <w:del w:id="193" w:author="Steve Lonhart" w:date="2022-03-18T18:02:00Z">
        <w:r w:rsidDel="00505DA7">
          <w:delText xml:space="preserve"> </w:delText>
        </w:r>
      </w:del>
      <w:r>
        <w:t xml:space="preserve">(a)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w:t>
      </w:r>
      <w:commentRangeStart w:id="194"/>
      <w:commentRangeStart w:id="195"/>
      <w:commentRangeStart w:id="196"/>
      <w:r>
        <w:t xml:space="preserve">Larger circles </w:t>
      </w:r>
      <w:commentRangeEnd w:id="194"/>
      <w:r w:rsidR="00C92BD2">
        <w:rPr>
          <w:rStyle w:val="CommentReference"/>
          <w:color w:val="auto"/>
        </w:rPr>
        <w:commentReference w:id="194"/>
      </w:r>
      <w:commentRangeEnd w:id="195"/>
      <w:r w:rsidR="00505DA7">
        <w:rPr>
          <w:rStyle w:val="CommentReference"/>
          <w:color w:val="auto"/>
        </w:rPr>
        <w:commentReference w:id="195"/>
      </w:r>
      <w:commentRangeEnd w:id="196"/>
      <w:r w:rsidR="00616A4B">
        <w:rPr>
          <w:rStyle w:val="CommentReference"/>
          <w:color w:val="auto"/>
        </w:rPr>
        <w:commentReference w:id="196"/>
      </w:r>
      <w:r>
        <w:t xml:space="preserve">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197" w:name="_buajqntar0pd" w:colFirst="0" w:colLast="0"/>
      <w:bookmarkEnd w:id="197"/>
      <w:r>
        <w:lastRenderedPageBreak/>
        <w:t>Supplementary Material</w:t>
      </w:r>
    </w:p>
    <w:p w14:paraId="30047619" w14:textId="77777777" w:rsidR="00471A3D" w:rsidRDefault="00EF0B3C">
      <w:pPr>
        <w:pStyle w:val="Heading2"/>
      </w:pPr>
      <w:bookmarkStart w:id="198" w:name="_qzsq8nqamq8w" w:colFirst="0" w:colLast="0"/>
      <w:bookmarkEnd w:id="198"/>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At each site, we conducted visual surveys on scuba on 30 x 2 m transects to quantify: 1) fish abundance, 2) macroinvertebrate abundance, 3) kelp abundance, 4) other biotic habitat, and 5) substratum type (abiotic habitat, e.g., cobble, pavement, etc)</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while fishes were counted within a 2-m x 2-m box along the transect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w:t>
      </w:r>
      <w:r w:rsidR="00EF0B3C">
        <w:lastRenderedPageBreak/>
        <w:t>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4DCEC17" w:rsidR="00471A3D" w:rsidRDefault="00EF0B3C">
      <w:r>
        <w:t xml:space="preserve">We counted canopy-forming kelp species within a 2-m swath along the 30-m transect (Table S2). For </w:t>
      </w:r>
      <w:r>
        <w:rPr>
          <w:i/>
        </w:rPr>
        <w:t>Macrocystis pyrifera,</w:t>
      </w:r>
      <w:r>
        <w:t xml:space="preserve"> we counted stipes greater than 1.0 m in height</w:t>
      </w:r>
      <w:r w:rsidR="00EA3A4A">
        <w:t xml:space="preserve"> from the base of the holdfast</w:t>
      </w:r>
      <w:r>
        <w:t xml:space="preserve">. For </w:t>
      </w:r>
      <w:r>
        <w:rPr>
          <w:i/>
        </w:rPr>
        <w:t>Nereocystis luetkeana</w:t>
      </w:r>
      <w:r>
        <w:t xml:space="preserve"> and</w:t>
      </w:r>
      <w:r>
        <w:rPr>
          <w:i/>
        </w:rPr>
        <w:t xml:space="preserve"> Pterygophora californica</w:t>
      </w:r>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w:t>
      </w:r>
      <w:r>
        <w:lastRenderedPageBreak/>
        <w:t xml:space="preserve">etc. We included only species that were easily identifiable to avoid concerns about the detection of cryptic species. For abundant species the transect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the transect and within 2 m of the bottom (Table S4). 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estimated sizes for all individuals, since we were interested in monitoring rockfish recruitment</w:t>
      </w:r>
      <w:r w:rsidR="00B3666E">
        <w:rPr>
          <w:rFonts w:eastAsia="Gungsuh"/>
        </w:rPr>
        <w:t>.</w:t>
      </w:r>
      <w:r w:rsidRPr="00175D23">
        <w:rPr>
          <w:rFonts w:eastAsia="Gungsuh"/>
        </w:rPr>
        <w:t xml:space="preserve"> Individual</w:t>
      </w:r>
      <w:r w:rsidR="00B3666E">
        <w:rPr>
          <w:rFonts w:eastAsia="Gungsuh"/>
        </w:rPr>
        <w:t>s</w:t>
      </w:r>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t xml:space="preserve">For </w:t>
      </w:r>
      <w:r w:rsidR="00B3666E">
        <w:t>percent cover of sessile and sedentary invertebrates and algae</w:t>
      </w:r>
      <w:r>
        <w:t xml:space="preserve">, </w:t>
      </w:r>
      <w:r w:rsidR="00B3666E">
        <w:t>we</w:t>
      </w:r>
      <w:r>
        <w:t xml:space="preserve"> recorded the organism directly under the transect every meter mark (</w:t>
      </w:r>
      <w:r w:rsidR="00B3666E">
        <w:t xml:space="preserve">uniform </w:t>
      </w:r>
      <w:r>
        <w:t xml:space="preserve">point contact, UPC). </w:t>
      </w:r>
      <w:r w:rsidR="00B3666E">
        <w:t>Percent cover was rarely species-specific but instead</w:t>
      </w:r>
      <w:r>
        <w:t xml:space="preserve"> included the following functional groups: brown </w:t>
      </w:r>
      <w:r>
        <w:lastRenderedPageBreak/>
        <w:t>algae, red algae, green algae, encrusting species</w:t>
      </w:r>
      <w:r w:rsidR="0029688A">
        <w:t xml:space="preserve"> (e.g., tunicates, sponges)</w:t>
      </w:r>
      <w:r>
        <w:t xml:space="preserve">, diatom layer, eelgrass/surfgrass,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199" w:name="_jp468p2oc9iz" w:colFirst="0" w:colLast="0"/>
      <w:bookmarkStart w:id="200" w:name="_j5x39n4vczlu" w:colFirst="0" w:colLast="0"/>
      <w:bookmarkEnd w:id="199"/>
      <w:bookmarkEnd w:id="200"/>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201" w:name="_dsu0wlp4dfo" w:colFirst="0" w:colLast="0"/>
      <w:bookmarkEnd w:id="201"/>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202" w:name="_r9nsv8bfn4i1" w:colFirst="0" w:colLast="0"/>
      <w:bookmarkEnd w:id="202"/>
      <w:r>
        <w:br w:type="page"/>
      </w:r>
    </w:p>
    <w:p w14:paraId="6EA7051B" w14:textId="77777777" w:rsidR="00471A3D" w:rsidRDefault="00EF0B3C">
      <w:pPr>
        <w:pStyle w:val="Heading5"/>
        <w:ind w:right="4500"/>
      </w:pPr>
      <w:bookmarkStart w:id="203" w:name="_oqaids1n23wr" w:colFirst="0" w:colLast="0"/>
      <w:bookmarkEnd w:id="203"/>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rsidP="00A12D1D">
            <w:pPr>
              <w:spacing w:line="240" w:lineRule="auto"/>
              <w:ind w:right="-231" w:hanging="19"/>
            </w:pPr>
            <w:r>
              <w:t>SD</w:t>
            </w:r>
          </w:p>
        </w:tc>
      </w:tr>
      <w:tr w:rsidR="00471A3D" w14:paraId="6D7390B8" w14:textId="77777777" w:rsidTr="00A12D1D">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rsidP="00A12D1D">
            <w:pPr>
              <w:spacing w:line="240" w:lineRule="auto"/>
              <w:ind w:right="-231" w:hanging="19"/>
            </w:pPr>
            <w:r>
              <w:t>1.38</w:t>
            </w:r>
          </w:p>
        </w:tc>
      </w:tr>
      <w:tr w:rsidR="00471A3D" w14:paraId="7CE833D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471A3D" w:rsidRDefault="00EF0B3C" w:rsidP="00A12D1D">
            <w:pPr>
              <w:spacing w:line="240" w:lineRule="auto"/>
              <w:ind w:hanging="12"/>
            </w:pPr>
            <w:r>
              <w:t>0.87</w:t>
            </w:r>
          </w:p>
        </w:tc>
        <w:tc>
          <w:tcPr>
            <w:tcW w:w="780" w:type="dxa"/>
            <w:tcMar>
              <w:top w:w="100" w:type="dxa"/>
              <w:left w:w="100" w:type="dxa"/>
              <w:bottom w:w="100" w:type="dxa"/>
              <w:right w:w="100" w:type="dxa"/>
            </w:tcMar>
          </w:tcPr>
          <w:p w14:paraId="52F43027" w14:textId="77777777" w:rsidR="00471A3D" w:rsidRDefault="00EF0B3C" w:rsidP="00A12D1D">
            <w:pPr>
              <w:spacing w:line="240" w:lineRule="auto"/>
              <w:ind w:right="-231" w:hanging="19"/>
            </w:pPr>
            <w:r>
              <w:t>1.70</w:t>
            </w:r>
          </w:p>
        </w:tc>
      </w:tr>
      <w:tr w:rsidR="00471A3D" w14:paraId="1A51FA0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471A3D" w:rsidRDefault="00EF0B3C" w:rsidP="00A12D1D">
            <w:pPr>
              <w:spacing w:line="240" w:lineRule="auto"/>
              <w:ind w:hanging="12"/>
            </w:pPr>
            <w:r>
              <w:t>0.55</w:t>
            </w:r>
          </w:p>
        </w:tc>
        <w:tc>
          <w:tcPr>
            <w:tcW w:w="780" w:type="dxa"/>
            <w:tcMar>
              <w:top w:w="100" w:type="dxa"/>
              <w:left w:w="100" w:type="dxa"/>
              <w:bottom w:w="100" w:type="dxa"/>
              <w:right w:w="100" w:type="dxa"/>
            </w:tcMar>
          </w:tcPr>
          <w:p w14:paraId="51E005F9" w14:textId="77777777" w:rsidR="00471A3D" w:rsidRDefault="00EF0B3C" w:rsidP="00A12D1D">
            <w:pPr>
              <w:spacing w:line="240" w:lineRule="auto"/>
              <w:ind w:right="-231" w:hanging="19"/>
            </w:pPr>
            <w:r>
              <w:t>1.37</w:t>
            </w:r>
          </w:p>
        </w:tc>
      </w:tr>
      <w:tr w:rsidR="00471A3D" w14:paraId="582FBE78"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471A3D" w:rsidRDefault="00EF0B3C" w:rsidP="00A12D1D">
            <w:pPr>
              <w:spacing w:line="240" w:lineRule="auto"/>
              <w:ind w:hanging="12"/>
            </w:pPr>
            <w:r>
              <w:t>0.13</w:t>
            </w:r>
          </w:p>
        </w:tc>
        <w:tc>
          <w:tcPr>
            <w:tcW w:w="780" w:type="dxa"/>
            <w:tcMar>
              <w:top w:w="100" w:type="dxa"/>
              <w:left w:w="100" w:type="dxa"/>
              <w:bottom w:w="100" w:type="dxa"/>
              <w:right w:w="100" w:type="dxa"/>
            </w:tcMar>
          </w:tcPr>
          <w:p w14:paraId="5DAD30A3" w14:textId="77777777" w:rsidR="00471A3D" w:rsidRDefault="00EF0B3C" w:rsidP="00A12D1D">
            <w:pPr>
              <w:spacing w:line="240" w:lineRule="auto"/>
              <w:ind w:right="-231" w:hanging="19"/>
            </w:pPr>
            <w:r>
              <w:t>0.40</w:t>
            </w:r>
          </w:p>
        </w:tc>
      </w:tr>
      <w:tr w:rsidR="00471A3D" w14:paraId="1AE2ACA9"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252BC2F3" w14:textId="77777777" w:rsidR="00471A3D" w:rsidRDefault="00EF0B3C" w:rsidP="00A12D1D">
            <w:pPr>
              <w:spacing w:line="240" w:lineRule="auto"/>
              <w:ind w:right="-231" w:hanging="19"/>
            </w:pPr>
            <w:r>
              <w:t>0.29</w:t>
            </w:r>
          </w:p>
        </w:tc>
      </w:tr>
      <w:tr w:rsidR="00471A3D" w14:paraId="684B923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1B6762F2" w14:textId="77777777" w:rsidR="00471A3D" w:rsidRDefault="00EF0B3C" w:rsidP="00A12D1D">
            <w:pPr>
              <w:spacing w:line="240" w:lineRule="auto"/>
              <w:ind w:right="-231" w:hanging="19"/>
            </w:pPr>
            <w:r>
              <w:t>0.31</w:t>
            </w:r>
          </w:p>
        </w:tc>
      </w:tr>
      <w:tr w:rsidR="00471A3D" w14:paraId="34EE7E6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471A3D" w:rsidRDefault="00EF0B3C" w:rsidP="00A12D1D">
            <w:pPr>
              <w:spacing w:line="240" w:lineRule="auto"/>
              <w:ind w:hanging="10"/>
              <w:rPr>
                <w:i/>
              </w:rPr>
            </w:pPr>
            <w:r>
              <w:rPr>
                <w:i/>
              </w:rPr>
              <w:t xml:space="preserve">Desmarestia </w:t>
            </w:r>
            <w:r w:rsidRPr="00175D23">
              <w:t>spp</w:t>
            </w:r>
            <w:r w:rsidR="00F40F67">
              <w:t>.</w:t>
            </w:r>
          </w:p>
        </w:tc>
        <w:tc>
          <w:tcPr>
            <w:tcW w:w="1185" w:type="dxa"/>
            <w:tcMar>
              <w:top w:w="100" w:type="dxa"/>
              <w:left w:w="100" w:type="dxa"/>
              <w:bottom w:w="100" w:type="dxa"/>
              <w:right w:w="100" w:type="dxa"/>
            </w:tcMar>
          </w:tcPr>
          <w:p w14:paraId="2E231530" w14:textId="77777777" w:rsidR="00471A3D" w:rsidRDefault="00EF0B3C" w:rsidP="00A12D1D">
            <w:pPr>
              <w:spacing w:line="240" w:lineRule="auto"/>
              <w:ind w:hanging="12"/>
            </w:pPr>
            <w:r>
              <w:t>0.07</w:t>
            </w:r>
          </w:p>
        </w:tc>
        <w:tc>
          <w:tcPr>
            <w:tcW w:w="780" w:type="dxa"/>
            <w:tcMar>
              <w:top w:w="100" w:type="dxa"/>
              <w:left w:w="100" w:type="dxa"/>
              <w:bottom w:w="100" w:type="dxa"/>
              <w:right w:w="100" w:type="dxa"/>
            </w:tcMar>
          </w:tcPr>
          <w:p w14:paraId="12F0A4C9" w14:textId="77777777" w:rsidR="00471A3D" w:rsidRDefault="00EF0B3C" w:rsidP="00A12D1D">
            <w:pPr>
              <w:spacing w:line="240" w:lineRule="auto"/>
              <w:ind w:right="-231" w:hanging="19"/>
            </w:pPr>
            <w:r>
              <w:t>0.21</w:t>
            </w:r>
          </w:p>
        </w:tc>
      </w:tr>
      <w:tr w:rsidR="00471A3D" w14:paraId="7BFF741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471A3D" w:rsidRDefault="00EF0B3C" w:rsidP="00A12D1D">
            <w:pPr>
              <w:spacing w:line="240" w:lineRule="auto"/>
              <w:ind w:hanging="12"/>
            </w:pPr>
            <w:r>
              <w:t>0.06</w:t>
            </w:r>
          </w:p>
        </w:tc>
        <w:tc>
          <w:tcPr>
            <w:tcW w:w="780" w:type="dxa"/>
            <w:tcMar>
              <w:top w:w="100" w:type="dxa"/>
              <w:left w:w="100" w:type="dxa"/>
              <w:bottom w:w="100" w:type="dxa"/>
              <w:right w:w="100" w:type="dxa"/>
            </w:tcMar>
          </w:tcPr>
          <w:p w14:paraId="29AD64C4" w14:textId="77777777" w:rsidR="00471A3D" w:rsidRDefault="00EF0B3C" w:rsidP="00A12D1D">
            <w:pPr>
              <w:spacing w:line="240" w:lineRule="auto"/>
              <w:ind w:right="-231" w:hanging="19"/>
            </w:pPr>
            <w:r>
              <w:t>0.17</w:t>
            </w:r>
          </w:p>
        </w:tc>
      </w:tr>
      <w:tr w:rsidR="00471A3D" w14:paraId="2BA425B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rsidP="00A12D1D">
            <w:pPr>
              <w:spacing w:line="240" w:lineRule="auto"/>
              <w:ind w:hanging="10"/>
              <w:rPr>
                <w:i/>
              </w:rPr>
            </w:pPr>
            <w:r>
              <w:rPr>
                <w:i/>
              </w:rPr>
              <w:t>Saccharina latissima</w:t>
            </w:r>
          </w:p>
        </w:tc>
        <w:tc>
          <w:tcPr>
            <w:tcW w:w="1185" w:type="dxa"/>
            <w:tcMar>
              <w:top w:w="100" w:type="dxa"/>
              <w:left w:w="100" w:type="dxa"/>
              <w:bottom w:w="100" w:type="dxa"/>
              <w:right w:w="100" w:type="dxa"/>
            </w:tcMar>
          </w:tcPr>
          <w:p w14:paraId="5D38ABFE" w14:textId="77777777" w:rsidR="00471A3D" w:rsidRDefault="00EF0B3C" w:rsidP="00A12D1D">
            <w:pPr>
              <w:spacing w:line="240" w:lineRule="auto"/>
              <w:ind w:hanging="12"/>
            </w:pPr>
            <w:r>
              <w:t>0.04</w:t>
            </w:r>
          </w:p>
        </w:tc>
        <w:tc>
          <w:tcPr>
            <w:tcW w:w="780" w:type="dxa"/>
            <w:tcMar>
              <w:top w:w="100" w:type="dxa"/>
              <w:left w:w="100" w:type="dxa"/>
              <w:bottom w:w="100" w:type="dxa"/>
              <w:right w:w="100" w:type="dxa"/>
            </w:tcMar>
          </w:tcPr>
          <w:p w14:paraId="622B212A" w14:textId="77777777" w:rsidR="00471A3D" w:rsidRDefault="00EF0B3C" w:rsidP="00A12D1D">
            <w:pPr>
              <w:spacing w:line="240" w:lineRule="auto"/>
              <w:ind w:right="-231" w:hanging="19"/>
            </w:pPr>
            <w:r>
              <w:t>0.22</w:t>
            </w:r>
          </w:p>
        </w:tc>
      </w:tr>
      <w:tr w:rsidR="00471A3D" w14:paraId="30D495D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rsidP="00A12D1D">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471A3D" w:rsidRDefault="00EF0B3C" w:rsidP="00A12D1D">
            <w:pPr>
              <w:spacing w:line="240" w:lineRule="auto"/>
              <w:ind w:hanging="12"/>
            </w:pPr>
            <w:r>
              <w:t>0.01</w:t>
            </w:r>
          </w:p>
        </w:tc>
        <w:tc>
          <w:tcPr>
            <w:tcW w:w="780" w:type="dxa"/>
            <w:tcMar>
              <w:top w:w="100" w:type="dxa"/>
              <w:left w:w="100" w:type="dxa"/>
              <w:bottom w:w="100" w:type="dxa"/>
              <w:right w:w="100" w:type="dxa"/>
            </w:tcMar>
          </w:tcPr>
          <w:p w14:paraId="4FEF77D2" w14:textId="77777777" w:rsidR="00471A3D" w:rsidRDefault="00EF0B3C" w:rsidP="00A12D1D">
            <w:pPr>
              <w:spacing w:line="240" w:lineRule="auto"/>
              <w:ind w:right="-231" w:hanging="19"/>
            </w:pPr>
            <w:r>
              <w:t>0.06</w:t>
            </w:r>
          </w:p>
        </w:tc>
      </w:tr>
      <w:tr w:rsidR="00471A3D" w14:paraId="50256471"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rsidP="00A12D1D">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471A3D" w:rsidRDefault="00EF0B3C" w:rsidP="00A12D1D">
            <w:pPr>
              <w:spacing w:line="240" w:lineRule="auto"/>
              <w:ind w:hanging="12"/>
            </w:pPr>
            <w:r>
              <w:t>0.00</w:t>
            </w:r>
          </w:p>
        </w:tc>
        <w:tc>
          <w:tcPr>
            <w:tcW w:w="780" w:type="dxa"/>
            <w:tcMar>
              <w:top w:w="100" w:type="dxa"/>
              <w:left w:w="100" w:type="dxa"/>
              <w:bottom w:w="100" w:type="dxa"/>
              <w:right w:w="100" w:type="dxa"/>
            </w:tcMar>
          </w:tcPr>
          <w:p w14:paraId="355D1CC4" w14:textId="77777777" w:rsidR="00471A3D" w:rsidRDefault="00EF0B3C" w:rsidP="00A12D1D">
            <w:pPr>
              <w:spacing w:line="240" w:lineRule="auto"/>
              <w:ind w:right="-231" w:hanging="19"/>
            </w:pPr>
            <w:r>
              <w:t>0.02</w:t>
            </w:r>
          </w:p>
        </w:tc>
      </w:tr>
      <w:tr w:rsidR="00471A3D" w14:paraId="177B60E9"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rsidP="00A12D1D">
            <w:pPr>
              <w:spacing w:line="240" w:lineRule="auto"/>
              <w:ind w:hanging="10"/>
              <w:rPr>
                <w:i/>
              </w:rPr>
            </w:pPr>
            <w:r>
              <w:rPr>
                <w:i/>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rsidP="00A12D1D">
            <w:pPr>
              <w:spacing w:line="240" w:lineRule="auto"/>
              <w:ind w:right="-231" w:hanging="19"/>
            </w:pPr>
            <w:r>
              <w:t>0.04</w:t>
            </w:r>
          </w:p>
        </w:tc>
      </w:tr>
    </w:tbl>
    <w:p w14:paraId="73417820" w14:textId="77777777" w:rsidR="00471A3D" w:rsidRDefault="00471A3D" w:rsidP="000D6AFE">
      <w:bookmarkStart w:id="204" w:name="_xjuj7385wg2e" w:colFirst="0" w:colLast="0"/>
      <w:bookmarkEnd w:id="204"/>
    </w:p>
    <w:p w14:paraId="31AA4748" w14:textId="77777777" w:rsidR="00471A3D" w:rsidRDefault="00EF0B3C">
      <w:pPr>
        <w:pStyle w:val="Heading5"/>
      </w:pPr>
      <w:bookmarkStart w:id="205" w:name="_skv4plpry6w1" w:colFirst="0" w:colLast="0"/>
      <w:bookmarkEnd w:id="205"/>
      <w:r>
        <w:br w:type="page"/>
      </w:r>
    </w:p>
    <w:p w14:paraId="6C7D5F1C" w14:textId="4AFCC31B" w:rsidR="00471A3D" w:rsidRDefault="00EF0B3C">
      <w:pPr>
        <w:pStyle w:val="Heading5"/>
      </w:pPr>
      <w:bookmarkStart w:id="206" w:name="_hwx622owzuun" w:colFirst="0" w:colLast="0"/>
      <w:bookmarkEnd w:id="206"/>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r>
              <w:rPr>
                <w:i/>
              </w:rPr>
              <w:t xml:space="preserve">Henricia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207" w:name="_jevyb6ayauur" w:colFirst="0" w:colLast="0"/>
      <w:bookmarkEnd w:id="207"/>
      <w:r>
        <w:br w:type="page"/>
      </w:r>
    </w:p>
    <w:p w14:paraId="065C37F2" w14:textId="4BB85D67" w:rsidR="00471A3D" w:rsidRDefault="00EF0B3C">
      <w:pPr>
        <w:pStyle w:val="Heading5"/>
      </w:pPr>
      <w:bookmarkStart w:id="208" w:name="_hbmkrdb4vkpx" w:colFirst="0" w:colLast="0"/>
      <w:bookmarkEnd w:id="208"/>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commentRangeStart w:id="209"/>
            <w:r>
              <w:t>bait</w:t>
            </w:r>
            <w:commentRangeEnd w:id="209"/>
            <w:r w:rsidR="002B10C3">
              <w:rPr>
                <w:rStyle w:val="CommentReference"/>
              </w:rPr>
              <w:commentReference w:id="209"/>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r w:rsidRPr="00175D23">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r w:rsidRPr="00175D23">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210" w:name="_q6022ym9txhx" w:colFirst="0" w:colLast="0"/>
      <w:bookmarkEnd w:id="210"/>
    </w:p>
    <w:p w14:paraId="5BBF1B6B" w14:textId="77777777" w:rsidR="005F4119" w:rsidRDefault="005F4119" w:rsidP="000D6AFE">
      <w:bookmarkStart w:id="211" w:name="_c1i22ejfw50x" w:colFirst="0" w:colLast="0"/>
      <w:bookmarkEnd w:id="211"/>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212" w:name="_ki29orrn0w1t" w:colFirst="0" w:colLast="0"/>
      <w:bookmarkEnd w:id="212"/>
      <w:r>
        <w:br w:type="page"/>
      </w:r>
    </w:p>
    <w:p w14:paraId="273258F5" w14:textId="77777777" w:rsidR="00471A3D" w:rsidRDefault="00EF0B3C" w:rsidP="005F4119">
      <w:pPr>
        <w:pStyle w:val="Heading5"/>
        <w:ind w:right="810"/>
      </w:pPr>
      <w:bookmarkStart w:id="213" w:name="_4nmytzjag5o2" w:colFirst="0" w:colLast="0"/>
      <w:bookmarkEnd w:id="213"/>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214" w:name="_pgddbdrpqrf3" w:colFirst="0" w:colLast="0"/>
      <w:bookmarkEnd w:id="214"/>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215" w:name="_2scs6bp8gdub" w:colFirst="0" w:colLast="0"/>
      <w:bookmarkEnd w:id="215"/>
      <w:r>
        <w:br w:type="page"/>
      </w:r>
    </w:p>
    <w:p w14:paraId="66DB5A34" w14:textId="77777777" w:rsidR="00471A3D" w:rsidRDefault="00EF0B3C" w:rsidP="005F4119">
      <w:pPr>
        <w:pStyle w:val="Heading5"/>
        <w:ind w:right="900"/>
      </w:pPr>
      <w:bookmarkStart w:id="216" w:name="_pq9iyiy0gnbe" w:colFirst="0" w:colLast="0"/>
      <w:bookmarkEnd w:id="216"/>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217" w:name="_7mx6lcdim2sk" w:colFirst="0" w:colLast="0"/>
      <w:bookmarkEnd w:id="217"/>
    </w:p>
    <w:p w14:paraId="3889A857" w14:textId="77777777" w:rsidR="00471A3D" w:rsidRDefault="00EF0B3C" w:rsidP="005F4119">
      <w:pPr>
        <w:pStyle w:val="Heading5"/>
        <w:ind w:right="900"/>
      </w:pPr>
      <w:bookmarkStart w:id="218" w:name="_q9i8fb532wt5" w:colFirst="0" w:colLast="0"/>
      <w:bookmarkEnd w:id="218"/>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31A0C284" w:rsidR="00471A3D" w:rsidRPr="00AA4B62" w:rsidRDefault="00EF0B3C" w:rsidP="005F4119">
      <w:pPr>
        <w:pStyle w:val="Heading5"/>
        <w:ind w:right="3060"/>
      </w:pPr>
      <w:bookmarkStart w:id="219" w:name="_qq89hmytn47d" w:colFirst="0" w:colLast="0"/>
      <w:bookmarkEnd w:id="219"/>
      <w:r>
        <w:t xml:space="preserve">Table S10 Results of model selection for binomial models predicting the probability of occurrence of </w:t>
      </w:r>
      <w:r w:rsidR="005550E0">
        <w:t>ju</w:t>
      </w:r>
      <w:r>
        <w:t xml:space="preserve">venile rockfishes. Data were summarized by Site x Depth x Area x Year bins prior to analysis. </w:t>
      </w:r>
      <w:r w:rsidR="00AA4B62">
        <w:rPr>
          <w:i/>
        </w:rPr>
        <w:t xml:space="preserve">Macro = Macrocystis, Nereo = Nereocystis, Ptery = Pterygophora. </w:t>
      </w:r>
      <w:r w:rsidR="00AA4B62" w:rsidRPr="00175D23">
        <w:t>Canopy kelps are</w:t>
      </w:r>
      <w:r w:rsidR="00AA4B62">
        <w:rPr>
          <w:i/>
        </w:rPr>
        <w:t xml:space="preserve"> Macrocystis and Nereocystis. </w:t>
      </w:r>
      <w:r w:rsidR="00AA4B62">
        <w:t>Kelps were included as continuous variables, Year and S</w:t>
      </w:r>
      <w:r w:rsidR="005550E0">
        <w:t>ite and random factors and included in all models</w:t>
      </w:r>
      <w:r w:rsidR="00E879BD">
        <w:t>.</w:t>
      </w:r>
    </w:p>
    <w:tbl>
      <w:tblPr>
        <w:tblStyle w:val="a8"/>
        <w:tblW w:w="5220" w:type="dxa"/>
        <w:tblLayout w:type="fixed"/>
        <w:tblLook w:val="0600" w:firstRow="0" w:lastRow="0" w:firstColumn="0" w:lastColumn="0" w:noHBand="1" w:noVBand="1"/>
      </w:tblPr>
      <w:tblGrid>
        <w:gridCol w:w="2430"/>
        <w:gridCol w:w="1530"/>
        <w:gridCol w:w="360"/>
        <w:gridCol w:w="900"/>
      </w:tblGrid>
      <w:tr w:rsidR="00471A3D" w:rsidRPr="00AA4B62" w14:paraId="59E51D69"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56E13472" w14:textId="77777777" w:rsidR="00471A3D" w:rsidRPr="00AA4B62" w:rsidRDefault="00EF0B3C" w:rsidP="002B03D2">
            <w:pPr>
              <w:widowControl w:val="0"/>
              <w:spacing w:line="240" w:lineRule="auto"/>
              <w:ind w:firstLine="0"/>
            </w:pPr>
            <w:r w:rsidRPr="00AA4B62">
              <w:t>Model</w:t>
            </w:r>
          </w:p>
        </w:tc>
        <w:tc>
          <w:tcPr>
            <w:tcW w:w="1890" w:type="dxa"/>
            <w:gridSpan w:val="2"/>
            <w:tcBorders>
              <w:bottom w:val="single" w:sz="4" w:space="0" w:color="auto"/>
            </w:tcBorders>
            <w:tcMar>
              <w:top w:w="14" w:type="dxa"/>
              <w:left w:w="14" w:type="dxa"/>
              <w:bottom w:w="14" w:type="dxa"/>
              <w:right w:w="14" w:type="dxa"/>
            </w:tcMar>
            <w:vAlign w:val="center"/>
          </w:tcPr>
          <w:p w14:paraId="18A5DA73" w14:textId="219C73A5" w:rsidR="00471A3D" w:rsidRPr="00AA4B62" w:rsidRDefault="002B03D2" w:rsidP="002B03D2">
            <w:pPr>
              <w:widowControl w:val="0"/>
              <w:spacing w:line="240" w:lineRule="auto"/>
              <w:ind w:firstLine="0"/>
              <w:jc w:val="center"/>
            </w:pPr>
            <w:r>
              <w:t xml:space="preserve">     </w:t>
            </w:r>
            <w:r w:rsidR="00EF0B3C" w:rsidRPr="00AA4B62">
              <w:t>AIC</w:t>
            </w:r>
            <w:r w:rsidR="00E879BD">
              <w:t>c</w:t>
            </w:r>
          </w:p>
        </w:tc>
        <w:tc>
          <w:tcPr>
            <w:tcW w:w="900" w:type="dxa"/>
            <w:tcBorders>
              <w:bottom w:val="single" w:sz="4" w:space="0" w:color="auto"/>
            </w:tcBorders>
            <w:tcMar>
              <w:top w:w="14" w:type="dxa"/>
              <w:left w:w="14" w:type="dxa"/>
              <w:bottom w:w="14" w:type="dxa"/>
              <w:right w:w="14" w:type="dxa"/>
            </w:tcMar>
            <w:vAlign w:val="center"/>
          </w:tcPr>
          <w:p w14:paraId="2DBA29DF" w14:textId="5BDDC048" w:rsidR="00471A3D" w:rsidRPr="00AA4B62" w:rsidRDefault="00AA4B62" w:rsidP="002B03D2">
            <w:pPr>
              <w:widowControl w:val="0"/>
              <w:spacing w:line="240" w:lineRule="auto"/>
              <w:ind w:firstLine="0"/>
              <w:jc w:val="right"/>
            </w:pPr>
            <w:r>
              <w:t>Δ</w:t>
            </w:r>
            <w:r w:rsidR="00EF0B3C" w:rsidRPr="00AA4B62">
              <w:t>AIC</w:t>
            </w:r>
            <w:r w:rsidR="00E879BD">
              <w:t>c</w:t>
            </w:r>
          </w:p>
        </w:tc>
      </w:tr>
      <w:tr w:rsidR="005550E0" w14:paraId="0436886D" w14:textId="77777777" w:rsidTr="002B03D2">
        <w:trPr>
          <w:trHeight w:val="432"/>
        </w:trPr>
        <w:tc>
          <w:tcPr>
            <w:tcW w:w="2430" w:type="dxa"/>
            <w:tcBorders>
              <w:top w:val="single" w:sz="4" w:space="0" w:color="auto"/>
            </w:tcBorders>
            <w:tcMar>
              <w:top w:w="14" w:type="dxa"/>
              <w:left w:w="14" w:type="dxa"/>
              <w:bottom w:w="14" w:type="dxa"/>
              <w:right w:w="14" w:type="dxa"/>
            </w:tcMar>
            <w:vAlign w:val="center"/>
          </w:tcPr>
          <w:p w14:paraId="45A63756" w14:textId="39865203" w:rsidR="005550E0" w:rsidRDefault="005550E0" w:rsidP="002B03D2">
            <w:pPr>
              <w:widowControl w:val="0"/>
              <w:spacing w:line="240" w:lineRule="auto"/>
              <w:ind w:firstLine="0"/>
            </w:pPr>
            <w:r>
              <w:t>Canopy kelps summed</w:t>
            </w:r>
          </w:p>
        </w:tc>
        <w:tc>
          <w:tcPr>
            <w:tcW w:w="1530" w:type="dxa"/>
            <w:tcBorders>
              <w:top w:val="single" w:sz="4" w:space="0" w:color="auto"/>
            </w:tcBorders>
            <w:tcMar>
              <w:top w:w="14" w:type="dxa"/>
              <w:left w:w="14" w:type="dxa"/>
              <w:bottom w:w="14" w:type="dxa"/>
              <w:right w:w="14" w:type="dxa"/>
            </w:tcMar>
            <w:vAlign w:val="center"/>
          </w:tcPr>
          <w:p w14:paraId="14A5B131" w14:textId="0899E82A" w:rsidR="005550E0" w:rsidRDefault="005550E0" w:rsidP="002B03D2">
            <w:pPr>
              <w:spacing w:line="240" w:lineRule="auto"/>
              <w:ind w:left="-71" w:firstLine="791"/>
              <w:jc w:val="center"/>
            </w:pPr>
            <w:r>
              <w:t>70.485</w:t>
            </w:r>
          </w:p>
        </w:tc>
        <w:tc>
          <w:tcPr>
            <w:tcW w:w="1260" w:type="dxa"/>
            <w:gridSpan w:val="2"/>
            <w:tcBorders>
              <w:top w:val="single" w:sz="4" w:space="0" w:color="auto"/>
            </w:tcBorders>
            <w:tcMar>
              <w:top w:w="14" w:type="dxa"/>
              <w:left w:w="14" w:type="dxa"/>
              <w:bottom w:w="14" w:type="dxa"/>
              <w:right w:w="14" w:type="dxa"/>
            </w:tcMar>
            <w:vAlign w:val="center"/>
          </w:tcPr>
          <w:p w14:paraId="338B5B33" w14:textId="3E3E10D0" w:rsidR="005550E0" w:rsidRDefault="005550E0" w:rsidP="002B03D2">
            <w:pPr>
              <w:spacing w:line="240" w:lineRule="auto"/>
              <w:ind w:firstLine="0"/>
              <w:jc w:val="right"/>
            </w:pPr>
            <w:r>
              <w:t>0.000</w:t>
            </w:r>
          </w:p>
        </w:tc>
      </w:tr>
      <w:tr w:rsidR="005550E0" w14:paraId="79070415" w14:textId="77777777" w:rsidTr="002B03D2">
        <w:trPr>
          <w:trHeight w:val="432"/>
        </w:trPr>
        <w:tc>
          <w:tcPr>
            <w:tcW w:w="2430" w:type="dxa"/>
            <w:tcMar>
              <w:top w:w="14" w:type="dxa"/>
              <w:left w:w="14" w:type="dxa"/>
              <w:bottom w:w="14" w:type="dxa"/>
              <w:right w:w="14" w:type="dxa"/>
            </w:tcMar>
            <w:vAlign w:val="center"/>
          </w:tcPr>
          <w:p w14:paraId="3B1C695B" w14:textId="373D25B9" w:rsidR="005550E0" w:rsidRDefault="005550E0" w:rsidP="002B03D2">
            <w:pPr>
              <w:widowControl w:val="0"/>
              <w:spacing w:line="240" w:lineRule="auto"/>
              <w:ind w:firstLine="0"/>
            </w:pPr>
            <w:r w:rsidRPr="00AA4B62">
              <w:rPr>
                <w:i/>
              </w:rPr>
              <w:t>Macro</w:t>
            </w:r>
            <w:r>
              <w:t xml:space="preserve"> + </w:t>
            </w:r>
            <w:r w:rsidRPr="00AA4B62">
              <w:rPr>
                <w:i/>
              </w:rPr>
              <w:t>Nereo</w:t>
            </w:r>
          </w:p>
        </w:tc>
        <w:tc>
          <w:tcPr>
            <w:tcW w:w="1530" w:type="dxa"/>
            <w:tcMar>
              <w:top w:w="14" w:type="dxa"/>
              <w:left w:w="14" w:type="dxa"/>
              <w:bottom w:w="14" w:type="dxa"/>
              <w:right w:w="14" w:type="dxa"/>
            </w:tcMar>
            <w:vAlign w:val="center"/>
          </w:tcPr>
          <w:p w14:paraId="4C02A4E5" w14:textId="201B47DB" w:rsidR="005550E0" w:rsidRDefault="005550E0" w:rsidP="002B03D2">
            <w:pPr>
              <w:spacing w:line="240" w:lineRule="auto"/>
              <w:jc w:val="center"/>
            </w:pPr>
            <w:r>
              <w:t>72.485</w:t>
            </w:r>
          </w:p>
        </w:tc>
        <w:tc>
          <w:tcPr>
            <w:tcW w:w="1260" w:type="dxa"/>
            <w:gridSpan w:val="2"/>
            <w:tcMar>
              <w:top w:w="14" w:type="dxa"/>
              <w:left w:w="14" w:type="dxa"/>
              <w:bottom w:w="14" w:type="dxa"/>
              <w:right w:w="14" w:type="dxa"/>
            </w:tcMar>
            <w:vAlign w:val="center"/>
          </w:tcPr>
          <w:p w14:paraId="1C7CC10E" w14:textId="103C2326" w:rsidR="005550E0" w:rsidRDefault="005550E0" w:rsidP="002B03D2">
            <w:pPr>
              <w:spacing w:line="240" w:lineRule="auto"/>
              <w:ind w:firstLine="0"/>
              <w:jc w:val="right"/>
            </w:pPr>
            <w:r>
              <w:t>1.999</w:t>
            </w:r>
          </w:p>
        </w:tc>
      </w:tr>
      <w:tr w:rsidR="005550E0" w14:paraId="5B5BBDE2" w14:textId="77777777" w:rsidTr="002B03D2">
        <w:trPr>
          <w:trHeight w:val="432"/>
        </w:trPr>
        <w:tc>
          <w:tcPr>
            <w:tcW w:w="2430" w:type="dxa"/>
            <w:tcMar>
              <w:top w:w="14" w:type="dxa"/>
              <w:left w:w="14" w:type="dxa"/>
              <w:bottom w:w="14" w:type="dxa"/>
              <w:right w:w="14" w:type="dxa"/>
            </w:tcMar>
            <w:vAlign w:val="center"/>
          </w:tcPr>
          <w:p w14:paraId="1D349D35" w14:textId="1417B646" w:rsidR="005550E0" w:rsidRDefault="005550E0" w:rsidP="002B03D2">
            <w:pPr>
              <w:widowControl w:val="0"/>
              <w:spacing w:line="240" w:lineRule="auto"/>
              <w:ind w:firstLine="0"/>
            </w:pPr>
            <w:r>
              <w:t>Three kelps summed</w:t>
            </w:r>
          </w:p>
        </w:tc>
        <w:tc>
          <w:tcPr>
            <w:tcW w:w="1530" w:type="dxa"/>
            <w:tcMar>
              <w:top w:w="14" w:type="dxa"/>
              <w:left w:w="14" w:type="dxa"/>
              <w:bottom w:w="14" w:type="dxa"/>
              <w:right w:w="14" w:type="dxa"/>
            </w:tcMar>
            <w:vAlign w:val="center"/>
          </w:tcPr>
          <w:p w14:paraId="067FAC3C" w14:textId="6F1A7915" w:rsidR="005550E0" w:rsidRDefault="005550E0" w:rsidP="002B03D2">
            <w:pPr>
              <w:spacing w:line="240" w:lineRule="auto"/>
              <w:jc w:val="center"/>
            </w:pPr>
            <w:r>
              <w:t>73.686</w:t>
            </w:r>
          </w:p>
        </w:tc>
        <w:tc>
          <w:tcPr>
            <w:tcW w:w="1260" w:type="dxa"/>
            <w:gridSpan w:val="2"/>
            <w:tcMar>
              <w:top w:w="14" w:type="dxa"/>
              <w:left w:w="14" w:type="dxa"/>
              <w:bottom w:w="14" w:type="dxa"/>
              <w:right w:w="14" w:type="dxa"/>
            </w:tcMar>
            <w:vAlign w:val="center"/>
          </w:tcPr>
          <w:p w14:paraId="6AFF3331" w14:textId="622AC032" w:rsidR="005550E0" w:rsidRDefault="005550E0" w:rsidP="002B03D2">
            <w:pPr>
              <w:spacing w:line="240" w:lineRule="auto"/>
              <w:ind w:firstLine="0"/>
              <w:jc w:val="right"/>
            </w:pPr>
            <w:r>
              <w:t>3.200</w:t>
            </w:r>
          </w:p>
        </w:tc>
      </w:tr>
      <w:tr w:rsidR="005550E0" w14:paraId="37473C9F" w14:textId="77777777" w:rsidTr="002B03D2">
        <w:trPr>
          <w:trHeight w:val="432"/>
        </w:trPr>
        <w:tc>
          <w:tcPr>
            <w:tcW w:w="2430" w:type="dxa"/>
            <w:tcMar>
              <w:top w:w="14" w:type="dxa"/>
              <w:left w:w="14" w:type="dxa"/>
              <w:bottom w:w="14" w:type="dxa"/>
              <w:right w:w="14" w:type="dxa"/>
            </w:tcMar>
            <w:vAlign w:val="center"/>
          </w:tcPr>
          <w:p w14:paraId="69907445" w14:textId="4330D5D8" w:rsidR="005550E0" w:rsidRDefault="005550E0" w:rsidP="002B03D2">
            <w:pPr>
              <w:widowControl w:val="0"/>
              <w:spacing w:line="240" w:lineRule="auto"/>
              <w:ind w:firstLine="0"/>
            </w:pPr>
            <w:r w:rsidRPr="00AA4B62">
              <w:rPr>
                <w:i/>
              </w:rPr>
              <w:t>Macro</w:t>
            </w:r>
            <w:r>
              <w:t xml:space="preserve"> + </w:t>
            </w:r>
            <w:r w:rsidRPr="00AA4B62">
              <w:rPr>
                <w:i/>
              </w:rPr>
              <w:t>Nereo</w:t>
            </w:r>
            <w:r>
              <w:t xml:space="preserve"> + </w:t>
            </w:r>
            <w:r w:rsidRPr="00AA4B62">
              <w:rPr>
                <w:i/>
              </w:rPr>
              <w:t>Ptery</w:t>
            </w:r>
          </w:p>
        </w:tc>
        <w:tc>
          <w:tcPr>
            <w:tcW w:w="1530" w:type="dxa"/>
            <w:tcMar>
              <w:top w:w="14" w:type="dxa"/>
              <w:left w:w="14" w:type="dxa"/>
              <w:bottom w:w="14" w:type="dxa"/>
              <w:right w:w="14" w:type="dxa"/>
            </w:tcMar>
            <w:vAlign w:val="center"/>
          </w:tcPr>
          <w:p w14:paraId="65C96DDB" w14:textId="5BD438E2" w:rsidR="005550E0" w:rsidRDefault="005550E0" w:rsidP="002B03D2">
            <w:pPr>
              <w:spacing w:line="240" w:lineRule="auto"/>
              <w:jc w:val="center"/>
            </w:pPr>
            <w:r>
              <w:t>73.764</w:t>
            </w:r>
          </w:p>
        </w:tc>
        <w:tc>
          <w:tcPr>
            <w:tcW w:w="1260" w:type="dxa"/>
            <w:gridSpan w:val="2"/>
            <w:tcMar>
              <w:top w:w="14" w:type="dxa"/>
              <w:left w:w="14" w:type="dxa"/>
              <w:bottom w:w="14" w:type="dxa"/>
              <w:right w:w="14" w:type="dxa"/>
            </w:tcMar>
            <w:vAlign w:val="center"/>
          </w:tcPr>
          <w:p w14:paraId="7B884EE2" w14:textId="7DA98FE9" w:rsidR="005550E0" w:rsidRDefault="005550E0" w:rsidP="002B03D2">
            <w:pPr>
              <w:spacing w:line="240" w:lineRule="auto"/>
              <w:ind w:firstLine="0"/>
              <w:jc w:val="right"/>
            </w:pPr>
            <w:r>
              <w:t>3.279</w:t>
            </w:r>
          </w:p>
        </w:tc>
      </w:tr>
      <w:tr w:rsidR="005550E0" w14:paraId="4E9766BE" w14:textId="77777777" w:rsidTr="002B03D2">
        <w:trPr>
          <w:trHeight w:val="432"/>
        </w:trPr>
        <w:tc>
          <w:tcPr>
            <w:tcW w:w="2430" w:type="dxa"/>
            <w:tcMar>
              <w:top w:w="14" w:type="dxa"/>
              <w:left w:w="14" w:type="dxa"/>
              <w:bottom w:w="14" w:type="dxa"/>
              <w:right w:w="14" w:type="dxa"/>
            </w:tcMar>
            <w:vAlign w:val="center"/>
          </w:tcPr>
          <w:p w14:paraId="42ED77CD" w14:textId="4859A3CF" w:rsidR="005550E0" w:rsidRDefault="005550E0" w:rsidP="002B03D2">
            <w:pPr>
              <w:widowControl w:val="0"/>
              <w:spacing w:line="240" w:lineRule="auto"/>
              <w:ind w:firstLine="0"/>
            </w:pPr>
            <w:r w:rsidRPr="00AA4B62">
              <w:rPr>
                <w:i/>
              </w:rPr>
              <w:t>Nereo</w:t>
            </w:r>
            <w:r>
              <w:t xml:space="preserve"> +</w:t>
            </w:r>
            <w:r w:rsidRPr="00AA4B62">
              <w:rPr>
                <w:i/>
              </w:rPr>
              <w:t xml:space="preserve"> Ptery</w:t>
            </w:r>
          </w:p>
        </w:tc>
        <w:tc>
          <w:tcPr>
            <w:tcW w:w="1530" w:type="dxa"/>
            <w:tcMar>
              <w:top w:w="14" w:type="dxa"/>
              <w:left w:w="14" w:type="dxa"/>
              <w:bottom w:w="14" w:type="dxa"/>
              <w:right w:w="14" w:type="dxa"/>
            </w:tcMar>
            <w:vAlign w:val="center"/>
          </w:tcPr>
          <w:p w14:paraId="2B19DDB9" w14:textId="23309222" w:rsidR="005550E0" w:rsidRDefault="005550E0" w:rsidP="002B03D2">
            <w:pPr>
              <w:spacing w:line="240" w:lineRule="auto"/>
              <w:jc w:val="center"/>
            </w:pPr>
            <w:r>
              <w:t>75.231</w:t>
            </w:r>
          </w:p>
        </w:tc>
        <w:tc>
          <w:tcPr>
            <w:tcW w:w="1260" w:type="dxa"/>
            <w:gridSpan w:val="2"/>
            <w:tcMar>
              <w:top w:w="14" w:type="dxa"/>
              <w:left w:w="14" w:type="dxa"/>
              <w:bottom w:w="14" w:type="dxa"/>
              <w:right w:w="14" w:type="dxa"/>
            </w:tcMar>
            <w:vAlign w:val="center"/>
          </w:tcPr>
          <w:p w14:paraId="1A5BCB6A" w14:textId="7FB1F7AF" w:rsidR="005550E0" w:rsidRDefault="005550E0" w:rsidP="002B03D2">
            <w:pPr>
              <w:spacing w:line="240" w:lineRule="auto"/>
              <w:ind w:firstLine="0"/>
              <w:jc w:val="right"/>
            </w:pPr>
            <w:r>
              <w:t>4.746</w:t>
            </w:r>
          </w:p>
        </w:tc>
      </w:tr>
      <w:tr w:rsidR="005550E0" w14:paraId="0D7976E3" w14:textId="77777777" w:rsidTr="002B03D2">
        <w:trPr>
          <w:trHeight w:val="432"/>
        </w:trPr>
        <w:tc>
          <w:tcPr>
            <w:tcW w:w="2430" w:type="dxa"/>
            <w:tcMar>
              <w:top w:w="14" w:type="dxa"/>
              <w:left w:w="14" w:type="dxa"/>
              <w:bottom w:w="14" w:type="dxa"/>
              <w:right w:w="14" w:type="dxa"/>
            </w:tcMar>
            <w:vAlign w:val="center"/>
          </w:tcPr>
          <w:p w14:paraId="214D5A92" w14:textId="5DBD0BC6" w:rsidR="005550E0" w:rsidRPr="00AA4B62" w:rsidRDefault="005550E0" w:rsidP="002B03D2">
            <w:pPr>
              <w:widowControl w:val="0"/>
              <w:spacing w:line="240" w:lineRule="auto"/>
              <w:ind w:firstLine="0"/>
              <w:rPr>
                <w:i/>
              </w:rPr>
            </w:pPr>
            <w:r w:rsidRPr="00AA4B62">
              <w:rPr>
                <w:i/>
              </w:rPr>
              <w:t>Nereo</w:t>
            </w:r>
          </w:p>
        </w:tc>
        <w:tc>
          <w:tcPr>
            <w:tcW w:w="1530" w:type="dxa"/>
            <w:tcMar>
              <w:top w:w="14" w:type="dxa"/>
              <w:left w:w="14" w:type="dxa"/>
              <w:bottom w:w="14" w:type="dxa"/>
              <w:right w:w="14" w:type="dxa"/>
            </w:tcMar>
            <w:vAlign w:val="center"/>
          </w:tcPr>
          <w:p w14:paraId="2F985AD2" w14:textId="39E508D1" w:rsidR="005550E0" w:rsidRDefault="005550E0" w:rsidP="002B03D2">
            <w:pPr>
              <w:spacing w:line="240" w:lineRule="auto"/>
              <w:jc w:val="center"/>
            </w:pPr>
            <w:r>
              <w:t>76.421</w:t>
            </w:r>
          </w:p>
        </w:tc>
        <w:tc>
          <w:tcPr>
            <w:tcW w:w="1260" w:type="dxa"/>
            <w:gridSpan w:val="2"/>
            <w:tcMar>
              <w:top w:w="14" w:type="dxa"/>
              <w:left w:w="14" w:type="dxa"/>
              <w:bottom w:w="14" w:type="dxa"/>
              <w:right w:w="14" w:type="dxa"/>
            </w:tcMar>
            <w:vAlign w:val="center"/>
          </w:tcPr>
          <w:p w14:paraId="02E10495" w14:textId="0B42042A" w:rsidR="005550E0" w:rsidRDefault="005550E0" w:rsidP="002B03D2">
            <w:pPr>
              <w:spacing w:line="240" w:lineRule="auto"/>
              <w:ind w:firstLine="0"/>
              <w:jc w:val="right"/>
            </w:pPr>
            <w:r>
              <w:t>5.935</w:t>
            </w:r>
          </w:p>
        </w:tc>
      </w:tr>
      <w:tr w:rsidR="005550E0" w14:paraId="66F9916D" w14:textId="77777777" w:rsidTr="002B03D2">
        <w:trPr>
          <w:trHeight w:val="432"/>
        </w:trPr>
        <w:tc>
          <w:tcPr>
            <w:tcW w:w="2430" w:type="dxa"/>
            <w:tcMar>
              <w:top w:w="14" w:type="dxa"/>
              <w:left w:w="14" w:type="dxa"/>
              <w:bottom w:w="14" w:type="dxa"/>
              <w:right w:w="14" w:type="dxa"/>
            </w:tcMar>
            <w:vAlign w:val="center"/>
          </w:tcPr>
          <w:p w14:paraId="07D2A322" w14:textId="095AC3BA" w:rsidR="005550E0" w:rsidRPr="00AA4B62" w:rsidRDefault="005550E0" w:rsidP="002B03D2">
            <w:pPr>
              <w:widowControl w:val="0"/>
              <w:spacing w:line="240" w:lineRule="auto"/>
              <w:ind w:firstLine="0"/>
              <w:rPr>
                <w:i/>
              </w:rPr>
            </w:pPr>
            <w:r w:rsidRPr="00AA4B62">
              <w:rPr>
                <w:i/>
              </w:rPr>
              <w:t>Macro</w:t>
            </w:r>
          </w:p>
        </w:tc>
        <w:tc>
          <w:tcPr>
            <w:tcW w:w="1530" w:type="dxa"/>
            <w:tcMar>
              <w:top w:w="14" w:type="dxa"/>
              <w:left w:w="14" w:type="dxa"/>
              <w:bottom w:w="14" w:type="dxa"/>
              <w:right w:w="14" w:type="dxa"/>
            </w:tcMar>
            <w:vAlign w:val="center"/>
          </w:tcPr>
          <w:p w14:paraId="36C91077" w14:textId="53A8FB2A" w:rsidR="005550E0" w:rsidRDefault="005550E0" w:rsidP="002B03D2">
            <w:pPr>
              <w:spacing w:line="240" w:lineRule="auto"/>
              <w:jc w:val="center"/>
            </w:pPr>
            <w:r>
              <w:t>83.970</w:t>
            </w:r>
          </w:p>
        </w:tc>
        <w:tc>
          <w:tcPr>
            <w:tcW w:w="1260" w:type="dxa"/>
            <w:gridSpan w:val="2"/>
            <w:tcMar>
              <w:top w:w="14" w:type="dxa"/>
              <w:left w:w="14" w:type="dxa"/>
              <w:bottom w:w="14" w:type="dxa"/>
              <w:right w:w="14" w:type="dxa"/>
            </w:tcMar>
            <w:vAlign w:val="center"/>
          </w:tcPr>
          <w:p w14:paraId="5A897926" w14:textId="008A3D39" w:rsidR="005550E0" w:rsidRDefault="005550E0" w:rsidP="002B03D2">
            <w:pPr>
              <w:spacing w:line="240" w:lineRule="auto"/>
              <w:ind w:firstLine="0"/>
              <w:jc w:val="right"/>
            </w:pPr>
            <w:r>
              <w:t>13.484</w:t>
            </w:r>
          </w:p>
        </w:tc>
      </w:tr>
      <w:tr w:rsidR="005550E0" w14:paraId="40A52B0F" w14:textId="77777777" w:rsidTr="002B03D2">
        <w:trPr>
          <w:trHeight w:val="432"/>
        </w:trPr>
        <w:tc>
          <w:tcPr>
            <w:tcW w:w="2430" w:type="dxa"/>
            <w:tcMar>
              <w:top w:w="14" w:type="dxa"/>
              <w:left w:w="14" w:type="dxa"/>
              <w:bottom w:w="14" w:type="dxa"/>
              <w:right w:w="14" w:type="dxa"/>
            </w:tcMar>
            <w:vAlign w:val="center"/>
          </w:tcPr>
          <w:p w14:paraId="0F4CEEA6" w14:textId="623DAFAB" w:rsidR="005550E0" w:rsidRDefault="005550E0" w:rsidP="002B03D2">
            <w:pPr>
              <w:widowControl w:val="0"/>
              <w:spacing w:line="240" w:lineRule="auto"/>
              <w:ind w:firstLine="0"/>
            </w:pPr>
            <w:r w:rsidRPr="00AA4B62">
              <w:rPr>
                <w:i/>
              </w:rPr>
              <w:t>Macro</w:t>
            </w:r>
            <w:r>
              <w:t xml:space="preserve"> +</w:t>
            </w:r>
            <w:r w:rsidRPr="00AA4B62">
              <w:rPr>
                <w:i/>
              </w:rPr>
              <w:t xml:space="preserve"> Ptery</w:t>
            </w:r>
          </w:p>
        </w:tc>
        <w:tc>
          <w:tcPr>
            <w:tcW w:w="1530" w:type="dxa"/>
            <w:tcMar>
              <w:top w:w="14" w:type="dxa"/>
              <w:left w:w="14" w:type="dxa"/>
              <w:bottom w:w="14" w:type="dxa"/>
              <w:right w:w="14" w:type="dxa"/>
            </w:tcMar>
            <w:vAlign w:val="center"/>
          </w:tcPr>
          <w:p w14:paraId="156C06F0" w14:textId="14566CFF" w:rsidR="005550E0" w:rsidRDefault="005550E0" w:rsidP="002B03D2">
            <w:pPr>
              <w:spacing w:line="240" w:lineRule="auto"/>
              <w:jc w:val="center"/>
            </w:pPr>
            <w:r>
              <w:t>84.142</w:t>
            </w:r>
          </w:p>
        </w:tc>
        <w:tc>
          <w:tcPr>
            <w:tcW w:w="1260" w:type="dxa"/>
            <w:gridSpan w:val="2"/>
            <w:tcMar>
              <w:top w:w="14" w:type="dxa"/>
              <w:left w:w="14" w:type="dxa"/>
              <w:bottom w:w="14" w:type="dxa"/>
              <w:right w:w="14" w:type="dxa"/>
            </w:tcMar>
            <w:vAlign w:val="center"/>
          </w:tcPr>
          <w:p w14:paraId="6C52D43D" w14:textId="662D8955" w:rsidR="005550E0" w:rsidRDefault="005550E0" w:rsidP="002B03D2">
            <w:pPr>
              <w:spacing w:line="240" w:lineRule="auto"/>
              <w:ind w:firstLine="0"/>
              <w:jc w:val="right"/>
            </w:pPr>
            <w:r>
              <w:t>13.656</w:t>
            </w:r>
          </w:p>
        </w:tc>
      </w:tr>
      <w:tr w:rsidR="005550E0" w14:paraId="3E724730" w14:textId="77777777" w:rsidTr="002B03D2">
        <w:trPr>
          <w:trHeight w:val="432"/>
        </w:trPr>
        <w:tc>
          <w:tcPr>
            <w:tcW w:w="2430" w:type="dxa"/>
            <w:tcMar>
              <w:top w:w="14" w:type="dxa"/>
              <w:left w:w="14" w:type="dxa"/>
              <w:bottom w:w="14" w:type="dxa"/>
              <w:right w:w="14" w:type="dxa"/>
            </w:tcMar>
            <w:vAlign w:val="center"/>
          </w:tcPr>
          <w:p w14:paraId="1B71C4E1" w14:textId="72060E2E" w:rsidR="005550E0" w:rsidRPr="00AA4B62" w:rsidRDefault="005550E0" w:rsidP="002B03D2">
            <w:pPr>
              <w:widowControl w:val="0"/>
              <w:spacing w:line="240" w:lineRule="auto"/>
              <w:ind w:firstLine="0"/>
              <w:rPr>
                <w:i/>
              </w:rPr>
            </w:pPr>
            <w:r w:rsidRPr="00AA4B62">
              <w:rPr>
                <w:i/>
              </w:rPr>
              <w:t>Ptery</w:t>
            </w:r>
          </w:p>
        </w:tc>
        <w:tc>
          <w:tcPr>
            <w:tcW w:w="1530" w:type="dxa"/>
            <w:tcMar>
              <w:top w:w="14" w:type="dxa"/>
              <w:left w:w="14" w:type="dxa"/>
              <w:bottom w:w="14" w:type="dxa"/>
              <w:right w:w="14" w:type="dxa"/>
            </w:tcMar>
            <w:vAlign w:val="center"/>
          </w:tcPr>
          <w:p w14:paraId="769AAAD3" w14:textId="5243A97C" w:rsidR="005550E0" w:rsidRDefault="005550E0" w:rsidP="002B03D2">
            <w:pPr>
              <w:spacing w:line="240" w:lineRule="auto"/>
              <w:jc w:val="center"/>
            </w:pPr>
            <w:r>
              <w:t>85.400</w:t>
            </w:r>
          </w:p>
        </w:tc>
        <w:tc>
          <w:tcPr>
            <w:tcW w:w="1260" w:type="dxa"/>
            <w:gridSpan w:val="2"/>
            <w:tcMar>
              <w:top w:w="14" w:type="dxa"/>
              <w:left w:w="14" w:type="dxa"/>
              <w:bottom w:w="14" w:type="dxa"/>
              <w:right w:w="14" w:type="dxa"/>
            </w:tcMar>
            <w:vAlign w:val="center"/>
          </w:tcPr>
          <w:p w14:paraId="26985E9C" w14:textId="424577F7" w:rsidR="005550E0" w:rsidRDefault="005550E0" w:rsidP="002B03D2">
            <w:pPr>
              <w:spacing w:line="240" w:lineRule="auto"/>
              <w:ind w:firstLine="0"/>
              <w:jc w:val="right"/>
            </w:pPr>
            <w:r>
              <w:t>14.914</w:t>
            </w:r>
          </w:p>
        </w:tc>
      </w:tr>
      <w:tr w:rsidR="005550E0" w14:paraId="7A0D73EC" w14:textId="77777777" w:rsidTr="002B03D2">
        <w:trPr>
          <w:trHeight w:val="432"/>
        </w:trPr>
        <w:tc>
          <w:tcPr>
            <w:tcW w:w="2430" w:type="dxa"/>
            <w:tcMar>
              <w:top w:w="14" w:type="dxa"/>
              <w:left w:w="14" w:type="dxa"/>
              <w:bottom w:w="14" w:type="dxa"/>
              <w:right w:w="14" w:type="dxa"/>
            </w:tcMar>
            <w:vAlign w:val="center"/>
          </w:tcPr>
          <w:p w14:paraId="4121BEF9" w14:textId="722565B3" w:rsidR="005550E0" w:rsidRDefault="005550E0" w:rsidP="002B03D2">
            <w:pPr>
              <w:widowControl w:val="0"/>
              <w:spacing w:line="240" w:lineRule="auto"/>
              <w:ind w:firstLine="0"/>
            </w:pPr>
            <w:r>
              <w:t>Year only</w:t>
            </w:r>
          </w:p>
        </w:tc>
        <w:tc>
          <w:tcPr>
            <w:tcW w:w="1530" w:type="dxa"/>
            <w:tcMar>
              <w:top w:w="14" w:type="dxa"/>
              <w:left w:w="14" w:type="dxa"/>
              <w:bottom w:w="14" w:type="dxa"/>
              <w:right w:w="14" w:type="dxa"/>
            </w:tcMar>
            <w:vAlign w:val="center"/>
          </w:tcPr>
          <w:p w14:paraId="46A83BAF" w14:textId="7BAD3F24" w:rsidR="005550E0" w:rsidRDefault="005550E0" w:rsidP="002B03D2">
            <w:pPr>
              <w:spacing w:line="240" w:lineRule="auto"/>
              <w:jc w:val="center"/>
            </w:pPr>
            <w:r>
              <w:t>86.929</w:t>
            </w:r>
          </w:p>
        </w:tc>
        <w:tc>
          <w:tcPr>
            <w:tcW w:w="1260" w:type="dxa"/>
            <w:gridSpan w:val="2"/>
            <w:tcMar>
              <w:top w:w="14" w:type="dxa"/>
              <w:left w:w="14" w:type="dxa"/>
              <w:bottom w:w="14" w:type="dxa"/>
              <w:right w:w="14" w:type="dxa"/>
            </w:tcMar>
            <w:vAlign w:val="center"/>
          </w:tcPr>
          <w:p w14:paraId="3F0691A0" w14:textId="2F14467E" w:rsidR="005550E0" w:rsidRDefault="005550E0" w:rsidP="002B03D2">
            <w:pPr>
              <w:spacing w:line="240" w:lineRule="auto"/>
              <w:ind w:firstLine="0"/>
              <w:jc w:val="right"/>
            </w:pPr>
            <w:r>
              <w:t>16.444</w:t>
            </w:r>
          </w:p>
        </w:tc>
      </w:tr>
      <w:tr w:rsidR="005550E0" w14:paraId="754E7703"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71252BE7" w14:textId="7E41EEF6" w:rsidR="005550E0" w:rsidRDefault="005550E0" w:rsidP="002B03D2">
            <w:pPr>
              <w:widowControl w:val="0"/>
              <w:spacing w:line="240" w:lineRule="auto"/>
              <w:ind w:firstLine="0"/>
            </w:pPr>
            <w:r>
              <w:t>Year + Site only</w:t>
            </w:r>
          </w:p>
        </w:tc>
        <w:tc>
          <w:tcPr>
            <w:tcW w:w="1530" w:type="dxa"/>
            <w:tcBorders>
              <w:bottom w:val="single" w:sz="4" w:space="0" w:color="auto"/>
            </w:tcBorders>
            <w:tcMar>
              <w:top w:w="14" w:type="dxa"/>
              <w:left w:w="14" w:type="dxa"/>
              <w:bottom w:w="14" w:type="dxa"/>
              <w:right w:w="14" w:type="dxa"/>
            </w:tcMar>
            <w:vAlign w:val="center"/>
          </w:tcPr>
          <w:p w14:paraId="3A1230D5" w14:textId="501B0AD7" w:rsidR="005550E0" w:rsidRDefault="005550E0" w:rsidP="002B03D2">
            <w:pPr>
              <w:spacing w:line="240" w:lineRule="auto"/>
              <w:jc w:val="center"/>
            </w:pPr>
            <w:r>
              <w:t>87.704</w:t>
            </w:r>
          </w:p>
        </w:tc>
        <w:tc>
          <w:tcPr>
            <w:tcW w:w="1260" w:type="dxa"/>
            <w:gridSpan w:val="2"/>
            <w:tcBorders>
              <w:bottom w:val="single" w:sz="4" w:space="0" w:color="auto"/>
            </w:tcBorders>
            <w:tcMar>
              <w:top w:w="14" w:type="dxa"/>
              <w:left w:w="14" w:type="dxa"/>
              <w:bottom w:w="14" w:type="dxa"/>
              <w:right w:w="14" w:type="dxa"/>
            </w:tcMar>
            <w:vAlign w:val="center"/>
          </w:tcPr>
          <w:p w14:paraId="66E83537" w14:textId="7F735CE6" w:rsidR="005550E0" w:rsidRDefault="005550E0" w:rsidP="002B03D2">
            <w:pPr>
              <w:spacing w:line="240" w:lineRule="auto"/>
              <w:ind w:firstLine="0"/>
              <w:jc w:val="right"/>
            </w:pPr>
            <w:r>
              <w:t>17.218</w:t>
            </w:r>
          </w:p>
        </w:tc>
      </w:tr>
    </w:tbl>
    <w:p w14:paraId="5E38ADD7" w14:textId="77777777" w:rsidR="00471A3D" w:rsidRDefault="00471A3D">
      <w:pPr>
        <w:ind w:firstLine="0"/>
      </w:pPr>
    </w:p>
    <w:p w14:paraId="1454294A" w14:textId="67F17681" w:rsidR="00471A3D" w:rsidRDefault="00EF0B3C" w:rsidP="00EB252F">
      <w:pPr>
        <w:pStyle w:val="Heading5"/>
      </w:pPr>
      <w:bookmarkStart w:id="220" w:name="_huqsuo4qvcle" w:colFirst="0" w:colLast="0"/>
      <w:bookmarkEnd w:id="220"/>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221" w:name="_wkii9gu6o2fl" w:colFirst="0" w:colLast="0"/>
      <w:bookmarkEnd w:id="221"/>
      <w:r>
        <w:br w:type="page"/>
      </w:r>
    </w:p>
    <w:p w14:paraId="543D75A8" w14:textId="467C68D8" w:rsidR="00471A3D" w:rsidRDefault="00EF0B3C" w:rsidP="005F4119">
      <w:pPr>
        <w:pStyle w:val="Heading5"/>
        <w:ind w:right="3510"/>
      </w:pPr>
      <w:r>
        <w:lastRenderedPageBreak/>
        <w:t xml:space="preserve">Table S12 Results of model selection for abundance only models estimating abundance of juvenile rockfishes. Data were summarized by Site x Depth x Area x Year bins prior to analysis. </w:t>
      </w:r>
      <w:r w:rsidR="006A2A4A">
        <w:rPr>
          <w:i/>
        </w:rPr>
        <w:t xml:space="preserve">Macro = Macrocystis, Nereo = Nereocystis, Ptery = Pterygophora. </w:t>
      </w:r>
      <w:r w:rsidR="006A2A4A" w:rsidRPr="00175D23">
        <w:t>Canopy kelps are</w:t>
      </w:r>
      <w:r w:rsidR="006A2A4A">
        <w:rPr>
          <w:i/>
        </w:rPr>
        <w:t xml:space="preserve"> Macrocystis </w:t>
      </w:r>
      <w:r w:rsidR="006A2A4A" w:rsidRPr="00175D23">
        <w:t>and</w:t>
      </w:r>
      <w:r w:rsidR="006A2A4A">
        <w:rPr>
          <w:i/>
        </w:rPr>
        <w:t xml:space="preserve"> Nereocystis. </w:t>
      </w:r>
      <w:r w:rsidR="006A2A4A">
        <w:t>Kelps were included as continuous variables, Year and Site and random factors and included in all models.</w:t>
      </w:r>
    </w:p>
    <w:tbl>
      <w:tblPr>
        <w:tblStyle w:val="a9"/>
        <w:tblW w:w="4770" w:type="dxa"/>
        <w:tblLayout w:type="fixed"/>
        <w:tblLook w:val="0600" w:firstRow="0" w:lastRow="0" w:firstColumn="0" w:lastColumn="0" w:noHBand="1" w:noVBand="1"/>
      </w:tblPr>
      <w:tblGrid>
        <w:gridCol w:w="2430"/>
        <w:gridCol w:w="990"/>
        <w:gridCol w:w="1350"/>
      </w:tblGrid>
      <w:tr w:rsidR="00471A3D" w:rsidRPr="006A2A4A" w14:paraId="15A2060F"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54D7A398" w14:textId="77777777" w:rsidR="00471A3D" w:rsidRPr="006A2A4A" w:rsidRDefault="00EF0B3C" w:rsidP="006A2A4A">
            <w:pPr>
              <w:spacing w:line="240" w:lineRule="auto"/>
              <w:ind w:firstLine="0"/>
            </w:pPr>
            <w:r w:rsidRPr="006A2A4A">
              <w:t>Model</w:t>
            </w:r>
          </w:p>
        </w:tc>
        <w:tc>
          <w:tcPr>
            <w:tcW w:w="990" w:type="dxa"/>
            <w:tcBorders>
              <w:bottom w:val="single" w:sz="4" w:space="0" w:color="auto"/>
            </w:tcBorders>
            <w:tcMar>
              <w:top w:w="100" w:type="dxa"/>
              <w:left w:w="100" w:type="dxa"/>
              <w:bottom w:w="100" w:type="dxa"/>
              <w:right w:w="100" w:type="dxa"/>
            </w:tcMar>
            <w:vAlign w:val="center"/>
          </w:tcPr>
          <w:p w14:paraId="6FABD7D5" w14:textId="6BD8DB06" w:rsidR="00471A3D" w:rsidRPr="006A2A4A" w:rsidRDefault="00EF0B3C" w:rsidP="006A2A4A">
            <w:pPr>
              <w:spacing w:line="240" w:lineRule="auto"/>
              <w:ind w:firstLine="0"/>
            </w:pPr>
            <w:r w:rsidRPr="006A2A4A">
              <w:t>AIC</w:t>
            </w:r>
            <w:r w:rsidR="00E879BD" w:rsidRPr="006A2A4A">
              <w:t>c</w:t>
            </w:r>
          </w:p>
        </w:tc>
        <w:tc>
          <w:tcPr>
            <w:tcW w:w="1350" w:type="dxa"/>
            <w:tcBorders>
              <w:bottom w:val="single" w:sz="4" w:space="0" w:color="auto"/>
            </w:tcBorders>
            <w:tcMar>
              <w:top w:w="100" w:type="dxa"/>
              <w:left w:w="100" w:type="dxa"/>
              <w:bottom w:w="100" w:type="dxa"/>
              <w:right w:w="100" w:type="dxa"/>
            </w:tcMar>
            <w:vAlign w:val="center"/>
          </w:tcPr>
          <w:p w14:paraId="2E83E983" w14:textId="07F74DD2" w:rsidR="00471A3D" w:rsidRPr="006A2A4A" w:rsidRDefault="00E879BD" w:rsidP="006A2A4A">
            <w:pPr>
              <w:spacing w:line="240" w:lineRule="auto"/>
              <w:ind w:firstLine="0"/>
              <w:jc w:val="right"/>
            </w:pPr>
            <w:r w:rsidRPr="006A2A4A">
              <w:t>Δ</w:t>
            </w:r>
            <w:r w:rsidR="00EF0B3C" w:rsidRPr="006A2A4A">
              <w:t>AIC</w:t>
            </w:r>
            <w:r w:rsidRPr="006A2A4A">
              <w:t>c</w:t>
            </w:r>
          </w:p>
        </w:tc>
      </w:tr>
      <w:tr w:rsidR="00E879BD" w:rsidRPr="006A2A4A" w14:paraId="7C54E89D" w14:textId="77777777" w:rsidTr="006A2A4A">
        <w:trPr>
          <w:trHeight w:val="20"/>
        </w:trPr>
        <w:tc>
          <w:tcPr>
            <w:tcW w:w="2430" w:type="dxa"/>
            <w:tcBorders>
              <w:top w:val="single" w:sz="4" w:space="0" w:color="auto"/>
            </w:tcBorders>
            <w:tcMar>
              <w:top w:w="100" w:type="dxa"/>
              <w:left w:w="100" w:type="dxa"/>
              <w:bottom w:w="100" w:type="dxa"/>
              <w:right w:w="100" w:type="dxa"/>
            </w:tcMar>
            <w:vAlign w:val="center"/>
          </w:tcPr>
          <w:p w14:paraId="03CF1B29" w14:textId="46C9BF4B" w:rsidR="00E879BD" w:rsidRPr="006A2A4A" w:rsidRDefault="00E879BD" w:rsidP="006A2A4A">
            <w:pPr>
              <w:spacing w:line="240" w:lineRule="auto"/>
              <w:ind w:firstLine="0"/>
            </w:pPr>
            <w:r w:rsidRPr="006A2A4A">
              <w:t>Year</w:t>
            </w:r>
          </w:p>
        </w:tc>
        <w:tc>
          <w:tcPr>
            <w:tcW w:w="990" w:type="dxa"/>
            <w:tcBorders>
              <w:top w:val="single" w:sz="4" w:space="0" w:color="auto"/>
            </w:tcBorders>
            <w:tcMar>
              <w:top w:w="100" w:type="dxa"/>
              <w:left w:w="100" w:type="dxa"/>
              <w:bottom w:w="100" w:type="dxa"/>
              <w:right w:w="100" w:type="dxa"/>
            </w:tcMar>
            <w:vAlign w:val="center"/>
          </w:tcPr>
          <w:p w14:paraId="3B519FBA" w14:textId="4CC06E27" w:rsidR="00E879BD" w:rsidRPr="006A2A4A" w:rsidRDefault="00E879BD" w:rsidP="006A2A4A">
            <w:pPr>
              <w:spacing w:line="240" w:lineRule="auto"/>
              <w:ind w:firstLine="0"/>
            </w:pPr>
            <w:r w:rsidRPr="006A2A4A">
              <w:rPr>
                <w:color w:val="000000"/>
              </w:rPr>
              <w:t>236.014</w:t>
            </w:r>
          </w:p>
        </w:tc>
        <w:tc>
          <w:tcPr>
            <w:tcW w:w="1350" w:type="dxa"/>
            <w:tcBorders>
              <w:top w:val="single" w:sz="4" w:space="0" w:color="auto"/>
            </w:tcBorders>
            <w:tcMar>
              <w:top w:w="100" w:type="dxa"/>
              <w:left w:w="100" w:type="dxa"/>
              <w:bottom w:w="100" w:type="dxa"/>
              <w:right w:w="100" w:type="dxa"/>
            </w:tcMar>
            <w:vAlign w:val="center"/>
          </w:tcPr>
          <w:p w14:paraId="45698660" w14:textId="0D3AF4F2" w:rsidR="00E879BD" w:rsidRPr="006A2A4A" w:rsidRDefault="00E879BD" w:rsidP="006A2A4A">
            <w:pPr>
              <w:spacing w:line="240" w:lineRule="auto"/>
              <w:ind w:firstLine="0"/>
              <w:jc w:val="right"/>
            </w:pPr>
            <w:r w:rsidRPr="006A2A4A">
              <w:rPr>
                <w:color w:val="000000"/>
              </w:rPr>
              <w:t>0.000</w:t>
            </w:r>
          </w:p>
        </w:tc>
      </w:tr>
      <w:tr w:rsidR="00E879BD" w:rsidRPr="006A2A4A" w14:paraId="496CD48D" w14:textId="77777777" w:rsidTr="006A2A4A">
        <w:trPr>
          <w:trHeight w:val="20"/>
        </w:trPr>
        <w:tc>
          <w:tcPr>
            <w:tcW w:w="2430" w:type="dxa"/>
            <w:tcMar>
              <w:top w:w="100" w:type="dxa"/>
              <w:left w:w="100" w:type="dxa"/>
              <w:bottom w:w="100" w:type="dxa"/>
              <w:right w:w="100" w:type="dxa"/>
            </w:tcMar>
            <w:vAlign w:val="center"/>
          </w:tcPr>
          <w:p w14:paraId="606CC3C6" w14:textId="35AF5AF1" w:rsidR="00E879BD" w:rsidRPr="006A2A4A" w:rsidRDefault="00E879BD" w:rsidP="006A2A4A">
            <w:pPr>
              <w:spacing w:line="240" w:lineRule="auto"/>
              <w:ind w:firstLine="0"/>
            </w:pPr>
            <w:r w:rsidRPr="006A2A4A">
              <w:t>Year + Site</w:t>
            </w:r>
          </w:p>
        </w:tc>
        <w:tc>
          <w:tcPr>
            <w:tcW w:w="990" w:type="dxa"/>
            <w:tcMar>
              <w:top w:w="100" w:type="dxa"/>
              <w:left w:w="100" w:type="dxa"/>
              <w:bottom w:w="100" w:type="dxa"/>
              <w:right w:w="100" w:type="dxa"/>
            </w:tcMar>
            <w:vAlign w:val="center"/>
          </w:tcPr>
          <w:p w14:paraId="479F5CC5" w14:textId="1E146074" w:rsidR="00E879BD" w:rsidRPr="006A2A4A" w:rsidRDefault="00E879BD" w:rsidP="006A2A4A">
            <w:pPr>
              <w:spacing w:line="240" w:lineRule="auto"/>
              <w:ind w:firstLine="0"/>
            </w:pPr>
            <w:r w:rsidRPr="006A2A4A">
              <w:rPr>
                <w:color w:val="000000"/>
              </w:rPr>
              <w:t>238.187</w:t>
            </w:r>
          </w:p>
        </w:tc>
        <w:tc>
          <w:tcPr>
            <w:tcW w:w="1350" w:type="dxa"/>
            <w:tcMar>
              <w:top w:w="100" w:type="dxa"/>
              <w:left w:w="100" w:type="dxa"/>
              <w:bottom w:w="100" w:type="dxa"/>
              <w:right w:w="100" w:type="dxa"/>
            </w:tcMar>
            <w:vAlign w:val="center"/>
          </w:tcPr>
          <w:p w14:paraId="47B6C33D" w14:textId="358FE1EA" w:rsidR="00E879BD" w:rsidRPr="006A2A4A" w:rsidRDefault="00E879BD" w:rsidP="006A2A4A">
            <w:pPr>
              <w:spacing w:line="240" w:lineRule="auto"/>
              <w:ind w:firstLine="0"/>
              <w:jc w:val="right"/>
            </w:pPr>
            <w:r w:rsidRPr="006A2A4A">
              <w:rPr>
                <w:color w:val="000000"/>
              </w:rPr>
              <w:t>2.173</w:t>
            </w:r>
          </w:p>
        </w:tc>
      </w:tr>
      <w:tr w:rsidR="00E879BD" w:rsidRPr="006A2A4A" w14:paraId="541F075B" w14:textId="77777777" w:rsidTr="006A2A4A">
        <w:trPr>
          <w:trHeight w:val="20"/>
        </w:trPr>
        <w:tc>
          <w:tcPr>
            <w:tcW w:w="2430" w:type="dxa"/>
            <w:tcMar>
              <w:top w:w="100" w:type="dxa"/>
              <w:left w:w="100" w:type="dxa"/>
              <w:bottom w:w="100" w:type="dxa"/>
              <w:right w:w="100" w:type="dxa"/>
            </w:tcMar>
            <w:vAlign w:val="center"/>
          </w:tcPr>
          <w:p w14:paraId="6F22F372" w14:textId="36D97805" w:rsidR="00E879BD" w:rsidRPr="006A2A4A" w:rsidRDefault="00E879BD" w:rsidP="006A2A4A">
            <w:pPr>
              <w:spacing w:line="240" w:lineRule="auto"/>
              <w:ind w:firstLine="0"/>
              <w:rPr>
                <w:i/>
              </w:rPr>
            </w:pPr>
            <w:r w:rsidRPr="006A2A4A">
              <w:rPr>
                <w:i/>
              </w:rPr>
              <w:t>Macro</w:t>
            </w:r>
          </w:p>
        </w:tc>
        <w:tc>
          <w:tcPr>
            <w:tcW w:w="990" w:type="dxa"/>
            <w:tcMar>
              <w:top w:w="100" w:type="dxa"/>
              <w:left w:w="100" w:type="dxa"/>
              <w:bottom w:w="100" w:type="dxa"/>
              <w:right w:w="100" w:type="dxa"/>
            </w:tcMar>
            <w:vAlign w:val="center"/>
          </w:tcPr>
          <w:p w14:paraId="2AE24E88" w14:textId="35547CF8" w:rsidR="00E879BD" w:rsidRPr="006A2A4A" w:rsidRDefault="00E879BD" w:rsidP="006A2A4A">
            <w:pPr>
              <w:spacing w:line="240" w:lineRule="auto"/>
              <w:ind w:firstLine="0"/>
              <w:rPr>
                <w:i/>
              </w:rPr>
            </w:pPr>
            <w:r w:rsidRPr="006A2A4A">
              <w:rPr>
                <w:i/>
                <w:color w:val="000000"/>
              </w:rPr>
              <w:t>240.415</w:t>
            </w:r>
          </w:p>
        </w:tc>
        <w:tc>
          <w:tcPr>
            <w:tcW w:w="1350" w:type="dxa"/>
            <w:tcMar>
              <w:top w:w="100" w:type="dxa"/>
              <w:left w:w="100" w:type="dxa"/>
              <w:bottom w:w="100" w:type="dxa"/>
              <w:right w:w="100" w:type="dxa"/>
            </w:tcMar>
            <w:vAlign w:val="center"/>
          </w:tcPr>
          <w:p w14:paraId="46EB8375" w14:textId="3ECD7CD9" w:rsidR="00E879BD" w:rsidRPr="006A2A4A" w:rsidRDefault="00E879BD" w:rsidP="006A2A4A">
            <w:pPr>
              <w:spacing w:line="240" w:lineRule="auto"/>
              <w:ind w:firstLine="0"/>
              <w:jc w:val="right"/>
              <w:rPr>
                <w:i/>
              </w:rPr>
            </w:pPr>
            <w:r w:rsidRPr="006A2A4A">
              <w:rPr>
                <w:i/>
                <w:color w:val="000000"/>
              </w:rPr>
              <w:t>4.401</w:t>
            </w:r>
          </w:p>
        </w:tc>
      </w:tr>
      <w:tr w:rsidR="00E879BD" w:rsidRPr="006A2A4A" w14:paraId="326D998B" w14:textId="77777777" w:rsidTr="006A2A4A">
        <w:trPr>
          <w:trHeight w:val="20"/>
        </w:trPr>
        <w:tc>
          <w:tcPr>
            <w:tcW w:w="2430" w:type="dxa"/>
            <w:tcMar>
              <w:top w:w="100" w:type="dxa"/>
              <w:left w:w="100" w:type="dxa"/>
              <w:bottom w:w="100" w:type="dxa"/>
              <w:right w:w="100" w:type="dxa"/>
            </w:tcMar>
            <w:vAlign w:val="center"/>
          </w:tcPr>
          <w:p w14:paraId="4569FE75" w14:textId="1D9A232B" w:rsidR="00E879BD" w:rsidRPr="006A2A4A" w:rsidRDefault="00E879BD" w:rsidP="006A2A4A">
            <w:pPr>
              <w:spacing w:line="240" w:lineRule="auto"/>
              <w:ind w:firstLine="0"/>
              <w:rPr>
                <w:i/>
              </w:rPr>
            </w:pPr>
            <w:r w:rsidRPr="006A2A4A">
              <w:rPr>
                <w:i/>
              </w:rPr>
              <w:t>Nereo</w:t>
            </w:r>
          </w:p>
        </w:tc>
        <w:tc>
          <w:tcPr>
            <w:tcW w:w="990" w:type="dxa"/>
            <w:tcMar>
              <w:top w:w="100" w:type="dxa"/>
              <w:left w:w="100" w:type="dxa"/>
              <w:bottom w:w="100" w:type="dxa"/>
              <w:right w:w="100" w:type="dxa"/>
            </w:tcMar>
            <w:vAlign w:val="center"/>
          </w:tcPr>
          <w:p w14:paraId="0E53A486" w14:textId="284AFC8E" w:rsidR="00E879BD" w:rsidRPr="006A2A4A" w:rsidRDefault="00E879BD" w:rsidP="006A2A4A">
            <w:pPr>
              <w:spacing w:line="240" w:lineRule="auto"/>
              <w:ind w:firstLine="0"/>
            </w:pPr>
            <w:r w:rsidRPr="006A2A4A">
              <w:rPr>
                <w:color w:val="000000"/>
              </w:rPr>
              <w:t>242.732</w:t>
            </w:r>
          </w:p>
        </w:tc>
        <w:tc>
          <w:tcPr>
            <w:tcW w:w="1350" w:type="dxa"/>
            <w:tcMar>
              <w:top w:w="100" w:type="dxa"/>
              <w:left w:w="100" w:type="dxa"/>
              <w:bottom w:w="100" w:type="dxa"/>
              <w:right w:w="100" w:type="dxa"/>
            </w:tcMar>
            <w:vAlign w:val="center"/>
          </w:tcPr>
          <w:p w14:paraId="39DB703D" w14:textId="3F3011E1" w:rsidR="00E879BD" w:rsidRPr="006A2A4A" w:rsidRDefault="00E879BD" w:rsidP="006A2A4A">
            <w:pPr>
              <w:spacing w:line="240" w:lineRule="auto"/>
              <w:ind w:firstLine="0"/>
              <w:jc w:val="right"/>
            </w:pPr>
            <w:r w:rsidRPr="006A2A4A">
              <w:rPr>
                <w:color w:val="000000"/>
              </w:rPr>
              <w:t>6.718</w:t>
            </w:r>
          </w:p>
        </w:tc>
      </w:tr>
      <w:tr w:rsidR="00E879BD" w:rsidRPr="006A2A4A" w14:paraId="1B5BB0F7" w14:textId="77777777" w:rsidTr="006A2A4A">
        <w:trPr>
          <w:trHeight w:val="20"/>
        </w:trPr>
        <w:tc>
          <w:tcPr>
            <w:tcW w:w="2430" w:type="dxa"/>
            <w:tcMar>
              <w:top w:w="100" w:type="dxa"/>
              <w:left w:w="100" w:type="dxa"/>
              <w:bottom w:w="100" w:type="dxa"/>
              <w:right w:w="100" w:type="dxa"/>
            </w:tcMar>
            <w:vAlign w:val="center"/>
          </w:tcPr>
          <w:p w14:paraId="31A84AFB" w14:textId="125265F1" w:rsidR="00E879BD" w:rsidRPr="006A2A4A" w:rsidRDefault="00E879BD" w:rsidP="006A2A4A">
            <w:pPr>
              <w:spacing w:line="240" w:lineRule="auto"/>
              <w:ind w:firstLine="0"/>
            </w:pPr>
            <w:r w:rsidRPr="006A2A4A">
              <w:t>Canopy kelp summed</w:t>
            </w:r>
          </w:p>
        </w:tc>
        <w:tc>
          <w:tcPr>
            <w:tcW w:w="990" w:type="dxa"/>
            <w:tcMar>
              <w:top w:w="100" w:type="dxa"/>
              <w:left w:w="100" w:type="dxa"/>
              <w:bottom w:w="100" w:type="dxa"/>
              <w:right w:w="100" w:type="dxa"/>
            </w:tcMar>
            <w:vAlign w:val="center"/>
          </w:tcPr>
          <w:p w14:paraId="20513EBA" w14:textId="070DA609" w:rsidR="00E879BD" w:rsidRPr="006A2A4A" w:rsidRDefault="00E879BD" w:rsidP="006A2A4A">
            <w:pPr>
              <w:spacing w:line="240" w:lineRule="auto"/>
              <w:ind w:firstLine="0"/>
            </w:pPr>
            <w:r w:rsidRPr="006A2A4A">
              <w:rPr>
                <w:color w:val="000000"/>
              </w:rPr>
              <w:t>243.299</w:t>
            </w:r>
          </w:p>
        </w:tc>
        <w:tc>
          <w:tcPr>
            <w:tcW w:w="1350" w:type="dxa"/>
            <w:tcMar>
              <w:top w:w="100" w:type="dxa"/>
              <w:left w:w="100" w:type="dxa"/>
              <w:bottom w:w="100" w:type="dxa"/>
              <w:right w:w="100" w:type="dxa"/>
            </w:tcMar>
            <w:vAlign w:val="center"/>
          </w:tcPr>
          <w:p w14:paraId="67E01A3E" w14:textId="2D8A7DAE" w:rsidR="00E879BD" w:rsidRPr="006A2A4A" w:rsidRDefault="00E879BD" w:rsidP="006A2A4A">
            <w:pPr>
              <w:spacing w:line="240" w:lineRule="auto"/>
              <w:ind w:firstLine="0"/>
              <w:jc w:val="right"/>
            </w:pPr>
            <w:r w:rsidRPr="006A2A4A">
              <w:rPr>
                <w:color w:val="000000"/>
              </w:rPr>
              <w:t>7.285</w:t>
            </w:r>
          </w:p>
        </w:tc>
      </w:tr>
      <w:tr w:rsidR="00E879BD" w:rsidRPr="006A2A4A" w14:paraId="32C4239E" w14:textId="77777777" w:rsidTr="006A2A4A">
        <w:trPr>
          <w:trHeight w:val="20"/>
        </w:trPr>
        <w:tc>
          <w:tcPr>
            <w:tcW w:w="2430" w:type="dxa"/>
            <w:tcMar>
              <w:top w:w="100" w:type="dxa"/>
              <w:left w:w="100" w:type="dxa"/>
              <w:bottom w:w="100" w:type="dxa"/>
              <w:right w:w="100" w:type="dxa"/>
            </w:tcMar>
            <w:vAlign w:val="center"/>
          </w:tcPr>
          <w:p w14:paraId="27A0B18C" w14:textId="7379F407" w:rsidR="00E879BD" w:rsidRPr="006A2A4A" w:rsidRDefault="002E4B5F" w:rsidP="006A2A4A">
            <w:pPr>
              <w:spacing w:line="240" w:lineRule="auto"/>
              <w:ind w:firstLine="0"/>
            </w:pPr>
            <w:r w:rsidRPr="006A2A4A">
              <w:t>Three kelps summed</w:t>
            </w:r>
          </w:p>
        </w:tc>
        <w:tc>
          <w:tcPr>
            <w:tcW w:w="990" w:type="dxa"/>
            <w:tcMar>
              <w:top w:w="100" w:type="dxa"/>
              <w:left w:w="100" w:type="dxa"/>
              <w:bottom w:w="100" w:type="dxa"/>
              <w:right w:w="100" w:type="dxa"/>
            </w:tcMar>
            <w:vAlign w:val="center"/>
          </w:tcPr>
          <w:p w14:paraId="5AC81C14" w14:textId="7E5C4B85" w:rsidR="00E879BD" w:rsidRPr="006A2A4A" w:rsidRDefault="00E879BD" w:rsidP="006A2A4A">
            <w:pPr>
              <w:spacing w:line="240" w:lineRule="auto"/>
              <w:ind w:firstLine="0"/>
            </w:pPr>
            <w:r w:rsidRPr="006A2A4A">
              <w:rPr>
                <w:color w:val="000000"/>
              </w:rPr>
              <w:t>243.967</w:t>
            </w:r>
          </w:p>
        </w:tc>
        <w:tc>
          <w:tcPr>
            <w:tcW w:w="1350" w:type="dxa"/>
            <w:tcMar>
              <w:top w:w="100" w:type="dxa"/>
              <w:left w:w="100" w:type="dxa"/>
              <w:bottom w:w="100" w:type="dxa"/>
              <w:right w:w="100" w:type="dxa"/>
            </w:tcMar>
            <w:vAlign w:val="center"/>
          </w:tcPr>
          <w:p w14:paraId="49EA0B66" w14:textId="7FC560A7" w:rsidR="00E879BD" w:rsidRPr="006A2A4A" w:rsidRDefault="00E879BD" w:rsidP="006A2A4A">
            <w:pPr>
              <w:spacing w:line="240" w:lineRule="auto"/>
              <w:ind w:firstLine="0"/>
              <w:jc w:val="right"/>
            </w:pPr>
            <w:r w:rsidRPr="006A2A4A">
              <w:rPr>
                <w:color w:val="000000"/>
              </w:rPr>
              <w:t>7.953</w:t>
            </w:r>
          </w:p>
        </w:tc>
      </w:tr>
      <w:tr w:rsidR="00E879BD" w:rsidRPr="006A2A4A" w14:paraId="3BAA7724" w14:textId="77777777" w:rsidTr="006A2A4A">
        <w:trPr>
          <w:trHeight w:val="20"/>
        </w:trPr>
        <w:tc>
          <w:tcPr>
            <w:tcW w:w="2430" w:type="dxa"/>
            <w:tcMar>
              <w:top w:w="100" w:type="dxa"/>
              <w:left w:w="100" w:type="dxa"/>
              <w:bottom w:w="100" w:type="dxa"/>
              <w:right w:w="100" w:type="dxa"/>
            </w:tcMar>
            <w:vAlign w:val="center"/>
          </w:tcPr>
          <w:p w14:paraId="29973CE4" w14:textId="769B1722" w:rsidR="00E879BD" w:rsidRPr="006A2A4A" w:rsidRDefault="002E4B5F" w:rsidP="006A2A4A">
            <w:pPr>
              <w:spacing w:line="240" w:lineRule="auto"/>
              <w:ind w:firstLine="0"/>
              <w:rPr>
                <w:i/>
              </w:rPr>
            </w:pPr>
            <w:r w:rsidRPr="006A2A4A">
              <w:rPr>
                <w:i/>
              </w:rPr>
              <w:t xml:space="preserve">Macro </w:t>
            </w:r>
            <w:r w:rsidRPr="006A2A4A">
              <w:t xml:space="preserve">+ </w:t>
            </w:r>
            <w:r w:rsidRPr="006A2A4A">
              <w:rPr>
                <w:i/>
              </w:rPr>
              <w:t>Ptery</w:t>
            </w:r>
          </w:p>
        </w:tc>
        <w:tc>
          <w:tcPr>
            <w:tcW w:w="990" w:type="dxa"/>
            <w:tcMar>
              <w:top w:w="100" w:type="dxa"/>
              <w:left w:w="100" w:type="dxa"/>
              <w:bottom w:w="100" w:type="dxa"/>
              <w:right w:w="100" w:type="dxa"/>
            </w:tcMar>
            <w:vAlign w:val="center"/>
          </w:tcPr>
          <w:p w14:paraId="2A07BE29" w14:textId="25053E50" w:rsidR="00E879BD" w:rsidRPr="006A2A4A" w:rsidRDefault="00E879BD" w:rsidP="006A2A4A">
            <w:pPr>
              <w:spacing w:line="240" w:lineRule="auto"/>
              <w:ind w:firstLine="0"/>
            </w:pPr>
            <w:r w:rsidRPr="006A2A4A">
              <w:rPr>
                <w:color w:val="000000"/>
              </w:rPr>
              <w:t>244.992</w:t>
            </w:r>
          </w:p>
        </w:tc>
        <w:tc>
          <w:tcPr>
            <w:tcW w:w="1350" w:type="dxa"/>
            <w:tcMar>
              <w:top w:w="100" w:type="dxa"/>
              <w:left w:w="100" w:type="dxa"/>
              <w:bottom w:w="100" w:type="dxa"/>
              <w:right w:w="100" w:type="dxa"/>
            </w:tcMar>
            <w:vAlign w:val="center"/>
          </w:tcPr>
          <w:p w14:paraId="061701BE" w14:textId="4772C27B" w:rsidR="00E879BD" w:rsidRPr="006A2A4A" w:rsidRDefault="00E879BD" w:rsidP="006A2A4A">
            <w:pPr>
              <w:spacing w:line="240" w:lineRule="auto"/>
              <w:ind w:firstLine="0"/>
              <w:jc w:val="right"/>
            </w:pPr>
            <w:r w:rsidRPr="006A2A4A">
              <w:rPr>
                <w:color w:val="000000"/>
              </w:rPr>
              <w:t>8.978</w:t>
            </w:r>
          </w:p>
        </w:tc>
      </w:tr>
      <w:tr w:rsidR="00E879BD" w:rsidRPr="006A2A4A" w14:paraId="0BF2F2CC" w14:textId="77777777" w:rsidTr="006A2A4A">
        <w:trPr>
          <w:trHeight w:val="20"/>
        </w:trPr>
        <w:tc>
          <w:tcPr>
            <w:tcW w:w="2430" w:type="dxa"/>
            <w:tcMar>
              <w:top w:w="100" w:type="dxa"/>
              <w:left w:w="100" w:type="dxa"/>
              <w:bottom w:w="100" w:type="dxa"/>
              <w:right w:w="100" w:type="dxa"/>
            </w:tcMar>
            <w:vAlign w:val="center"/>
          </w:tcPr>
          <w:p w14:paraId="15A984DC" w14:textId="0EB376BB" w:rsidR="00E879BD" w:rsidRPr="006A2A4A" w:rsidRDefault="002E4B5F" w:rsidP="006A2A4A">
            <w:pPr>
              <w:spacing w:line="240" w:lineRule="auto"/>
              <w:ind w:firstLine="0"/>
              <w:rPr>
                <w:i/>
              </w:rPr>
            </w:pPr>
            <w:r w:rsidRPr="006A2A4A">
              <w:rPr>
                <w:i/>
              </w:rPr>
              <w:t xml:space="preserve">Macro </w:t>
            </w:r>
            <w:r w:rsidRPr="006A2A4A">
              <w:t>+</w:t>
            </w:r>
            <w:r w:rsidRPr="006A2A4A">
              <w:rPr>
                <w:i/>
              </w:rPr>
              <w:t>Nereo</w:t>
            </w:r>
          </w:p>
        </w:tc>
        <w:tc>
          <w:tcPr>
            <w:tcW w:w="990" w:type="dxa"/>
            <w:tcMar>
              <w:top w:w="100" w:type="dxa"/>
              <w:left w:w="100" w:type="dxa"/>
              <w:bottom w:w="100" w:type="dxa"/>
              <w:right w:w="100" w:type="dxa"/>
            </w:tcMar>
            <w:vAlign w:val="center"/>
          </w:tcPr>
          <w:p w14:paraId="235AAB2A" w14:textId="4FBB36B1" w:rsidR="00E879BD" w:rsidRPr="006A2A4A" w:rsidRDefault="00E879BD" w:rsidP="006A2A4A">
            <w:pPr>
              <w:spacing w:line="240" w:lineRule="auto"/>
              <w:ind w:firstLine="0"/>
            </w:pPr>
            <w:r w:rsidRPr="006A2A4A">
              <w:rPr>
                <w:color w:val="000000"/>
              </w:rPr>
              <w:t>245.356</w:t>
            </w:r>
          </w:p>
        </w:tc>
        <w:tc>
          <w:tcPr>
            <w:tcW w:w="1350" w:type="dxa"/>
            <w:tcMar>
              <w:top w:w="100" w:type="dxa"/>
              <w:left w:w="100" w:type="dxa"/>
              <w:bottom w:w="100" w:type="dxa"/>
              <w:right w:w="100" w:type="dxa"/>
            </w:tcMar>
            <w:vAlign w:val="center"/>
          </w:tcPr>
          <w:p w14:paraId="6865296C" w14:textId="2C346CD3" w:rsidR="00E879BD" w:rsidRPr="006A2A4A" w:rsidRDefault="00E879BD" w:rsidP="006A2A4A">
            <w:pPr>
              <w:spacing w:line="240" w:lineRule="auto"/>
              <w:ind w:firstLine="0"/>
              <w:jc w:val="right"/>
            </w:pPr>
            <w:r w:rsidRPr="006A2A4A">
              <w:rPr>
                <w:color w:val="000000"/>
              </w:rPr>
              <w:t>9.342</w:t>
            </w:r>
          </w:p>
        </w:tc>
      </w:tr>
      <w:tr w:rsidR="00E879BD" w:rsidRPr="006A2A4A" w14:paraId="54E76875" w14:textId="77777777" w:rsidTr="006A2A4A">
        <w:trPr>
          <w:trHeight w:val="20"/>
        </w:trPr>
        <w:tc>
          <w:tcPr>
            <w:tcW w:w="2430" w:type="dxa"/>
            <w:tcMar>
              <w:top w:w="100" w:type="dxa"/>
              <w:left w:w="100" w:type="dxa"/>
              <w:bottom w:w="100" w:type="dxa"/>
              <w:right w:w="100" w:type="dxa"/>
            </w:tcMar>
            <w:vAlign w:val="center"/>
          </w:tcPr>
          <w:p w14:paraId="0259386E" w14:textId="7844D354" w:rsidR="00E879BD" w:rsidRPr="006A2A4A" w:rsidRDefault="002E4B5F" w:rsidP="006A2A4A">
            <w:pPr>
              <w:spacing w:line="240" w:lineRule="auto"/>
              <w:ind w:firstLine="0"/>
              <w:rPr>
                <w:i/>
              </w:rPr>
            </w:pPr>
            <w:r w:rsidRPr="006A2A4A">
              <w:rPr>
                <w:i/>
              </w:rPr>
              <w:t>Ptery</w:t>
            </w:r>
          </w:p>
        </w:tc>
        <w:tc>
          <w:tcPr>
            <w:tcW w:w="990" w:type="dxa"/>
            <w:tcMar>
              <w:top w:w="100" w:type="dxa"/>
              <w:left w:w="100" w:type="dxa"/>
              <w:bottom w:w="100" w:type="dxa"/>
              <w:right w:w="100" w:type="dxa"/>
            </w:tcMar>
            <w:vAlign w:val="center"/>
          </w:tcPr>
          <w:p w14:paraId="33D68FE8" w14:textId="6BF15772" w:rsidR="00E879BD" w:rsidRPr="006A2A4A" w:rsidRDefault="00E879BD" w:rsidP="006A2A4A">
            <w:pPr>
              <w:spacing w:line="240" w:lineRule="auto"/>
              <w:ind w:firstLine="0"/>
            </w:pPr>
            <w:r w:rsidRPr="006A2A4A">
              <w:rPr>
                <w:color w:val="000000"/>
              </w:rPr>
              <w:t>245.403</w:t>
            </w:r>
          </w:p>
        </w:tc>
        <w:tc>
          <w:tcPr>
            <w:tcW w:w="1350" w:type="dxa"/>
            <w:tcMar>
              <w:top w:w="100" w:type="dxa"/>
              <w:left w:w="100" w:type="dxa"/>
              <w:bottom w:w="100" w:type="dxa"/>
              <w:right w:w="100" w:type="dxa"/>
            </w:tcMar>
            <w:vAlign w:val="center"/>
          </w:tcPr>
          <w:p w14:paraId="495B76BF" w14:textId="0FA606D7" w:rsidR="00E879BD" w:rsidRPr="006A2A4A" w:rsidRDefault="00E879BD" w:rsidP="006A2A4A">
            <w:pPr>
              <w:spacing w:line="240" w:lineRule="auto"/>
              <w:ind w:firstLine="0"/>
              <w:jc w:val="right"/>
            </w:pPr>
            <w:r w:rsidRPr="006A2A4A">
              <w:rPr>
                <w:color w:val="000000"/>
              </w:rPr>
              <w:t>9.389</w:t>
            </w:r>
          </w:p>
        </w:tc>
      </w:tr>
      <w:tr w:rsidR="00E879BD" w:rsidRPr="006A2A4A" w14:paraId="6E0C59EA"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4C9F3FFF" w14:textId="66C4AE72" w:rsidR="00E879BD" w:rsidRPr="006A2A4A" w:rsidRDefault="002E4B5F" w:rsidP="006A2A4A">
            <w:pPr>
              <w:spacing w:line="240" w:lineRule="auto"/>
              <w:ind w:firstLine="0"/>
            </w:pPr>
            <w:r w:rsidRPr="006A2A4A">
              <w:rPr>
                <w:i/>
              </w:rPr>
              <w:t xml:space="preserve">Macro </w:t>
            </w:r>
            <w:r w:rsidRPr="006A2A4A">
              <w:t>+</w:t>
            </w:r>
            <w:r w:rsidRPr="006A2A4A">
              <w:rPr>
                <w:i/>
              </w:rPr>
              <w:t xml:space="preserve">Nereo </w:t>
            </w:r>
            <w:r w:rsidRPr="006A2A4A">
              <w:t xml:space="preserve">+ </w:t>
            </w:r>
            <w:r w:rsidRPr="006A2A4A">
              <w:rPr>
                <w:i/>
              </w:rPr>
              <w:t>Ptery</w:t>
            </w:r>
          </w:p>
        </w:tc>
        <w:tc>
          <w:tcPr>
            <w:tcW w:w="990" w:type="dxa"/>
            <w:tcBorders>
              <w:bottom w:val="single" w:sz="4" w:space="0" w:color="auto"/>
            </w:tcBorders>
            <w:tcMar>
              <w:top w:w="100" w:type="dxa"/>
              <w:left w:w="100" w:type="dxa"/>
              <w:bottom w:w="100" w:type="dxa"/>
              <w:right w:w="100" w:type="dxa"/>
            </w:tcMar>
            <w:vAlign w:val="center"/>
          </w:tcPr>
          <w:p w14:paraId="1466FE45" w14:textId="40842AC4" w:rsidR="00E879BD" w:rsidRPr="006A2A4A" w:rsidRDefault="00E879BD" w:rsidP="006A2A4A">
            <w:pPr>
              <w:spacing w:line="240" w:lineRule="auto"/>
              <w:ind w:firstLine="0"/>
            </w:pPr>
            <w:r w:rsidRPr="006A2A4A">
              <w:rPr>
                <w:color w:val="000000"/>
              </w:rPr>
              <w:t>249.667</w:t>
            </w:r>
          </w:p>
        </w:tc>
        <w:tc>
          <w:tcPr>
            <w:tcW w:w="1350" w:type="dxa"/>
            <w:tcBorders>
              <w:bottom w:val="single" w:sz="4" w:space="0" w:color="auto"/>
            </w:tcBorders>
            <w:tcMar>
              <w:top w:w="100" w:type="dxa"/>
              <w:left w:w="100" w:type="dxa"/>
              <w:bottom w:w="100" w:type="dxa"/>
              <w:right w:w="100" w:type="dxa"/>
            </w:tcMar>
            <w:vAlign w:val="center"/>
          </w:tcPr>
          <w:p w14:paraId="4E354E5E" w14:textId="79D1C9CD" w:rsidR="00E879BD" w:rsidRPr="006A2A4A" w:rsidRDefault="00E879BD" w:rsidP="006A2A4A">
            <w:pPr>
              <w:spacing w:line="240" w:lineRule="auto"/>
              <w:ind w:firstLine="0"/>
              <w:jc w:val="right"/>
            </w:pPr>
            <w:r w:rsidRPr="006A2A4A">
              <w:rPr>
                <w:color w:val="000000"/>
              </w:rPr>
              <w:t>13.653</w:t>
            </w:r>
          </w:p>
        </w:tc>
      </w:tr>
    </w:tbl>
    <w:p w14:paraId="399C7B3B" w14:textId="77777777" w:rsidR="00471A3D" w:rsidRDefault="00471A3D" w:rsidP="000D6AFE">
      <w:bookmarkStart w:id="222" w:name="_wevhoo6kd9g5" w:colFirst="0" w:colLast="0"/>
      <w:bookmarkEnd w:id="222"/>
    </w:p>
    <w:p w14:paraId="4330673E" w14:textId="77777777" w:rsidR="00471A3D" w:rsidRDefault="00EF0B3C">
      <w:pPr>
        <w:pStyle w:val="Heading2"/>
      </w:pPr>
      <w:bookmarkStart w:id="223" w:name="_rsiltnns0pnj" w:colFirst="0" w:colLast="0"/>
      <w:bookmarkEnd w:id="223"/>
      <w:r>
        <w:br w:type="page"/>
      </w:r>
    </w:p>
    <w:p w14:paraId="32F58313" w14:textId="77777777" w:rsidR="00471A3D" w:rsidRDefault="00EF0B3C">
      <w:pPr>
        <w:pStyle w:val="Heading2"/>
      </w:pPr>
      <w:bookmarkStart w:id="224" w:name="_vvknb4n4tpdq" w:colFirst="0" w:colLast="0"/>
      <w:bookmarkEnd w:id="224"/>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19" r:link="rId20"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225" w:name="_jmvonyj6prg1" w:colFirst="0" w:colLast="0"/>
      <w:bookmarkEnd w:id="225"/>
      <w:r>
        <w:t>Figure S1. Substrate and relief at the five sites: DI = Destruction Island, CJ = Cape Johnson, CA = Cape Alava, TI = Tatoosh Island, NB = Neah Bay</w:t>
      </w:r>
      <w:r w:rsidR="00CC6507">
        <w:t xml:space="preserve"> and at two depths (5 and 10 m) for Tatoosh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226" w:name="_si5p3bles54l" w:colFirst="0" w:colLast="0"/>
      <w:bookmarkEnd w:id="226"/>
    </w:p>
    <w:p w14:paraId="2A422F12" w14:textId="77777777" w:rsidR="00471A3D" w:rsidRDefault="00471A3D" w:rsidP="000D6AFE">
      <w:bookmarkStart w:id="227" w:name="_qdmblj59vhf1" w:colFirst="0" w:colLast="0"/>
      <w:bookmarkEnd w:id="227"/>
    </w:p>
    <w:p w14:paraId="48148F1E" w14:textId="77777777" w:rsidR="00471A3D" w:rsidRDefault="00EF0B3C" w:rsidP="000D6AFE">
      <w:bookmarkStart w:id="228" w:name="_1bplmm5dhi9t" w:colFirst="0" w:colLast="0"/>
      <w:bookmarkEnd w:id="228"/>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229" w:name="_3tpj4zpm8qe5" w:colFirst="0" w:colLast="0"/>
      <w:bookmarkEnd w:id="229"/>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230" w:name="_sllb5lz8o67m" w:colFirst="0" w:colLast="0"/>
      <w:bookmarkEnd w:id="230"/>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486400" cy="5486400"/>
                    </a:xfrm>
                    <a:prstGeom prst="rect">
                      <a:avLst/>
                    </a:prstGeom>
                    <a:ln/>
                  </pic:spPr>
                </pic:pic>
              </a:graphicData>
            </a:graphic>
          </wp:inline>
        </w:drawing>
      </w:r>
    </w:p>
    <w:p w14:paraId="2A6CD0F7" w14:textId="29E6BC4C" w:rsidR="00471A3D" w:rsidRDefault="00EF0B3C">
      <w:pPr>
        <w:pStyle w:val="Heading5"/>
      </w:pPr>
      <w:bookmarkStart w:id="231" w:name="_j0sxv6xvznze" w:colFirst="0" w:colLast="0"/>
      <w:bookmarkEnd w:id="231"/>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w:t>
      </w:r>
      <w:del w:id="232" w:author="BERRY, HELEN (DNR)" w:date="2022-03-27T17:00:00Z">
        <w:r w:rsidDel="008339DF">
          <w:delText xml:space="preserve">individual </w:delText>
        </w:r>
      </w:del>
      <w:del w:id="233" w:author="BERRY, HELEN (DNR)" w:date="2022-03-27T17:01:00Z">
        <w:r w:rsidDel="008339DF">
          <w:delText xml:space="preserve">surface </w:delText>
        </w:r>
      </w:del>
      <w:r>
        <w:t xml:space="preserve">kelp </w:t>
      </w:r>
      <w:del w:id="234" w:author="BERRY, HELEN (DNR)" w:date="2022-03-27T17:00:00Z">
        <w:r w:rsidDel="008339DF">
          <w:delText>plants and canopies</w:delText>
        </w:r>
      </w:del>
      <w:ins w:id="235" w:author="BERRY, HELEN (DNR)" w:date="2022-03-27T17:00:00Z">
        <w:r w:rsidR="008339DF">
          <w:t>blades, stipes and bulbs floating on the water surface</w:t>
        </w:r>
      </w:ins>
      <w:r>
        <w:t xml:space="preserve">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236" w:name="_8tjttts9le8n" w:colFirst="0" w:colLast="0"/>
      <w:bookmarkEnd w:id="236"/>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237" w:name="_32vg8hmw5u0g" w:colFirst="0" w:colLast="0"/>
      <w:bookmarkEnd w:id="237"/>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238" w:name="_9398cubh7527" w:colFirst="0" w:colLast="0"/>
      <w:bookmarkEnd w:id="238"/>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239" w:name="_4d6dqq7x59qj" w:colFirst="0" w:colLast="0"/>
      <w:bookmarkEnd w:id="239"/>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7CA9F8B7" w:rsidR="00471A3D" w:rsidRDefault="00471A3D">
      <w:pPr>
        <w:ind w:firstLine="0"/>
      </w:pPr>
    </w:p>
    <w:sectPr w:rsidR="00471A3D" w:rsidSect="00C44F74">
      <w:footerReference w:type="default" r:id="rId29"/>
      <w:pgSz w:w="12240" w:h="15840"/>
      <w:pgMar w:top="1440" w:right="243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BERRY, HELEN (DNR)" w:date="2022-03-27T15:38:00Z" w:initials="BH(">
    <w:p w14:paraId="5D2E6F86" w14:textId="5374C478" w:rsidR="00F362EC" w:rsidRDefault="00D844E2">
      <w:pPr>
        <w:pStyle w:val="CommentText"/>
      </w:pPr>
      <w:r>
        <w:rPr>
          <w:rStyle w:val="CommentReference"/>
        </w:rPr>
        <w:annotationRef/>
      </w:r>
      <w:r w:rsidR="00C27E60">
        <w:t>General comment</w:t>
      </w:r>
      <w:r w:rsidR="00DF3406">
        <w:t xml:space="preserve"> </w:t>
      </w:r>
      <w:r>
        <w:t>–</w:t>
      </w:r>
      <w:r w:rsidR="00DF3406">
        <w:t xml:space="preserve"> </w:t>
      </w:r>
      <w:r>
        <w:t xml:space="preserve">my understanding is </w:t>
      </w:r>
      <w:r w:rsidR="008A527E">
        <w:t xml:space="preserve">that </w:t>
      </w:r>
      <w:r w:rsidR="00DF3406">
        <w:t xml:space="preserve">understory kelp data in included in S2, but </w:t>
      </w:r>
      <w:r w:rsidR="008A527E">
        <w:t>only nereo, macro and ptery</w:t>
      </w:r>
      <w:r>
        <w:t xml:space="preserve"> are included in the analysis. This feels like a </w:t>
      </w:r>
      <w:r w:rsidR="008A527E">
        <w:t xml:space="preserve">big </w:t>
      </w:r>
      <w:r>
        <w:t xml:space="preserve">missed opportunity, as the understory kelp data could provide important information on </w:t>
      </w:r>
      <w:r w:rsidR="00F362EC">
        <w:t xml:space="preserve">food resources, </w:t>
      </w:r>
      <w:r w:rsidR="008A527E">
        <w:t>differential responses</w:t>
      </w:r>
      <w:r>
        <w:t xml:space="preserve">, </w:t>
      </w:r>
      <w:r w:rsidR="008A527E">
        <w:t xml:space="preserve">compensation, </w:t>
      </w:r>
      <w:r>
        <w:t xml:space="preserve">etc. </w:t>
      </w:r>
      <w:r w:rsidR="00F362EC">
        <w:t xml:space="preserve">This is especially relevant to the comparisons of kelp to urchins and rockfish. </w:t>
      </w:r>
    </w:p>
    <w:p w14:paraId="105F3D8D" w14:textId="77777777" w:rsidR="00F362EC" w:rsidRDefault="00F362EC">
      <w:pPr>
        <w:pStyle w:val="CommentText"/>
      </w:pPr>
    </w:p>
    <w:p w14:paraId="3C1210B8" w14:textId="6E280546" w:rsidR="00D844E2" w:rsidRDefault="00D844E2">
      <w:pPr>
        <w:pStyle w:val="CommentText"/>
      </w:pPr>
      <w:r>
        <w:t>Could understory algae be included as a FG?</w:t>
      </w:r>
    </w:p>
    <w:p w14:paraId="563004CF" w14:textId="7CA93BFC" w:rsidR="006511C6" w:rsidRDefault="006511C6">
      <w:pPr>
        <w:pStyle w:val="CommentText"/>
      </w:pPr>
    </w:p>
    <w:p w14:paraId="036F38F9" w14:textId="6E6F6AA2" w:rsidR="006511C6" w:rsidRDefault="006511C6">
      <w:pPr>
        <w:pStyle w:val="CommentText"/>
      </w:pPr>
      <w:r>
        <w:t xml:space="preserve">See Beas et al 2020 for one example of the value of including understory algae. </w:t>
      </w:r>
    </w:p>
    <w:p w14:paraId="435ABABE" w14:textId="159DF169" w:rsidR="00F30EF5" w:rsidRDefault="00F30EF5">
      <w:pPr>
        <w:pStyle w:val="CommentText"/>
      </w:pPr>
    </w:p>
    <w:p w14:paraId="6743175E" w14:textId="5DC4274C" w:rsidR="00F30EF5" w:rsidRDefault="00F30EF5">
      <w:pPr>
        <w:pStyle w:val="CommentText"/>
      </w:pPr>
      <w:r>
        <w:t xml:space="preserve">If understory algae isn’t included in the analysis, then it would be valuable to address this briefly in the discussion. </w:t>
      </w:r>
    </w:p>
    <w:p w14:paraId="492476D6" w14:textId="540C90F4" w:rsidR="00F30EF5" w:rsidRDefault="00F30EF5">
      <w:pPr>
        <w:pStyle w:val="CommentText"/>
      </w:pPr>
    </w:p>
    <w:p w14:paraId="15E55F66" w14:textId="77777777" w:rsidR="00F362EC" w:rsidRDefault="000E51C6">
      <w:pPr>
        <w:pStyle w:val="CommentText"/>
      </w:pPr>
      <w:r>
        <w:t xml:space="preserve">If you </w:t>
      </w:r>
      <w:r w:rsidR="00F30EF5">
        <w:t xml:space="preserve">don’t </w:t>
      </w:r>
      <w:r>
        <w:t xml:space="preserve">add understory algae to </w:t>
      </w:r>
      <w:r w:rsidR="00F30EF5">
        <w:t xml:space="preserve">this ms, please </w:t>
      </w:r>
      <w:r w:rsidR="00F362EC">
        <w:t>consider it for a future ms!</w:t>
      </w:r>
    </w:p>
    <w:p w14:paraId="0121C161" w14:textId="21E5047D" w:rsidR="00F30EF5" w:rsidRDefault="00F30EF5" w:rsidP="00F362EC">
      <w:pPr>
        <w:pStyle w:val="CommentText"/>
        <w:ind w:firstLine="0"/>
      </w:pPr>
    </w:p>
  </w:comment>
  <w:comment w:id="7" w:author="BERRY, HELEN (DNR)" w:date="2022-03-27T09:27:00Z" w:initials="BH(">
    <w:p w14:paraId="596DF305" w14:textId="75F166C8" w:rsidR="009C7CEF" w:rsidRDefault="009C7CEF" w:rsidP="007A6007">
      <w:pPr>
        <w:pStyle w:val="CommentText"/>
        <w:ind w:firstLine="0"/>
      </w:pPr>
      <w:r>
        <w:rPr>
          <w:rStyle w:val="CommentReference"/>
        </w:rPr>
        <w:annotationRef/>
      </w:r>
      <w:r>
        <w:t xml:space="preserve">I think it’s important to briefly address the role of elevated temps vs other stressors associated with MHWs. I added </w:t>
      </w:r>
      <w:r w:rsidR="00257AFB">
        <w:t>a few</w:t>
      </w:r>
      <w:r>
        <w:t xml:space="preserve"> sentences to last paragraph of the intro</w:t>
      </w:r>
      <w:r w:rsidR="006B539D">
        <w:t xml:space="preserve">, </w:t>
      </w:r>
      <w:r w:rsidR="00F362EC">
        <w:t xml:space="preserve">they </w:t>
      </w:r>
      <w:r w:rsidR="006B539D">
        <w:t>could also go in methods</w:t>
      </w:r>
      <w:r>
        <w:t>. Related issue to address, too: much kelp literature considers temp as a proxy for nutrient availability based on experimentally derived relationships in particular locations (mostly CA). There’s experimental support that that the two are negatively correlated in WA. And, in the end, there’s a strong rationale for using SST as an integrating physical measure.</w:t>
      </w:r>
    </w:p>
  </w:comment>
  <w:comment w:id="8" w:author="BERRY, HELEN (DNR)" w:date="2022-03-27T15:41:00Z" w:initials="BH(">
    <w:p w14:paraId="79455CBE" w14:textId="113CE07E" w:rsidR="00F362EC" w:rsidRDefault="00D844E2" w:rsidP="00D844E2">
      <w:pPr>
        <w:pStyle w:val="CommentText"/>
        <w:ind w:firstLine="0"/>
      </w:pPr>
      <w:r>
        <w:rPr>
          <w:rStyle w:val="CommentReference"/>
        </w:rPr>
        <w:annotationRef/>
      </w:r>
      <w:r>
        <w:t>While I’m not a fish ecologist, my sense has been that understory kelps also play an important role, perhaps more important for rockfish species</w:t>
      </w:r>
      <w:r w:rsidR="00FD7294">
        <w:t>?</w:t>
      </w:r>
      <w:r>
        <w:t xml:space="preserve"> For me </w:t>
      </w:r>
      <w:r w:rsidR="00FD7294">
        <w:t xml:space="preserve">this is </w:t>
      </w:r>
      <w:r>
        <w:t>a strong rationale for including your understory kelp data as a FG.</w:t>
      </w:r>
    </w:p>
  </w:comment>
  <w:comment w:id="9" w:author="BERRY, HELEN (DNR)" w:date="2022-03-27T15:46:00Z" w:initials="BH(">
    <w:p w14:paraId="570F2725" w14:textId="4B8116B4" w:rsidR="008A527E" w:rsidRDefault="00D844E2" w:rsidP="00D844E2">
      <w:pPr>
        <w:pStyle w:val="CommentText"/>
        <w:ind w:firstLine="0"/>
      </w:pPr>
      <w:r>
        <w:rPr>
          <w:rStyle w:val="CommentReference"/>
        </w:rPr>
        <w:annotationRef/>
      </w:r>
      <w:r w:rsidR="00F30EF5">
        <w:t>This justification and subsequent groupings of the kelp species are confusing, especially as understory macroalgae data is excluded. It might be more clear to refer to these 3 species as ‘</w:t>
      </w:r>
      <w:r w:rsidR="008A527E">
        <w:t>canopy-forming</w:t>
      </w:r>
      <w:r w:rsidR="00F30EF5">
        <w:t>’</w:t>
      </w:r>
      <w:r w:rsidR="008A527E">
        <w:t xml:space="preserve"> and then differentiate surface</w:t>
      </w:r>
      <w:r w:rsidR="001D4796">
        <w:t xml:space="preserve"> (or floating)</w:t>
      </w:r>
      <w:r w:rsidR="008A527E">
        <w:t xml:space="preserve"> and mid-water canopies. This would be </w:t>
      </w:r>
      <w:r w:rsidR="00F30EF5">
        <w:t>more straightforward</w:t>
      </w:r>
      <w:r w:rsidR="008A527E">
        <w:t>, especially in subsequent sections.</w:t>
      </w:r>
    </w:p>
    <w:p w14:paraId="44D8E3E3" w14:textId="4E7A9E35" w:rsidR="008A527E" w:rsidRDefault="008A527E" w:rsidP="00D844E2">
      <w:pPr>
        <w:pStyle w:val="CommentText"/>
        <w:ind w:firstLine="0"/>
      </w:pPr>
    </w:p>
    <w:p w14:paraId="5E145743" w14:textId="5AB70D4C" w:rsidR="001D4796" w:rsidRDefault="008A527E" w:rsidP="00D844E2">
      <w:pPr>
        <w:pStyle w:val="CommentText"/>
        <w:ind w:firstLine="0"/>
      </w:pPr>
      <w:r>
        <w:t>I would call the</w:t>
      </w:r>
      <w:r w:rsidR="000E51C6">
        <w:t xml:space="preserve"> three species </w:t>
      </w:r>
      <w:r>
        <w:t xml:space="preserve">the ‘largest’ </w:t>
      </w:r>
      <w:r w:rsidR="00F30EF5">
        <w:t>and the major canopy-forming spe</w:t>
      </w:r>
      <w:r w:rsidR="001D4796">
        <w:t>ci</w:t>
      </w:r>
      <w:r w:rsidR="00F30EF5">
        <w:t>es</w:t>
      </w:r>
      <w:r>
        <w:t xml:space="preserve">, yes, but... </w:t>
      </w:r>
      <w:r w:rsidR="000E51C6">
        <w:t>u</w:t>
      </w:r>
      <w:r>
        <w:t xml:space="preserve">nderstory algae provides substantial biomass, is more extensive, and is an important detrital and grazing resource. </w:t>
      </w:r>
    </w:p>
    <w:p w14:paraId="7D6657F8" w14:textId="77777777" w:rsidR="001D4796" w:rsidRDefault="001D4796" w:rsidP="00D844E2">
      <w:pPr>
        <w:pStyle w:val="CommentText"/>
        <w:ind w:firstLine="0"/>
      </w:pPr>
    </w:p>
    <w:p w14:paraId="5364769B" w14:textId="2B2708DB" w:rsidR="00D844E2" w:rsidRDefault="001D4796" w:rsidP="00D844E2">
      <w:pPr>
        <w:pStyle w:val="CommentText"/>
        <w:ind w:firstLine="0"/>
      </w:pPr>
      <w:r>
        <w:t xml:space="preserve">All of this provides a strong rationale to call the three species ‘canopy’ and </w:t>
      </w:r>
      <w:r w:rsidR="006511C6">
        <w:t xml:space="preserve">include </w:t>
      </w:r>
      <w:r w:rsidR="00F30EF5">
        <w:t>understory</w:t>
      </w:r>
      <w:r w:rsidR="006511C6">
        <w:t xml:space="preserve"> algae as a FG.</w:t>
      </w:r>
    </w:p>
  </w:comment>
  <w:comment w:id="30" w:author="BERRY, HELEN (DNR)" w:date="2022-03-27T15:07:00Z" w:initials="BH(">
    <w:p w14:paraId="091DD522" w14:textId="142286BA" w:rsidR="0069335A" w:rsidRDefault="0069335A">
      <w:pPr>
        <w:pStyle w:val="CommentText"/>
      </w:pPr>
      <w:r>
        <w:rPr>
          <w:rStyle w:val="CommentReference"/>
        </w:rPr>
        <w:annotationRef/>
      </w:r>
      <w:r>
        <w:t>There may be a better ref.</w:t>
      </w:r>
    </w:p>
  </w:comment>
  <w:comment w:id="10" w:author="BERRY, HELEN (DNR)" w:date="2022-03-27T13:28:00Z" w:initials="BH(">
    <w:p w14:paraId="28F179F6" w14:textId="4355AC59" w:rsidR="009C7CEF" w:rsidRDefault="009C7CEF" w:rsidP="0006327B">
      <w:pPr>
        <w:pStyle w:val="CommentText"/>
        <w:ind w:firstLine="0"/>
      </w:pPr>
      <w:r>
        <w:rPr>
          <w:rStyle w:val="CommentReference"/>
        </w:rPr>
        <w:annotationRef/>
      </w:r>
      <w:r w:rsidR="0069335A">
        <w:t xml:space="preserve">Sentences about SST. </w:t>
      </w:r>
      <w:r w:rsidR="00F30EF5">
        <w:t xml:space="preserve">Could be shortened, split up </w:t>
      </w:r>
      <w:r w:rsidR="0069335A">
        <w:t>and/or moved to methods.</w:t>
      </w:r>
    </w:p>
  </w:comment>
  <w:comment w:id="69" w:author="BERRY, HELEN (DNR)" w:date="2022-03-27T16:25:00Z" w:initials="BH(">
    <w:p w14:paraId="1FC95749" w14:textId="352EEFBD" w:rsidR="00F30EF5" w:rsidRDefault="00F30EF5" w:rsidP="00F30EF5">
      <w:pPr>
        <w:pStyle w:val="CommentText"/>
        <w:ind w:firstLine="0"/>
      </w:pPr>
      <w:r>
        <w:rPr>
          <w:rStyle w:val="CommentReference"/>
        </w:rPr>
        <w:annotationRef/>
      </w:r>
      <w:r>
        <w:t xml:space="preserve">Instance of language confusion, ptery forms a substantial mid-water canopy and the benthic </w:t>
      </w:r>
      <w:r w:rsidR="000E51C6">
        <w:t xml:space="preserve">and other stipitate </w:t>
      </w:r>
      <w:r>
        <w:t>or ‘sub-canopy’</w:t>
      </w:r>
      <w:r w:rsidR="00F362EC">
        <w:t xml:space="preserve"> species were excluded.</w:t>
      </w:r>
    </w:p>
    <w:p w14:paraId="64AFF59B" w14:textId="74EAAD91" w:rsidR="00D056AD" w:rsidRDefault="00D056AD" w:rsidP="00F30EF5">
      <w:pPr>
        <w:pStyle w:val="CommentText"/>
        <w:ind w:firstLine="0"/>
      </w:pPr>
    </w:p>
    <w:p w14:paraId="6A118664" w14:textId="475023F0" w:rsidR="00D056AD" w:rsidRDefault="00D056AD" w:rsidP="00F30EF5">
      <w:pPr>
        <w:pStyle w:val="CommentText"/>
        <w:ind w:firstLine="0"/>
      </w:pPr>
      <w:r>
        <w:t>I suspect that reviewers won’t agonize over this issue but it’s ecologically important.</w:t>
      </w:r>
    </w:p>
  </w:comment>
  <w:comment w:id="74" w:author="BERRY, HELEN (DNR)" w:date="2022-03-27T09:05:00Z" w:initials="BH(">
    <w:p w14:paraId="1E8FF993" w14:textId="01A606B3" w:rsidR="009C7CEF" w:rsidRDefault="009C7CEF">
      <w:pPr>
        <w:pStyle w:val="CommentText"/>
      </w:pPr>
      <w:r>
        <w:rPr>
          <w:rStyle w:val="CommentReference"/>
        </w:rPr>
        <w:annotationRef/>
      </w:r>
      <w:r>
        <w:t>Fig 1 plot stops at 2020.</w:t>
      </w:r>
    </w:p>
  </w:comment>
  <w:comment w:id="75" w:author="BERRY, HELEN (DNR)" w:date="2022-03-27T09:07:00Z" w:initials="BH(">
    <w:p w14:paraId="75E6C35D" w14:textId="73D0094A" w:rsidR="009C7CEF" w:rsidRDefault="009C7CEF">
      <w:pPr>
        <w:pStyle w:val="CommentText"/>
      </w:pPr>
      <w:r>
        <w:rPr>
          <w:rStyle w:val="CommentReference"/>
        </w:rPr>
        <w:annotationRef/>
      </w:r>
      <w:r w:rsidR="000D41D1">
        <w:t>I’d back away from depiction of individual plants.</w:t>
      </w:r>
    </w:p>
  </w:comment>
  <w:comment w:id="83" w:author="BERRY, HELEN (DNR)" w:date="2022-03-27T09:22:00Z" w:initials="BH(">
    <w:p w14:paraId="4C606EB9" w14:textId="426C2130" w:rsidR="009C7CEF" w:rsidRDefault="009C7CEF">
      <w:pPr>
        <w:pStyle w:val="CommentText"/>
      </w:pPr>
      <w:r>
        <w:rPr>
          <w:rStyle w:val="CommentReference"/>
        </w:rPr>
        <w:annotationRef/>
      </w:r>
      <w:r w:rsidR="00821116">
        <w:t>This general wording is effective (see comments in intro).</w:t>
      </w:r>
    </w:p>
  </w:comment>
  <w:comment w:id="84" w:author="BERRY, HELEN (DNR)" w:date="2022-03-27T09:17:00Z" w:initials="BH(">
    <w:p w14:paraId="587AD5DE" w14:textId="10CFCFD4" w:rsidR="009C7CEF" w:rsidRDefault="009C7CEF">
      <w:pPr>
        <w:pStyle w:val="CommentText"/>
      </w:pPr>
      <w:r>
        <w:rPr>
          <w:rStyle w:val="CommentReference"/>
        </w:rPr>
        <w:annotationRef/>
      </w:r>
      <w:r w:rsidR="000E51C6">
        <w:t>Add</w:t>
      </w:r>
      <w:r w:rsidR="00821116">
        <w:t xml:space="preserve"> </w:t>
      </w:r>
      <w:r w:rsidR="00F65871">
        <w:t>description of the</w:t>
      </w:r>
      <w:r w:rsidR="00821116">
        <w:t xml:space="preserve"> spatial extent of the kelp canopy </w:t>
      </w:r>
      <w:r w:rsidR="00F65871">
        <w:t xml:space="preserve">data </w:t>
      </w:r>
      <w:r w:rsidR="00821116">
        <w:t xml:space="preserve">that you included… </w:t>
      </w:r>
      <w:r>
        <w:t>outer coast and western strait to Neah Bay?</w:t>
      </w:r>
    </w:p>
  </w:comment>
  <w:comment w:id="85" w:author="Steve Lonhart" w:date="2022-03-17T10:27:00Z" w:initials="SIL">
    <w:p w14:paraId="678D8195" w14:textId="7C2A466A" w:rsidR="009C7CEF" w:rsidRDefault="009C7CEF">
      <w:pPr>
        <w:pStyle w:val="CommentText"/>
      </w:pPr>
      <w:r>
        <w:rPr>
          <w:rStyle w:val="CommentReference"/>
        </w:rPr>
        <w:annotationRef/>
      </w:r>
      <w:r>
        <w:t>Is this all species?  Not sure what this means.</w:t>
      </w:r>
    </w:p>
  </w:comment>
  <w:comment w:id="86" w:author="Steve Lonhart" w:date="2022-03-17T10:28:00Z" w:initials="SIL">
    <w:p w14:paraId="2FFEE87E" w14:textId="18969337" w:rsidR="009C7CEF" w:rsidRDefault="009C7CEF">
      <w:pPr>
        <w:pStyle w:val="CommentText"/>
      </w:pPr>
      <w:r>
        <w:rPr>
          <w:rStyle w:val="CommentReference"/>
        </w:rPr>
        <w:annotationRef/>
      </w:r>
      <w:r>
        <w:t>I assume you mean there are distinct differences in life history characteristics, which can manifest in very different demographic responses?</w:t>
      </w:r>
    </w:p>
  </w:comment>
  <w:comment w:id="87" w:author="BERRY, HELEN (DNR)" w:date="2022-03-27T16:46:00Z" w:initials="BH(">
    <w:p w14:paraId="7E3EE33F" w14:textId="57C10045" w:rsidR="000E51C6" w:rsidRDefault="000E51C6">
      <w:pPr>
        <w:pStyle w:val="CommentText"/>
      </w:pPr>
      <w:r>
        <w:rPr>
          <w:rStyle w:val="CommentReference"/>
        </w:rPr>
        <w:annotationRef/>
      </w:r>
      <w:r>
        <w:t>Most algae in S2 was excluded, yes?</w:t>
      </w:r>
    </w:p>
  </w:comment>
  <w:comment w:id="88" w:author="Steve Lonhart" w:date="2022-03-17T12:06:00Z" w:initials="SIL">
    <w:p w14:paraId="4B82F7AD" w14:textId="4397853C" w:rsidR="009C7CEF" w:rsidRDefault="009C7CEF">
      <w:pPr>
        <w:pStyle w:val="CommentText"/>
      </w:pPr>
      <w:r>
        <w:rPr>
          <w:rStyle w:val="CommentReference"/>
        </w:rPr>
        <w:annotationRef/>
      </w:r>
      <w:r>
        <w:t>Using guilds here:  is that different from the “four guilds”, since urchins are a part of the invert guild?</w:t>
      </w:r>
    </w:p>
  </w:comment>
  <w:comment w:id="89" w:author="BERRY, HELEN (DNR)" w:date="2022-03-27T15:53:00Z" w:initials="BH(">
    <w:p w14:paraId="56B94E33" w14:textId="7EA4189F" w:rsidR="006511C6" w:rsidRDefault="006511C6">
      <w:pPr>
        <w:pStyle w:val="CommentText"/>
      </w:pPr>
      <w:r>
        <w:rPr>
          <w:rStyle w:val="CommentReference"/>
        </w:rPr>
        <w:annotationRef/>
      </w:r>
      <w:r>
        <w:t>This is one of the investigations that would be really enriche</w:t>
      </w:r>
      <w:r w:rsidR="00D056AD">
        <w:t>d by including understory algae, such as the linear regreassions (below).</w:t>
      </w:r>
    </w:p>
  </w:comment>
  <w:comment w:id="90" w:author="BERRY, HELEN (DNR)" w:date="2022-03-27T16:32:00Z" w:initials="BH(">
    <w:p w14:paraId="45D93ACA" w14:textId="59CE8846" w:rsidR="001D4796" w:rsidRDefault="001D4796">
      <w:pPr>
        <w:pStyle w:val="CommentText"/>
      </w:pPr>
      <w:r>
        <w:rPr>
          <w:rStyle w:val="CommentReference"/>
        </w:rPr>
        <w:annotationRef/>
      </w:r>
      <w:r w:rsidR="003F63BB">
        <w:t>Example of language alternative.</w:t>
      </w:r>
    </w:p>
  </w:comment>
  <w:comment w:id="97" w:author="BERRY, HELEN (DNR)" w:date="2022-03-27T15:29:00Z" w:initials="BH(">
    <w:p w14:paraId="40370874" w14:textId="527A75B9" w:rsidR="00FB6C29" w:rsidRDefault="00FB6C29" w:rsidP="003F63BB">
      <w:pPr>
        <w:pStyle w:val="CommentText"/>
        <w:ind w:firstLine="0"/>
      </w:pPr>
      <w:r>
        <w:rPr>
          <w:rStyle w:val="CommentReference"/>
        </w:rPr>
        <w:annotationRef/>
      </w:r>
      <w:r w:rsidR="003F63BB">
        <w:t xml:space="preserve">Further language confusion with kelp and these three groups… </w:t>
      </w:r>
    </w:p>
  </w:comment>
  <w:comment w:id="108" w:author="BERRY, HELEN (DNR)" w:date="2022-03-27T16:54:00Z" w:initials="BH(">
    <w:p w14:paraId="2DCDD8FE" w14:textId="7CD9513E" w:rsidR="003F63BB" w:rsidRDefault="003F63BB">
      <w:pPr>
        <w:pStyle w:val="CommentText"/>
      </w:pPr>
      <w:r>
        <w:rPr>
          <w:rStyle w:val="CommentReference"/>
        </w:rPr>
        <w:annotationRef/>
      </w:r>
      <w:r>
        <w:t>Or some other language that clarifies it wasn’t just at transects.</w:t>
      </w:r>
    </w:p>
  </w:comment>
  <w:comment w:id="113" w:author="BERRY, HELEN (DNR)" w:date="2022-03-24T09:06:00Z" w:initials="BH(">
    <w:p w14:paraId="010DD44B" w14:textId="41B11478" w:rsidR="003F63BB" w:rsidRDefault="009C7CEF" w:rsidP="00043C06">
      <w:pPr>
        <w:pStyle w:val="CommentText"/>
      </w:pPr>
      <w:r>
        <w:rPr>
          <w:rStyle w:val="CommentReference"/>
        </w:rPr>
        <w:annotationRef/>
      </w:r>
      <w:r>
        <w:t xml:space="preserve">This is so cool! </w:t>
      </w:r>
      <w:r w:rsidR="00043C06">
        <w:t>Of course, differences related to the scale of the datasets would be expected (as you note below).</w:t>
      </w:r>
    </w:p>
  </w:comment>
  <w:comment w:id="114" w:author="BERRY, HELEN (DNR)" w:date="2022-03-24T09:10:00Z" w:initials="BH(">
    <w:p w14:paraId="680620C5" w14:textId="48EA621B" w:rsidR="009C7CEF" w:rsidRDefault="009C7CEF">
      <w:pPr>
        <w:pStyle w:val="CommentText"/>
      </w:pPr>
      <w:r>
        <w:rPr>
          <w:rStyle w:val="CommentReference"/>
        </w:rPr>
        <w:annotationRef/>
      </w:r>
      <w:r>
        <w:t>This is a really important observation about the relative timing.</w:t>
      </w:r>
    </w:p>
  </w:comment>
  <w:comment w:id="115" w:author="BERRY, HELEN (DNR)" w:date="2022-03-24T09:12:00Z" w:initials="BH(">
    <w:p w14:paraId="4F143B26" w14:textId="237F8EB7" w:rsidR="009C7CEF" w:rsidRDefault="009C7CEF">
      <w:pPr>
        <w:pStyle w:val="CommentText"/>
      </w:pPr>
      <w:r>
        <w:rPr>
          <w:rStyle w:val="CommentReference"/>
        </w:rPr>
        <w:annotationRef/>
      </w:r>
      <w:r>
        <w:t>Missing word or misplaced ‘(‘?</w:t>
      </w:r>
    </w:p>
  </w:comment>
  <w:comment w:id="125" w:author="BERRY, HELEN (DNR)" w:date="2022-03-26T18:27:00Z" w:initials="BH(">
    <w:p w14:paraId="1F1C36B6" w14:textId="333DB7FA" w:rsidR="009C7CEF" w:rsidRDefault="009C7CEF">
      <w:pPr>
        <w:pStyle w:val="CommentText"/>
      </w:pPr>
      <w:r>
        <w:rPr>
          <w:rStyle w:val="CommentReference"/>
        </w:rPr>
        <w:annotationRef/>
      </w:r>
      <w:r>
        <w:t>This is such an important point wrt to relative timing.</w:t>
      </w:r>
    </w:p>
  </w:comment>
  <w:comment w:id="126" w:author="BERRY, HELEN (DNR)" w:date="2022-03-27T17:51:00Z" w:initials="BH(">
    <w:p w14:paraId="632CC5E8" w14:textId="3EE70A1F" w:rsidR="00E8796A" w:rsidRDefault="00E8796A">
      <w:pPr>
        <w:pStyle w:val="CommentText"/>
      </w:pPr>
      <w:r>
        <w:rPr>
          <w:rStyle w:val="CommentReference"/>
        </w:rPr>
        <w:annotationRef/>
      </w:r>
      <w:r>
        <w:t>In some text, you specify in this way. It’s a helpful distinction for me.</w:t>
      </w:r>
    </w:p>
  </w:comment>
  <w:comment w:id="130" w:author="BERRY, HELEN (DNR)" w:date="2022-03-24T09:30:00Z" w:initials="BH(">
    <w:p w14:paraId="26192A01" w14:textId="65E483BF" w:rsidR="009C7CEF" w:rsidRDefault="009C7CEF">
      <w:pPr>
        <w:pStyle w:val="CommentText"/>
      </w:pPr>
      <w:r>
        <w:rPr>
          <w:rStyle w:val="CommentReference"/>
        </w:rPr>
        <w:annotationRef/>
      </w:r>
      <w:r>
        <w:t>Missing word?</w:t>
      </w:r>
    </w:p>
  </w:comment>
  <w:comment w:id="131" w:author="BERRY, HELEN (DNR)" w:date="2022-03-26T18:36:00Z" w:initials="BH(">
    <w:p w14:paraId="18755C5C" w14:textId="7DC60718" w:rsidR="009C7CEF" w:rsidRDefault="009C7CEF">
      <w:pPr>
        <w:pStyle w:val="CommentText"/>
      </w:pPr>
      <w:r>
        <w:rPr>
          <w:rStyle w:val="CommentReference"/>
        </w:rPr>
        <w:annotationRef/>
      </w:r>
      <w:r>
        <w:t>I wouldn’t call a 50% loss ‘small’, it definitely was short-term. To me, the critical factor is that kelp remained common despite the large decline.</w:t>
      </w:r>
    </w:p>
  </w:comment>
  <w:comment w:id="155" w:author="BERRY, HELEN (DNR)" w:date="2022-03-26T19:51:00Z" w:initials="BH(">
    <w:p w14:paraId="4E9A9348" w14:textId="26E78730" w:rsidR="009C7CEF" w:rsidRDefault="009C7CEF">
      <w:pPr>
        <w:pStyle w:val="CommentText"/>
      </w:pPr>
      <w:r>
        <w:rPr>
          <w:rStyle w:val="CommentReference"/>
        </w:rPr>
        <w:annotationRef/>
      </w:r>
      <w:r>
        <w:t>This is very helpful management guidance that I will be able to highlight in my discussions with managers.</w:t>
      </w:r>
    </w:p>
  </w:comment>
  <w:comment w:id="165" w:author="BERRY, HELEN (DNR)" w:date="2022-03-27T09:05:00Z" w:initials="BH(">
    <w:p w14:paraId="42A08729" w14:textId="034066E8" w:rsidR="009C7CEF" w:rsidRDefault="009C7CEF">
      <w:pPr>
        <w:pStyle w:val="CommentText"/>
      </w:pPr>
      <w:r>
        <w:rPr>
          <w:rStyle w:val="CommentReference"/>
        </w:rPr>
        <w:annotationRef/>
      </w:r>
      <w:r>
        <w:t>Kelp canopy plot stops at 2020, I think we gave you 2021 data, yes?</w:t>
      </w:r>
    </w:p>
  </w:comment>
  <w:comment w:id="167" w:author="Andrew Shelton - NOAA Federal" w:date="2022-03-14T23:37:00Z" w:initials="">
    <w:p w14:paraId="4F6CE07F" w14:textId="77777777" w:rsidR="009C7CEF" w:rsidRDefault="009C7CEF">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 a bit torn about keeping the different symbols.  I worry people will start focusing on the exposure and how you get that information and less on the SST and kelp info here.</w:t>
      </w:r>
    </w:p>
  </w:comment>
  <w:comment w:id="168" w:author="Steve Lonhart" w:date="2022-03-18T17:46:00Z" w:initials="SIL">
    <w:p w14:paraId="1E30A741" w14:textId="5BC3BA3D" w:rsidR="009C7CEF" w:rsidRDefault="009C7CEF">
      <w:pPr>
        <w:pStyle w:val="CommentText"/>
      </w:pPr>
      <w:r>
        <w:rPr>
          <w:rStyle w:val="CommentReference"/>
        </w:rPr>
        <w:annotationRef/>
      </w:r>
      <w:r>
        <w:t>I am not familiar with this metric (k), and there is not enough info in the legend to explain it, so I agree it is confusing at this stage.</w:t>
      </w:r>
    </w:p>
  </w:comment>
  <w:comment w:id="169" w:author="BERRY, HELEN (DNR)" w:date="2022-03-24T09:44:00Z" w:initials="BH(">
    <w:p w14:paraId="062FEB09" w14:textId="4C80A210" w:rsidR="009C7CEF" w:rsidRDefault="009C7CEF">
      <w:pPr>
        <w:pStyle w:val="CommentText"/>
      </w:pPr>
      <w:r>
        <w:rPr>
          <w:rStyle w:val="CommentReference"/>
        </w:rPr>
        <w:annotationRef/>
      </w:r>
      <w:r>
        <w:t>I agree, it distracts from the main points.</w:t>
      </w:r>
    </w:p>
  </w:comment>
  <w:comment w:id="170" w:author="BERRY, HELEN (DNR)" w:date="2022-03-26T19:55:00Z" w:initials="BH(">
    <w:p w14:paraId="099A66A5" w14:textId="2E9E00E9" w:rsidR="009C7CEF" w:rsidRDefault="009C7CEF" w:rsidP="008D19A5">
      <w:pPr>
        <w:pStyle w:val="CommentText"/>
      </w:pPr>
      <w:r>
        <w:rPr>
          <w:rStyle w:val="CommentReference"/>
        </w:rPr>
        <w:annotationRef/>
      </w:r>
      <w:r>
        <w:t xml:space="preserve">If you could visualize it cleanly, I’d be interested to also see more subtle mean max month lines for the 5 sites in order to understand the magnitude of difference among sites. Or you could describe in text or supp. </w:t>
      </w:r>
    </w:p>
  </w:comment>
  <w:comment w:id="171" w:author="BERRY, HELEN (DNR)" w:date="2022-03-27T08:26:00Z" w:initials="BH(">
    <w:p w14:paraId="6194268F" w14:textId="3B228779" w:rsidR="009C7CEF" w:rsidRDefault="009C7CEF">
      <w:pPr>
        <w:pStyle w:val="CommentText"/>
      </w:pPr>
      <w:r>
        <w:rPr>
          <w:rStyle w:val="CommentReference"/>
        </w:rPr>
        <w:annotationRef/>
      </w:r>
      <w:r>
        <w:t>Based on the numbers, I’m guessing this is total canopy area for the outer coast and part of the western  strait. I put in some placeholders for you to correct.</w:t>
      </w:r>
    </w:p>
  </w:comment>
  <w:comment w:id="194" w:author="Owen.Liu" w:date="2022-03-16T14:46:00Z" w:initials="O">
    <w:p w14:paraId="15CA9609" w14:textId="5ED212AD" w:rsidR="009C7CEF" w:rsidRDefault="009C7CEF">
      <w:pPr>
        <w:pStyle w:val="CommentText"/>
      </w:pPr>
      <w:r>
        <w:rPr>
          <w:rStyle w:val="CommentReference"/>
        </w:rPr>
        <w:annotationRef/>
      </w:r>
      <w:r>
        <w:t>This is a cool figure that is showing a lot, but to me the circle size doesn’t add much, because there isn’t too much obvious variation in circle size besides a few very small circles</w:t>
      </w:r>
    </w:p>
  </w:comment>
  <w:comment w:id="195" w:author="Steve Lonhart" w:date="2022-03-18T18:03:00Z" w:initials="SIL">
    <w:p w14:paraId="22A009CB" w14:textId="659FA0F1" w:rsidR="009C7CEF" w:rsidRDefault="009C7CEF">
      <w:pPr>
        <w:pStyle w:val="CommentText"/>
      </w:pPr>
      <w:r>
        <w:rPr>
          <w:rStyle w:val="CommentReference"/>
        </w:rPr>
        <w:annotationRef/>
      </w:r>
      <w:r>
        <w:t>I agree.</w:t>
      </w:r>
    </w:p>
  </w:comment>
  <w:comment w:id="196" w:author="BERRY, HELEN (DNR)" w:date="2022-03-26T19:14:00Z" w:initials="BH(">
    <w:p w14:paraId="2A686A92" w14:textId="6A71AF7F" w:rsidR="009C7CEF" w:rsidRDefault="009C7CEF">
      <w:pPr>
        <w:pStyle w:val="CommentText"/>
      </w:pPr>
      <w:r>
        <w:rPr>
          <w:rStyle w:val="CommentReference"/>
        </w:rPr>
        <w:annotationRef/>
      </w:r>
      <w:r>
        <w:t>I agree, increase range in circle size?</w:t>
      </w:r>
    </w:p>
  </w:comment>
  <w:comment w:id="209" w:author="BERRY, HELEN (DNR)" w:date="2022-03-26T19:18:00Z" w:initials="BH(">
    <w:p w14:paraId="23923018" w14:textId="47D9D8A7" w:rsidR="009C7CEF" w:rsidRDefault="009C7CEF">
      <w:pPr>
        <w:pStyle w:val="CommentText"/>
      </w:pPr>
      <w:r>
        <w:rPr>
          <w:rStyle w:val="CommentReference"/>
        </w:rPr>
        <w:annotationRef/>
      </w:r>
      <w:r>
        <w:t>Forage fish more up-to-date?... like seastars?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121C161" w15:done="0"/>
  <w15:commentEx w15:paraId="596DF305" w15:done="0"/>
  <w15:commentEx w15:paraId="79455CBE" w15:done="0"/>
  <w15:commentEx w15:paraId="5364769B" w15:done="0"/>
  <w15:commentEx w15:paraId="091DD522" w15:done="0"/>
  <w15:commentEx w15:paraId="28F179F6" w15:done="0"/>
  <w15:commentEx w15:paraId="6A118664" w15:done="0"/>
  <w15:commentEx w15:paraId="1E8FF993" w15:done="0"/>
  <w15:commentEx w15:paraId="75E6C35D" w15:done="0"/>
  <w15:commentEx w15:paraId="4C606EB9" w15:done="0"/>
  <w15:commentEx w15:paraId="587AD5DE" w15:done="0"/>
  <w15:commentEx w15:paraId="678D8195" w15:done="0"/>
  <w15:commentEx w15:paraId="2FFEE87E" w15:done="0"/>
  <w15:commentEx w15:paraId="7E3EE33F" w15:done="0"/>
  <w15:commentEx w15:paraId="4B82F7AD" w15:done="0"/>
  <w15:commentEx w15:paraId="56B94E33" w15:done="0"/>
  <w15:commentEx w15:paraId="45D93ACA" w15:done="0"/>
  <w15:commentEx w15:paraId="40370874" w15:done="0"/>
  <w15:commentEx w15:paraId="2DCDD8FE" w15:done="0"/>
  <w15:commentEx w15:paraId="010DD44B" w15:done="0"/>
  <w15:commentEx w15:paraId="680620C5" w15:done="0"/>
  <w15:commentEx w15:paraId="4F143B26" w15:done="0"/>
  <w15:commentEx w15:paraId="1F1C36B6" w15:done="0"/>
  <w15:commentEx w15:paraId="632CC5E8" w15:done="0"/>
  <w15:commentEx w15:paraId="26192A01" w15:done="0"/>
  <w15:commentEx w15:paraId="18755C5C" w15:done="0"/>
  <w15:commentEx w15:paraId="4E9A9348" w15:done="0"/>
  <w15:commentEx w15:paraId="42A08729" w15:done="0"/>
  <w15:commentEx w15:paraId="4F6CE07F" w15:done="0"/>
  <w15:commentEx w15:paraId="1E30A741" w15:paraIdParent="4F6CE07F" w15:done="0"/>
  <w15:commentEx w15:paraId="062FEB09" w15:paraIdParent="4F6CE07F" w15:done="0"/>
  <w15:commentEx w15:paraId="099A66A5" w15:done="0"/>
  <w15:commentEx w15:paraId="6194268F" w15:done="0"/>
  <w15:commentEx w15:paraId="15CA9609" w15:done="0"/>
  <w15:commentEx w15:paraId="22A009CB" w15:paraIdParent="15CA9609" w15:done="0"/>
  <w15:commentEx w15:paraId="2A686A92" w15:paraIdParent="15CA9609" w15:done="0"/>
  <w15:commentEx w15:paraId="2392301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E6E205" w16cid:durableId="25DD77E3"/>
  <w16cid:commentId w16cid:paraId="700DED1B" w16cid:durableId="25DD787A"/>
  <w16cid:commentId w16cid:paraId="1F5C3B76" w16cid:durableId="25DD78EE"/>
  <w16cid:commentId w16cid:paraId="10FDC87B" w16cid:durableId="25DD76F4"/>
  <w16cid:commentId w16cid:paraId="294748C3" w16cid:durableId="25DD79EC"/>
  <w16cid:commentId w16cid:paraId="1CB89BEF" w16cid:durableId="25DD7AEB"/>
  <w16cid:commentId w16cid:paraId="4DB890CB" w16cid:durableId="25DD7C57"/>
  <w16cid:commentId w16cid:paraId="5A9CF4E5" w16cid:durableId="25DD7D43"/>
  <w16cid:commentId w16cid:paraId="7A58AF86" w16cid:durableId="25DD7DCE"/>
  <w16cid:commentId w16cid:paraId="3A4847E6" w16cid:durableId="25DD7E20"/>
  <w16cid:commentId w16cid:paraId="0295AA0B" w16cid:durableId="25DD7EB1"/>
  <w16cid:commentId w16cid:paraId="1C539505" w16cid:durableId="25DD7EF1"/>
  <w16cid:commentId w16cid:paraId="2B43F50B" w16cid:durableId="25DD80AE"/>
  <w16cid:commentId w16cid:paraId="1E96EDB9" w16cid:durableId="25DD76F5"/>
  <w16cid:commentId w16cid:paraId="51181F35" w16cid:durableId="25DD80ED"/>
  <w16cid:commentId w16cid:paraId="509A4270" w16cid:durableId="25DD81FC"/>
  <w16cid:commentId w16cid:paraId="40FDDD1B" w16cid:durableId="25DD83C6"/>
  <w16cid:commentId w16cid:paraId="0FD7E707" w16cid:durableId="25DD847F"/>
  <w16cid:commentId w16cid:paraId="5CFA7965" w16cid:durableId="25DD85B0"/>
  <w16cid:commentId w16cid:paraId="595434F3" w16cid:durableId="25DD886A"/>
  <w16cid:commentId w16cid:paraId="678D8195" w16cid:durableId="25DD8B88"/>
  <w16cid:commentId w16cid:paraId="2FFEE87E" w16cid:durableId="25DD8BD3"/>
  <w16cid:commentId w16cid:paraId="4B82F7AD" w16cid:durableId="25DDA2B8"/>
  <w16cid:commentId w16cid:paraId="17003CC7" w16cid:durableId="25DD76F6"/>
  <w16cid:commentId w16cid:paraId="267EC543" w16cid:durableId="25DD76F7"/>
  <w16cid:commentId w16cid:paraId="6831F2CF" w16cid:durableId="25DDAEE7"/>
  <w16cid:commentId w16cid:paraId="712D0302" w16cid:durableId="25DDAF98"/>
  <w16cid:commentId w16cid:paraId="1A5EA898" w16cid:durableId="25DD76F8"/>
  <w16cid:commentId w16cid:paraId="452AE94D" w16cid:durableId="25DDB031"/>
  <w16cid:commentId w16cid:paraId="09915E05" w16cid:durableId="25DDB31D"/>
  <w16cid:commentId w16cid:paraId="080240B5" w16cid:durableId="25DDB2CC"/>
  <w16cid:commentId w16cid:paraId="7BBDD47B" w16cid:durableId="25DDB351"/>
  <w16cid:commentId w16cid:paraId="3B641E13" w16cid:durableId="25DD76F9"/>
  <w16cid:commentId w16cid:paraId="34F4AE52" w16cid:durableId="25DDB451"/>
  <w16cid:commentId w16cid:paraId="0E0D9EE9" w16cid:durableId="25DDB5A2"/>
  <w16cid:commentId w16cid:paraId="6333CC8C" w16cid:durableId="25DD76FA"/>
  <w16cid:commentId w16cid:paraId="594F3A9C" w16cid:durableId="25DDB730"/>
  <w16cid:commentId w16cid:paraId="38AE3C25" w16cid:durableId="25DDCD5B"/>
  <w16cid:commentId w16cid:paraId="492B88AE" w16cid:durableId="25DDCE21"/>
  <w16cid:commentId w16cid:paraId="55A197B4" w16cid:durableId="25DDCF96"/>
  <w16cid:commentId w16cid:paraId="6E2A72CE" w16cid:durableId="25DDD020"/>
  <w16cid:commentId w16cid:paraId="3F4BD8C9" w16cid:durableId="25DDD114"/>
  <w16cid:commentId w16cid:paraId="2F7F4FBA" w16cid:durableId="25DD76FB"/>
  <w16cid:commentId w16cid:paraId="4F6CE07F" w16cid:durableId="25DD76FC"/>
  <w16cid:commentId w16cid:paraId="1E30A741" w16cid:durableId="25DF440F"/>
  <w16cid:commentId w16cid:paraId="557CDBA4" w16cid:durableId="25DF4454"/>
  <w16cid:commentId w16cid:paraId="0056E7BB" w16cid:durableId="25DF4698"/>
  <w16cid:commentId w16cid:paraId="1018A50B" w16cid:durableId="25DD76FD"/>
  <w16cid:commentId w16cid:paraId="49A28224" w16cid:durableId="25DF464C"/>
  <w16cid:commentId w16cid:paraId="492E612C" w16cid:durableId="25DF471C"/>
  <w16cid:commentId w16cid:paraId="4D289FDA" w16cid:durableId="25DF4736"/>
  <w16cid:commentId w16cid:paraId="15CA9609" w16cid:durableId="25DD76FE"/>
  <w16cid:commentId w16cid:paraId="22A009CB" w16cid:durableId="25DF47D8"/>
  <w16cid:commentId w16cid:paraId="21E2A71B" w16cid:durableId="25DF484B"/>
  <w16cid:commentId w16cid:paraId="5B9E3D79" w16cid:durableId="25DF494F"/>
  <w16cid:commentId w16cid:paraId="0D988492" w16cid:durableId="25DF4A52"/>
  <w16cid:commentId w16cid:paraId="00F9ADED" w16cid:durableId="25DF4B19"/>
  <w16cid:commentId w16cid:paraId="1F19060D" w16cid:durableId="25DF4BD8"/>
  <w16cid:commentId w16cid:paraId="48546958" w16cid:durableId="25DF4E9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E668C3" w14:textId="77777777" w:rsidR="007E4ED9" w:rsidRDefault="007E4ED9">
      <w:pPr>
        <w:spacing w:line="240" w:lineRule="auto"/>
      </w:pPr>
      <w:r>
        <w:separator/>
      </w:r>
    </w:p>
  </w:endnote>
  <w:endnote w:type="continuationSeparator" w:id="0">
    <w:p w14:paraId="03300961" w14:textId="77777777" w:rsidR="007E4ED9" w:rsidRDefault="007E4E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Gungsuh">
    <w:altName w:val="Malgun Gothic"/>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5C429414" w:rsidR="009C7CEF" w:rsidRDefault="009C7CEF">
        <w:pPr>
          <w:pStyle w:val="Footer"/>
          <w:jc w:val="center"/>
        </w:pPr>
        <w:r>
          <w:fldChar w:fldCharType="begin"/>
        </w:r>
        <w:r>
          <w:instrText xml:space="preserve"> PAGE   \* MERGEFORMAT </w:instrText>
        </w:r>
        <w:r>
          <w:fldChar w:fldCharType="separate"/>
        </w:r>
        <w:r w:rsidR="00E96752">
          <w:rPr>
            <w:noProof/>
          </w:rPr>
          <w:t>42</w:t>
        </w:r>
        <w:r>
          <w:rPr>
            <w:noProof/>
          </w:rPr>
          <w:fldChar w:fldCharType="end"/>
        </w:r>
      </w:p>
    </w:sdtContent>
  </w:sdt>
  <w:p w14:paraId="06AEA31B" w14:textId="629E2D02" w:rsidR="009C7CEF" w:rsidRDefault="009C7CE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8D31D7" w14:textId="77777777" w:rsidR="007E4ED9" w:rsidRDefault="007E4ED9">
      <w:pPr>
        <w:spacing w:line="240" w:lineRule="auto"/>
      </w:pPr>
      <w:r>
        <w:separator/>
      </w:r>
    </w:p>
  </w:footnote>
  <w:footnote w:type="continuationSeparator" w:id="0">
    <w:p w14:paraId="72B4E2E6" w14:textId="77777777" w:rsidR="007E4ED9" w:rsidRDefault="007E4ED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RRY, HELEN (DNR)">
    <w15:presenceInfo w15:providerId="AD" w15:userId="S-1-5-21-353372909-3866996864-486674793-7647"/>
  </w15:person>
  <w15:person w15:author="Owen.Liu">
    <w15:presenceInfo w15:providerId="None" w15:userId="Owen.Liu"/>
  </w15:person>
  <w15:person w15:author="Steve Lonhart">
    <w15:presenceInfo w15:providerId="None" w15:userId="Steve Lonhart"/>
  </w15:person>
  <w15:person w15:author="Nick.Tolimieri">
    <w15:presenceInfo w15:providerId="None" w15:userId="Nick.Tolimie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386&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7&lt;/item&gt;&lt;item&gt;9118&lt;/item&gt;&lt;/record-ids&gt;&lt;/item&gt;&lt;/Libraries&gt;"/>
  </w:docVars>
  <w:rsids>
    <w:rsidRoot w:val="00471A3D"/>
    <w:rsid w:val="00004A8C"/>
    <w:rsid w:val="00006FBC"/>
    <w:rsid w:val="0001282F"/>
    <w:rsid w:val="00033261"/>
    <w:rsid w:val="00034ABC"/>
    <w:rsid w:val="000351C5"/>
    <w:rsid w:val="000422F1"/>
    <w:rsid w:val="000436A3"/>
    <w:rsid w:val="00043C06"/>
    <w:rsid w:val="00045994"/>
    <w:rsid w:val="00057F18"/>
    <w:rsid w:val="0006327B"/>
    <w:rsid w:val="00073FAF"/>
    <w:rsid w:val="000919F8"/>
    <w:rsid w:val="00095CEE"/>
    <w:rsid w:val="000A11D3"/>
    <w:rsid w:val="000B76E4"/>
    <w:rsid w:val="000C02D6"/>
    <w:rsid w:val="000C6787"/>
    <w:rsid w:val="000D41D1"/>
    <w:rsid w:val="000D6AFE"/>
    <w:rsid w:val="000E01A0"/>
    <w:rsid w:val="000E2E98"/>
    <w:rsid w:val="000E51C6"/>
    <w:rsid w:val="000F1A32"/>
    <w:rsid w:val="000F1A73"/>
    <w:rsid w:val="000F3616"/>
    <w:rsid w:val="000F7BB3"/>
    <w:rsid w:val="001024DD"/>
    <w:rsid w:val="00106C7E"/>
    <w:rsid w:val="00115A96"/>
    <w:rsid w:val="00115CEB"/>
    <w:rsid w:val="00125963"/>
    <w:rsid w:val="001302B4"/>
    <w:rsid w:val="001328F7"/>
    <w:rsid w:val="00133996"/>
    <w:rsid w:val="00135413"/>
    <w:rsid w:val="00151934"/>
    <w:rsid w:val="00154489"/>
    <w:rsid w:val="00164689"/>
    <w:rsid w:val="00175D23"/>
    <w:rsid w:val="001817D2"/>
    <w:rsid w:val="001822E9"/>
    <w:rsid w:val="00186AB2"/>
    <w:rsid w:val="001A060D"/>
    <w:rsid w:val="001B570F"/>
    <w:rsid w:val="001B6D8C"/>
    <w:rsid w:val="001D4796"/>
    <w:rsid w:val="001D537C"/>
    <w:rsid w:val="001D559C"/>
    <w:rsid w:val="001D7ABD"/>
    <w:rsid w:val="002152F3"/>
    <w:rsid w:val="0022152F"/>
    <w:rsid w:val="00230D1E"/>
    <w:rsid w:val="00237E91"/>
    <w:rsid w:val="00241BEB"/>
    <w:rsid w:val="00257AFB"/>
    <w:rsid w:val="002623AD"/>
    <w:rsid w:val="0028520A"/>
    <w:rsid w:val="00286DD0"/>
    <w:rsid w:val="00290F3A"/>
    <w:rsid w:val="002917C7"/>
    <w:rsid w:val="00293BE7"/>
    <w:rsid w:val="00293C4C"/>
    <w:rsid w:val="0029688A"/>
    <w:rsid w:val="002B03D2"/>
    <w:rsid w:val="002B10C3"/>
    <w:rsid w:val="002B257F"/>
    <w:rsid w:val="002B7487"/>
    <w:rsid w:val="002C6A20"/>
    <w:rsid w:val="002D2CAC"/>
    <w:rsid w:val="002D378C"/>
    <w:rsid w:val="002E4B5F"/>
    <w:rsid w:val="00301A54"/>
    <w:rsid w:val="00320E4D"/>
    <w:rsid w:val="00327290"/>
    <w:rsid w:val="00333EE7"/>
    <w:rsid w:val="0034083C"/>
    <w:rsid w:val="00360F82"/>
    <w:rsid w:val="003656D8"/>
    <w:rsid w:val="003736F9"/>
    <w:rsid w:val="0037379F"/>
    <w:rsid w:val="0038005C"/>
    <w:rsid w:val="00393849"/>
    <w:rsid w:val="003A4E83"/>
    <w:rsid w:val="003A6A42"/>
    <w:rsid w:val="003C29B4"/>
    <w:rsid w:val="003C3808"/>
    <w:rsid w:val="003C74F5"/>
    <w:rsid w:val="003D5E2C"/>
    <w:rsid w:val="003D6C33"/>
    <w:rsid w:val="003E05C2"/>
    <w:rsid w:val="003E1F7A"/>
    <w:rsid w:val="003F63BB"/>
    <w:rsid w:val="003F6B2F"/>
    <w:rsid w:val="004030AF"/>
    <w:rsid w:val="00422814"/>
    <w:rsid w:val="00434BA9"/>
    <w:rsid w:val="004378FD"/>
    <w:rsid w:val="00451AF8"/>
    <w:rsid w:val="004574B5"/>
    <w:rsid w:val="00462C1A"/>
    <w:rsid w:val="00466117"/>
    <w:rsid w:val="00467226"/>
    <w:rsid w:val="00467BC9"/>
    <w:rsid w:val="00471A3D"/>
    <w:rsid w:val="00475DE3"/>
    <w:rsid w:val="00476399"/>
    <w:rsid w:val="00481BD7"/>
    <w:rsid w:val="00481C24"/>
    <w:rsid w:val="004828AC"/>
    <w:rsid w:val="00484E6B"/>
    <w:rsid w:val="00485B78"/>
    <w:rsid w:val="00487D36"/>
    <w:rsid w:val="0049643D"/>
    <w:rsid w:val="004A1D51"/>
    <w:rsid w:val="004D2E10"/>
    <w:rsid w:val="004F06A1"/>
    <w:rsid w:val="00505DA7"/>
    <w:rsid w:val="00513BEC"/>
    <w:rsid w:val="005272B1"/>
    <w:rsid w:val="00537065"/>
    <w:rsid w:val="005504D7"/>
    <w:rsid w:val="00550F8A"/>
    <w:rsid w:val="005550E0"/>
    <w:rsid w:val="005635FF"/>
    <w:rsid w:val="00577222"/>
    <w:rsid w:val="00582DAD"/>
    <w:rsid w:val="00587703"/>
    <w:rsid w:val="0059317D"/>
    <w:rsid w:val="005A08BC"/>
    <w:rsid w:val="005D032B"/>
    <w:rsid w:val="005D6020"/>
    <w:rsid w:val="005E1C8A"/>
    <w:rsid w:val="005E63CE"/>
    <w:rsid w:val="005F1899"/>
    <w:rsid w:val="005F4119"/>
    <w:rsid w:val="005F616E"/>
    <w:rsid w:val="00616A4B"/>
    <w:rsid w:val="00640B60"/>
    <w:rsid w:val="00643C4E"/>
    <w:rsid w:val="00647485"/>
    <w:rsid w:val="006511C6"/>
    <w:rsid w:val="0066097C"/>
    <w:rsid w:val="00666426"/>
    <w:rsid w:val="00667945"/>
    <w:rsid w:val="00692A28"/>
    <w:rsid w:val="0069335A"/>
    <w:rsid w:val="006A1D38"/>
    <w:rsid w:val="006A2A4A"/>
    <w:rsid w:val="006B539D"/>
    <w:rsid w:val="006B75F2"/>
    <w:rsid w:val="006C0AD9"/>
    <w:rsid w:val="006C1C82"/>
    <w:rsid w:val="006D4C32"/>
    <w:rsid w:val="006D4D83"/>
    <w:rsid w:val="006D519B"/>
    <w:rsid w:val="006F63C4"/>
    <w:rsid w:val="007010A2"/>
    <w:rsid w:val="00721A8E"/>
    <w:rsid w:val="00735927"/>
    <w:rsid w:val="00770825"/>
    <w:rsid w:val="0077562B"/>
    <w:rsid w:val="007949C2"/>
    <w:rsid w:val="00794E2C"/>
    <w:rsid w:val="007A3B77"/>
    <w:rsid w:val="007A6007"/>
    <w:rsid w:val="007E4ED9"/>
    <w:rsid w:val="007F34E7"/>
    <w:rsid w:val="00800B7B"/>
    <w:rsid w:val="00811BC4"/>
    <w:rsid w:val="00821116"/>
    <w:rsid w:val="0083232F"/>
    <w:rsid w:val="008339DF"/>
    <w:rsid w:val="00840D86"/>
    <w:rsid w:val="00840E54"/>
    <w:rsid w:val="00854208"/>
    <w:rsid w:val="00866A69"/>
    <w:rsid w:val="0087702D"/>
    <w:rsid w:val="00882E30"/>
    <w:rsid w:val="00883BF0"/>
    <w:rsid w:val="00893A3F"/>
    <w:rsid w:val="008A0DCE"/>
    <w:rsid w:val="008A15FF"/>
    <w:rsid w:val="008A527E"/>
    <w:rsid w:val="008A5528"/>
    <w:rsid w:val="008C4C74"/>
    <w:rsid w:val="008C568A"/>
    <w:rsid w:val="008C68EF"/>
    <w:rsid w:val="008D19A5"/>
    <w:rsid w:val="008D6D2E"/>
    <w:rsid w:val="008E2735"/>
    <w:rsid w:val="008E5B60"/>
    <w:rsid w:val="00902D95"/>
    <w:rsid w:val="009131C3"/>
    <w:rsid w:val="00917ACC"/>
    <w:rsid w:val="0093026C"/>
    <w:rsid w:val="009712B6"/>
    <w:rsid w:val="00985276"/>
    <w:rsid w:val="00990D2E"/>
    <w:rsid w:val="009A42A8"/>
    <w:rsid w:val="009B05CA"/>
    <w:rsid w:val="009B32D9"/>
    <w:rsid w:val="009B3D18"/>
    <w:rsid w:val="009C7329"/>
    <w:rsid w:val="009C7CEF"/>
    <w:rsid w:val="009F593A"/>
    <w:rsid w:val="00A049DA"/>
    <w:rsid w:val="00A11158"/>
    <w:rsid w:val="00A12D1D"/>
    <w:rsid w:val="00A16D7B"/>
    <w:rsid w:val="00A21D96"/>
    <w:rsid w:val="00A359DC"/>
    <w:rsid w:val="00A36136"/>
    <w:rsid w:val="00A408D2"/>
    <w:rsid w:val="00A50E93"/>
    <w:rsid w:val="00A5249A"/>
    <w:rsid w:val="00A6055A"/>
    <w:rsid w:val="00A6292B"/>
    <w:rsid w:val="00A62E96"/>
    <w:rsid w:val="00A633DB"/>
    <w:rsid w:val="00A77CCD"/>
    <w:rsid w:val="00A95862"/>
    <w:rsid w:val="00AA4B62"/>
    <w:rsid w:val="00AC1C0B"/>
    <w:rsid w:val="00AD0B4B"/>
    <w:rsid w:val="00AE532B"/>
    <w:rsid w:val="00B03655"/>
    <w:rsid w:val="00B1443C"/>
    <w:rsid w:val="00B33C73"/>
    <w:rsid w:val="00B3666E"/>
    <w:rsid w:val="00B620B8"/>
    <w:rsid w:val="00B76F1A"/>
    <w:rsid w:val="00B87680"/>
    <w:rsid w:val="00B91C6D"/>
    <w:rsid w:val="00B959D8"/>
    <w:rsid w:val="00BB49FB"/>
    <w:rsid w:val="00BC2B2F"/>
    <w:rsid w:val="00BD073A"/>
    <w:rsid w:val="00BD2B37"/>
    <w:rsid w:val="00BD4D25"/>
    <w:rsid w:val="00BE0413"/>
    <w:rsid w:val="00BF4A17"/>
    <w:rsid w:val="00BF62B6"/>
    <w:rsid w:val="00C02F33"/>
    <w:rsid w:val="00C21FFF"/>
    <w:rsid w:val="00C27E60"/>
    <w:rsid w:val="00C31BC4"/>
    <w:rsid w:val="00C35C31"/>
    <w:rsid w:val="00C40551"/>
    <w:rsid w:val="00C42A9D"/>
    <w:rsid w:val="00C44F74"/>
    <w:rsid w:val="00C62C1A"/>
    <w:rsid w:val="00C727E4"/>
    <w:rsid w:val="00C730A2"/>
    <w:rsid w:val="00C74761"/>
    <w:rsid w:val="00C92BD2"/>
    <w:rsid w:val="00CA4F65"/>
    <w:rsid w:val="00CB3CB8"/>
    <w:rsid w:val="00CC6507"/>
    <w:rsid w:val="00CD14A9"/>
    <w:rsid w:val="00CE183E"/>
    <w:rsid w:val="00CE37D1"/>
    <w:rsid w:val="00CF1D39"/>
    <w:rsid w:val="00D02148"/>
    <w:rsid w:val="00D056AD"/>
    <w:rsid w:val="00D21F00"/>
    <w:rsid w:val="00D32FEB"/>
    <w:rsid w:val="00D37C89"/>
    <w:rsid w:val="00D43572"/>
    <w:rsid w:val="00D44AD3"/>
    <w:rsid w:val="00D46EA9"/>
    <w:rsid w:val="00D471EF"/>
    <w:rsid w:val="00D51BF1"/>
    <w:rsid w:val="00D60B7A"/>
    <w:rsid w:val="00D7682F"/>
    <w:rsid w:val="00D844E2"/>
    <w:rsid w:val="00D97A8B"/>
    <w:rsid w:val="00DB5A47"/>
    <w:rsid w:val="00DB66C3"/>
    <w:rsid w:val="00DC6165"/>
    <w:rsid w:val="00DD1DFC"/>
    <w:rsid w:val="00DF3406"/>
    <w:rsid w:val="00E03642"/>
    <w:rsid w:val="00E0712B"/>
    <w:rsid w:val="00E17915"/>
    <w:rsid w:val="00E213AA"/>
    <w:rsid w:val="00E24698"/>
    <w:rsid w:val="00E258D6"/>
    <w:rsid w:val="00E73183"/>
    <w:rsid w:val="00E73D1A"/>
    <w:rsid w:val="00E77DA9"/>
    <w:rsid w:val="00E8796A"/>
    <w:rsid w:val="00E879BD"/>
    <w:rsid w:val="00E91813"/>
    <w:rsid w:val="00E96492"/>
    <w:rsid w:val="00E96752"/>
    <w:rsid w:val="00EA0563"/>
    <w:rsid w:val="00EA3A4A"/>
    <w:rsid w:val="00EB252F"/>
    <w:rsid w:val="00EB73DE"/>
    <w:rsid w:val="00EC23C2"/>
    <w:rsid w:val="00EC7E12"/>
    <w:rsid w:val="00ED1426"/>
    <w:rsid w:val="00ED494A"/>
    <w:rsid w:val="00EE7141"/>
    <w:rsid w:val="00EE7664"/>
    <w:rsid w:val="00EF0B3C"/>
    <w:rsid w:val="00F1166A"/>
    <w:rsid w:val="00F15CF5"/>
    <w:rsid w:val="00F30EF5"/>
    <w:rsid w:val="00F362EC"/>
    <w:rsid w:val="00F40F67"/>
    <w:rsid w:val="00F573AF"/>
    <w:rsid w:val="00F65871"/>
    <w:rsid w:val="00F86D6F"/>
    <w:rsid w:val="00F94355"/>
    <w:rsid w:val="00FB5F01"/>
    <w:rsid w:val="00FB6C29"/>
    <w:rsid w:val="00FC26FD"/>
    <w:rsid w:val="00FD1045"/>
    <w:rsid w:val="00FD7294"/>
    <w:rsid w:val="00FE5457"/>
    <w:rsid w:val="00FE6B27"/>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
    <w:name w:val="Unresolved Mention"/>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2.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file:///C:\Users\nick.tolimieri\Documents\GitHub\OCNMS\Flagstone%20paper\Plots\Substrate-w-tatoosh.jp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wadnr"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file:///C:\Users\nick.tolimieri\Documents\GitHub\OCNMS\Flagstone%20paper\Plots\supplement-yoy-site-year-1.png" TargetMode="External"/><Relationship Id="rId10" Type="http://schemas.openxmlformats.org/officeDocument/2006/relationships/hyperlink" Target="https://www.R-project.org/" TargetMode="External"/><Relationship Id="rId19" Type="http://schemas.openxmlformats.org/officeDocument/2006/relationships/image" Target="media/image7.jp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file:///C:\Users\nick.tolimieri\Documents\GitHub\OCNMS\Flagstone%20paper\Plots\Figure-2-1.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DD867D-4052-4365-8068-9725568AF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20553</Words>
  <Characters>117153</Characters>
  <Application>Microsoft Office Word</Application>
  <DocSecurity>4</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BERRY, HELEN (DNR)</dc:creator>
  <cp:lastModifiedBy>BERRY, HELEN (DNR)</cp:lastModifiedBy>
  <cp:revision>2</cp:revision>
  <dcterms:created xsi:type="dcterms:W3CDTF">2022-03-28T02:10:00Z</dcterms:created>
  <dcterms:modified xsi:type="dcterms:W3CDTF">2022-03-28T02:10:00Z</dcterms:modified>
</cp:coreProperties>
</file>