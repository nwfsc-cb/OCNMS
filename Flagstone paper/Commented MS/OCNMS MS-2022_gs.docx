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86B63" w14:textId="483C2A6A" w:rsidR="00471A3D" w:rsidRDefault="00EF0B3C" w:rsidP="00ED494A">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disease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xml:space="preserve">, </w:t>
      </w:r>
      <w:proofErr w:type="spellStart"/>
      <w:r>
        <w:t>Jameal</w:t>
      </w:r>
      <w:proofErr w:type="spellEnd"/>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1CBEDB80" w:rsidR="00471A3D" w:rsidRDefault="00C44F74">
      <w:pPr>
        <w:spacing w:line="276" w:lineRule="auto"/>
      </w:pPr>
      <w:r>
        <w:t>Waddel</w:t>
      </w:r>
      <w:r w:rsidRPr="003736F9">
        <w:rPr>
          <w:vertAlign w:val="superscript"/>
        </w:rPr>
        <w:t>7</w:t>
      </w:r>
      <w:r>
        <w:t xml:space="preserve">, </w:t>
      </w:r>
      <w:r w:rsidR="00EF0B3C">
        <w:t>Jenny</w:t>
      </w:r>
    </w:p>
    <w:p w14:paraId="47EC1A2A" w14:textId="77777777" w:rsidR="00471A3D" w:rsidRDefault="00EF0B3C">
      <w:pPr>
        <w:spacing w:line="240" w:lineRule="auto"/>
        <w:ind w:left="360" w:hanging="360"/>
      </w:pPr>
      <w:r>
        <w:rPr>
          <w:vertAlign w:val="superscript"/>
        </w:rPr>
        <w:t>1</w:t>
      </w:r>
      <w:r>
        <w:t>Conservation Biology Division, Northwest Fisheries Science Center, NOAA Fisheries, 2725 Montlake Blvd E, Seattle WA 98125</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531C53BA" w:rsidR="00471A3D" w:rsidRDefault="00EF0B3C">
      <w:pPr>
        <w:spacing w:line="240" w:lineRule="auto"/>
        <w:ind w:left="360" w:hanging="360"/>
      </w:pPr>
      <w:r>
        <w:rPr>
          <w:vertAlign w:val="superscript"/>
        </w:rPr>
        <w:t>3</w:t>
      </w:r>
      <w:r>
        <w:t>Fish Ecology Division, Northwest Fisheries Science Center, NOAA Fisheries, 2725 Montlake Blvd E, Seattle WA 98125</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AD1BDE5" w14:textId="310D69DE" w:rsidR="00471A3D" w:rsidRDefault="00EF0B3C">
      <w:pPr>
        <w:spacing w:line="360" w:lineRule="auto"/>
      </w:pPr>
      <w:r>
        <w:t xml:space="preserve">We examined the response of kelp communities at five sites along the coast of Washington State, </w:t>
      </w:r>
      <w:r w:rsidR="00D60B7A">
        <w:t>USA</w:t>
      </w:r>
      <w:r>
        <w:t xml:space="preserve">. to the recent perturbations of the anomalous warm events (e.g., the 2014-2016 marine heatwave) and sea star wasting disease using a combination of SCUBA surveys (2015-2021) augmented by longer-term data on kelp canopy cover and sea surface temperature (SST). Anomalously warm SST in 2013 and 2014 corresponded with a loss of approximately 50% of the canopy cover of two kelps in 2014, </w:t>
      </w:r>
      <w:r>
        <w:rPr>
          <w:i/>
        </w:rPr>
        <w:t xml:space="preserve">Macrocystis </w:t>
      </w:r>
      <w:proofErr w:type="spellStart"/>
      <w:r>
        <w:rPr>
          <w:i/>
        </w:rPr>
        <w:t>pyrifera</w:t>
      </w:r>
      <w:proofErr w:type="spellEnd"/>
      <w:r>
        <w:t xml:space="preserve"> and </w:t>
      </w:r>
      <w:proofErr w:type="spellStart"/>
      <w:r>
        <w:rPr>
          <w:i/>
        </w:rPr>
        <w:t>Nereocystis</w:t>
      </w:r>
      <w:proofErr w:type="spellEnd"/>
      <w:r>
        <w:rPr>
          <w:i/>
        </w:rPr>
        <w:t xml:space="preserve"> </w:t>
      </w:r>
      <w:proofErr w:type="spellStart"/>
      <w:r>
        <w:rPr>
          <w:i/>
        </w:rPr>
        <w:t>luetkeana</w:t>
      </w:r>
      <w:proofErr w:type="spellEnd"/>
      <w:r>
        <w:t>, but canopy cover of these two kelps rapidly recovered to earlier levels, and stipe density increased after 2015. There was a 163-fold increase in the density of purple sea urchins (</w:t>
      </w:r>
      <w:r>
        <w:rPr>
          <w:i/>
        </w:rPr>
        <w:t xml:space="preserve">Strongylocentrotus </w:t>
      </w:r>
      <w:proofErr w:type="spellStart"/>
      <w:r>
        <w:rPr>
          <w:i/>
        </w:rPr>
        <w:t>purpuratus</w:t>
      </w:r>
      <w:proofErr w:type="spellEnd"/>
      <w:r>
        <w:t xml:space="preserve">), but this increase did not begin until 2017 and peaked in 2019, well after the onset of warming, before declining in 2021. We did not see evidence of any recovery of sea star populations with several species continuing to decline, including </w:t>
      </w:r>
      <w:proofErr w:type="spellStart"/>
      <w:r>
        <w:rPr>
          <w:i/>
        </w:rPr>
        <w:t>Pycnopodia</w:t>
      </w:r>
      <w:proofErr w:type="spellEnd"/>
      <w:r>
        <w:rPr>
          <w:i/>
        </w:rPr>
        <w:t xml:space="preserve"> </w:t>
      </w:r>
      <w:proofErr w:type="spellStart"/>
      <w:r>
        <w:rPr>
          <w:i/>
        </w:rPr>
        <w:t>helianthoides</w:t>
      </w:r>
      <w:proofErr w:type="spellEnd"/>
      <w:r>
        <w:t>.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did not see strong relationships between urchins and kelp that would suggest top-down impacts of urchins on kelp abundance, except at a small spatial scale at one site. We did find that juvenile rockfishes were more likely to occur where kelp stipe density was high. Kelp forests on the Washington coast appear to have been largely resilient to the effects of the warm SST and low sea star densities because absolute increase in SST was low or moderate compared to other regions along the coast resulting in lower canopy loss and because urchin abundance did not increase until after kelp had recovered, allowing kelp to win the race to recovery. </w:t>
      </w:r>
    </w:p>
    <w:p w14:paraId="6B6EC6B1" w14:textId="77777777" w:rsidR="00471A3D" w:rsidRDefault="00EF0B3C">
      <w:r>
        <w:t xml:space="preserve"> </w:t>
      </w:r>
    </w:p>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45DB8594"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forest to urchin barren habitat </w:t>
      </w:r>
      <w:r>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EN.CITE.DATA </w:instrText>
      </w:r>
      <w:r w:rsidR="009A42A8">
        <w:fldChar w:fldCharType="end"/>
      </w:r>
      <w:r>
        <w:fldChar w:fldCharType="separate"/>
      </w:r>
      <w:r w:rsidR="009A42A8">
        <w:rPr>
          <w:noProof/>
        </w:rPr>
        <w:t>(Rogers-Bennett and Catton 2019, Beas-Luna et al. 2020b, Williams et al. 2021)</w:t>
      </w:r>
      <w:r>
        <w:fldChar w:fldCharType="end"/>
      </w:r>
      <w:r>
        <w:t>. These state changes can be precipitated by climate and oceanographic variability</w:t>
      </w:r>
      <w:r w:rsidR="001302B4">
        <w:t xml:space="preserve"> </w:t>
      </w:r>
      <w:r w:rsidR="005504D7">
        <w:fldChar w:fldCharType="begin"/>
      </w:r>
      <w:r w:rsidR="005504D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5504D7">
        <w:fldChar w:fldCharType="separate"/>
      </w:r>
      <w:r w:rsidR="005504D7">
        <w:rPr>
          <w:noProof/>
        </w:rPr>
        <w:t>(Pearse and Hines 1987)</w:t>
      </w:r>
      <w:r w:rsidR="005504D7">
        <w:fldChar w:fldCharType="end"/>
      </w:r>
      <w:r>
        <w:t xml:space="preserve">, or by trophic dynamics triggered by shifts in populations and behaviors of key consumers </w:t>
      </w:r>
      <w:r>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 </w:instrText>
      </w:r>
      <w:r w:rsidR="00A6292B">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EN.CITE.DATA </w:instrText>
      </w:r>
      <w:r w:rsidR="00A6292B">
        <w:fldChar w:fldCharType="end"/>
      </w:r>
      <w:r>
        <w:fldChar w:fldCharType="separate"/>
      </w:r>
      <w:r w:rsidR="001302B4">
        <w:rPr>
          <w:noProof/>
        </w:rPr>
        <w:t>(Watson and Estes 2011, Feehan and Scheibling 2014, Shelton et al. 2018, Dunn et al. 2021)</w:t>
      </w:r>
      <w:r>
        <w:fldChar w:fldCharType="end"/>
      </w:r>
      <w:r>
        <w:t xml:space="preserve">. Such sudden changes pose a risk to the wide range of valuable ecosystem functions provided by kelp forests </w:t>
      </w:r>
      <w:r w:rsidR="001302B4">
        <w:fldChar w:fldCharType="begin"/>
      </w:r>
      <w:r w:rsidR="001302B4">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1302B4">
        <w:fldChar w:fldCharType="separate"/>
      </w:r>
      <w:r w:rsidR="001302B4">
        <w:rPr>
          <w:noProof/>
        </w:rPr>
        <w:t>(Smith and Fox 2021)</w:t>
      </w:r>
      <w:r w:rsidR="001302B4">
        <w:fldChar w:fldCharType="end"/>
      </w:r>
      <w:r>
        <w:t>, including habitat provisioning and enhanced productivity of nearshore food webs</w:t>
      </w:r>
      <w:r w:rsidR="001302B4">
        <w:t xml:space="preserve"> </w: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 </w:instrTex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EN.CITE.DATA </w:instrText>
      </w:r>
      <w:r w:rsidR="001302B4">
        <w:fldChar w:fldCharType="end"/>
      </w:r>
      <w:r w:rsidR="001302B4">
        <w:fldChar w:fldCharType="separate"/>
      </w:r>
      <w:r w:rsidR="001302B4">
        <w:rPr>
          <w:noProof/>
        </w:rPr>
        <w:t>(Duggins et al. 1989, Smith and Fox 2021)</w:t>
      </w:r>
      <w:r w:rsidR="001302B4">
        <w:fldChar w:fldCharType="end"/>
      </w:r>
      <w:r>
        <w:t xml:space="preserve">, support for highly diverse and complex food webs </w:t>
      </w:r>
      <w:r w:rsidR="001302B4">
        <w:fldChar w:fldCharType="begin"/>
      </w:r>
      <w:r w:rsidR="001302B4">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1302B4">
        <w:fldChar w:fldCharType="separate"/>
      </w:r>
      <w:r w:rsidR="001302B4">
        <w:rPr>
          <w:noProof/>
        </w:rPr>
        <w:t>(Gabara et al. 2021)</w:t>
      </w:r>
      <w:r w:rsidR="001302B4">
        <w:fldChar w:fldCharType="end"/>
      </w:r>
      <w:r>
        <w:t xml:space="preserve">, influence on sedimentation dynamics </w:t>
      </w:r>
      <w:r w:rsidR="001302B4">
        <w:fldChar w:fldCharType="begin"/>
      </w:r>
      <w:r w:rsidR="001302B4">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1302B4">
        <w:fldChar w:fldCharType="separate"/>
      </w:r>
      <w:r w:rsidR="001302B4">
        <w:rPr>
          <w:noProof/>
        </w:rPr>
        <w:t>(Connell 2005)</w:t>
      </w:r>
      <w:r w:rsidR="001302B4">
        <w:fldChar w:fldCharType="end"/>
      </w:r>
      <w:r>
        <w:t>, coastal protection from wave energy</w:t>
      </w:r>
      <w:r w:rsidR="00D97A8B">
        <w:t xml:space="preserve"> </w:t>
      </w:r>
      <w:r w:rsidR="001302B4">
        <w:fldChar w:fldCharType="begin"/>
      </w:r>
      <w:r w:rsidR="001302B4">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1302B4">
        <w:fldChar w:fldCharType="separate"/>
      </w:r>
      <w:r w:rsidR="001302B4">
        <w:rPr>
          <w:noProof/>
        </w:rPr>
        <w:t>(Pinsky et al. 2013)</w:t>
      </w:r>
      <w:r w:rsidR="001302B4">
        <w:fldChar w:fldCharType="end"/>
      </w:r>
      <w:r>
        <w:t xml:space="preserve">, and carbon sequestration and buffering against ocean acidification </w:t>
      </w:r>
      <w:r w:rsidR="001302B4">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 </w:instrText>
      </w:r>
      <w:r w:rsidR="00E73183">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EN.CITE.DATA </w:instrText>
      </w:r>
      <w:r w:rsidR="00E73183">
        <w:fldChar w:fldCharType="end"/>
      </w:r>
      <w:r w:rsidR="001302B4">
        <w:fldChar w:fldCharType="separate"/>
      </w:r>
      <w:r w:rsidR="00E73183">
        <w:rPr>
          <w:noProof/>
        </w:rPr>
        <w:t>(Wilmers et al. 2012, Weigel and Pfister 2021, but see Gallagher et al. 2022)</w:t>
      </w:r>
      <w:r w:rsidR="001302B4">
        <w:fldChar w:fldCharType="end"/>
      </w:r>
      <w:r>
        <w:t xml:space="preserve">. By fueling nearshore production and providing extensive adult and juvenile fish habitat, kelp forests also support diverse ecological communities </w:t>
      </w:r>
      <w:r w:rsidR="00F86D6F">
        <w:fldChar w:fldCharType="begin"/>
      </w:r>
      <w:r w:rsidR="00AC1C0B">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F86D6F">
        <w:fldChar w:fldCharType="separate"/>
      </w:r>
      <w:r w:rsidR="00AC1C0B">
        <w:rPr>
          <w:noProof/>
        </w:rPr>
        <w:t>(Graham 2004, Schiel and Foster 2015)</w:t>
      </w:r>
      <w:r w:rsidR="00F86D6F">
        <w:fldChar w:fldCharType="end"/>
      </w:r>
      <w:r w:rsidR="00AC1C0B">
        <w:t xml:space="preserve"> </w:t>
      </w:r>
      <w:r>
        <w:t xml:space="preserve">and important commercial, recreational and subsistence fisheries for both fish and invertebrate species </w:t>
      </w:r>
      <w:r w:rsidR="00F86D6F">
        <w:fldChar w:fldCharType="begin"/>
      </w:r>
      <w:r w:rsidR="00F86D6F">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F86D6F">
        <w:fldChar w:fldCharType="separate"/>
      </w:r>
      <w:r w:rsidR="00F86D6F">
        <w:rPr>
          <w:noProof/>
        </w:rPr>
        <w:t>(Rogers-Bennett and Catton 2019)</w:t>
      </w:r>
      <w:r w:rsidR="00F86D6F">
        <w:fldChar w:fldCharType="end"/>
      </w:r>
      <w:r>
        <w:t xml:space="preserve">. As many ecosystem-level perturbations are anticipated to intensify under scenarios of climate and ocean change </w:t>
      </w:r>
      <w:r w:rsidR="007A3B77">
        <w:fldChar w:fldCharType="begin"/>
      </w:r>
      <w:r w:rsidR="007A3B7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A3B77">
        <w:fldChar w:fldCharType="separate"/>
      </w:r>
      <w:r w:rsidR="007A3B77">
        <w:rPr>
          <w:noProof/>
        </w:rPr>
        <w:t>(IPCC 2022)</w:t>
      </w:r>
      <w:r w:rsidR="007A3B77">
        <w:fldChar w:fldCharType="end"/>
      </w:r>
      <w:r>
        <w:t xml:space="preserve">, maintaining </w:t>
      </w:r>
      <w:r>
        <w:lastRenderedPageBreak/>
        <w:t xml:space="preserve">services from kelp forests requires regional mechanistic studies to understand dynamic community responses. </w:t>
      </w:r>
    </w:p>
    <w:p w14:paraId="1648E18D" w14:textId="051B4AFC" w:rsidR="00471A3D" w:rsidRDefault="00EF0B3C">
      <w:r>
        <w:t>Kelp forests along the west coast of North America have experienced several major perturbations in the last decade. The northeast Pacific Ocean experienced a massive and prolonged marine heatwave (MHW), which began to develop in the southeast Gulf of Alaska in the boreal winter of 2013/2014, began to impact the nearshore in 2014 (hence our use of 2014 throughout as the start date), and lasted from until 2016</w:t>
      </w:r>
      <w:r w:rsidR="00F86D6F">
        <w:t xml:space="preserve"> </w: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 </w:instrTex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EN.CITE.DATA </w:instrText>
      </w:r>
      <w:r w:rsidR="00F86D6F">
        <w:fldChar w:fldCharType="end"/>
      </w:r>
      <w:r w:rsidR="00F86D6F">
        <w:fldChar w:fldCharType="separate"/>
      </w:r>
      <w:r w:rsidR="00F86D6F">
        <w:rPr>
          <w:noProof/>
        </w:rPr>
        <w:t>(Bond et al. 2015, Jacox et al. 2018)</w:t>
      </w:r>
      <w:r w:rsidR="00F86D6F">
        <w:fldChar w:fldCharType="end"/>
      </w:r>
      <w:r>
        <w:t xml:space="preserve">, </w: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EN.CITE.DATA </w:instrText>
      </w:r>
      <w:r w:rsidR="00F86D6F">
        <w:fldChar w:fldCharType="end"/>
      </w:r>
      <w:r w:rsidR="00F86D6F">
        <w:fldChar w:fldCharType="separate"/>
      </w:r>
      <w:r w:rsidR="00F86D6F">
        <w:rPr>
          <w:noProof/>
        </w:rPr>
        <w:t>(Cheung and Frölicher 2020, Scannell et al. 2020)</w:t>
      </w:r>
      <w:r w:rsidR="00F86D6F">
        <w:fldChar w:fldCharType="end"/>
      </w:r>
      <w:r>
        <w:t xml:space="preserve">. This MHW had profound effects on both the offshore and nearshore ecosystem </w: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EN.CITE.DATA </w:instrText>
      </w:r>
      <w:r w:rsidR="00F86D6F">
        <w:fldChar w:fldCharType="end"/>
      </w:r>
      <w:r w:rsidR="00F86D6F">
        <w:fldChar w:fldCharType="separate"/>
      </w:r>
      <w:r w:rsidR="00F86D6F">
        <w:rPr>
          <w:noProof/>
        </w:rPr>
        <w:t>(Cavole et al. 2016, Morgan et al. 2019, Sanford et al. 2019, Cheung and Frölicher 2020)</w:t>
      </w:r>
      <w:r w:rsidR="00F86D6F">
        <w:fldChar w:fldCharType="end"/>
      </w:r>
      <w:r>
        <w:t xml:space="preserve">, including substantial loss of kelp in some areas </w:t>
      </w:r>
      <w:r w:rsidR="00485B7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 </w:instrText>
      </w:r>
      <w:r w:rsidR="009A42A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EN.CITE.DATA </w:instrText>
      </w:r>
      <w:r w:rsidR="009A42A8">
        <w:fldChar w:fldCharType="end"/>
      </w:r>
      <w:r w:rsidR="00485B78">
        <w:fldChar w:fldCharType="separate"/>
      </w:r>
      <w:r w:rsidR="009A42A8">
        <w:rPr>
          <w:noProof/>
        </w:rPr>
        <w:t>(Cavanaugh et al. 2019, Beas-Luna et al. 2020b)</w:t>
      </w:r>
      <w:r w:rsidR="00485B78">
        <w:fldChar w:fldCharType="end"/>
      </w:r>
      <w:r>
        <w:t xml:space="preserve">. The timing of when this 2014-2016 MHW impacted the nearshore environment varies </w:t>
      </w:r>
      <w:r w:rsidR="00D97A8B">
        <w:t xml:space="preserve">with </w:t>
      </w:r>
      <w:r>
        <w:t>latitud</w:t>
      </w:r>
      <w:r w:rsidR="00D97A8B">
        <w:t>e</w:t>
      </w:r>
      <w:r>
        <w:t xml:space="preserve">, and subsequent MHWs followed in 2019, 2020, and 2021 </w:t>
      </w:r>
      <w:r w:rsidR="00485B78">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 </w:instrText>
      </w:r>
      <w:r w:rsidR="008E2735">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EN.CITE.DATA </w:instrText>
      </w:r>
      <w:r w:rsidR="008E2735">
        <w:fldChar w:fldCharType="end"/>
      </w:r>
      <w:r w:rsidR="00485B78">
        <w:fldChar w:fldCharType="separate"/>
      </w:r>
      <w:r w:rsidR="008E2735">
        <w:rPr>
          <w:noProof/>
        </w:rPr>
        <w:t>(Bond et al. 2015, Scannell et al. 2020, Harvey et al. 2022)</w:t>
      </w:r>
      <w:r w:rsidR="00485B78">
        <w:fldChar w:fldCharType="end"/>
      </w:r>
      <w:r>
        <w:t xml:space="preserve">. Additionally, beginning in 2013, sea star wasting disease (SSWD) decimated populations of at least 20 species of sea stars from California to Alaska </w: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 </w:instrTex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EN.CITE.DATA </w:instrText>
      </w:r>
      <w:r w:rsidR="00485B78">
        <w:fldChar w:fldCharType="end"/>
      </w:r>
      <w:r w:rsidR="00485B78">
        <w:fldChar w:fldCharType="separate"/>
      </w:r>
      <w:r w:rsidR="00485B78">
        <w:rPr>
          <w:noProof/>
        </w:rPr>
        <w:t>(Hewson et al. 2014, Montecino-Latorre et al. 2016, Hewson et al. 2018, Hamilton et al. 2021)</w:t>
      </w:r>
      <w:r w:rsidR="00485B78">
        <w:fldChar w:fldCharType="end"/>
      </w:r>
      <w:r>
        <w:t xml:space="preserve">. On the outer coast of Washington, </w:t>
      </w:r>
      <w:proofErr w:type="spellStart"/>
      <w:r>
        <w:rPr>
          <w:i/>
        </w:rPr>
        <w:t>Pycnopodia</w:t>
      </w:r>
      <w:proofErr w:type="spellEnd"/>
      <w:r>
        <w:rPr>
          <w:i/>
        </w:rPr>
        <w:t xml:space="preserve"> </w:t>
      </w:r>
      <w:proofErr w:type="spellStart"/>
      <w:r>
        <w:rPr>
          <w:i/>
        </w:rPr>
        <w:t>helianthoides</w:t>
      </w:r>
      <w:proofErr w:type="spellEnd"/>
      <w:r>
        <w:rPr>
          <w:i/>
        </w:rPr>
        <w:t xml:space="preserve"> </w:t>
      </w:r>
      <w:r w:rsidRPr="00E71594">
        <w:rPr>
          <w:iCs/>
          <w:rPrChange w:id="5" w:author="Genoa Sullaway" w:date="2022-03-18T08:15:00Z">
            <w:rPr>
              <w:i/>
            </w:rPr>
          </w:rPrChange>
        </w:rPr>
        <w:t>declined</w:t>
      </w:r>
      <w:r>
        <w:t xml:space="preserve"> by 75% prior to 2018 and lost 99.6 % of its population by 2020 </w: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 </w:instrTex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EN.CITE.DATA </w:instrText>
      </w:r>
      <w:r w:rsidR="0077562B">
        <w:fldChar w:fldCharType="end"/>
      </w:r>
      <w:r w:rsidR="0077562B">
        <w:fldChar w:fldCharType="separate"/>
      </w:r>
      <w:r w:rsidR="0077562B">
        <w:rPr>
          <w:noProof/>
        </w:rPr>
        <w:t>(Hamilton et al. 2021)</w:t>
      </w:r>
      <w:r w:rsidR="0077562B">
        <w:fldChar w:fldCharType="end"/>
      </w:r>
      <w:r>
        <w:t xml:space="preserve">. Some areas also saw large increases in urchins, which are prolific grazers and capable of near-complete reduction of kelp stands to urchin barrens. As many of the hardest hit sea stars (e.g., </w:t>
      </w:r>
      <w:proofErr w:type="spellStart"/>
      <w:r>
        <w:rPr>
          <w:i/>
        </w:rPr>
        <w:t>Pycnopodia</w:t>
      </w:r>
      <w:proofErr w:type="spellEnd"/>
      <w:r>
        <w:rPr>
          <w:i/>
        </w:rPr>
        <w:t xml:space="preserve"> </w:t>
      </w:r>
      <w:proofErr w:type="spellStart"/>
      <w:r>
        <w:rPr>
          <w:i/>
        </w:rPr>
        <w:t>helianthoides</w:t>
      </w:r>
      <w:proofErr w:type="spellEnd"/>
      <w:r>
        <w:t>) consume urchins, the die-off may have reduced top-down pressure on sea urchins. However, urchins follow well</w:t>
      </w:r>
      <w:ins w:id="6" w:author="Genoa Sullaway" w:date="2022-03-18T08:20:00Z">
        <w:r w:rsidR="0024418C">
          <w:t xml:space="preserve"> </w:t>
        </w:r>
      </w:ins>
      <w:r>
        <w:t xml:space="preserve">-documented boom-bust cycles </w:t>
      </w:r>
      <w:r w:rsidR="005504D7" w:rsidRPr="005504D7">
        <w:lastRenderedPageBreak/>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 </w:instrText>
      </w:r>
      <w:r w:rsidR="005504D7">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EN.CITE.DATA </w:instrText>
      </w:r>
      <w:r w:rsidR="005504D7">
        <w:fldChar w:fldCharType="end"/>
      </w:r>
      <w:r w:rsidR="005504D7" w:rsidRPr="005504D7">
        <w:fldChar w:fldCharType="separate"/>
      </w:r>
      <w:r w:rsidR="005504D7">
        <w:rPr>
          <w:noProof/>
        </w:rPr>
        <w:t>(Pearse and Hines 1987, Uthicke et al. 2009)</w:t>
      </w:r>
      <w:r w:rsidR="005504D7" w:rsidRPr="005504D7">
        <w:fldChar w:fldCharType="end"/>
      </w:r>
      <w:r>
        <w:t>, and the dramatic increase in purple urchin populations in the early 2010s, which is temporally and spatially disjunct along the northeastern Pacific, may be due to a combination of a reduction in a minor predator</w:t>
      </w:r>
      <w:r w:rsidR="0077562B">
        <w:t xml:space="preserve"> </w: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 </w:instrTex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EN.CITE.DATA </w:instrText>
      </w:r>
      <w:r w:rsidR="0077562B">
        <w:fldChar w:fldCharType="end"/>
      </w:r>
      <w:r w:rsidR="0077562B">
        <w:fldChar w:fldCharType="separate"/>
      </w:r>
      <w:r w:rsidR="0077562B">
        <w:rPr>
          <w:noProof/>
        </w:rPr>
        <w:t xml:space="preserve">(sea stars, especially </w:t>
      </w:r>
      <w:r w:rsidR="0077562B" w:rsidRPr="0077562B">
        <w:rPr>
          <w:i/>
          <w:noProof/>
        </w:rPr>
        <w:t>Pycnopodia helianthoides</w:t>
      </w:r>
      <w:r w:rsidR="0077562B">
        <w:rPr>
          <w:noProof/>
        </w:rPr>
        <w:t>; Hamilton et al. 2021)</w:t>
      </w:r>
      <w:r w:rsidR="0077562B">
        <w:fldChar w:fldCharType="end"/>
      </w:r>
      <w:r>
        <w:t xml:space="preserve">, a change in foraging behavior due to a SST-driven decrease in available drift kelp </w:t>
      </w:r>
      <w:r w:rsidR="0077562B">
        <w:fldChar w:fldCharType="begin"/>
      </w:r>
      <w:r w:rsidR="0077562B">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7562B">
        <w:fldChar w:fldCharType="separate"/>
      </w:r>
      <w:r w:rsidR="0077562B">
        <w:rPr>
          <w:noProof/>
        </w:rPr>
        <w:t>(Kriegisch et al. 2019)</w:t>
      </w:r>
      <w:r w:rsidR="0077562B">
        <w:fldChar w:fldCharType="end"/>
      </w:r>
      <w:r>
        <w:t>, and a numeric increase due to successful recruitment and settlement of urchin larvae.</w:t>
      </w:r>
    </w:p>
    <w:p w14:paraId="05019B11" w14:textId="29BF51BA" w:rsidR="00471A3D" w:rsidRDefault="00EF0B3C">
      <w:r>
        <w:t xml:space="preserve">Kelp forests along the West Coast of North America have experienced varied degrees of change in response to these events. Kelp cover in Oregon was either stable or increased during and following the 2014-2016 MHW </w: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 </w:instrTex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EN.CITE.DATA </w:instrText>
      </w:r>
      <w:r w:rsidR="0077562B">
        <w:fldChar w:fldCharType="end"/>
      </w:r>
      <w:r w:rsidR="0077562B">
        <w:fldChar w:fldCharType="separate"/>
      </w:r>
      <w:r w:rsidR="0077562B">
        <w:rPr>
          <w:noProof/>
        </w:rPr>
        <w:t>(Hamilton et al. 2020)</w:t>
      </w:r>
      <w:r w:rsidR="0077562B">
        <w:fldChar w:fldCharType="end"/>
      </w:r>
      <w:r>
        <w:t xml:space="preserve">, while Northern California saw substantial and persistent loss of kelp canopy and a shift to urchin barrens </w:t>
      </w:r>
      <w:r w:rsidR="00F86D6F">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 </w:instrText>
      </w:r>
      <w:r w:rsidR="0077562B">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EN.CITE.DATA </w:instrText>
      </w:r>
      <w:r w:rsidR="0077562B">
        <w:fldChar w:fldCharType="end"/>
      </w:r>
      <w:r w:rsidR="00F86D6F">
        <w:fldChar w:fldCharType="separate"/>
      </w:r>
      <w:r w:rsidR="0077562B">
        <w:rPr>
          <w:noProof/>
        </w:rPr>
        <w:t>(Rogers-Bennett and Catton 2019, McPherson et al. 2021)</w:t>
      </w:r>
      <w:r w:rsidR="00F86D6F">
        <w:fldChar w:fldCharType="end"/>
      </w:r>
      <w:r>
        <w:t xml:space="preserve">. Responses in Central California and the Southern California Bight were more muted, as kelp cover declined only slightly even though there were large increases in urchins in Central California </w:t>
      </w:r>
      <w:r w:rsidR="00F86D6F">
        <w:fldChar w:fldCharType="begin"/>
      </w:r>
      <w:r w:rsidR="009A42A8">
        <w:instrText xml:space="preserve"> ADDIN EN.CITE &lt;EndNote&gt;&lt;Cite&gt;&lt;Author&gt;Beas-Luna&lt;/Author&gt;&lt;Year&gt;2020&lt;/Year&gt;&lt;RecNum&gt;8498&lt;/RecNum&gt;&lt;DisplayText&gt;(Beas-Luna et al. 2020b)&lt;/DisplayText&gt;&lt;record&gt;&lt;rec-number&gt;8498&lt;/rec-number&gt;&lt;foreign-keys&gt;&lt;key app="EN" db-id="prxrzzvdy0x2s4ee00qpxptadsswa02rwx0p" timestamp="0"&gt;8498&lt;/key&gt;&lt;/foreign-keys&gt;&lt;ref-type name="Journal Article"&gt;17&lt;/ref-type&gt;&lt;contributors&gt;&lt;authors&gt;&lt;author&gt;Beas-Luna, Rodrigo&lt;/author&gt;&lt;author&gt;Micheli, Fiorenza&lt;/author&gt;&lt;author&gt;Woodson, C. Brock&lt;/author&gt;&lt;author&gt;Carr, Mark&lt;/author&gt;&lt;author&gt;Malone, Dan&lt;/author&gt;&lt;author&gt;Torre, Jorge&lt;/author&gt;&lt;author&gt;Boch, Charles&lt;/author&gt;&lt;author&gt;Caselle, Jennifer E.&lt;/author&gt;&lt;author&gt;Edwards, Matt&lt;/author&gt;&lt;author&gt;Freiwald, Jan&lt;/author&gt;&lt;author&gt;Hamilton, Scott L.&lt;/author&gt;&lt;author&gt;Hernandez, Arturo&lt;/author&gt;&lt;author&gt;Konar, Brenda&lt;/author&gt;&lt;author&gt;Kroeker, Kristy J.&lt;/author&gt;&lt;author&gt;Lorda, Julio&lt;/author&gt;&lt;author&gt;Montaño-Moctezuma, Gabriela&lt;/author&gt;&lt;author&gt;Torres-Moye, Guillermo&lt;/author&gt;&lt;/authors&gt;&lt;/contributors&gt;&lt;titles&gt;&lt;title&gt;Geographic variation in responses of kelp forest communities of the California Current to recent climatic changes&lt;/title&gt;&lt;secondary-title&gt;Global Change Biology&lt;/secondary-title&gt;&lt;/titles&gt;&lt;periodical&gt;&lt;full-title&gt;Global Change Biology&lt;/full-title&gt;&lt;abbr-1&gt;Global Change Biol&lt;/abbr-1&gt;&lt;/periodical&gt;&lt;pages&gt;6457-6473&lt;/pages&gt;&lt;volume&gt;26&lt;/volume&gt;&lt;number&gt;11&lt;/number&gt;&lt;dates&gt;&lt;year&gt;2020&lt;/year&gt;&lt;/dates&gt;&lt;isbn&gt;1354-1013&lt;/isbn&gt;&lt;urls&gt;&lt;related-urls&gt;&lt;url&gt;https://onlinelibrary.wiley.com/doi/abs/10.1111/gcb.15273&lt;/url&gt;&lt;/related-urls&gt;&lt;/urls&gt;&lt;electronic-resource-num&gt;https://doi.org/10.1111/gcb.15273&lt;/electronic-resource-num&gt;&lt;/record&gt;&lt;/Cite&gt;&lt;/EndNote&gt;</w:instrText>
      </w:r>
      <w:r w:rsidR="00F86D6F">
        <w:fldChar w:fldCharType="separate"/>
      </w:r>
      <w:r w:rsidR="009A42A8">
        <w:rPr>
          <w:noProof/>
        </w:rPr>
        <w:t>(Beas-Luna et al. 2020b)</w:t>
      </w:r>
      <w:r w:rsidR="00F86D6F">
        <w:fldChar w:fldCharType="end"/>
      </w:r>
      <w:r>
        <w:t xml:space="preserve">. In Baja California, both kelp and sea urchins decreased sharply </w:t>
      </w:r>
      <w:r w:rsidR="00F86D6F">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EN.CITE.DATA </w:instrText>
      </w:r>
      <w:r w:rsidR="009A42A8">
        <w:fldChar w:fldCharType="end"/>
      </w:r>
      <w:r w:rsidR="00F86D6F">
        <w:fldChar w:fldCharType="separate"/>
      </w:r>
      <w:r w:rsidR="009A42A8">
        <w:rPr>
          <w:noProof/>
        </w:rPr>
        <w:t>(Cavanaugh et al. 2019, Beas-Luna et al. 2020b)</w:t>
      </w:r>
      <w:r w:rsidR="00F86D6F">
        <w:fldChar w:fldCharType="end"/>
      </w:r>
      <w:r>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F86D6F">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EN.CITE.DATA </w:instrText>
      </w:r>
      <w:r w:rsidR="009A42A8">
        <w:fldChar w:fldCharType="end"/>
      </w:r>
      <w:r w:rsidR="00F86D6F">
        <w:fldChar w:fldCharType="separate"/>
      </w:r>
      <w:r w:rsidR="009A42A8">
        <w:rPr>
          <w:noProof/>
        </w:rPr>
        <w:t>(Reed et al. 2016, Cavanaugh et al. 2019, Rogers-Bennett and Catton 2019, Beas-Luna et al. 2020b, Hamilton et al. 2021, Smith et al. 2021)</w:t>
      </w:r>
      <w:r w:rsidR="00F86D6F">
        <w:fldChar w:fldCharType="end"/>
      </w:r>
      <w:r>
        <w:t xml:space="preserve">. </w:t>
      </w:r>
    </w:p>
    <w:p w14:paraId="29A6A189" w14:textId="1ED13A13" w:rsidR="00471A3D" w:rsidRDefault="00EF0B3C">
      <w:r>
        <w:lastRenderedPageBreak/>
        <w:t xml:space="preserve">Many northeast Pacific kelp forests have been monitored regularly for decades, including the periods before and after the recent marine heatwaves, sea star die-off, and localized changes in kelp-urchin dynamics </w:t>
      </w:r>
      <w:r w:rsidR="00F86D6F">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EN.CITE.DATA </w:instrText>
      </w:r>
      <w:r w:rsidR="009A42A8">
        <w:fldChar w:fldCharType="end"/>
      </w:r>
      <w:r w:rsidR="00F86D6F">
        <w:fldChar w:fldCharType="separate"/>
      </w:r>
      <w:r w:rsidR="009A42A8">
        <w:rPr>
          <w:noProof/>
        </w:rPr>
        <w:t>(Rogers-Bennett and Catton 2019, Beas-Luna et al. 2020b)</w:t>
      </w:r>
      <w:r w:rsidR="00F86D6F">
        <w:fldChar w:fldCharType="end"/>
      </w:r>
      <w:r>
        <w:t xml:space="preserve">. However, kelp forests along the outer coast of Washington, USA (Fig. 1) have received only sporadic attention. Past studies have documented recovery of kelp and declines in invertebrate abundance following the restoration of a keystone predator, sea otter </w:t>
      </w:r>
      <w:r>
        <w:rPr>
          <w:i/>
        </w:rPr>
        <w:t>Enhydra lutris</w:t>
      </w:r>
      <w:r>
        <w:t xml:space="preserve">, to the Washington coast </w: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EN.CITE.DATA </w:instrText>
      </w:r>
      <w:r w:rsidR="00A6292B">
        <w:fldChar w:fldCharType="end"/>
      </w:r>
      <w:r w:rsidR="00A6292B">
        <w:fldChar w:fldCharType="separate"/>
      </w:r>
      <w:r w:rsidR="00A6292B">
        <w:rPr>
          <w:noProof/>
        </w:rPr>
        <w:t>(Kvitek et al. 1989, Kvitek et al. 1998, Shelton et al. 2018)</w:t>
      </w:r>
      <w:r w:rsidR="00A6292B">
        <w:fldChar w:fldCharType="end"/>
      </w:r>
      <w:r>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t>ortheast Pacific rockfishes (genus</w:t>
      </w:r>
      <w:r>
        <w:rPr>
          <w:i/>
        </w:rPr>
        <w:t xml:space="preserve"> Sebastes</w:t>
      </w:r>
      <w:r>
        <w:t xml:space="preserve">) settle in kelp habitats as juveniles </w:t>
      </w:r>
      <w:r w:rsidR="00A6292B">
        <w:fldChar w:fldCharType="begin"/>
      </w:r>
      <w:r w:rsidR="00A6292B">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A6292B">
        <w:fldChar w:fldCharType="separate"/>
      </w:r>
      <w:r w:rsidR="00A6292B">
        <w:rPr>
          <w:noProof/>
        </w:rPr>
        <w:t>(Ammann 2004)</w:t>
      </w:r>
      <w:r w:rsidR="00A6292B">
        <w:fldChar w:fldCharType="end"/>
      </w:r>
      <w:r>
        <w:t xml:space="preserve">; some species remain in kelp throughout their lives, while others move to deeper areas, promoting teleconnections between nearshore and offshore environments </w:t>
      </w:r>
      <w:r w:rsidR="00A6292B">
        <w:fldChar w:fldCharType="begin"/>
      </w:r>
      <w:r w:rsidR="00A6292B">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A6292B">
        <w:fldChar w:fldCharType="separate"/>
      </w:r>
      <w:r w:rsidR="00A6292B">
        <w:rPr>
          <w:noProof/>
        </w:rPr>
        <w:t>(Love et al. 2002)</w:t>
      </w:r>
      <w:r w:rsidR="00A6292B">
        <w:fldChar w:fldCharType="end"/>
      </w:r>
      <w:r>
        <w:t xml:space="preserve">. Washington kelp forests are occupied by juveniles of two highly valuable commercial species, yellowtail rockfish </w:t>
      </w:r>
      <w:r>
        <w:rPr>
          <w:i/>
        </w:rPr>
        <w:t xml:space="preserve">S. </w:t>
      </w:r>
      <w:proofErr w:type="spellStart"/>
      <w:r>
        <w:rPr>
          <w:i/>
        </w:rPr>
        <w:t>flavidus</w:t>
      </w:r>
      <w:proofErr w:type="spellEnd"/>
      <w:r>
        <w:t xml:space="preserve">, and canary rockfish </w:t>
      </w:r>
      <w:r>
        <w:rPr>
          <w:i/>
        </w:rPr>
        <w:t xml:space="preserve">S. </w:t>
      </w:r>
      <w:proofErr w:type="spellStart"/>
      <w:r>
        <w:rPr>
          <w:i/>
        </w:rPr>
        <w:t>pinniger</w:t>
      </w:r>
      <w:proofErr w:type="spellEnd"/>
      <w:r>
        <w:t xml:space="preserve">, and by both juvenile and adult black rockfish </w:t>
      </w:r>
      <w:r>
        <w:rPr>
          <w:i/>
        </w:rPr>
        <w:t xml:space="preserve">S. </w:t>
      </w:r>
      <w:proofErr w:type="spellStart"/>
      <w:r>
        <w:rPr>
          <w:i/>
        </w:rPr>
        <w:t>melanops</w:t>
      </w:r>
      <w:proofErr w:type="spellEnd"/>
      <w:r>
        <w:t xml:space="preserve">, which </w:t>
      </w:r>
      <w:r w:rsidR="00D97A8B">
        <w:t>are</w:t>
      </w:r>
      <w:r>
        <w:t xml:space="preserve"> among the most highly valued recreational fishes in the state. In other regions, habitat complexity is known to affect the recruitment of juvenile rockfish</w:t>
      </w:r>
      <w:r w:rsidR="00D97A8B">
        <w:t>es</w:t>
      </w:r>
      <w:r>
        <w:t xml:space="preserve"> </w:t>
      </w:r>
      <w:r w:rsidR="00A6292B">
        <w:fldChar w:fldCharType="begin"/>
      </w:r>
      <w:r w:rsidR="00A6292B">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A6292B">
        <w:fldChar w:fldCharType="separate"/>
      </w:r>
      <w:r w:rsidR="00A6292B">
        <w:rPr>
          <w:noProof/>
        </w:rPr>
        <w:t>(Johnson 2006)</w:t>
      </w:r>
      <w:r w:rsidR="00A6292B">
        <w:fldChar w:fldCharType="end"/>
      </w:r>
      <w:r>
        <w:t xml:space="preserve">, and the vertical structure and canopy of kelps in particular can be especially important </w: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 </w:instrTex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EN.CITE.DATA </w:instrText>
      </w:r>
      <w:r w:rsidR="00A6292B">
        <w:fldChar w:fldCharType="end"/>
      </w:r>
      <w:r w:rsidR="00A6292B">
        <w:fldChar w:fldCharType="separate"/>
      </w:r>
      <w:r w:rsidR="00A6292B">
        <w:rPr>
          <w:noProof/>
        </w:rPr>
        <w:t>(Holbrook et al. 1990, Carr 1991, Markel and Shurin 2020)</w:t>
      </w:r>
      <w:r w:rsidR="00A6292B">
        <w:fldChar w:fldCharType="end"/>
      </w:r>
      <w:r>
        <w:t>.</w:t>
      </w:r>
    </w:p>
    <w:p w14:paraId="788FCDBF" w14:textId="11CBC1D5" w:rsidR="00471A3D" w:rsidRDefault="00EF0B3C">
      <w:r>
        <w:lastRenderedPageBreak/>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macroalgae (giant kelp </w:t>
      </w:r>
      <w:r>
        <w:rPr>
          <w:i/>
        </w:rPr>
        <w:t xml:space="preserve">Macrocystis </w:t>
      </w:r>
      <w:proofErr w:type="spellStart"/>
      <w:r>
        <w:rPr>
          <w:i/>
        </w:rPr>
        <w:t>pyrifera</w:t>
      </w:r>
      <w:proofErr w:type="spellEnd"/>
      <w:r>
        <w:t xml:space="preserve">, bull kelp </w:t>
      </w:r>
      <w:proofErr w:type="spellStart"/>
      <w:r>
        <w:rPr>
          <w:i/>
        </w:rPr>
        <w:t>Nereocystis</w:t>
      </w:r>
      <w:proofErr w:type="spellEnd"/>
      <w:r>
        <w:rPr>
          <w:i/>
        </w:rPr>
        <w:t xml:space="preserve"> </w:t>
      </w:r>
      <w:proofErr w:type="spellStart"/>
      <w:r>
        <w:rPr>
          <w:i/>
        </w:rPr>
        <w:t>luetkeana</w:t>
      </w:r>
      <w:proofErr w:type="spellEnd"/>
      <w:r>
        <w:t xml:space="preserve">, and stalked kelp </w:t>
      </w:r>
      <w:proofErr w:type="spellStart"/>
      <w:r>
        <w:rPr>
          <w:i/>
        </w:rPr>
        <w:t>Pterygophora</w:t>
      </w:r>
      <w:proofErr w:type="spellEnd"/>
      <w:r>
        <w:rPr>
          <w:i/>
        </w:rPr>
        <w:t xml:space="preserve"> californica</w:t>
      </w:r>
      <w:r>
        <w:t xml:space="preserve">), sea urchins, sea stars, and fishes, including juvenile rockfishes. Our main objectives were to examine: (1) if and how kelp forest communities changed in the periods during and following the 2014-2016 MHW and other warm SST anomalies, and SSWD;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7" w:name="_t0t7vqvdf4ti" w:colFirst="0" w:colLast="0"/>
      <w:bookmarkEnd w:id="7"/>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8" w:name="_igkfmf7a0x3h" w:colFirst="0" w:colLast="0"/>
      <w:bookmarkEnd w:id="8"/>
      <w:r>
        <w:rPr>
          <w:sz w:val="34"/>
          <w:szCs w:val="34"/>
        </w:rPr>
        <w:t>Study sites</w:t>
      </w:r>
    </w:p>
    <w:p w14:paraId="7B6AD6E4" w14:textId="0B6B7B65" w:rsidR="00471A3D" w:rsidRDefault="00EF0B3C">
      <w:pPr>
        <w:spacing w:after="80"/>
        <w:rPr>
          <w:highlight w:val="yellow"/>
        </w:rPr>
      </w:pPr>
      <w:r>
        <w:t xml:space="preserve">We conducted dive surveys at five sites in late July or early August of 2015-2021 (but excluding 2020 due to COVID-19 restrictions) within or </w:t>
      </w:r>
      <w:r w:rsidR="00D60B7A">
        <w:t>just outside</w:t>
      </w:r>
      <w:r>
        <w:t xml:space="preserve"> the Olympic Coast National Marine Sanctuary (OCNMS, designated in 1994) along the coast of Washington, </w:t>
      </w:r>
      <w:r w:rsidR="00D60B7A">
        <w:t>USA</w:t>
      </w:r>
      <w:r>
        <w:t xml:space="preserve">. (Fig. 1). These sites range from Destruction Island in the south to </w:t>
      </w:r>
      <w:proofErr w:type="spellStart"/>
      <w:r>
        <w:t>Neah</w:t>
      </w:r>
      <w:proofErr w:type="spellEnd"/>
      <w:r>
        <w:t xml:space="preserve"> Bay in the north. All sites were relatively protected from wave action, had subtidal rocky reefs</w:t>
      </w:r>
      <w:r w:rsidR="00A6292B">
        <w:t xml:space="preserve"> </w: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EN.CITE.DATA </w:instrText>
      </w:r>
      <w:r w:rsidR="00A6292B">
        <w:fldChar w:fldCharType="end"/>
      </w:r>
      <w:r w:rsidR="00A6292B">
        <w:fldChar w:fldCharType="separate"/>
      </w:r>
      <w:r w:rsidR="00A6292B">
        <w:rPr>
          <w:noProof/>
        </w:rPr>
        <w:t>(Fig. S1; Shelton et al. 2018)</w:t>
      </w:r>
      <w:r w:rsidR="00A6292B">
        <w:fldChar w:fldCharType="end"/>
      </w:r>
      <w:r>
        <w:t xml:space="preserve">, and supported the canopy kelps </w:t>
      </w:r>
      <w:r>
        <w:rPr>
          <w:i/>
        </w:rPr>
        <w:t xml:space="preserve">Macrocystis </w:t>
      </w:r>
      <w:proofErr w:type="spellStart"/>
      <w:r>
        <w:rPr>
          <w:i/>
        </w:rPr>
        <w:t>pyrifera</w:t>
      </w:r>
      <w:proofErr w:type="spellEnd"/>
      <w:r>
        <w:rPr>
          <w:i/>
        </w:rPr>
        <w:t xml:space="preserve"> </w:t>
      </w:r>
      <w:r>
        <w:t xml:space="preserve">(hereafter </w:t>
      </w:r>
      <w:r>
        <w:rPr>
          <w:i/>
        </w:rPr>
        <w:t>Macrocystis</w:t>
      </w:r>
      <w:r>
        <w:t xml:space="preserve">) and/or </w:t>
      </w:r>
      <w:proofErr w:type="spellStart"/>
      <w:r>
        <w:rPr>
          <w:i/>
        </w:rPr>
        <w:t>Nereocystis</w:t>
      </w:r>
      <w:proofErr w:type="spellEnd"/>
      <w:r>
        <w:rPr>
          <w:i/>
        </w:rPr>
        <w:t xml:space="preserve"> </w:t>
      </w:r>
      <w:proofErr w:type="spellStart"/>
      <w:r>
        <w:rPr>
          <w:i/>
        </w:rPr>
        <w:t>luetkeana</w:t>
      </w:r>
      <w:proofErr w:type="spellEnd"/>
      <w:r>
        <w:rPr>
          <w:i/>
        </w:rPr>
        <w:t xml:space="preserve"> </w:t>
      </w:r>
      <w:r>
        <w:t xml:space="preserve">(hereafter </w:t>
      </w:r>
      <w:proofErr w:type="spellStart"/>
      <w:r>
        <w:rPr>
          <w:i/>
        </w:rPr>
        <w:t>Nereocystis</w:t>
      </w:r>
      <w:proofErr w:type="spellEnd"/>
      <w:r>
        <w:t xml:space="preserve">), as well as understory algae such as </w:t>
      </w:r>
      <w:proofErr w:type="spellStart"/>
      <w:r>
        <w:rPr>
          <w:i/>
        </w:rPr>
        <w:t>Pterygophora</w:t>
      </w:r>
      <w:proofErr w:type="spellEnd"/>
      <w:r>
        <w:rPr>
          <w:i/>
        </w:rPr>
        <w:t xml:space="preserve"> californica</w:t>
      </w:r>
      <w:r>
        <w:t xml:space="preserve"> (hereafter </w:t>
      </w:r>
      <w:proofErr w:type="spellStart"/>
      <w:r>
        <w:rPr>
          <w:i/>
        </w:rPr>
        <w:t>Pterygophora</w:t>
      </w:r>
      <w:proofErr w:type="spellEnd"/>
      <w:r>
        <w:t xml:space="preserve">) </w: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EN.CITE.DATA </w:instrText>
      </w:r>
      <w:r w:rsidR="00A6292B">
        <w:fldChar w:fldCharType="end"/>
      </w:r>
      <w:r w:rsidR="00A6292B">
        <w:fldChar w:fldCharType="separate"/>
      </w:r>
      <w:r w:rsidR="00A6292B">
        <w:rPr>
          <w:noProof/>
        </w:rPr>
        <w:t>(Shelton et al. 2018)</w:t>
      </w:r>
      <w:r w:rsidR="00A6292B">
        <w:fldChar w:fldCharType="end"/>
      </w:r>
      <w:r>
        <w:t>.</w:t>
      </w:r>
    </w:p>
    <w:p w14:paraId="4CC2EFEC" w14:textId="77777777" w:rsidR="00471A3D" w:rsidRDefault="00EF0B3C">
      <w:pPr>
        <w:pStyle w:val="Heading2"/>
        <w:keepNext w:val="0"/>
        <w:keepLines w:val="0"/>
        <w:spacing w:after="80"/>
        <w:rPr>
          <w:sz w:val="34"/>
          <w:szCs w:val="34"/>
        </w:rPr>
      </w:pPr>
      <w:bookmarkStart w:id="9" w:name="_qaa02jqwwy36" w:colFirst="0" w:colLast="0"/>
      <w:bookmarkEnd w:id="9"/>
      <w:r>
        <w:rPr>
          <w:sz w:val="34"/>
          <w:szCs w:val="34"/>
        </w:rPr>
        <w:t>Survey design</w:t>
      </w:r>
    </w:p>
    <w:p w14:paraId="6D7B1DC1" w14:textId="77777777" w:rsidR="00471A3D" w:rsidRDefault="00EF0B3C">
      <w:r>
        <w:t>Our survey provides estimates of species-level abundance for four guilds in kelp forest ecosystems: (1) the major macrophytes (</w:t>
      </w:r>
      <w:r>
        <w:rPr>
          <w:i/>
        </w:rPr>
        <w:t xml:space="preserve">Macrocystis, </w:t>
      </w:r>
      <w:proofErr w:type="spellStart"/>
      <w:r>
        <w:rPr>
          <w:i/>
        </w:rPr>
        <w:t>Nereocystis</w:t>
      </w:r>
      <w:proofErr w:type="spellEnd"/>
      <w:r>
        <w:t xml:space="preserve">, and </w:t>
      </w:r>
      <w:proofErr w:type="spellStart"/>
      <w:r>
        <w:rPr>
          <w:i/>
        </w:rPr>
        <w:t>Pterygophora</w:t>
      </w:r>
      <w:proofErr w:type="spellEnd"/>
      <w:r>
        <w:t xml:space="preserve">), (2) major benthic invertebrates (e.g. urchins, sea stars), (3) fishes; and (4) juvenile rockfishes </w:t>
      </w:r>
      <w:r>
        <w:rPr>
          <w:i/>
        </w:rPr>
        <w:t>Sebastes</w:t>
      </w:r>
      <w:r>
        <w:t xml:space="preserve"> spp., defined here as individuals less than 10 cm total length. For each of these four major guilds, we used visual SCUBA surveys to quantify the abundance at each site along 30-m transects. At each of the five sites (Fig. 1), we sampled two locations, separated by &gt;100 m, and two depths at each location (5 </w:t>
      </w:r>
      <w:r>
        <w:lastRenderedPageBreak/>
        <w:t>m and 10 m; in 2015 we only sampled at 5 m). We targeted completing six transects at each year-site-depth combination (Table S1)</w:t>
      </w:r>
    </w:p>
    <w:p w14:paraId="2B554574" w14:textId="4D85B655" w:rsidR="00471A3D" w:rsidRPr="00096ECD" w:rsidRDefault="00EF0B3C">
      <w:r>
        <w:t>For algae and invertebrates, we surveyed a 2-m wide swath on each transect (60 m</w:t>
      </w:r>
      <w:r>
        <w:rPr>
          <w:vertAlign w:val="superscript"/>
        </w:rPr>
        <w:t>2</w:t>
      </w:r>
      <w:r>
        <w:t xml:space="preserve"> total area), and for fish we surveyed a 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along a transect, we recorded the distance at which we observed 30 </w:t>
      </w:r>
      <w:r w:rsidR="0083232F" w:rsidRPr="00096ECD">
        <w:t>stipes or 30 urchins and then converted these data to a total estimate of density for the 60 m</w:t>
      </w:r>
      <w:r w:rsidR="0083232F" w:rsidRPr="00096ECD">
        <w:rPr>
          <w:vertAlign w:val="superscript"/>
        </w:rPr>
        <w:t>2</w:t>
      </w:r>
      <w:r w:rsidR="0083232F" w:rsidRPr="00096ECD">
        <w:t xml:space="preserve"> transect. </w:t>
      </w:r>
      <w:r w:rsidRPr="00096ECD">
        <w:t>We counted an</w:t>
      </w:r>
      <w:r w:rsidR="00A50E93" w:rsidRPr="00096ECD">
        <w:t>d</w:t>
      </w:r>
      <w:r w:rsidRPr="00096ECD">
        <w:t xml:space="preserve"> estimated the size (total length) of all fishes greater than 5 cm total length; the exception was rockfishes </w:t>
      </w:r>
      <w:r w:rsidRPr="00096ECD">
        <w:rPr>
          <w:i/>
        </w:rPr>
        <w:t>Sebastes</w:t>
      </w:r>
      <w:r w:rsidRPr="00096ECD">
        <w:rPr>
          <w:rFonts w:eastAsia="Gungsuh"/>
          <w:rPrChange w:id="10" w:author="Genoa Sullaway" w:date="2022-03-18T08:56:00Z">
            <w:rPr>
              <w:rFonts w:ascii="Gungsuh" w:eastAsia="Gungsuh" w:hAnsi="Gungsuh" w:cs="Gungsuh"/>
            </w:rPr>
          </w:rPrChange>
        </w:rPr>
        <w:t xml:space="preserve"> spp. for which we estimated sizes for all individuals, since we were interested in tracking juvenile abundance. Individuals ≤ 10 cm were considered juveniles. Divers also estimated visibility on each transect by determining the distance at which the lead diver could see the</w:t>
      </w:r>
      <w:r w:rsidR="00D60B7A" w:rsidRPr="00096ECD">
        <w:rPr>
          <w:rFonts w:eastAsia="Gungsuh"/>
          <w:rPrChange w:id="11" w:author="Genoa Sullaway" w:date="2022-03-18T08:56:00Z">
            <w:rPr>
              <w:rFonts w:ascii="Gungsuh" w:eastAsia="Gungsuh" w:hAnsi="Gungsuh" w:cs="Gungsuh"/>
            </w:rPr>
          </w:rPrChange>
        </w:rPr>
        <w:t>ir buddy’s extended</w:t>
      </w:r>
      <w:r w:rsidRPr="00096ECD">
        <w:rPr>
          <w:rFonts w:eastAsia="Gungsuh"/>
          <w:rPrChange w:id="12" w:author="Genoa Sullaway" w:date="2022-03-18T08:56:00Z">
            <w:rPr>
              <w:rFonts w:ascii="Gungsuh" w:eastAsia="Gungsuh" w:hAnsi="Gungsuh" w:cs="Gungsuh"/>
            </w:rPr>
          </w:rPrChange>
        </w:rPr>
        <w:t xml:space="preserve"> fingers. Transects with visibility less than 2.0 m were excluded from the analyses including fishes.</w:t>
      </w:r>
      <w:r w:rsidRPr="00096ECD">
        <w:t xml:space="preserve"> </w:t>
      </w:r>
    </w:p>
    <w:p w14:paraId="01563C20" w14:textId="77777777" w:rsidR="00471A3D" w:rsidRDefault="00EF0B3C">
      <w:r>
        <w:t xml:space="preserve">Because it is difficult to distinguish visually many rockfish species when they are small, we categorized juvenile rockfishes into five groups established in the literature (Johansson et al 2018, Markel &amp; </w:t>
      </w:r>
      <w:proofErr w:type="spellStart"/>
      <w:r>
        <w:t>Shurin</w:t>
      </w:r>
      <w:proofErr w:type="spellEnd"/>
      <w:r>
        <w:t xml:space="preserve"> 2020). Black/Yellowtail rockfishes (BYT) included both black</w:t>
      </w:r>
      <w:r>
        <w:rPr>
          <w:i/>
        </w:rPr>
        <w:t xml:space="preserve"> S. </w:t>
      </w:r>
      <w:proofErr w:type="spellStart"/>
      <w:r>
        <w:rPr>
          <w:i/>
        </w:rPr>
        <w:t>melanops</w:t>
      </w:r>
      <w:proofErr w:type="spellEnd"/>
      <w:r>
        <w:t xml:space="preserve"> and </w:t>
      </w:r>
      <w:r>
        <w:rPr>
          <w:i/>
        </w:rPr>
        <w:t xml:space="preserve">S. </w:t>
      </w:r>
      <w:proofErr w:type="spellStart"/>
      <w:r>
        <w:rPr>
          <w:i/>
        </w:rPr>
        <w:t>flavidus</w:t>
      </w:r>
      <w:proofErr w:type="spellEnd"/>
      <w:r>
        <w:t xml:space="preserve"> yellowtail rockfishes. The copper/quillback/brown (CQB) group included copper </w:t>
      </w:r>
      <w:r>
        <w:rPr>
          <w:i/>
        </w:rPr>
        <w:t xml:space="preserve">S. </w:t>
      </w:r>
      <w:proofErr w:type="spellStart"/>
      <w:r>
        <w:rPr>
          <w:i/>
        </w:rPr>
        <w:t>caurinus</w:t>
      </w:r>
      <w:proofErr w:type="spellEnd"/>
      <w:r>
        <w:t xml:space="preserve">, quillback </w:t>
      </w:r>
      <w:r>
        <w:rPr>
          <w:i/>
        </w:rPr>
        <w:t xml:space="preserve">S. </w:t>
      </w:r>
      <w:proofErr w:type="spellStart"/>
      <w:r>
        <w:rPr>
          <w:i/>
        </w:rPr>
        <w:t>maliger</w:t>
      </w:r>
      <w:proofErr w:type="spellEnd"/>
      <w:r>
        <w:t xml:space="preserve">, and brown </w:t>
      </w:r>
      <w:r>
        <w:rPr>
          <w:i/>
        </w:rPr>
        <w:t xml:space="preserve">S. </w:t>
      </w:r>
      <w:proofErr w:type="spellStart"/>
      <w:r>
        <w:rPr>
          <w:i/>
        </w:rPr>
        <w:t>auriculatus</w:t>
      </w:r>
      <w:proofErr w:type="spellEnd"/>
      <w:r>
        <w:t xml:space="preserve"> rockfishes. We were able to identify canary </w:t>
      </w:r>
      <w:r>
        <w:rPr>
          <w:i/>
        </w:rPr>
        <w:t xml:space="preserve">S. </w:t>
      </w:r>
      <w:proofErr w:type="spellStart"/>
      <w:r>
        <w:rPr>
          <w:i/>
        </w:rPr>
        <w:lastRenderedPageBreak/>
        <w:t>pinniger</w:t>
      </w:r>
      <w:proofErr w:type="spellEnd"/>
      <w:r>
        <w:t xml:space="preserve"> and blue rockfish </w:t>
      </w:r>
      <w:r>
        <w:rPr>
          <w:i/>
        </w:rPr>
        <w:t xml:space="preserve">S. </w:t>
      </w:r>
      <w:proofErr w:type="spellStart"/>
      <w:r>
        <w:rPr>
          <w:i/>
        </w:rPr>
        <w:t>mystinus</w:t>
      </w:r>
      <w:proofErr w:type="spellEnd"/>
      <w:r>
        <w:t xml:space="preserve"> to species. Unidentified individuals were categorized as juvenile rockfishes.</w:t>
      </w:r>
    </w:p>
    <w:p w14:paraId="644D47F4" w14:textId="77777777" w:rsidR="00471A3D" w:rsidRDefault="00EF0B3C">
      <w:pPr>
        <w:pStyle w:val="Heading2"/>
      </w:pPr>
      <w:bookmarkStart w:id="13" w:name="_imz9yv51qjaf" w:colFirst="0" w:colLast="0"/>
      <w:bookmarkEnd w:id="13"/>
      <w:r>
        <w:t>Sea surface temperature (SST)</w:t>
      </w:r>
    </w:p>
    <w:p w14:paraId="03CE3B8E" w14:textId="0379E579" w:rsidR="00471A3D" w:rsidRDefault="00EF0B3C">
      <w:r>
        <w:t xml:space="preserve">To evaluate SST trends at our sites, we obtained daily mean sea surface temperature (SST) data from the NOAA Optimum Interpolation (OI) SST V2.1 High Resolution Dataset </w: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 </w:instrTex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EN.CITE.DATA </w:instrText>
      </w:r>
      <w:r w:rsidR="00DD1DFC">
        <w:fldChar w:fldCharType="end"/>
      </w:r>
      <w:r w:rsidR="00DD1DFC">
        <w:fldChar w:fldCharType="separate"/>
      </w:r>
      <w:r w:rsidR="00DD1DFC">
        <w:rPr>
          <w:noProof/>
        </w:rPr>
        <w:t>(Reynolds et al. 2007, Huang et al. 2021)</w:t>
      </w:r>
      <w:r w:rsidR="00DD1DFC">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w:t>
      </w:r>
      <w:proofErr w:type="spellStart"/>
      <w:r>
        <w:t>Neah</w:t>
      </w:r>
      <w:proofErr w:type="spellEnd"/>
      <w:r>
        <w:t xml:space="preserve"> Bay and </w:t>
      </w:r>
      <w:proofErr w:type="spellStart"/>
      <w:r>
        <w:t>Tatoosh</w:t>
      </w:r>
      <w:proofErr w:type="spellEnd"/>
      <w:r>
        <w:t xml:space="preserve"> sites fall within the same OISST grid cell, so their values are identical. We then calculated the mean SST for each month to identify the maximum monthly mean SST for each year </w:t>
      </w:r>
      <w:r w:rsidR="00A6292B">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EN.CITE.DATA </w:instrText>
      </w:r>
      <w:r w:rsidR="009A42A8">
        <w:fldChar w:fldCharType="end"/>
      </w:r>
      <w:r w:rsidR="00A6292B">
        <w:fldChar w:fldCharType="separate"/>
      </w:r>
      <w:r w:rsidR="009A42A8">
        <w:rPr>
          <w:noProof/>
        </w:rPr>
        <w:t>(Cavanaugh et al. 2019, Hamilton et al. 2020)</w:t>
      </w:r>
      <w:r w:rsidR="00A6292B">
        <w:fldChar w:fldCharType="end"/>
      </w:r>
      <w:r>
        <w:t>.</w:t>
      </w:r>
    </w:p>
    <w:p w14:paraId="19CF6259" w14:textId="77777777" w:rsidR="00471A3D" w:rsidRDefault="00EF0B3C">
      <w:pPr>
        <w:pStyle w:val="Heading2"/>
        <w:spacing w:before="120"/>
      </w:pPr>
      <w:bookmarkStart w:id="14" w:name="_au0wchpbj09l" w:colFirst="0" w:colLast="0"/>
      <w:bookmarkEnd w:id="14"/>
      <w:r>
        <w:t>Area of canopy kelps</w:t>
      </w:r>
    </w:p>
    <w:p w14:paraId="43FCA6CE" w14:textId="0993902E" w:rsidR="00471A3D" w:rsidRDefault="00EF0B3C">
      <w:r>
        <w:t>We augmented our kelp stipe counts with data from aerial overflight surveys of canopy kelps to provide a broader temporal context of how canopy kelps responded to the MHW prior to our initiating benthic surveys in 2015. The Washington Department of Natural Resources conducts these surveys annually in late July or early August during peak kelp coverage. Data were available for 1989-2021, excluding 1993, with area data derived from the analysis of aerial photographs</w:t>
      </w:r>
      <w:r w:rsidR="009A42A8">
        <w:t xml:space="preserve"> </w:t>
      </w:r>
      <w:r w:rsidR="009A42A8">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 </w:instrText>
      </w:r>
      <w:r w:rsidR="00BB49FB">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EN.CITE.DATA </w:instrText>
      </w:r>
      <w:r w:rsidR="00BB49FB">
        <w:fldChar w:fldCharType="end"/>
      </w:r>
      <w:r w:rsidR="009A42A8">
        <w:fldChar w:fldCharType="separate"/>
      </w:r>
      <w:r w:rsidR="00BB49FB">
        <w:rPr>
          <w:noProof/>
        </w:rPr>
        <w:t>(Van Wagenen 2015, WADNR 2017, Shelton et al. 2018)</w:t>
      </w:r>
      <w:r w:rsidR="009A42A8">
        <w:fldChar w:fldCharType="end"/>
      </w:r>
      <w:r>
        <w:t xml:space="preserve">. The survey distinguishes between </w:t>
      </w:r>
      <w:r>
        <w:rPr>
          <w:i/>
        </w:rPr>
        <w:t>Macrocystis</w:t>
      </w:r>
      <w:r>
        <w:t xml:space="preserve"> </w:t>
      </w:r>
      <w:r>
        <w:lastRenderedPageBreak/>
        <w:t xml:space="preserve">and </w:t>
      </w:r>
      <w:proofErr w:type="spellStart"/>
      <w:r>
        <w:rPr>
          <w:i/>
        </w:rPr>
        <w:t>Nereocystis</w:t>
      </w:r>
      <w:proofErr w:type="spellEnd"/>
      <w:r>
        <w:t>. Here we use</w:t>
      </w:r>
      <w:r w:rsidR="00D60B7A">
        <w:t>d</w:t>
      </w:r>
      <w:r>
        <w:t xml:space="preserve"> data on the canopy area defined as the spatial extent of individual surface kelp plants and canopies </w:t>
      </w:r>
      <w:r w:rsidR="005504D7">
        <w:fldChar w:fldCharType="begin"/>
      </w:r>
      <w:r w:rsidR="005504D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5504D7">
        <w:fldChar w:fldCharType="separate"/>
      </w:r>
      <w:r w:rsidR="005504D7">
        <w:rPr>
          <w:noProof/>
        </w:rPr>
        <w:t>(Van Wagenen 2015)</w:t>
      </w:r>
      <w:r w:rsidR="005504D7">
        <w:fldChar w:fldCharType="end"/>
      </w:r>
      <w:r>
        <w:t>.</w:t>
      </w:r>
      <w:ins w:id="15" w:author="Andrew Shelton - NOAA Federal" w:date="2022-02-10T04:26:00Z">
        <w:r>
          <w:t xml:space="preserve"> </w:t>
        </w:r>
      </w:ins>
    </w:p>
    <w:p w14:paraId="4E9808B3" w14:textId="77777777" w:rsidR="00471A3D" w:rsidRDefault="00EF0B3C">
      <w:pPr>
        <w:pStyle w:val="Heading2"/>
        <w:spacing w:before="120"/>
      </w:pPr>
      <w:bookmarkStart w:id="16" w:name="_2h658b2af9qi" w:colFirst="0" w:colLast="0"/>
      <w:bookmarkEnd w:id="16"/>
      <w:r>
        <w:t>Data analysis</w:t>
      </w:r>
    </w:p>
    <w:p w14:paraId="39928907" w14:textId="231F228E" w:rsidR="00471A3D" w:rsidRDefault="00EF0B3C">
      <w:pPr>
        <w:spacing w:before="120" w:after="120"/>
      </w:pPr>
      <w:r>
        <w:t xml:space="preserve">We examined the WDNR kelp data to estimate the response of canopy kelps to the SST conditions at our sites, especially anomalously warm SST. These data have revealed the influence of bottom-up environmental processes and top-down forcing through trophic cascades on kelp abundance over the past 30 years </w: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 </w:instrTex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EN.CITE.DATA </w:instrText>
      </w:r>
      <w:r w:rsidR="009A42A8">
        <w:fldChar w:fldCharType="end"/>
      </w:r>
      <w:r w:rsidR="009A42A8">
        <w:fldChar w:fldCharType="separate"/>
      </w:r>
      <w:r w:rsidR="009A42A8">
        <w:rPr>
          <w:noProof/>
        </w:rPr>
        <w:t>(Pfister et al. 2018, Shelton et al. 2018)</w:t>
      </w:r>
      <w:r w:rsidR="009A42A8">
        <w:fldChar w:fldCharType="end"/>
      </w:r>
      <w:r>
        <w:t xml:space="preserve">. Here we qualitatively examined the short-term response of canopy cover 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for each of the focal taxa of our SCUBA surveys. 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098D3463" w:rsidR="00471A3D" w:rsidRDefault="00EF0B3C">
      <w:pPr>
        <w:spacing w:before="120" w:after="120"/>
      </w:pPr>
      <w:r>
        <w:t xml:space="preserve">While aggregate time series are useful for understanding generalized trajectories of each species, we expect different members of the kelp forest community to have distinct spatial and temporal patterns in abundance. Furthermore, identifying shared spatial and temporal patterns of abundance can reveal factors important in structuring kelp forest communities. We focused on understanding the patterns of variation in each of four guilds—kelp, benthic invertebrates, large fishes, and juvenile </w:t>
      </w:r>
      <w:r>
        <w:lastRenderedPageBreak/>
        <w:t xml:space="preserve">rockfishes—and then compared factors explaining variation in abundance among guilds. We applied permutation-based, multivariate analyses to </w:t>
      </w:r>
      <w:r w:rsidR="00C40551">
        <w:t xml:space="preserve">understand how </w:t>
      </w:r>
      <w:r>
        <w:t>each guild (Tables S2-S5)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9A42A8">
        <w:fldChar w:fldCharType="begin"/>
      </w:r>
      <w:r w:rsidR="009A42A8">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9A42A8">
        <w:fldChar w:fldCharType="separate"/>
      </w:r>
      <w:r w:rsidR="009A42A8">
        <w:rPr>
          <w:noProof/>
        </w:rPr>
        <w:t>(CAP, implemented in R using ‘CAPdiscrim’; Anderson and Willis 2003)</w:t>
      </w:r>
      <w:r w:rsidR="009A42A8">
        <w:fldChar w:fldCharType="end"/>
      </w:r>
      <w:r w:rsidR="00D60B7A">
        <w:t xml:space="preserve"> </w:t>
      </w:r>
      <w:r>
        <w:t>to visualize abundance variation. We used permutation-based multivariate analysis of variance (</w:t>
      </w:r>
      <w:proofErr w:type="spellStart"/>
      <w:r>
        <w:t>PerMANOVA</w:t>
      </w:r>
      <w:proofErr w:type="spellEnd"/>
      <w:r>
        <w:t xml:space="preserve">, </w:t>
      </w:r>
      <w:r w:rsidR="009A42A8">
        <w:t>implemented via ‘</w:t>
      </w:r>
      <w:proofErr w:type="spellStart"/>
      <w:r w:rsidR="009A42A8">
        <w:t>adonis</w:t>
      </w:r>
      <w:proofErr w:type="spellEnd"/>
      <w:r w:rsidR="009A42A8">
        <w:t xml:space="preserve">’ in R </w:t>
      </w:r>
      <w:r w:rsidR="009A42A8">
        <w:fldChar w:fldCharType="begin"/>
      </w:r>
      <w:r w:rsidR="00DD1DFC">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9A42A8">
        <w:fldChar w:fldCharType="separate"/>
      </w:r>
      <w:r w:rsidR="00DD1DFC">
        <w:rPr>
          <w:noProof/>
        </w:rPr>
        <w:t>(Anderson 2001, R Core Team 2021)</w:t>
      </w:r>
      <w:r w:rsidR="009A42A8">
        <w:fldChar w:fldCharType="end"/>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w:t>
      </w:r>
      <w:proofErr w:type="spellStart"/>
      <w:r>
        <w:t>root</w:t>
      </w:r>
      <w:proofErr w:type="spellEnd"/>
      <w:r>
        <w:t xml:space="preserve"> transform to the data and used a Bray-Curtis distance matrix with 999 permutations for both the CAP and </w:t>
      </w:r>
      <w:proofErr w:type="spellStart"/>
      <w:r>
        <w:t>PerMANOVA</w:t>
      </w:r>
      <w:proofErr w:type="spellEnd"/>
      <w:r>
        <w:t xml:space="preserve"> analyses </w:t>
      </w:r>
      <w:r w:rsidR="009A42A8">
        <w:fldChar w:fldCharType="begin"/>
      </w:r>
      <w:r w:rsidR="009A42A8">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9A42A8">
        <w:fldChar w:fldCharType="separate"/>
      </w:r>
      <w:r w:rsidR="009A42A8">
        <w:rPr>
          <w:noProof/>
        </w:rPr>
        <w:t>(Anderson 2001)</w:t>
      </w:r>
      <w:r w:rsidR="009A42A8">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53124B2A" w:rsidR="00471A3D" w:rsidRDefault="00EF0B3C">
      <w:pPr>
        <w:spacing w:before="120" w:after="120"/>
      </w:pPr>
      <w:r>
        <w:t>In addition to focusing on broad taxonomic guilds, we focus</w:t>
      </w:r>
      <w:r w:rsidR="00D60B7A">
        <w:t>ed</w:t>
      </w:r>
      <w:r>
        <w:t xml:space="preserve"> on two interactions involving multiple guilds 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 </w:instrTex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EN.CITE.DATA </w:instrText>
      </w:r>
      <w:r w:rsidR="009A42A8">
        <w:fldChar w:fldCharType="end"/>
      </w:r>
      <w:r w:rsidR="009A42A8">
        <w:fldChar w:fldCharType="separate"/>
      </w:r>
      <w:r w:rsidR="009A42A8">
        <w:rPr>
          <w:noProof/>
        </w:rPr>
        <w:t>(Estes et al. 2004, Watson and Estes 2011)</w:t>
      </w:r>
      <w:r w:rsidR="009A42A8">
        <w:fldChar w:fldCharType="end"/>
      </w:r>
      <w:r>
        <w:t xml:space="preserve">. </w:t>
      </w:r>
      <w:r>
        <w:lastRenderedPageBreak/>
        <w:t>Second, we assess</w:t>
      </w:r>
      <w:r w:rsidR="00D60B7A">
        <w:t>ed</w:t>
      </w:r>
      <w:r>
        <w:t xml:space="preserve"> the role kelp forests play in providing vital juvenile settlement habitat for supporting fish communities and fisheries by assessing the relationship between rockfish density and kelp abundance.</w:t>
      </w:r>
    </w:p>
    <w:p w14:paraId="5E603DA3" w14:textId="77777777"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(summed across all three observed species, </w:t>
      </w:r>
      <w:r>
        <w:rPr>
          <w:i/>
        </w:rPr>
        <w:t xml:space="preserve">S. </w:t>
      </w:r>
      <w:proofErr w:type="spellStart"/>
      <w:r>
        <w:rPr>
          <w:i/>
        </w:rPr>
        <w:t>purpuratus</w:t>
      </w:r>
      <w:proofErr w:type="spellEnd"/>
      <w:r>
        <w:t xml:space="preserve"> as well as </w:t>
      </w:r>
      <w:r>
        <w:rPr>
          <w:i/>
        </w:rPr>
        <w:t xml:space="preserve">S. </w:t>
      </w:r>
      <w:proofErr w:type="spellStart"/>
      <w:r>
        <w:rPr>
          <w:i/>
        </w:rPr>
        <w:t>droebachiensis</w:t>
      </w:r>
      <w:proofErr w:type="spellEnd"/>
      <w:r>
        <w:t xml:space="preserve"> and </w:t>
      </w:r>
      <w:proofErr w:type="spellStart"/>
      <w:r>
        <w:rPr>
          <w:i/>
        </w:rPr>
        <w:t>Mesocentrotus</w:t>
      </w:r>
      <w:proofErr w:type="spellEnd"/>
      <w:r>
        <w:rPr>
          <w:i/>
        </w:rPr>
        <w:t xml:space="preserve"> </w:t>
      </w:r>
      <w:proofErr w:type="spellStart"/>
      <w:r>
        <w:rPr>
          <w:i/>
        </w:rPr>
        <w:t>franciscanus</w:t>
      </w:r>
      <w:proofErr w:type="spellEnd"/>
      <w:r>
        <w:t>) and kelp for each of the major canopy (</w:t>
      </w:r>
      <w:r>
        <w:rPr>
          <w:i/>
        </w:rPr>
        <w:t>Macrocystis</w:t>
      </w:r>
      <w:r>
        <w:t xml:space="preserve"> and </w:t>
      </w:r>
      <w:proofErr w:type="spellStart"/>
      <w:r>
        <w:rPr>
          <w:i/>
        </w:rPr>
        <w:t>Nereocystis</w:t>
      </w:r>
      <w:proofErr w:type="spellEnd"/>
      <w:r>
        <w:t>) and sub-canopy (</w:t>
      </w:r>
      <w:proofErr w:type="spellStart"/>
      <w:r>
        <w:rPr>
          <w:i/>
        </w:rPr>
        <w:t>Pterygophora</w:t>
      </w:r>
      <w:proofErr w:type="spellEnd"/>
      <w:r>
        <w:t>) species 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34E1197F" w:rsidR="00471A3D" w:rsidRDefault="00EF0B3C">
      <w:pPr>
        <w:spacing w:before="120" w:after="120"/>
      </w:pPr>
      <w:r>
        <w:t xml:space="preserve">Finally, we asked whether the density of kelp stipes (from our SCUBA surveys) explained the occurrence and abundance of juvenile rockfishes with an eye to understanding the downstream effects of any changes in kelp abundance on rockfish recruitment. We fit a hurdle model </w:t>
      </w:r>
      <w:r w:rsidR="009A42A8">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6F63C4">
        <w:instrText xml:space="preserve"> ADDIN EN.CITE </w:instrText>
      </w:r>
      <w:r w:rsidR="006F63C4">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6F63C4">
        <w:instrText xml:space="preserve"> ADDIN EN.CITE.DATA </w:instrText>
      </w:r>
      <w:r w:rsidR="006F63C4">
        <w:fldChar w:fldCharType="end"/>
      </w:r>
      <w:r w:rsidR="009A42A8">
        <w:fldChar w:fldCharType="separate"/>
      </w:r>
      <w:r w:rsidR="006F63C4">
        <w:rPr>
          <w:noProof/>
        </w:rPr>
        <w:t>(Maunder and Punt 2004, Potts and Elith 2006)</w:t>
      </w:r>
      <w:r w:rsidR="009A42A8">
        <w:fldChar w:fldCharType="end"/>
      </w:r>
      <w:r>
        <w:t xml:space="preserve"> to our data because of the large number of observed zero rockfish counts in the data set. Hurdle models separate the analysis into two models: a presence/absence model and an abundance (here mean density) model, which uses only the positive observations. </w:t>
      </w:r>
      <w:r>
        <w:lastRenderedPageBreak/>
        <w:t>Predictions from the two models are then combined</w:t>
      </w:r>
      <w:r w:rsidR="003C7540">
        <w:t xml:space="preserve">. </w:t>
      </w:r>
      <w:r>
        <w:t xml:space="preserve">Because juvenile rockfishes and kelp density were quantified on different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w:t>
      </w:r>
      <w:proofErr w:type="spellStart"/>
      <w:r>
        <w:t>glmer</w:t>
      </w:r>
      <w:proofErr w:type="spellEnd"/>
      <w:r>
        <w:t xml:space="preserve">’ package R). We considered a range of covariates as independent predictors (see next paragraph) and used </w:t>
      </w:r>
      <w:commentRangeStart w:id="17"/>
      <w:r>
        <w:t xml:space="preserve">weights </w:t>
      </w:r>
      <w:commentRangeEnd w:id="17"/>
      <w:r w:rsidR="007E5A02">
        <w:rPr>
          <w:rStyle w:val="CommentReference"/>
        </w:rPr>
        <w:commentReference w:id="17"/>
      </w:r>
      <w:r>
        <w:t xml:space="preserve">to adjust for variation in the total volume sampled among strata (the weight for a given stratum was the total volume of fish transects of each stratum divided by the maximum value for all strata). For the abundance portion of the hurdle model, we fit complementary models using </w:t>
      </w:r>
      <w:proofErr w:type="gramStart"/>
      <w:r>
        <w:t>log</w:t>
      </w:r>
      <w:r>
        <w:rPr>
          <w:vertAlign w:val="subscript"/>
        </w:rPr>
        <w:t>e</w:t>
      </w:r>
      <w:r>
        <w:t>(</w:t>
      </w:r>
      <w:proofErr w:type="gramEnd"/>
      <w:r>
        <w:t>mean density) of juvenile rockfish per stratum (positive observations only) using an identity link and normal distribution (‘</w:t>
      </w:r>
      <w:proofErr w:type="spellStart"/>
      <w:r>
        <w:t>lmer</w:t>
      </w:r>
      <w:proofErr w:type="spellEnd"/>
      <w:r>
        <w:t>’ package in R). As above, we included transect volume per stratum as a weighting factor to account for differences in sampling effort.</w:t>
      </w:r>
    </w:p>
    <w:p w14:paraId="2C9F5986" w14:textId="2834F2A7" w:rsidR="00471A3D" w:rsidRDefault="00EF0B3C">
      <w:pPr>
        <w:spacing w:before="120" w:after="120"/>
      </w:pPr>
      <w:r>
        <w:t xml:space="preserve">We compared model structures involving </w:t>
      </w:r>
      <w:r w:rsidR="00115A96">
        <w:t>three</w:t>
      </w:r>
      <w:r>
        <w:t xml:space="preserve"> types of kelp covariates to ask whether rockfish density is related to kelp abundance: (1) total kelp abundance (sum of </w:t>
      </w:r>
      <w:r>
        <w:rPr>
          <w:i/>
        </w:rPr>
        <w:t xml:space="preserve">Macrocystis, </w:t>
      </w:r>
      <w:proofErr w:type="spellStart"/>
      <w:r>
        <w:rPr>
          <w:i/>
        </w:rPr>
        <w:t>Nereocystis</w:t>
      </w:r>
      <w:proofErr w:type="spellEnd"/>
      <w:r>
        <w:rPr>
          <w:i/>
        </w:rPr>
        <w:t xml:space="preserve">, </w:t>
      </w:r>
      <w:r>
        <w:t xml:space="preserve">and </w:t>
      </w:r>
      <w:proofErr w:type="spellStart"/>
      <w:r>
        <w:rPr>
          <w:i/>
        </w:rPr>
        <w:t>Pterygophora</w:t>
      </w:r>
      <w:proofErr w:type="spellEnd"/>
      <w:r>
        <w:rPr>
          <w:i/>
        </w:rPr>
        <w:t xml:space="preserve"> </w:t>
      </w:r>
      <w:r>
        <w:t xml:space="preserve">stipe density), (2) canopy kelp density alone (sum of </w:t>
      </w:r>
      <w:r>
        <w:rPr>
          <w:i/>
        </w:rPr>
        <w:t xml:space="preserve">Macrocystis </w:t>
      </w:r>
      <w:r>
        <w:t xml:space="preserve">and </w:t>
      </w:r>
      <w:proofErr w:type="spellStart"/>
      <w:r>
        <w:rPr>
          <w:i/>
        </w:rPr>
        <w:t>Nereocystis</w:t>
      </w:r>
      <w:proofErr w:type="spellEnd"/>
      <w:r w:rsidR="00115A96">
        <w:t xml:space="preserve">), </w:t>
      </w:r>
      <w:r>
        <w:t>or (</w:t>
      </w:r>
      <w:r w:rsidR="00115A96">
        <w:t>3</w:t>
      </w:r>
      <w:r>
        <w:t>) each of the three kelps as individual independent variables</w:t>
      </w:r>
      <w:r w:rsidR="00115A96">
        <w:t>, including models with one, two, or three kelp species.</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w:t>
      </w:r>
      <w:proofErr w:type="spellStart"/>
      <w:r>
        <w:t>AICc</w:t>
      </w:r>
      <w:proofErr w:type="spellEnd"/>
      <w:r>
        <w:t xml:space="preserve"> </w:t>
      </w:r>
      <w:r w:rsidR="009A42A8">
        <w:fldChar w:fldCharType="begin"/>
      </w:r>
      <w:r w:rsidR="009A42A8">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9A42A8">
        <w:fldChar w:fldCharType="separate"/>
      </w:r>
      <w:r w:rsidR="009A42A8">
        <w:rPr>
          <w:noProof/>
        </w:rPr>
        <w:t>(Burnham and Anderson 1998)</w:t>
      </w:r>
      <w:r w:rsidR="009A42A8">
        <w:fldChar w:fldCharType="end"/>
      </w:r>
      <w:r>
        <w:t xml:space="preserve">. </w:t>
      </w:r>
    </w:p>
    <w:p w14:paraId="783A2BC3" w14:textId="77777777" w:rsidR="00471A3D" w:rsidRDefault="00EF0B3C">
      <w:pPr>
        <w:pStyle w:val="Heading1"/>
        <w:spacing w:before="120"/>
      </w:pPr>
      <w:bookmarkStart w:id="18" w:name="_zg3uzw3q29am" w:colFirst="0" w:colLast="0"/>
      <w:bookmarkEnd w:id="18"/>
      <w:r>
        <w:lastRenderedPageBreak/>
        <w:t>Results</w:t>
      </w:r>
    </w:p>
    <w:p w14:paraId="6AADDFFB" w14:textId="77777777" w:rsidR="00471A3D" w:rsidRDefault="00EF0B3C">
      <w:pPr>
        <w:pStyle w:val="Heading2"/>
      </w:pPr>
      <w:bookmarkStart w:id="19" w:name="_f80bb2jl8g29" w:colFirst="0" w:colLast="0"/>
      <w:bookmarkEnd w:id="19"/>
      <w:r>
        <w:t>Sea surface temperature</w:t>
      </w:r>
    </w:p>
    <w:p w14:paraId="2B76A209" w14:textId="72201E3A" w:rsidR="00471A3D" w:rsidRDefault="00EF0B3C">
      <w:r>
        <w:t xml:space="preserve">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w:t>
      </w:r>
      <w:proofErr w:type="spellStart"/>
      <w:r>
        <w:t>s.d.</w:t>
      </w:r>
      <w:proofErr w:type="spellEnd"/>
      <w:r>
        <w:t xml:space="preserve">), after which SST declined each year through 2017 before spiking again in 2019 to 14.9°C (± 1.11 </w:t>
      </w:r>
      <w:proofErr w:type="spellStart"/>
      <w:r>
        <w:t>s.d.</w:t>
      </w:r>
      <w:proofErr w:type="spellEnd"/>
      <w:r>
        <w:t>). Thus the 2014-2016 MHW was not the predominant temperature pattern in the coastal region of our study sites. However, warm SST in 2019 does align with a 2019 MH</w:t>
      </w:r>
      <w:r w:rsidRPr="00DD1DFC">
        <w:t xml:space="preserve">W </w:t>
      </w:r>
      <w:r w:rsidR="00DD1DFC" w:rsidRPr="00DD1DFC">
        <w:fldChar w:fldCharType="begin"/>
      </w:r>
      <w:r w:rsidR="00DD1DFC" w:rsidRPr="00DD1DFC">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DD1DFC" w:rsidRPr="00DD1DFC">
        <w:fldChar w:fldCharType="separate"/>
      </w:r>
      <w:r w:rsidR="00DD1DFC" w:rsidRPr="00DD1DFC">
        <w:rPr>
          <w:noProof/>
        </w:rPr>
        <w:t>(Harvey et al. 2022)</w:t>
      </w:r>
      <w:r w:rsidR="00DD1DFC" w:rsidRPr="00DD1DFC">
        <w:fldChar w:fldCharType="end"/>
      </w:r>
      <w:r>
        <w:t>. There were 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20" w:name="_5eofmerod4cl" w:colFirst="0" w:colLast="0"/>
      <w:bookmarkEnd w:id="20"/>
      <w:r>
        <w:t>Region-wide temporal trends</w:t>
      </w:r>
    </w:p>
    <w:p w14:paraId="1D4BAB34" w14:textId="78BA5419" w:rsidR="00471A3D" w:rsidRDefault="00EF0B3C">
      <w:r>
        <w:t xml:space="preserve">The lowest kelp canopy </w:t>
      </w:r>
      <w:r w:rsidR="0093026C">
        <w:t>cover</w:t>
      </w:r>
      <w:r>
        <w:t xml:space="preserve"> in the past 20 years occurred in 2013 and 2014, coincident with the anomalously warm SST in 2013 and 2014 (Fig. 1b). Canopy area for both</w:t>
      </w:r>
      <w:r>
        <w:rPr>
          <w:i/>
        </w:rPr>
        <w:t xml:space="preserve"> Macrocystis</w:t>
      </w:r>
      <w:r>
        <w:t xml:space="preserve"> and </w:t>
      </w:r>
      <w:proofErr w:type="spellStart"/>
      <w:r>
        <w:rPr>
          <w:i/>
        </w:rPr>
        <w:t>Nereocystis</w:t>
      </w:r>
      <w:proofErr w:type="spellEnd"/>
      <w:r>
        <w:t xml:space="preserve"> dropped to 337 ha in 2014, which was 47% of the mean of the previous decade prior to high SST in 2013 (mean 2003-2012: 720 ha ± 116 </w:t>
      </w:r>
      <w:proofErr w:type="spellStart"/>
      <w:r>
        <w:t>sd</w:t>
      </w:r>
      <w:proofErr w:type="spellEnd"/>
      <w:r>
        <w:t xml:space="preserve">). Canopy </w:t>
      </w:r>
      <w:r w:rsidR="0093026C">
        <w:t xml:space="preserve">cover </w:t>
      </w:r>
      <w:r>
        <w:t xml:space="preserve">along the Washington coast quickly recovered to earlier levels (Fig. 1b, Fig. S4), averaging 645 ha (± 185 </w:t>
      </w:r>
      <w:proofErr w:type="spellStart"/>
      <w:r>
        <w:t>sd</w:t>
      </w:r>
      <w:proofErr w:type="spellEnd"/>
      <w:r>
        <w:t xml:space="preserve">) for 2015-2020—or about 90% of that of the previous decade prior to the warming in 2013-2014. For both canopy species </w:t>
      </w:r>
      <w:r>
        <w:rPr>
          <w:i/>
        </w:rPr>
        <w:lastRenderedPageBreak/>
        <w:t>Macrocystis</w:t>
      </w:r>
      <w:r>
        <w:t xml:space="preserve"> and </w:t>
      </w:r>
      <w:proofErr w:type="spellStart"/>
      <w:r>
        <w:rPr>
          <w:i/>
        </w:rPr>
        <w:t>Nereocystis</w:t>
      </w:r>
      <w:proofErr w:type="spellEnd"/>
      <w:r>
        <w:t xml:space="preserve">, canopy area increased from 2015 through 2018 after which it remained relatively stable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proofErr w:type="spellStart"/>
      <w:r>
        <w:rPr>
          <w:i/>
        </w:rPr>
        <w:t>Nereocystis</w:t>
      </w:r>
      <w:proofErr w:type="spellEnd"/>
      <w:r>
        <w:rPr>
          <w:i/>
        </w:rPr>
        <w:t xml:space="preserve"> </w:t>
      </w:r>
      <w:r>
        <w:t xml:space="preserve">decreased in 2018, after which </w:t>
      </w:r>
      <w:r>
        <w:rPr>
          <w:i/>
        </w:rPr>
        <w:t xml:space="preserve">Macrocystis </w:t>
      </w:r>
      <w:r>
        <w:t xml:space="preserve">density remained at more than twice its 2015 level. </w:t>
      </w:r>
      <w:proofErr w:type="spellStart"/>
      <w:r>
        <w:rPr>
          <w:i/>
        </w:rPr>
        <w:t>Nereocystis</w:t>
      </w:r>
      <w:proofErr w:type="spellEnd"/>
      <w:r>
        <w:t xml:space="preserve"> stipe density dropped in 2021 to levels similar to 2015 (Figs. 2a, S5). </w:t>
      </w:r>
      <w:proofErr w:type="spellStart"/>
      <w:r>
        <w:rPr>
          <w:i/>
        </w:rPr>
        <w:t>Pterygophora</w:t>
      </w:r>
      <w:proofErr w:type="spellEnd"/>
      <w:r>
        <w:rPr>
          <w:i/>
        </w:rPr>
        <w:t xml:space="preserve"> </w:t>
      </w:r>
      <w:r>
        <w:t xml:space="preserve">continued to nominally increase through 2019, but densities were largely similar for 2017-2021. At our specific dive sites, </w:t>
      </w:r>
      <w:r>
        <w:rPr>
          <w:i/>
        </w:rPr>
        <w:t>Macrocystis</w:t>
      </w:r>
      <w:r>
        <w:t xml:space="preserve"> stipe density was high at </w:t>
      </w:r>
      <w:proofErr w:type="spellStart"/>
      <w:r>
        <w:t>Neah</w:t>
      </w:r>
      <w:proofErr w:type="spellEnd"/>
      <w:r>
        <w:t xml:space="preserve"> Bay and Cape Johnson, while</w:t>
      </w:r>
      <w:r>
        <w:rPr>
          <w:i/>
        </w:rPr>
        <w:t xml:space="preserve"> </w:t>
      </w:r>
      <w:proofErr w:type="spellStart"/>
      <w:r>
        <w:rPr>
          <w:i/>
        </w:rPr>
        <w:t>Nereocystis</w:t>
      </w:r>
      <w:proofErr w:type="spellEnd"/>
      <w:r>
        <w:t xml:space="preserve"> was prevalent at </w:t>
      </w:r>
      <w:proofErr w:type="spellStart"/>
      <w:r>
        <w:t>Tatoosh</w:t>
      </w:r>
      <w:proofErr w:type="spellEnd"/>
      <w:r>
        <w:t xml:space="preserve"> Island, Destruction Island, and Cape Alava (Fig. S5). There are some differences between the canopy and stipe density data (Figs. S4 &amp; S5), but these are likely scale issues as the aerial canopy survey covers broader areas than our stipe counts.</w:t>
      </w:r>
    </w:p>
    <w:p w14:paraId="6E67A224" w14:textId="77777777" w:rsidR="00471A3D" w:rsidRDefault="00EF0B3C">
      <w:r>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163-fold increase. In 2021 density dropped to 0.72 m</w:t>
      </w:r>
      <w:r>
        <w:rPr>
          <w:vertAlign w:val="superscript"/>
        </w:rPr>
        <w:t>-2</w:t>
      </w:r>
      <w:r>
        <w:t>, which was still 65 times that of 2015. As we searched extensively for small, hidden urchins, it is unlikely that the low densities from early in the study period were due to a failure to count large numbers of cryptic urchins.</w:t>
      </w:r>
    </w:p>
    <w:p w14:paraId="18C420DD" w14:textId="0F8B16FB" w:rsidR="00471A3D" w:rsidRDefault="00EF0B3C">
      <w:r>
        <w:t xml:space="preserve">Sea stars were not common in our surveys. We saw little evidence for an increasing trend that would suggest recovery following declines from SSWD (Fig. 2c). </w:t>
      </w:r>
      <w:r>
        <w:lastRenderedPageBreak/>
        <w:t xml:space="preserve">As we might have expected from </w:t>
      </w:r>
      <w:r w:rsidR="00E91813">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E91813">
        <w:instrText xml:space="preserve"> ADDIN EN.CITE </w:instrText>
      </w:r>
      <w:r w:rsidR="00E91813">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E91813">
        <w:instrText xml:space="preserve"> ADDIN EN.CITE.DATA </w:instrText>
      </w:r>
      <w:r w:rsidR="00E91813">
        <w:fldChar w:fldCharType="end"/>
      </w:r>
      <w:r w:rsidR="00E91813">
        <w:fldChar w:fldCharType="separate"/>
      </w:r>
      <w:r w:rsidR="00E91813">
        <w:rPr>
          <w:noProof/>
        </w:rPr>
        <w:t>Hamilton et al. (2021)</w:t>
      </w:r>
      <w:r w:rsidR="00E91813">
        <w:fldChar w:fldCharType="end"/>
      </w:r>
      <w:r>
        <w:t>, sea star densities continued to decline. L</w:t>
      </w:r>
      <w:ins w:id="21" w:author="Genoa Sullaway" w:date="2022-03-18T09:12:00Z">
        <w:r w:rsidR="007E5A02">
          <w:t>e</w:t>
        </w:r>
      </w:ins>
      <w:r>
        <w:t>ather stars (</w:t>
      </w:r>
      <w:proofErr w:type="spellStart"/>
      <w:r>
        <w:rPr>
          <w:i/>
        </w:rPr>
        <w:t>Dermasterias</w:t>
      </w:r>
      <w:proofErr w:type="spellEnd"/>
      <w:r>
        <w:rPr>
          <w:i/>
        </w:rPr>
        <w:t xml:space="preserve"> imbricata</w:t>
      </w:r>
      <w:r>
        <w:t>) decreased by about fifty percent from 2015 to 2021; blood stars (</w:t>
      </w:r>
      <w:proofErr w:type="spellStart"/>
      <w:r>
        <w:rPr>
          <w:i/>
        </w:rPr>
        <w:t>Henricia</w:t>
      </w:r>
      <w:proofErr w:type="spellEnd"/>
      <w:r>
        <w:rPr>
          <w:i/>
        </w:rPr>
        <w:t xml:space="preserve"> </w:t>
      </w:r>
      <w:proofErr w:type="spellStart"/>
      <w:r>
        <w:rPr>
          <w:i/>
        </w:rPr>
        <w:t>leviuscula</w:t>
      </w:r>
      <w:proofErr w:type="spellEnd"/>
      <w:r>
        <w:t>) also</w:t>
      </w:r>
      <w:commentRangeStart w:id="22"/>
      <w:r>
        <w:t xml:space="preserve"> decreased</w:t>
      </w:r>
      <w:commentRangeEnd w:id="22"/>
      <w:r w:rsidR="00401B4E">
        <w:rPr>
          <w:rStyle w:val="CommentReference"/>
        </w:rPr>
        <w:commentReference w:id="22"/>
      </w:r>
      <w:r>
        <w:t xml:space="preserve">. We saw a total of eight </w:t>
      </w:r>
      <w:proofErr w:type="spellStart"/>
      <w:r>
        <w:rPr>
          <w:i/>
        </w:rPr>
        <w:t>Pycnopodia</w:t>
      </w:r>
      <w:proofErr w:type="spellEnd"/>
      <w:r>
        <w:t xml:space="preserve">, </w:t>
      </w:r>
      <w:proofErr w:type="spellStart"/>
      <w:r>
        <w:t>mesopredators</w:t>
      </w:r>
      <w:proofErr w:type="spellEnd"/>
      <w:r>
        <w:t xml:space="preserve"> that consume urchins (</w:t>
      </w:r>
      <w:proofErr w:type="spellStart"/>
      <w:r>
        <w:t>Moitoza</w:t>
      </w:r>
      <w:proofErr w:type="spellEnd"/>
      <w:r>
        <w:t xml:space="preserve"> and Philips 1979), over the entire six years of surveys: four in 2016, three in 2018, one in 2019, and none in 2021. The only stars to show any evidence of recovery were brood stars (</w:t>
      </w:r>
      <w:proofErr w:type="spellStart"/>
      <w:r>
        <w:rPr>
          <w:i/>
        </w:rPr>
        <w:t>Leptasterias</w:t>
      </w:r>
      <w:proofErr w:type="spellEnd"/>
      <w:r w:rsidR="003D6C33">
        <w:rPr>
          <w:i/>
        </w:rPr>
        <w:t xml:space="preserve"> </w:t>
      </w:r>
      <w:r w:rsidR="003D6C33" w:rsidRPr="003D6C33">
        <w:t>spp.</w:t>
      </w:r>
      <w:r>
        <w:t xml:space="preserve">). </w:t>
      </w:r>
    </w:p>
    <w:p w14:paraId="372D7369" w14:textId="77777777" w:rsidR="00471A3D" w:rsidRDefault="00EF0B3C">
      <w:r>
        <w:t>We did not see strong temporal trends for most of the larger fishes with the exception of black rockfish, which increased in abundance through 2019 (Fig. 2d, Fig. S7). This increase may have been the result of strong recruitment of BYT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23" w:name="_u6kl6dz0q0ha" w:colFirst="0" w:colLast="0"/>
      <w:bookmarkEnd w:id="23"/>
      <w:r>
        <w:t xml:space="preserve">Multivariate analyses of kelp forest community guilds </w:t>
      </w:r>
    </w:p>
    <w:p w14:paraId="5F09EF93" w14:textId="46E360DF" w:rsidR="00471A3D" w:rsidRDefault="00EF0B3C">
      <w:pPr>
        <w:rPr>
          <w:highlight w:val="yellow"/>
        </w:rPr>
      </w:pPr>
      <w:r>
        <w:t xml:space="preserve"> 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w:t>
      </w:r>
      <w:proofErr w:type="spellStart"/>
      <w:r>
        <w:t>PerMANOVA</w:t>
      </w:r>
      <w:proofErr w:type="spellEnd"/>
      <w:r>
        <w:t xml:space="preserve">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 where there is considerably less overlap among sites for kelp and </w:t>
      </w:r>
      <w:r>
        <w:lastRenderedPageBreak/>
        <w:t xml:space="preserve">invertebrates than fish. In contrast, juvenile rockfishes were driven by year-to-year variation, and Site was not important, suggesting a strong shared temporal driver of juvenile rockfishes among sites (Fig. 3g, Fig. 4). </w:t>
      </w:r>
    </w:p>
    <w:p w14:paraId="1B38B0DF" w14:textId="77777777"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proofErr w:type="spellStart"/>
      <w:r>
        <w:rPr>
          <w:i/>
        </w:rPr>
        <w:t>Nereocystis</w:t>
      </w:r>
      <w:proofErr w:type="spellEnd"/>
      <w:r>
        <w:rPr>
          <w:i/>
        </w:rPr>
        <w:t xml:space="preserve">, </w:t>
      </w:r>
      <w:r>
        <w:t>the two canopy kelps, which loaded in opposite directions on both the first and second axis (Fig. 3</w:t>
      </w:r>
      <w:proofErr w:type="gramStart"/>
      <w:r>
        <w:t>a,b</w:t>
      </w:r>
      <w:proofErr w:type="gramEnd"/>
      <w:r>
        <w:t xml:space="preserve">). In the context of our data, this result makes sense as three sites are </w:t>
      </w:r>
      <w:proofErr w:type="spellStart"/>
      <w:r>
        <w:rPr>
          <w:i/>
        </w:rPr>
        <w:t>Nereocystis</w:t>
      </w:r>
      <w:proofErr w:type="spellEnd"/>
      <w:r>
        <w:t xml:space="preserve"> dominated (</w:t>
      </w:r>
      <w:proofErr w:type="spellStart"/>
      <w:r>
        <w:t>Tatoosh</w:t>
      </w:r>
      <w:proofErr w:type="spellEnd"/>
      <w:r>
        <w:t xml:space="preserve"> Island, Destruction Island, and Cape Alava) while the others are </w:t>
      </w:r>
      <w:r>
        <w:rPr>
          <w:i/>
        </w:rPr>
        <w:t>Macrocystis</w:t>
      </w:r>
      <w:r>
        <w:t xml:space="preserve"> dominated (</w:t>
      </w:r>
      <w:proofErr w:type="spellStart"/>
      <w:r>
        <w:t>Neah</w:t>
      </w:r>
      <w:proofErr w:type="spellEnd"/>
      <w:r>
        <w:t xml:space="preserve">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 We found very little evidence of shared temporal effects for kelp (Year effect, r</w:t>
      </w:r>
      <w:r>
        <w:rPr>
          <w:vertAlign w:val="superscript"/>
        </w:rPr>
        <w:t>2</w:t>
      </w:r>
      <w:r>
        <w:t xml:space="preserve"> = 0.02), and only minor indication of site-specific year effects (Site x Year effect, r</w:t>
      </w:r>
      <w:r>
        <w:rPr>
          <w:vertAlign w:val="superscript"/>
        </w:rPr>
        <w:t>2</w:t>
      </w:r>
      <w:r>
        <w:t xml:space="preserve"> = 0.05), </w:t>
      </w:r>
      <w:commentRangeStart w:id="24"/>
      <w:r>
        <w:t xml:space="preserve">suggesting limited effects of large scale environmental drivers on the kelp community over the survey span (2015-2021), and that differences among sites in terms of which algae were present, remained consistent. </w:t>
      </w:r>
      <w:commentRangeEnd w:id="24"/>
      <w:r w:rsidR="00401B4E">
        <w:rPr>
          <w:rStyle w:val="CommentReference"/>
        </w:rPr>
        <w:commentReference w:id="24"/>
      </w:r>
    </w:p>
    <w:p w14:paraId="68E62603" w14:textId="77777777" w:rsidR="00471A3D" w:rsidRDefault="00EF0B3C">
      <w:r>
        <w:t>For invertebrates virtually all of the explained variance was in the Site term (Fig. 4) with sites showing clear separation in the ordination (Fig. 3</w:t>
      </w:r>
      <w:proofErr w:type="gramStart"/>
      <w:r>
        <w:t>c,d</w:t>
      </w:r>
      <w:proofErr w:type="gramEnd"/>
      <w:r>
        <w:t xml:space="preserve">). </w:t>
      </w:r>
      <w:proofErr w:type="spellStart"/>
      <w:r>
        <w:t>Tatoosh</w:t>
      </w:r>
      <w:proofErr w:type="spellEnd"/>
      <w:r>
        <w:t xml:space="preserve"> Island clustered separately from the other sites and was distinguished by the abundance of the three urchin species (axis 1, Fig. 3c). The ordination also tracked increases in urchin densities at Destruction Island and </w:t>
      </w:r>
      <w:proofErr w:type="spellStart"/>
      <w:r>
        <w:t>Neah</w:t>
      </w:r>
      <w:proofErr w:type="spellEnd"/>
      <w:r>
        <w:t xml:space="preserve"> Bay from 2018 as these years ordinated negatively on the first axis, which is consistent with the significant </w:t>
      </w:r>
      <w:r>
        <w:lastRenderedPageBreak/>
        <w:t>Site x Year effect (p &lt; 0.05, r</w:t>
      </w:r>
      <w:r>
        <w:rPr>
          <w:vertAlign w:val="superscript"/>
        </w:rPr>
        <w:t>2</w:t>
      </w:r>
      <w:r>
        <w:t xml:space="preserve"> = 0.07) in the </w:t>
      </w:r>
      <w:proofErr w:type="spellStart"/>
      <w:r>
        <w:t>PerMANOVA</w:t>
      </w:r>
      <w:proofErr w:type="spellEnd"/>
      <w:r>
        <w:t xml:space="preserve"> (Table S7). Leather stars, </w:t>
      </w:r>
      <w:r>
        <w:rPr>
          <w:i/>
        </w:rPr>
        <w:t xml:space="preserve">Pisaster </w:t>
      </w:r>
      <w:r>
        <w:t xml:space="preserve">spp., tunicates, and sea cucumbers were prevalent at Destruction Island and Cape Alava (positive loading on axis 2), while brood stars were more abundant at </w:t>
      </w:r>
      <w:proofErr w:type="spellStart"/>
      <w:r>
        <w:t>Neah</w:t>
      </w:r>
      <w:proofErr w:type="spellEnd"/>
      <w:r>
        <w:t xml:space="preserve"> Bay and Cape Johnson (negative loading on axis 2). Invertebrates did not have a substantial amount of variance explained by Depth or Site x Depth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7777777" w:rsidR="00471A3D" w:rsidRDefault="00EF0B3C">
      <w:r>
        <w:t>Variability in the fish guild was the least well explained by Site, Year, and Depth (Fig. 3</w:t>
      </w:r>
      <w:proofErr w:type="gramStart"/>
      <w:r>
        <w:t>e,f</w:t>
      </w:r>
      <w:proofErr w:type="gramEnd"/>
      <w:r>
        <w:t>, Fig. 4). While Site did explain most of the variation not in the residual term (r</w:t>
      </w:r>
      <w:r>
        <w:rPr>
          <w:vertAlign w:val="superscript"/>
        </w:rPr>
        <w:t>2</w:t>
      </w:r>
      <w:r>
        <w:t xml:space="preserve"> = 0.12), there was less separation among sites in the ordinations (Fig. 3e). While </w:t>
      </w:r>
      <w:proofErr w:type="spellStart"/>
      <w:r>
        <w:t>Neah</w:t>
      </w:r>
      <w:proofErr w:type="spellEnd"/>
      <w:r>
        <w:t xml:space="preserve"> Bay and Cape Johnson showed some separation from the other locations, </w:t>
      </w:r>
      <w:proofErr w:type="spellStart"/>
      <w:r>
        <w:t>Tatoosh</w:t>
      </w:r>
      <w:proofErr w:type="spellEnd"/>
      <w:r>
        <w:t xml:space="preserve">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0300979F" w:rsidR="00471A3D" w:rsidRDefault="00EF0B3C">
      <w:r>
        <w:t>For juvenile rockfishes, the ordination showed little clustering of sites (Fig. 3</w:t>
      </w:r>
      <w:proofErr w:type="gramStart"/>
      <w:r>
        <w:t>g,h</w:t>
      </w:r>
      <w:proofErr w:type="gramEnd"/>
      <w:r>
        <w:t xml:space="preserve">), and most of the explained variance was in the Year term in the </w:t>
      </w:r>
      <w:proofErr w:type="spellStart"/>
      <w:r>
        <w:t>PerMANOVA</w:t>
      </w:r>
      <w:proofErr w:type="spellEnd"/>
      <w:r>
        <w:t xml:space="preserve">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black/yellowtail (BYT)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25" w:name="_8ord3kzb5sb4" w:colFirst="0" w:colLast="0"/>
      <w:bookmarkEnd w:id="25"/>
      <w:r>
        <w:lastRenderedPageBreak/>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w:t>
      </w:r>
      <w:proofErr w:type="spellStart"/>
      <w:r>
        <w:rPr>
          <w:i/>
        </w:rPr>
        <w:t>Nereocystis</w:t>
      </w:r>
      <w:proofErr w:type="spellEnd"/>
      <w:r>
        <w:rPr>
          <w:i/>
        </w:rPr>
        <w:t xml:space="preserve"> </w:t>
      </w:r>
      <w:r>
        <w:t>stipe densities were correlated with urchin density when averaged across the sites within a year (p &gt; 0.05 for both, Fig. 5a), and unexpectedly we found a positive relationship between</w:t>
      </w:r>
      <w:r>
        <w:rPr>
          <w:i/>
        </w:rPr>
        <w:t xml:space="preserve"> </w:t>
      </w:r>
      <w:proofErr w:type="spellStart"/>
      <w:r>
        <w:rPr>
          <w:i/>
        </w:rPr>
        <w:t>Pterygophora</w:t>
      </w:r>
      <w:proofErr w:type="spellEnd"/>
      <w:r>
        <w:t xml:space="preserve"> stipe density and total urchin density (Fig. 5a, r</w:t>
      </w:r>
      <w:r>
        <w:rPr>
          <w:vertAlign w:val="superscript"/>
        </w:rPr>
        <w:t>2</w:t>
      </w:r>
      <w:r>
        <w:t xml:space="preserve"> = 0.78, p = 0.02). Both </w:t>
      </w:r>
      <w:proofErr w:type="spellStart"/>
      <w:r>
        <w:rPr>
          <w:i/>
        </w:rPr>
        <w:t>Pterygophora</w:t>
      </w:r>
      <w:proofErr w:type="spellEnd"/>
      <w:r>
        <w:rPr>
          <w:i/>
        </w:rPr>
        <w:t xml:space="preserve"> </w:t>
      </w:r>
      <w:r>
        <w:t>and total urchin density increased through 2019 but then dropped in 2021 (Fig. 2</w:t>
      </w:r>
      <w:proofErr w:type="gramStart"/>
      <w:r>
        <w:t>b,c</w:t>
      </w:r>
      <w:proofErr w:type="gramEnd"/>
      <w:r>
        <w:t>).</w:t>
      </w:r>
    </w:p>
    <w:p w14:paraId="505F3B6D" w14:textId="77777777" w:rsidR="00471A3D" w:rsidRDefault="00EF0B3C">
      <w:r>
        <w:t xml:space="preserve">Consideration of site- and year-specific variation revealed an apparent strong, negative exponential relationship between </w:t>
      </w:r>
      <w:r>
        <w:rPr>
          <w:i/>
        </w:rPr>
        <w:t xml:space="preserve">Macrocystis </w:t>
      </w:r>
      <w:r>
        <w:t>stipe densities and urchins (Fig. 5b), but this relationship was driven by one site (</w:t>
      </w:r>
      <w:proofErr w:type="spellStart"/>
      <w:r>
        <w:t>Tatoosh</w:t>
      </w:r>
      <w:proofErr w:type="spellEnd"/>
      <w:r>
        <w:t xml:space="preserve"> Island) where </w:t>
      </w:r>
      <w:r>
        <w:rPr>
          <w:i/>
        </w:rPr>
        <w:t>Macrocystis</w:t>
      </w:r>
      <w:r>
        <w:t xml:space="preserve"> was largely absent and urchins were abundant (Figs. S5 &amp; S6). As a result, it is hard to come to firm conclusions regarding this relationship. </w:t>
      </w:r>
      <w:proofErr w:type="spellStart"/>
      <w:r>
        <w:rPr>
          <w:i/>
        </w:rPr>
        <w:t>Nereocystis</w:t>
      </w:r>
      <w:proofErr w:type="spellEnd"/>
      <w:r>
        <w:rPr>
          <w:i/>
        </w:rPr>
        <w:t xml:space="preserve"> </w:t>
      </w:r>
      <w:r>
        <w:t xml:space="preserve">showed no obvious relationship to urchin density across sites and years (Fig. 5b). Overall, </w:t>
      </w:r>
      <w:proofErr w:type="spellStart"/>
      <w:r>
        <w:rPr>
          <w:i/>
        </w:rPr>
        <w:t>Pterygophora</w:t>
      </w:r>
      <w:proofErr w:type="spellEnd"/>
      <w:r>
        <w:t xml:space="preserve"> was not correlated with urchin density, but at </w:t>
      </w:r>
      <w:proofErr w:type="spellStart"/>
      <w:r>
        <w:t>Tatoosh</w:t>
      </w:r>
      <w:proofErr w:type="spellEnd"/>
      <w:r>
        <w:t xml:space="preserve"> Island urchins and </w:t>
      </w:r>
      <w:proofErr w:type="spellStart"/>
      <w:r>
        <w:rPr>
          <w:i/>
        </w:rPr>
        <w:t>Pterygophora</w:t>
      </w:r>
      <w:proofErr w:type="spellEnd"/>
      <w:r>
        <w:rPr>
          <w:i/>
        </w:rPr>
        <w:t xml:space="preserve"> </w:t>
      </w:r>
      <w:r>
        <w:t>were positively associated across years (r</w:t>
      </w:r>
      <w:r>
        <w:rPr>
          <w:vertAlign w:val="superscript"/>
        </w:rPr>
        <w:t>2</w:t>
      </w:r>
      <w:r>
        <w:t xml:space="preserve"> = 0.82, p= 0.03, Fig. 5d) and thus </w:t>
      </w:r>
      <w:proofErr w:type="spellStart"/>
      <w:r>
        <w:t>Tatoosh</w:t>
      </w:r>
      <w:proofErr w:type="spellEnd"/>
      <w:r>
        <w:t xml:space="preserve"> Island is largely responsible for the urchin-kelp relationship at the region-scale (Fig. 5a)</w:t>
      </w:r>
    </w:p>
    <w:p w14:paraId="707792D2" w14:textId="50BC3357" w:rsidR="00471A3D" w:rsidRDefault="00EF0B3C">
      <w:r>
        <w:t xml:space="preserve">Because urchin densities changed the most at </w:t>
      </w:r>
      <w:proofErr w:type="spellStart"/>
      <w:r>
        <w:t>Tatoosh</w:t>
      </w:r>
      <w:proofErr w:type="spellEnd"/>
      <w:r>
        <w:t xml:space="preserve"> Island, we examined small-scale (transect-level) relationships between urchins and the two kelps found there to determine whether these increased urchin densities resulted in localized kelp loss. There was a negative relationship between urchin density and </w:t>
      </w:r>
      <w:proofErr w:type="gramStart"/>
      <w:r>
        <w:t>log</w:t>
      </w:r>
      <w:r w:rsidR="003D6C33" w:rsidRPr="003D6C33">
        <w:rPr>
          <w:vertAlign w:val="subscript"/>
        </w:rPr>
        <w:t>e</w:t>
      </w:r>
      <w:r>
        <w:t>(</w:t>
      </w:r>
      <w:proofErr w:type="spellStart"/>
      <w:proofErr w:type="gramEnd"/>
      <w:r>
        <w:rPr>
          <w:i/>
        </w:rPr>
        <w:t>Nereocystis</w:t>
      </w:r>
      <w:proofErr w:type="spellEnd"/>
      <w:r>
        <w:rPr>
          <w:i/>
        </w:rPr>
        <w:t xml:space="preserve"> </w:t>
      </w:r>
      <w:r>
        <w:lastRenderedPageBreak/>
        <w:t>stipe density) (r</w:t>
      </w:r>
      <w:r>
        <w:rPr>
          <w:vertAlign w:val="superscript"/>
        </w:rPr>
        <w:t>2</w:t>
      </w:r>
      <w:r>
        <w:t xml:space="preserve"> = 0.16, p = 0.002, Fig. 5e), suggesting that at this small scale, urchin herbivory may have led to patchy reductions in </w:t>
      </w:r>
      <w:proofErr w:type="spellStart"/>
      <w:r>
        <w:rPr>
          <w:i/>
        </w:rPr>
        <w:t>Nereocystis</w:t>
      </w:r>
      <w:proofErr w:type="spellEnd"/>
      <w:r>
        <w:rPr>
          <w:i/>
        </w:rPr>
        <w:t xml:space="preserve"> </w:t>
      </w:r>
      <w:r>
        <w:t>density.</w:t>
      </w:r>
      <w:r>
        <w:rPr>
          <w:i/>
        </w:rPr>
        <w:t xml:space="preserve"> </w:t>
      </w:r>
      <w:proofErr w:type="spellStart"/>
      <w:r>
        <w:rPr>
          <w:i/>
        </w:rPr>
        <w:t>Pterygophora</w:t>
      </w:r>
      <w:proofErr w:type="spellEnd"/>
      <w:r>
        <w:t xml:space="preserve"> showed no relationship to urchins at the transect level (Fig. 5f), unlike at the site level across years. </w:t>
      </w:r>
      <w:r>
        <w:rPr>
          <w:i/>
        </w:rPr>
        <w:t xml:space="preserve">Macrocystis </w:t>
      </w:r>
      <w:r>
        <w:t xml:space="preserve">densities were too low at </w:t>
      </w:r>
      <w:proofErr w:type="spellStart"/>
      <w:r>
        <w:t>Tatoosh</w:t>
      </w:r>
      <w:proofErr w:type="spellEnd"/>
      <w:r>
        <w:t xml:space="preserve"> Island to conduct a parallel analysis of this canopy species.</w:t>
      </w:r>
    </w:p>
    <w:p w14:paraId="36487468" w14:textId="77777777" w:rsidR="00471A3D" w:rsidRDefault="00EF0B3C">
      <w:pPr>
        <w:pStyle w:val="Heading2"/>
      </w:pPr>
      <w:bookmarkStart w:id="26" w:name="_kht2apu2sjj7" w:colFirst="0" w:colLast="0"/>
      <w:bookmarkEnd w:id="26"/>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included </w:t>
      </w:r>
      <w:r>
        <w:rPr>
          <w:i/>
        </w:rPr>
        <w:t xml:space="preserve">Macrocystis </w:t>
      </w:r>
      <w:r>
        <w:t xml:space="preserve">and </w:t>
      </w:r>
      <w:proofErr w:type="spellStart"/>
      <w:r>
        <w:rPr>
          <w:i/>
        </w:rPr>
        <w:t>Nereocystis</w:t>
      </w:r>
      <w:proofErr w:type="spellEnd"/>
      <w:r>
        <w:t xml:space="preserve"> as individual predictors (ΔAIC = 2.0) and using the sum of all three kelps as predictors (Δ</w:t>
      </w:r>
      <w:proofErr w:type="gramStart"/>
      <w:r>
        <w:t>AIC  =</w:t>
      </w:r>
      <w:proofErr w:type="gramEnd"/>
      <w:r>
        <w:t xml:space="preserve">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Site (3.25 ± 1.80) for the summed canopy model and similar amounts when </w:t>
      </w:r>
      <w:r w:rsidRPr="00CE37D1">
        <w:rPr>
          <w:i/>
        </w:rPr>
        <w:t xml:space="preserve">Macrocystis </w:t>
      </w:r>
      <w:r w:rsidRPr="00CE37D1">
        <w:t xml:space="preserve">and </w:t>
      </w:r>
      <w:proofErr w:type="spellStart"/>
      <w:r w:rsidRPr="00CE37D1">
        <w:rPr>
          <w:i/>
        </w:rPr>
        <w:t>Nereocystis</w:t>
      </w:r>
      <w:proofErr w:type="spellEnd"/>
      <w:r w:rsidRPr="00CE37D1">
        <w:rPr>
          <w:i/>
        </w:rPr>
        <w:t xml:space="preserve"> </w:t>
      </w:r>
      <w:r w:rsidRPr="00CE37D1">
        <w:t xml:space="preserve">were included as individual predictors (5.31 ± 2.30 and 3.28 ± 1.81, respectively). For </w:t>
      </w:r>
      <w:r>
        <w:t xml:space="preserve">the abundance portion of the hurdle model, the model including only the random effect Year had the lowest </w:t>
      </w:r>
      <w:proofErr w:type="spellStart"/>
      <w:r>
        <w:t>AICc</w:t>
      </w:r>
      <w:proofErr w:type="spellEnd"/>
      <w:r>
        <w:t xml:space="preserve"> (Table S11). The next best model included both random effects Year and Site, and had an </w:t>
      </w:r>
      <w:proofErr w:type="spellStart"/>
      <w:r>
        <w:t>AICc</w:t>
      </w:r>
      <w:proofErr w:type="spellEnd"/>
      <w:r>
        <w:t xml:space="preserve"> value 2.17 points higher. </w:t>
      </w:r>
    </w:p>
    <w:p w14:paraId="5369243B" w14:textId="77777777" w:rsidR="00471A3D" w:rsidRDefault="00EF0B3C">
      <w:pPr>
        <w:pStyle w:val="Heading1"/>
      </w:pPr>
      <w:bookmarkStart w:id="27" w:name="_1nzuexzh0v9h" w:colFirst="0" w:colLast="0"/>
      <w:bookmarkEnd w:id="27"/>
      <w:r>
        <w:lastRenderedPageBreak/>
        <w:t>Discussion</w:t>
      </w:r>
    </w:p>
    <w:p w14:paraId="039FBBD6" w14:textId="5266A728"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r w:rsidR="009A42A8">
        <w:t xml:space="preserve"> </w:t>
      </w:r>
      <w:r w:rsidR="009A42A8">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 </w:instrText>
      </w:r>
      <w:r w:rsidR="0046611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EN.CITE.DATA </w:instrText>
      </w:r>
      <w:r w:rsidR="00466117">
        <w:fldChar w:fldCharType="end"/>
      </w:r>
      <w:r w:rsidR="009A42A8">
        <w:fldChar w:fldCharType="separate"/>
      </w:r>
      <w:r w:rsidR="00466117">
        <w:rPr>
          <w:noProof/>
        </w:rPr>
        <w:t>(Cavanaugh et al. 2019, Rogers-Bennett and Catton 2019, Beas-Luna et al. 2020a, Hamilton et al. 2020, McPherson et al. 2021)</w:t>
      </w:r>
      <w:r w:rsidR="009A42A8">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 xml:space="preserve">following the 2014-2016 MHW. These findings stand in contrast to other areas, like Northern California, that suffered large, persistent losses in kelp canopy and increases in sea urchin densities.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46611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 </w:instrText>
      </w:r>
      <w:r w:rsidR="00E73183">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EN.CITE.DATA </w:instrText>
      </w:r>
      <w:r w:rsidR="00E73183">
        <w:fldChar w:fldCharType="end"/>
      </w:r>
      <w:r w:rsidR="00466117">
        <w:fldChar w:fldCharType="separate"/>
      </w:r>
      <w:r w:rsidR="00E73183">
        <w:rPr>
          <w:noProof/>
        </w:rPr>
        <w:t>(Schroeder et al. 2019, Field et al. 2021)</w:t>
      </w:r>
      <w:r w:rsidR="00466117">
        <w:fldChar w:fldCharType="end"/>
      </w:r>
      <w:r w:rsidR="00466117">
        <w:t xml:space="preserve"> </w:t>
      </w:r>
      <w:r w:rsidR="00E73183">
        <w:t>a</w:t>
      </w:r>
      <w:r>
        <w:t xml:space="preserve">nd that these offshore influences can be moderated by characteristics of nearshore habitats and kelp densities in particular </w: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 </w:instrTex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(Schmitt and Holbrook 1990, Carr 1991, Markel and Shurin 2020)</w:t>
      </w:r>
      <w:r w:rsidR="00466117">
        <w:fldChar w:fldCharType="end"/>
      </w:r>
      <w:r>
        <w:t xml:space="preserve">. Filling in </w:t>
      </w:r>
      <w:del w:id="28" w:author="Genoa Sullaway" w:date="2022-03-22T12:21:00Z">
        <w:r w:rsidDel="00244E2A">
          <w:delText>the gap in our knowledge along the</w:delText>
        </w:r>
      </w:del>
      <w:ins w:id="29" w:author="Genoa Sullaway" w:date="2022-03-22T12:21:00Z">
        <w:r w:rsidR="00244E2A">
          <w:t>this knowledge gap for the</w:t>
        </w:r>
      </w:ins>
      <w:r>
        <w:t xml:space="preserve"> Washington coast helps to provide a more complete picture for kelp communities in the eastern Pacific and California Current ecosystem </w:t>
      </w:r>
      <w:r>
        <w:lastRenderedPageBreak/>
        <w:t xml:space="preserve">in </w:t>
      </w:r>
      <w:proofErr w:type="gramStart"/>
      <w:r>
        <w:t>particular, and</w:t>
      </w:r>
      <w:proofErr w:type="gramEnd"/>
      <w:r>
        <w:t xml:space="preserve"> suggests paths forward for conservation and management of these important habitats and the valuable fisheries species they contain.</w:t>
      </w:r>
    </w:p>
    <w:p w14:paraId="21F5B066" w14:textId="2176539D" w:rsidR="00471A3D" w:rsidRDefault="00EF0B3C">
      <w:r>
        <w:t xml:space="preserve">In our study, the assemblage structure of kelps, invertebrates, and fishes exhibited consistent differences among sites during the </w:t>
      </w:r>
      <w:r w:rsidR="00057F18">
        <w:t xml:space="preserve">2015-2021 </w:t>
      </w:r>
      <w:r>
        <w:t xml:space="preserve">period. This pattern is initially surprising given the strong perturbation introduced by the 2014-2016 MHW, which could have reverberated community-wide and led to a cascade of recovery dynamics. Even more puzzling is that longer-term aerial survey data on kelp canopy area along the Washington coast showed a loss of about 50% of total canopy cover (versus 90% in Northern California) from 2012-2014 </w:t>
      </w:r>
      <w:r>
        <w:rPr>
          <w:i/>
        </w:rPr>
        <w:t>prior</w:t>
      </w:r>
      <w:r>
        <w:t xml:space="preserve"> to the MHW of 2014-2016 (Fig. S4). This loss was fleeting, however: kelps rapidly recovered between 2015-2021. Though we might expect the communities associated with kelps– which are foundation species </w:t>
      </w:r>
      <w:r w:rsidR="00466117">
        <w:fldChar w:fldCharType="begin"/>
      </w:r>
      <w:r w:rsidR="0046611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466117">
        <w:fldChar w:fldCharType="separate"/>
      </w:r>
      <w:r w:rsidR="00466117">
        <w:rPr>
          <w:noProof/>
        </w:rPr>
        <w:t>(Lamy et al. 2020)</w:t>
      </w:r>
      <w:r w:rsidR="00466117">
        <w:fldChar w:fldCharType="end"/>
      </w:r>
      <w:r>
        <w:t xml:space="preserve">–to track such perturbations, they did not. One explanation for this pattern is that the extent of the shock to kelps was less extreme in Washington </w: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 </w:instrTex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EN.CITE.DATA </w:instrText>
      </w:r>
      <w:r w:rsidR="00466117">
        <w:fldChar w:fldCharType="end"/>
      </w:r>
      <w:r w:rsidR="00466117">
        <w:fldChar w:fldCharType="separate"/>
      </w:r>
      <w:r w:rsidR="00466117">
        <w:rPr>
          <w:noProof/>
        </w:rPr>
        <w:t>(and Oregon; Hamilton et al. 2020)</w:t>
      </w:r>
      <w:r w:rsidR="00466117">
        <w:fldChar w:fldCharType="end"/>
      </w:r>
      <w:r>
        <w:t xml:space="preserve"> than in California.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 This more moderate thermal shock to kelps may have allowed for their more rapid recovery and forestalled responses of other important species that can fundamentally alter the dynamics of kelp forest communities</w:t>
      </w:r>
      <w:r w:rsidR="00466117">
        <w:t xml:space="preserve"> </w: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 </w:instrTex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(Dunn and Hovel 2019, Dunn et al. 2021)</w:t>
      </w:r>
      <w:r w:rsidR="00466117">
        <w:fldChar w:fldCharType="end"/>
      </w:r>
      <w:r>
        <w:t xml:space="preserve">. </w:t>
      </w:r>
    </w:p>
    <w:p w14:paraId="697D009C" w14:textId="24706FB5" w:rsidR="00471A3D" w:rsidRDefault="00C40551">
      <w:r w:rsidRPr="00C40551">
        <w:rPr>
          <w:rFonts w:eastAsia="Arial"/>
        </w:rPr>
        <w:t>In marine systems, the interaction between disturbance and recruitment variability can play an important role in determining shifts in community structure</w:t>
      </w:r>
      <w:r w:rsidR="00EF0B3C" w:rsidRPr="00C40551">
        <w:t xml:space="preserve"> </w:t>
      </w:r>
      <w:r w:rsidR="00466117">
        <w:fldChar w:fldCharType="begin"/>
      </w:r>
      <w:r w:rsidR="00466117">
        <w:instrText xml:space="preserve"> ADDIN EN.CITE &lt;EndNote&gt;&lt;Cite&gt;&lt;Author&gt;Underwood&lt;/Author&gt;&lt;Year&gt;1994&lt;/Year&gt;&lt;RecNum&gt;8687&lt;/RecNum&gt;&lt;DisplayText&gt;(Underwood and Anderson 1994)&lt;/DisplayText&gt;&lt;record&gt;&lt;rec-number&gt;8687&lt;/rec-number&gt;&lt;foreign-keys&gt;&lt;key app="EN" db-id="prxrzzvdy0x2s4ee00qpxptadsswa02rwx0p" timestamp="0"&gt;8687&lt;/key&gt;&lt;/foreign-keys&gt;&lt;ref-type name="Journal Article"&gt;17&lt;/ref-type&gt;&lt;contributors&gt;&lt;authors&gt;&lt;author&gt;Underwood, A. J.&lt;/author&gt;&lt;author&gt;Anderson, M. J.&lt;/author&gt;&lt;/authors&gt;&lt;/contributors&gt;&lt;titles&gt;&lt;title&gt;Seasonal and temporal aspects of recruitment and succession in an intertidal estuarine fouling assemblage&lt;/title&gt;&lt;secondary-title&gt;Journal of the Marine Biological Association of the United Kingdom&lt;/secondary-title&gt;&lt;/titles&gt;&lt;pages&gt;563-584&lt;/pages&gt;&lt;volume&gt;74&lt;/volume&gt;&lt;number&gt;3&lt;/number&gt;&lt;edition&gt;2009/05/11&lt;/edition&gt;&lt;dates&gt;&lt;year&gt;1994&lt;/year&gt;&lt;/dates&gt;&lt;publisher&gt;Cambridge University Press&lt;/publisher&gt;&lt;isbn&gt;0025-3154&lt;/isbn&gt;&lt;urls&gt;&lt;related-urls&gt;&lt;url&gt;https://www.cambridge.org/core/article/seasonal-and-temporal-aspects-of-recruitment-and-succession-in-an-intertidal-estuarine-fouling-assemblage/105F728FC20F957F18D3723919E597EA&lt;/url&gt;&lt;/related-urls&gt;&lt;/urls&gt;&lt;electronic-resource-num&gt;10.1017/S0025315400047676&lt;/electronic-resource-num&gt;&lt;remote-database-name&gt;Cambridge Core&lt;/remote-database-name&gt;&lt;remote-database-provider&gt;Cambridge University Press&lt;/remote-database-provider&gt;&lt;/record&gt;&lt;/Cite&gt;&lt;/EndNote&gt;</w:instrText>
      </w:r>
      <w:r w:rsidR="00466117">
        <w:fldChar w:fldCharType="separate"/>
      </w:r>
      <w:r w:rsidR="00466117">
        <w:rPr>
          <w:noProof/>
        </w:rPr>
        <w:t>(Underwood and Anderson 1994)</w:t>
      </w:r>
      <w:r w:rsidR="00466117">
        <w:fldChar w:fldCharType="end"/>
      </w:r>
      <w:r w:rsidR="00EF0B3C">
        <w:t xml:space="preserve">. In Northern California, where the system shifted to </w:t>
      </w:r>
      <w:r w:rsidR="00EF0B3C">
        <w:lastRenderedPageBreak/>
        <w:t xml:space="preserve">sea urchin barrens, strong recruitment events that led to increases in sea urchin density were evident in 2014 at the onset of the MHW when kelp loss was high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rsidR="00EF0B3C">
        <w:t xml:space="preserve">. Thus impacted kelp forests were immediately challenged by rising sea urchin herbivory, and sea urchins were faced with a lack of drift kelp, likely prompting a shift to active herbivory on kelps already experiencing declines due to thermal disturbance. At our study sites in Washington, however, sea urchin densities did not begin to increase until 2016 and peaked in 2019, well after the onset of the MHW in 2014. Moreover, even at their maximum sea urchins only attained densities comparable to pre-MHW levels in Northern California where they coexisted with kelps. Prior to 2014, purple urchin densities in </w:t>
      </w:r>
      <w:commentRangeStart w:id="30"/>
      <w:r w:rsidR="00EF0B3C">
        <w:t>Northern California were 0.0 - 1.7 urchins m</w:t>
      </w:r>
      <w:r w:rsidR="00EF0B3C">
        <w:rPr>
          <w:vertAlign w:val="superscript"/>
        </w:rPr>
        <w:t>-2</w:t>
      </w:r>
      <w:r w:rsidR="00EF0B3C">
        <w:t>, spiking to 8.2 - 12.9 urchins m</w:t>
      </w:r>
      <w:r w:rsidR="00EF0B3C">
        <w:rPr>
          <w:vertAlign w:val="superscript"/>
        </w:rPr>
        <w:t>-2</w:t>
      </w:r>
      <w:r w:rsidR="00EF0B3C">
        <w:t xml:space="preserve"> in 2015 and 9.2 - 24.1 urchins m</w:t>
      </w:r>
      <w:r w:rsidR="00EF0B3C">
        <w:rPr>
          <w:rFonts w:ascii="Gungsuh" w:eastAsia="Gungsuh" w:hAnsi="Gungsuh" w:cs="Gungsuh"/>
          <w:vertAlign w:val="superscript"/>
        </w:rPr>
        <w:t>−2</w:t>
      </w:r>
      <w:r w:rsidR="00EF0B3C">
        <w:t xml:space="preserve"> by 2018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rsidR="00EF0B3C">
        <w:t>. Across our sites in Washington, mean urchin densities increased from 0.012 m</w:t>
      </w:r>
      <w:r w:rsidR="00EF0B3C">
        <w:rPr>
          <w:vertAlign w:val="superscript"/>
        </w:rPr>
        <w:t>-2</w:t>
      </w:r>
      <w:r w:rsidR="00EF0B3C">
        <w:t xml:space="preserve"> in 2015 to 1.7 m</w:t>
      </w:r>
      <w:r w:rsidR="00EF0B3C">
        <w:rPr>
          <w:vertAlign w:val="superscript"/>
        </w:rPr>
        <w:t>-2</w:t>
      </w:r>
      <w:r w:rsidR="00EF0B3C">
        <w:t xml:space="preserve"> at their maximum in 2019. </w:t>
      </w:r>
      <w:commentRangeEnd w:id="30"/>
      <w:r w:rsidR="00244E2A">
        <w:rPr>
          <w:rStyle w:val="CommentReference"/>
        </w:rPr>
        <w:commentReference w:id="30"/>
      </w:r>
      <w:r w:rsidR="00EF0B3C">
        <w:t xml:space="preserve">While we found that higher sea urchin densities were associated with lower kelp densities within sites at small spatial scales, we did not detect large-scale spatial differences in community structure in Washington that would suggest that sea urchins drove kelp density trends through herbivory. At the two sites where sea urchins increased, </w:t>
      </w:r>
      <w:proofErr w:type="spellStart"/>
      <w:r w:rsidR="00EF0B3C">
        <w:t>Tatoosh</w:t>
      </w:r>
      <w:proofErr w:type="spellEnd"/>
      <w:r w:rsidR="00EF0B3C">
        <w:t xml:space="preserve"> Island and Destruction Island, the high-relief, complex structure of the benthos (Fig. S1) may have aided retention of drift kelp and contributed to the prevention of localized shifts to sea urchin barrens </w:t>
      </w:r>
      <w:r w:rsidR="00466117">
        <w:fldChar w:fldCharType="begin"/>
      </w:r>
      <w:r w:rsidR="0046611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ages&gt;e2103483119&lt;/pages&gt;&lt;volume&gt;119&lt;/volume&gt;&lt;dates&gt;&lt;year&gt;2022&lt;/year&gt;&lt;pub-dates&gt;&lt;date&gt;02/22&lt;/date&gt;&lt;/pub-dates&gt;&lt;/dates&gt;&lt;urls&gt;&lt;/urls&gt;&lt;electronic-resource-num&gt;10.1073/pnas.2103483119&lt;/electronic-resource-num&gt;&lt;/record&gt;&lt;/Cite&gt;&lt;/EndNote&gt;</w:instrText>
      </w:r>
      <w:r w:rsidR="00466117">
        <w:fldChar w:fldCharType="separate"/>
      </w:r>
      <w:r w:rsidR="00466117">
        <w:rPr>
          <w:noProof/>
        </w:rPr>
        <w:t>(Randell et al. 2022)</w:t>
      </w:r>
      <w:r w:rsidR="00466117">
        <w:fldChar w:fldCharType="end"/>
      </w:r>
      <w:r w:rsidR="00EF0B3C">
        <w:t xml:space="preserve">. Overall and due to a combination of factors, in Washington kelp forests had essentially regrown following declines from 2012-2014, prior to being challenged by sea urchin herbivory, </w:t>
      </w:r>
      <w:r w:rsidR="00EF0B3C">
        <w:lastRenderedPageBreak/>
        <w:t xml:space="preserve">and won the race to recovery to a kelp forest community state rather than shifting to a sea urchin barren community state. </w:t>
      </w:r>
    </w:p>
    <w:p w14:paraId="7B8D4C6A" w14:textId="7CC6D54A" w:rsidR="00471A3D" w:rsidRDefault="00EF0B3C">
      <w:r>
        <w:t xml:space="preserve">One influence we expected to observe, but did not, was shared temporal variation in the invertebrate assemblages caused by a response to the die-off of sea stars–important predators within kelp forests–due to SSWD </w:t>
      </w:r>
      <w:r w:rsidR="00466117">
        <w:fldChar w:fldCharType="begin"/>
      </w:r>
      <w:r w:rsidR="0046611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466117">
        <w:fldChar w:fldCharType="separate"/>
      </w:r>
      <w:r w:rsidR="00466117">
        <w:rPr>
          <w:noProof/>
        </w:rPr>
        <w:t>(Burt et al. 2018)</w:t>
      </w:r>
      <w:r w:rsidR="00466117">
        <w:fldChar w:fldCharType="end"/>
      </w:r>
      <w:r>
        <w:t xml:space="preserve">. The sea star die-off began in 2013 before our data collection commenced </w:t>
      </w:r>
      <w:r w:rsidR="0046611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 </w:instrText>
      </w:r>
      <w:r w:rsidR="00154489">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EN.CITE.DATA </w:instrText>
      </w:r>
      <w:r w:rsidR="00154489">
        <w:fldChar w:fldCharType="end"/>
      </w:r>
      <w:r w:rsidR="00466117">
        <w:fldChar w:fldCharType="separate"/>
      </w:r>
      <w:r w:rsidR="00154489">
        <w:rPr>
          <w:noProof/>
        </w:rPr>
        <w:t>(Montecino-Latorre et al. 2016, Hamilton et al. 2021)</w:t>
      </w:r>
      <w:r w:rsidR="00466117">
        <w:fldChar w:fldCharType="end"/>
      </w:r>
      <w:r>
        <w:t xml:space="preserve">, but off the Washington coast species like </w:t>
      </w:r>
      <w:proofErr w:type="spellStart"/>
      <w:r>
        <w:rPr>
          <w:i/>
        </w:rPr>
        <w:t>Pycnopodia</w:t>
      </w:r>
      <w:proofErr w:type="spellEnd"/>
      <w:r>
        <w:rPr>
          <w:i/>
        </w:rPr>
        <w:t xml:space="preserve"> </w:t>
      </w:r>
      <w:r>
        <w:t xml:space="preserve">did not become fully extirpated (decline to 75% occurrence) until late 2017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Sea stars were uncommon on our transects. In fact, we saw only eight </w:t>
      </w:r>
      <w:proofErr w:type="spellStart"/>
      <w:r>
        <w:rPr>
          <w:i/>
        </w:rPr>
        <w:t>Pycnopodia</w:t>
      </w:r>
      <w:proofErr w:type="spellEnd"/>
      <w:r>
        <w:t xml:space="preserve"> over the whole survey from 2015-2021 declining from four in 2015 to zero in 2021. The lack of any recovery of sea star populations may be due to Allee effects leading to failed reproduction and to disease persistence removing any recruits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Allee effects may also explain the lack of temporal variation in the invertebrate populations, which have been characterized by low densities since recolonization of the area by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w:t>
      </w:r>
    </w:p>
    <w:p w14:paraId="76B9865A" w14:textId="375B9020" w:rsidR="00471A3D" w:rsidRDefault="00EF0B3C">
      <w:r>
        <w:t>The lack of strong temporal variation in the assemblage structure of the analyzed fish community corresponds well with the long life spans of many of the species and the relatively small, and short-term, impact of ocean warming on kelps in Washington. It does stand in contrast to other regions, such as Baja California, where persistent and pervasive loss of kelp (</w:t>
      </w:r>
      <w:r>
        <w:rPr>
          <w:i/>
        </w:rPr>
        <w:t>Macrocystis</w:t>
      </w:r>
      <w:r>
        <w:t>) and exceptionally warm SST led to the disappearance of as many</w:t>
      </w:r>
      <w:r w:rsidR="00057F18">
        <w:t xml:space="preserve"> as half of the kelp-associated</w:t>
      </w:r>
      <w:r>
        <w:t xml:space="preserve"> fish and invertebrate species and an increase in the abundance of warmer water species </w: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 </w:instrTex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EN.CITE.DATA </w:instrText>
      </w:r>
      <w:r w:rsidR="00154489">
        <w:fldChar w:fldCharType="end"/>
      </w:r>
      <w:r w:rsidR="00154489">
        <w:fldChar w:fldCharType="separate"/>
      </w:r>
      <w:r w:rsidR="00154489">
        <w:rPr>
          <w:noProof/>
        </w:rPr>
        <w:t>(Arafeh-Dalmau et al. 2019)</w:t>
      </w:r>
      <w:r w:rsidR="00154489">
        <w:fldChar w:fldCharType="end"/>
      </w:r>
      <w:r>
        <w:t xml:space="preserve">. While the full fish community at our study sites in Washington was </w:t>
      </w:r>
      <w:r>
        <w:lastRenderedPageBreak/>
        <w:t xml:space="preserve">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 </w:instrTex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EN.CITE.DATA </w:instrText>
      </w:r>
      <w:r w:rsidR="00154489">
        <w:fldChar w:fldCharType="end"/>
      </w:r>
      <w:r w:rsidR="00154489">
        <w:fldChar w:fldCharType="separate"/>
      </w:r>
      <w:r w:rsidR="00154489">
        <w:rPr>
          <w:noProof/>
        </w:rPr>
        <w:t>Field et al. (2021)</w:t>
      </w:r>
      <w:r w:rsidR="00154489">
        <w:fldChar w:fldCharType="end"/>
      </w:r>
      <w:r>
        <w:t xml:space="preserve"> in the northernmost portion of their survey in 2016 </w: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 </w:instrTex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EN.CITE.DATA </w:instrText>
      </w:r>
      <w:r w:rsidR="00154489">
        <w:fldChar w:fldCharType="end"/>
      </w:r>
      <w:r w:rsidR="00154489">
        <w:fldChar w:fldCharType="separate"/>
      </w:r>
      <w:r w:rsidR="00154489">
        <w:rPr>
          <w:noProof/>
        </w:rPr>
        <w:t>(Figs. 4 &amp; 8 in Field et al. 2021)</w:t>
      </w:r>
      <w:r w:rsidR="00154489">
        <w:fldChar w:fldCharType="end"/>
      </w:r>
      <w:r w:rsidR="00154489">
        <w:t xml:space="preserve"> </w:t>
      </w:r>
      <w:r>
        <w:t>indicating the importance of large-scale oceanic processes</w:t>
      </w:r>
      <w:r w:rsidR="00057F18">
        <w:t xml:space="preserve">, especially source water </w:t>
      </w:r>
      <w:r w:rsidR="00057F18">
        <w:fldChar w:fldCharType="begin"/>
      </w:r>
      <w:r w:rsidR="00057F18">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057F18">
        <w:fldChar w:fldCharType="separate"/>
      </w:r>
      <w:r w:rsidR="00057F18">
        <w:rPr>
          <w:noProof/>
        </w:rPr>
        <w:t>(Schroeder et al. 2019)</w:t>
      </w:r>
      <w:r w:rsidR="00057F18">
        <w:fldChar w:fldCharType="end"/>
      </w:r>
      <w:r>
        <w:t xml:space="preserve">. Additionally, the abundance of </w:t>
      </w:r>
      <w:r w:rsidR="00C40551">
        <w:t>harvestable sized</w:t>
      </w:r>
      <w:r>
        <w:t xml:space="preserve"> black rockfish increased in 2017 following high recruitment of BYT rockfishes in 2016,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3929FF9A"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E73183" w:rsidRPr="00E73183">
        <w:fldChar w:fldCharType="begin"/>
      </w:r>
      <w:r w:rsidR="00E73183" w:rsidRPr="00E73183">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E73183" w:rsidRPr="00E73183">
        <w:fldChar w:fldCharType="separate"/>
      </w:r>
      <w:r w:rsidR="00E73183" w:rsidRPr="00E73183">
        <w:rPr>
          <w:noProof/>
        </w:rPr>
        <w:t>(PFMC 2020)</w:t>
      </w:r>
      <w:r w:rsidR="00E73183" w:rsidRPr="00E73183">
        <w:fldChar w:fldCharType="end"/>
      </w:r>
      <w:r w:rsidRPr="00E73183">
        <w:t xml:space="preserve"> fo</w:t>
      </w:r>
      <w:r>
        <w:t xml:space="preserve">r these commercially and recreationally valuable species. In other regions, there are strong relationships between juvenile rockfish and aquatic vegetation as well </w: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 </w:instrTex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EN.CITE.DATA </w:instrText>
      </w:r>
      <w:r w:rsidR="00154489">
        <w:fldChar w:fldCharType="end"/>
      </w:r>
      <w:r w:rsidR="00154489">
        <w:fldChar w:fldCharType="separate"/>
      </w:r>
      <w:r w:rsidR="00154489">
        <w:rPr>
          <w:noProof/>
        </w:rPr>
        <w:t>(Holbrook et al. 1990, Carr 1991, Markel and Shurin 2020)</w:t>
      </w:r>
      <w:r w:rsidR="00154489">
        <w:fldChar w:fldCharType="end"/>
      </w:r>
      <w:r>
        <w:t xml:space="preserve">. The vertical structure and canopy of kelps can be especially important for recruitment of larvae into nearshore areas, where it serves as shelter from predators and provides </w:t>
      </w:r>
      <w:r>
        <w:lastRenderedPageBreak/>
        <w:t xml:space="preserve">ample opportunities for foraging for prey species during a critical life stage </w:t>
      </w:r>
      <w:r w:rsidR="00154489">
        <w:fldChar w:fldCharType="begin"/>
      </w:r>
      <w:r w:rsidR="00154489">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154489">
        <w:fldChar w:fldCharType="separate"/>
      </w:r>
      <w:r w:rsidR="00154489">
        <w:rPr>
          <w:noProof/>
        </w:rPr>
        <w:t>(Carr 1991, Andrews and Anderson 2004)</w:t>
      </w:r>
      <w:r w:rsidR="00154489">
        <w:fldChar w:fldCharType="end"/>
      </w:r>
      <w:r>
        <w:t>.</w:t>
      </w:r>
    </w:p>
    <w:p w14:paraId="07E07892" w14:textId="33631E2D" w:rsidR="00471A3D" w:rsidRDefault="00EF0B3C">
      <w:r>
        <w:t xml:space="preserve">Overall, this study from a relatively understudied region adds to a growing body of information about kelp forest communities in the Northeastern Pacific. We suggest that in Washington the combination of lower thermal stress and less total kelp canopy loss, lower total sea urchin densities, and lower sea urchin food intake in colder water </w:t>
      </w:r>
      <w:r w:rsidR="00154489">
        <w:fldChar w:fldCharType="begin"/>
      </w:r>
      <w:r w:rsidR="00154489">
        <w:instrText xml:space="preserve"> ADDIN EN.CITE &lt;EndNote&gt;&lt;Cite&gt;&lt;Author&gt;Siikavuopio&lt;/Author&gt;&lt;Year&gt;2008&lt;/Year&gt;&lt;RecNum&gt;8702&lt;/RecNum&gt;&lt;DisplayText&gt;(Siikavuopio et al. 2008)&lt;/DisplayText&gt;&lt;record&gt;&lt;rec-number&gt;8702&lt;/rec-number&gt;&lt;foreign-keys&gt;&lt;key app="EN" db-id="prxrzzvdy0x2s4ee00qpxptadsswa02rwx0p" timestamp="1646943412"&gt;8702&lt;/key&gt;&lt;/foreign-keys&gt;&lt;ref-type name="Journal Article"&gt;17&lt;/ref-type&gt;&lt;contributors&gt;&lt;authors&gt;&lt;author&gt;Siikavuopio, Sten Ivar&lt;/author&gt;&lt;author&gt;Mortensen, Atle&lt;/author&gt;&lt;author&gt;Christiansen, Jørgen S.&lt;/author&gt;&lt;/authors&gt;&lt;/contributors&gt;&lt;titles&gt;&lt;title&gt;Effects of body weight and temperature on feed intake, gonad growth and oxygen consumption in green sea urchin, Strongylocentrotus droebachiensis&lt;/title&gt;&lt;secondary-title&gt;Aquaculture&lt;/secondary-title&gt;&lt;/titles&gt;&lt;periodical&gt;&lt;full-title&gt;Aquaculture&lt;/full-title&gt;&lt;/periodical&gt;&lt;pages&gt;77-82&lt;/pages&gt;&lt;volume&gt;281&lt;/volume&gt;&lt;number&gt;1&lt;/number&gt;&lt;keywords&gt;&lt;keyword&gt;Sea urchin&lt;/keyword&gt;&lt;keyword&gt;Oxygen consumption&lt;/keyword&gt;&lt;keyword&gt;Body size&lt;/keyword&gt;&lt;keyword&gt;Temperature&lt;/keyword&gt;&lt;keyword&gt;Energy partitioning&lt;/keyword&gt;&lt;/keywords&gt;&lt;dates&gt;&lt;year&gt;2008&lt;/year&gt;&lt;pub-dates&gt;&lt;date&gt;2008/09/01/&lt;/date&gt;&lt;/pub-dates&gt;&lt;/dates&gt;&lt;isbn&gt;0044-8486&lt;/isbn&gt;&lt;urls&gt;&lt;related-urls&gt;&lt;url&gt;https://www.sciencedirect.com/science/article/pii/S0044848608004006&lt;/url&gt;&lt;/related-urls&gt;&lt;/urls&gt;&lt;electronic-resource-num&gt;https://doi.org/10.1016/j.aquaculture.2008.05.033&lt;/electronic-resource-num&gt;&lt;/record&gt;&lt;/Cite&gt;&lt;/EndNote&gt;</w:instrText>
      </w:r>
      <w:r w:rsidR="00154489">
        <w:fldChar w:fldCharType="separate"/>
      </w:r>
      <w:r w:rsidR="00154489">
        <w:rPr>
          <w:noProof/>
        </w:rPr>
        <w:t>(Siikavuopio et al. 2008)</w:t>
      </w:r>
      <w:r w:rsidR="00154489">
        <w:fldChar w:fldCharType="end"/>
      </w:r>
      <w:r>
        <w:t xml:space="preserve"> may have limited the impacts of sea urchin herbivory on kelp and precluded a transition to sea urchin barrens like the one observed in Northern California. Trophic dynamics involving the almost complete extirpation of sea stars due to SSWD may have been offset by redundancy of other important consumers, such as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and affected the patterns we observed relative to those seen in other regions </w: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 </w:instrTex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EN.CITE.DATA </w:instrText>
      </w:r>
      <w:r w:rsidR="00154489">
        <w:fldChar w:fldCharType="end"/>
      </w:r>
      <w:r w:rsidR="00154489">
        <w:fldChar w:fldCharType="separate"/>
      </w:r>
      <w:r w:rsidR="00154489">
        <w:rPr>
          <w:noProof/>
        </w:rPr>
        <w:t>(Eurich et al. 2014, Beas-Luna et al. 2020a, Gregr et al. 2020)</w:t>
      </w:r>
      <w:r w:rsidR="00154489">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 </w:instrTex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EN.CITE.DATA </w:instrText>
      </w:r>
      <w:r w:rsidR="00154489">
        <w:fldChar w:fldCharType="end"/>
      </w:r>
      <w:r w:rsidR="00154489">
        <w:fldChar w:fldCharType="separate"/>
      </w:r>
      <w:r w:rsidR="00154489">
        <w:rPr>
          <w:noProof/>
        </w:rPr>
        <w:t>(Schindler et al. 2015, Thorson et al. 2018)</w:t>
      </w:r>
      <w:r w:rsidR="00154489">
        <w:fldChar w:fldCharType="end"/>
      </w:r>
      <w:r>
        <w:t xml:space="preserve"> for kelp forests, in which different locations are characterized by a diversity of community types, each of which can afford resilience to different types of shocks</w:t>
      </w:r>
      <w:r w:rsidR="005504D7">
        <w:t xml:space="preserve"> </w:t>
      </w:r>
      <w:r w:rsidR="005504D7">
        <w:fldChar w:fldCharType="begin"/>
      </w:r>
      <w:r w:rsidR="00770825">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5504D7">
        <w:fldChar w:fldCharType="separate"/>
      </w:r>
      <w:r w:rsidR="00770825">
        <w:rPr>
          <w:noProof/>
        </w:rPr>
        <w:t>(McNaughton 1977, Carpenter et al. 2009)</w:t>
      </w:r>
      <w:r w:rsidR="005504D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70825">
        <w:fldChar w:fldCharType="begin"/>
      </w:r>
      <w:r w:rsidR="00770825">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70825">
        <w:fldChar w:fldCharType="separate"/>
      </w:r>
      <w:r w:rsidR="00770825">
        <w:rPr>
          <w:noProof/>
        </w:rPr>
        <w:t>(Walter et al. 2022)</w:t>
      </w:r>
      <w:r w:rsidR="00770825">
        <w:fldChar w:fldCharType="end"/>
      </w:r>
      <w:r>
        <w:t xml:space="preserve">. From a fisheries management perspective, protection of a spatial portfolio of kelp forest locations may ensure the preservation of essential fish habitat </w:t>
      </w:r>
      <w:r>
        <w:lastRenderedPageBreak/>
        <w:t xml:space="preserve">for critical life stages of managed species. For instance, by increasing the probability that kelp densities remain high in at least a few places at any one time, protection of a portfolio of kelp forest locations may enhance the probability of juvenile rockfishes </w:t>
      </w:r>
      <w:commentRangeStart w:id="31"/>
      <w:r>
        <w:t>joining these nearshore communities in years when offshore oceanographic conditions are favorable for larvae</w:t>
      </w:r>
      <w:commentRangeEnd w:id="31"/>
      <w:r w:rsidR="00EA234F">
        <w:rPr>
          <w:rStyle w:val="CommentReference"/>
        </w:rPr>
        <w:commentReference w:id="31"/>
      </w:r>
      <w:r>
        <w:t xml:space="preserve">. In order to maintain sustainable fisheries, then, what is essential is not to pick and choose a small subset of kelp forests for protection, but rather to ensure the protection of 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32" w:name="_2ckoofy96g8s" w:colFirst="0" w:colLast="0"/>
      <w:bookmarkEnd w:id="32"/>
      <w:r>
        <w:t>Acknowledgements</w:t>
      </w:r>
    </w:p>
    <w:p w14:paraId="3883BB87" w14:textId="260114DF" w:rsidR="00471A3D" w:rsidRDefault="00EF0B3C">
      <w:r>
        <w:t xml:space="preserve">We thank </w:t>
      </w:r>
      <w:r>
        <w:rPr>
          <w:highlight w:val="yellow"/>
        </w:rPr>
        <w:t>XX</w:t>
      </w:r>
      <w:r>
        <w:t xml:space="preserve"> anonymous reviewers, </w:t>
      </w:r>
      <w:r>
        <w:rPr>
          <w:highlight w:val="yellow"/>
        </w:rPr>
        <w:t>XX</w:t>
      </w:r>
      <w:r>
        <w:t xml:space="preserve">, and </w:t>
      </w:r>
      <w:r>
        <w:rPr>
          <w:highlight w:val="yellow"/>
        </w:rPr>
        <w:t>XX</w:t>
      </w:r>
      <w:r>
        <w:t xml:space="preserve"> for critical review. </w:t>
      </w:r>
      <w:r>
        <w:rPr>
          <w:highlight w:val="yellow"/>
        </w:rPr>
        <w:t xml:space="preserve">We thank the Makah and Quileute for </w:t>
      </w:r>
      <w:r w:rsidR="00C40551">
        <w:t>….</w:t>
      </w:r>
      <w:r>
        <w:t xml:space="preserve">, L. </w:t>
      </w:r>
      <w:proofErr w:type="spellStart"/>
      <w:r>
        <w:t>Antram</w:t>
      </w:r>
      <w:proofErr w:type="spellEnd"/>
      <w:r>
        <w:t xml:space="preserve">, the NOAA Dive Center, </w:t>
      </w:r>
      <w:r>
        <w:rPr>
          <w:shd w:val="clear" w:color="auto" w:fill="FF9900"/>
        </w:rPr>
        <w:t xml:space="preserve">sanctuary </w:t>
      </w:r>
      <w:r w:rsidR="00C40551">
        <w:rPr>
          <w:shd w:val="clear" w:color="auto" w:fill="FF9900"/>
        </w:rPr>
        <w:t>staff</w:t>
      </w:r>
      <w:r>
        <w:t xml:space="preserve">, and USCG Station </w:t>
      </w:r>
      <w:proofErr w:type="spellStart"/>
      <w:r>
        <w:t>Neah</w:t>
      </w:r>
      <w:proofErr w:type="spellEnd"/>
      <w:r>
        <w:t xml:space="preserve"> Bay for logistical support. Special thanks to R.C. Wilson and B.J. Wagner. </w:t>
      </w:r>
    </w:p>
    <w:p w14:paraId="30BDF20D" w14:textId="77777777" w:rsidR="00471A3D" w:rsidRDefault="00EF0B3C">
      <w:pPr>
        <w:pStyle w:val="Heading1"/>
      </w:pPr>
      <w:bookmarkStart w:id="33" w:name="_tfgwewy7a3j9" w:colFirst="0" w:colLast="0"/>
      <w:bookmarkEnd w:id="33"/>
      <w:r>
        <w:br w:type="page"/>
      </w:r>
    </w:p>
    <w:p w14:paraId="01FBA58F" w14:textId="77777777" w:rsidR="00471A3D" w:rsidRDefault="00EF0B3C">
      <w:pPr>
        <w:pStyle w:val="Heading1"/>
      </w:pPr>
      <w:bookmarkStart w:id="34" w:name="_jyj55lpsprbv" w:colFirst="0" w:colLast="0"/>
      <w:bookmarkEnd w:id="34"/>
      <w:r>
        <w:lastRenderedPageBreak/>
        <w:t>Literature Cited</w:t>
      </w:r>
    </w:p>
    <w:bookmarkStart w:id="35" w:name="_vq7lwaa8xm4l" w:colFirst="0" w:colLast="0"/>
    <w:bookmarkEnd w:id="35"/>
    <w:p w14:paraId="3DF73C7B" w14:textId="77777777" w:rsidR="00A50E93" w:rsidRPr="00A50E93" w:rsidRDefault="000E2E98" w:rsidP="00A50E93">
      <w:pPr>
        <w:pStyle w:val="EndNoteBibliography"/>
        <w:ind w:left="720" w:hanging="720"/>
      </w:pPr>
      <w:r w:rsidRPr="000E2E98">
        <w:fldChar w:fldCharType="begin"/>
      </w:r>
      <w:r w:rsidRPr="000E2E98">
        <w:instrText xml:space="preserve"> ADDIN EN.REFLIST </w:instrText>
      </w:r>
      <w:r w:rsidRPr="000E2E98">
        <w:fldChar w:fldCharType="separate"/>
      </w:r>
      <w:r w:rsidR="00A50E93" w:rsidRPr="00A50E93">
        <w:t xml:space="preserve">Ammann, A. J. 2004. SMURFs: standard monitoring unts for the recruitment of temperate reef fishes. Journal of Experimental Marine Biology and Ecology </w:t>
      </w:r>
      <w:r w:rsidR="00A50E93" w:rsidRPr="00A50E93">
        <w:rPr>
          <w:b/>
        </w:rPr>
        <w:t>299</w:t>
      </w:r>
      <w:r w:rsidR="00A50E93" w:rsidRPr="00A50E93">
        <w:t>:135-154.</w:t>
      </w:r>
    </w:p>
    <w:p w14:paraId="1176D6EE" w14:textId="77777777" w:rsidR="00A50E93" w:rsidRPr="00A50E93" w:rsidRDefault="00A50E93" w:rsidP="00A50E93">
      <w:pPr>
        <w:pStyle w:val="EndNoteBibliography"/>
        <w:ind w:left="720" w:hanging="720"/>
      </w:pPr>
      <w:r w:rsidRPr="00A50E93">
        <w:t xml:space="preserve">Anderson, M. J. 2001. A new method for non-parametric multivariate analysis of variance. Austral Ecology </w:t>
      </w:r>
      <w:r w:rsidRPr="00A50E93">
        <w:rPr>
          <w:b/>
        </w:rPr>
        <w:t>26</w:t>
      </w:r>
      <w:r w:rsidRPr="00A50E93">
        <w:t>:32-46.</w:t>
      </w:r>
    </w:p>
    <w:p w14:paraId="48691A81" w14:textId="77777777" w:rsidR="00A50E93" w:rsidRPr="00A50E93" w:rsidRDefault="00A50E93" w:rsidP="00A50E93">
      <w:pPr>
        <w:pStyle w:val="EndNoteBibliography"/>
        <w:ind w:left="720" w:hanging="720"/>
      </w:pPr>
      <w:r w:rsidRPr="00A50E93">
        <w:t xml:space="preserve">Anderson, M. J., and T. J. Willis. 2003. Canonical analysis of principal coordinates: A useful method of constrained ordination for ecology. Ecology </w:t>
      </w:r>
      <w:r w:rsidRPr="00A50E93">
        <w:rPr>
          <w:b/>
        </w:rPr>
        <w:t>84</w:t>
      </w:r>
      <w:r w:rsidRPr="00A50E93">
        <w:t>:511-525.</w:t>
      </w:r>
    </w:p>
    <w:p w14:paraId="4367A666" w14:textId="77777777" w:rsidR="00A50E93" w:rsidRPr="00A50E93" w:rsidRDefault="00A50E93" w:rsidP="00A50E93">
      <w:pPr>
        <w:pStyle w:val="EndNoteBibliography"/>
        <w:ind w:left="720" w:hanging="720"/>
      </w:pPr>
      <w:r w:rsidRPr="00A50E93">
        <w:t xml:space="preserve">Andrews, K. S., and T. W. Anderson. 2004. Habitat-dependent recruitment of two temperate reef fishes at multiple spatial scales. Marine Ecology-Progress Series </w:t>
      </w:r>
      <w:r w:rsidRPr="00A50E93">
        <w:rPr>
          <w:b/>
        </w:rPr>
        <w:t>277</w:t>
      </w:r>
      <w:r w:rsidRPr="00A50E93">
        <w:t>:231-244.</w:t>
      </w:r>
    </w:p>
    <w:p w14:paraId="5D88DA25" w14:textId="77777777" w:rsidR="00A50E93" w:rsidRPr="00A50E93" w:rsidRDefault="00A50E93" w:rsidP="00A50E93">
      <w:pPr>
        <w:pStyle w:val="EndNoteBibliography"/>
        <w:ind w:left="720" w:hanging="720"/>
      </w:pPr>
      <w:r w:rsidRPr="00A50E93">
        <w:t xml:space="preserve">Arafeh-Dalmau, N., G. Montano-Moctezuma, J. A. Martinez, R. Beas-Luna, D. S. Schoeman, and G. Torres-Moye. 2019. Extreme Marine Heatwaves Alter Kelp Forest Community Near Its Equatorward Distribution Limit. Frontiers in Marine Science </w:t>
      </w:r>
      <w:r w:rsidRPr="00A50E93">
        <w:rPr>
          <w:b/>
        </w:rPr>
        <w:t>6</w:t>
      </w:r>
      <w:r w:rsidRPr="00A50E93">
        <w:t>.</w:t>
      </w:r>
    </w:p>
    <w:p w14:paraId="0090730B" w14:textId="77777777" w:rsidR="00A50E93" w:rsidRPr="00A50E93" w:rsidRDefault="00A50E93" w:rsidP="00A50E93">
      <w:pPr>
        <w:pStyle w:val="EndNoteBibliography"/>
        <w:ind w:left="720" w:hanging="720"/>
      </w:pPr>
      <w:r w:rsidRPr="00A50E93">
        <w:t xml:space="preserve">Beas-Luna, R., F. Micheli, C. B. Woodson, M. Carr, D. Malone, J. Torre, C. Boch, J. E. Caselle, M. Edwards, J. Freiwald, S. L. Hamilton, A. Hernandez, B. Konar, K. J. Kroeker, J. Lorda, G. Montano-Moctezuma, and G. Torres-Moye. 2020a. Geographic variation in responses of kelp forest communities of the California Current to recent climatic changes. Global Change Biology </w:t>
      </w:r>
      <w:r w:rsidRPr="00A50E93">
        <w:rPr>
          <w:b/>
        </w:rPr>
        <w:t>26</w:t>
      </w:r>
      <w:r w:rsidRPr="00A50E93">
        <w:t>:6457-6473.</w:t>
      </w:r>
    </w:p>
    <w:p w14:paraId="35573E66" w14:textId="77777777" w:rsidR="00A50E93" w:rsidRPr="00A50E93" w:rsidRDefault="00A50E93" w:rsidP="00A50E93">
      <w:pPr>
        <w:pStyle w:val="EndNoteBibliography"/>
        <w:ind w:left="720" w:hanging="720"/>
      </w:pPr>
      <w:r w:rsidRPr="00A50E93">
        <w:t xml:space="preserve">Beas-Luna, R., F. Micheli, C. B. Woodson, M. Carr, D. Malone, J. Torre, C. Boch, J. E. Caselle, M. Edwards, J. Freiwald, S. L. Hamilton, A. Hernandez, B. Konar, K. J. Kroeker, J. Lorda, G. Montaño-Moctezuma, and G. Torres-Moye. 2020b. Geographic variation in responses of kelp forest communities of the California Current to recent climatic changes. Global Change Biology </w:t>
      </w:r>
      <w:r w:rsidRPr="00A50E93">
        <w:rPr>
          <w:b/>
        </w:rPr>
        <w:t>26</w:t>
      </w:r>
      <w:r w:rsidRPr="00A50E93">
        <w:t>:6457-6473.</w:t>
      </w:r>
    </w:p>
    <w:p w14:paraId="570248DC" w14:textId="77777777" w:rsidR="00A50E93" w:rsidRPr="00A50E93" w:rsidRDefault="00A50E93" w:rsidP="00A50E93">
      <w:pPr>
        <w:pStyle w:val="EndNoteBibliography"/>
        <w:ind w:left="720" w:hanging="720"/>
      </w:pPr>
      <w:r w:rsidRPr="00A50E93">
        <w:t xml:space="preserve">Bond, N. A., M. F. Cronin, H. Freeland, and N. Mantua. 2015. Causes and impacts of the 2014 warm anomaly in the NE Pacific. Geophysical Research Letters </w:t>
      </w:r>
      <w:r w:rsidRPr="00A50E93">
        <w:rPr>
          <w:b/>
        </w:rPr>
        <w:t>42</w:t>
      </w:r>
      <w:r w:rsidRPr="00A50E93">
        <w:t>:3414-3420.</w:t>
      </w:r>
    </w:p>
    <w:p w14:paraId="029EBECC" w14:textId="77777777" w:rsidR="00A50E93" w:rsidRPr="00A50E93" w:rsidRDefault="00A50E93" w:rsidP="00A50E93">
      <w:pPr>
        <w:pStyle w:val="EndNoteBibliography"/>
        <w:ind w:left="720" w:hanging="720"/>
      </w:pPr>
      <w:r w:rsidRPr="00A50E93">
        <w:t>Burnham, K. P., and D. R. Anderson. 1998. Model selection and inference: a practical information-theoretic approach. Springer-Verlag, New York, NY.</w:t>
      </w:r>
    </w:p>
    <w:p w14:paraId="58F39B41" w14:textId="77777777" w:rsidR="00A50E93" w:rsidRPr="00A50E93" w:rsidRDefault="00A50E93" w:rsidP="00A50E93">
      <w:pPr>
        <w:pStyle w:val="EndNoteBibliography"/>
        <w:ind w:left="720" w:hanging="720"/>
      </w:pPr>
      <w:r w:rsidRPr="00A50E93">
        <w:t xml:space="preserve">Burt, J. M., M. T. Tinker, D. K. Okamoto, K. W. Demes, K. Holmes, and A. K. Salomon. 2018. Sudden collapse of a mesopredator reveals its complementary role in mediating rocky reef regime shifts. Proceedings of the Royal Society B-Biological Sciences </w:t>
      </w:r>
      <w:r w:rsidRPr="00A50E93">
        <w:rPr>
          <w:b/>
        </w:rPr>
        <w:t>285</w:t>
      </w:r>
      <w:r w:rsidRPr="00A50E93">
        <w:t>.</w:t>
      </w:r>
    </w:p>
    <w:p w14:paraId="251EEB33" w14:textId="77777777" w:rsidR="00A50E93" w:rsidRPr="00A50E93" w:rsidRDefault="00A50E93" w:rsidP="00A50E93">
      <w:pPr>
        <w:pStyle w:val="EndNoteBibliography"/>
        <w:ind w:left="720" w:hanging="720"/>
      </w:pPr>
      <w:r w:rsidRPr="00A50E93">
        <w:t xml:space="preserve">Carpenter, S. R., C. Folke, M. Scheffer, and W. F.R. 2009. Resilience: accounting for the noncomputable. . Ecology and Society </w:t>
      </w:r>
      <w:r w:rsidRPr="00A50E93">
        <w:rPr>
          <w:b/>
        </w:rPr>
        <w:t>14</w:t>
      </w:r>
      <w:r w:rsidRPr="00A50E93">
        <w:t>:13.</w:t>
      </w:r>
    </w:p>
    <w:p w14:paraId="45CD6172" w14:textId="77777777" w:rsidR="00A50E93" w:rsidRPr="00A50E93" w:rsidRDefault="00A50E93" w:rsidP="00A50E93">
      <w:pPr>
        <w:pStyle w:val="EndNoteBibliography"/>
        <w:ind w:left="720" w:hanging="720"/>
      </w:pPr>
      <w:r w:rsidRPr="00A50E93">
        <w:t xml:space="preserve">Carr, M. H. 1991. Habitat selection and recruitment of an assemblage of temperate zone reef fishes. Journal of Experimental Marine Biology and Ecology </w:t>
      </w:r>
      <w:r w:rsidRPr="00A50E93">
        <w:rPr>
          <w:b/>
        </w:rPr>
        <w:t>146</w:t>
      </w:r>
      <w:r w:rsidRPr="00A50E93">
        <w:t>:113-137.</w:t>
      </w:r>
    </w:p>
    <w:p w14:paraId="559E87B2" w14:textId="77777777" w:rsidR="00A50E93" w:rsidRPr="00A50E93" w:rsidRDefault="00A50E93" w:rsidP="00A50E93">
      <w:pPr>
        <w:pStyle w:val="EndNoteBibliography"/>
        <w:ind w:left="720" w:hanging="720"/>
      </w:pPr>
      <w:r w:rsidRPr="00A50E93">
        <w:t xml:space="preserve">Cavanaugh, K. C., D. C. Reed, T. W. Bell, M. N. Castorani, and R. Beas-Luna. 2019. Spatial Variability in the Resistance and Resilience of Giant Kelp in Southern and Baja California to a Multiyear Heatwave. Frontiers in Marine Science </w:t>
      </w:r>
      <w:r w:rsidRPr="00A50E93">
        <w:rPr>
          <w:b/>
        </w:rPr>
        <w:t>6</w:t>
      </w:r>
      <w:r w:rsidRPr="00A50E93">
        <w:t>.</w:t>
      </w:r>
    </w:p>
    <w:p w14:paraId="05515D09" w14:textId="77777777" w:rsidR="00A50E93" w:rsidRPr="00A50E93" w:rsidRDefault="00A50E93" w:rsidP="00A50E93">
      <w:pPr>
        <w:pStyle w:val="EndNoteBibliography"/>
        <w:ind w:left="720" w:hanging="720"/>
      </w:pPr>
      <w:r w:rsidRPr="00A50E93">
        <w:lastRenderedPageBreak/>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A50E93">
        <w:rPr>
          <w:b/>
        </w:rPr>
        <w:t>29</w:t>
      </w:r>
      <w:r w:rsidRPr="00A50E93">
        <w:t>:273-285.</w:t>
      </w:r>
    </w:p>
    <w:p w14:paraId="329C9615" w14:textId="77777777" w:rsidR="00A50E93" w:rsidRPr="00A50E93" w:rsidRDefault="00A50E93" w:rsidP="00A50E93">
      <w:pPr>
        <w:pStyle w:val="EndNoteBibliography"/>
        <w:ind w:left="720" w:hanging="720"/>
      </w:pPr>
      <w:r w:rsidRPr="00A50E93">
        <w:t xml:space="preserve">Cheung, W. W. L., and T. L. Frölicher. 2020. Marine heatwaves exacerbate climate change impacts for fisheries in the northeast Pacific. Scientific Reports </w:t>
      </w:r>
      <w:r w:rsidRPr="00A50E93">
        <w:rPr>
          <w:b/>
        </w:rPr>
        <w:t>10</w:t>
      </w:r>
      <w:r w:rsidRPr="00A50E93">
        <w:t>:6678.</w:t>
      </w:r>
    </w:p>
    <w:p w14:paraId="0EC01B4C" w14:textId="77777777" w:rsidR="00A50E93" w:rsidRPr="00A50E93" w:rsidRDefault="00A50E93" w:rsidP="00A50E93">
      <w:pPr>
        <w:pStyle w:val="EndNoteBibliography"/>
        <w:ind w:left="720" w:hanging="720"/>
      </w:pPr>
      <w:r w:rsidRPr="00A50E93">
        <w:t xml:space="preserve">Connell, S. D. 2005. Assembly and maintenance of subtidal habitat heterogeneity: synergistic effects of light penetration and sedimentation. Marine Ecology Progress Series </w:t>
      </w:r>
      <w:r w:rsidRPr="00A50E93">
        <w:rPr>
          <w:b/>
        </w:rPr>
        <w:t>289</w:t>
      </w:r>
      <w:r w:rsidRPr="00A50E93">
        <w:t>:53-61.</w:t>
      </w:r>
    </w:p>
    <w:p w14:paraId="1762C49C" w14:textId="77777777" w:rsidR="00A50E93" w:rsidRPr="00A50E93" w:rsidRDefault="00A50E93" w:rsidP="00A50E93">
      <w:pPr>
        <w:pStyle w:val="EndNoteBibliography"/>
        <w:ind w:left="720" w:hanging="720"/>
      </w:pPr>
      <w:r w:rsidRPr="00A50E93">
        <w:t xml:space="preserve">Duggins, D. O., C. A. Simenstad, and J. A. Estes. 1989. Magnification of Secondary Production by Kelp Detritus in Coastal Marine Ecosystems. Science </w:t>
      </w:r>
      <w:r w:rsidRPr="00A50E93">
        <w:rPr>
          <w:b/>
        </w:rPr>
        <w:t>245</w:t>
      </w:r>
      <w:r w:rsidRPr="00A50E93">
        <w:t>:170-173.</w:t>
      </w:r>
    </w:p>
    <w:p w14:paraId="55741218" w14:textId="77777777" w:rsidR="00A50E93" w:rsidRPr="00A50E93" w:rsidRDefault="00A50E93" w:rsidP="00A50E93">
      <w:pPr>
        <w:pStyle w:val="EndNoteBibliography"/>
        <w:ind w:left="720" w:hanging="720"/>
      </w:pPr>
      <w:r w:rsidRPr="00A50E93">
        <w:t xml:space="preserve">Dunn, R. P., and K. A. Hovel. 2019. Experiments reveal limited top-down control of key herbivores in southern California kelp forests. Ecology </w:t>
      </w:r>
      <w:r w:rsidRPr="00A50E93">
        <w:rPr>
          <w:b/>
        </w:rPr>
        <w:t>100</w:t>
      </w:r>
      <w:r w:rsidRPr="00A50E93">
        <w:t>:e02625.</w:t>
      </w:r>
    </w:p>
    <w:p w14:paraId="6020D5FC" w14:textId="77777777" w:rsidR="00A50E93" w:rsidRPr="00A50E93" w:rsidRDefault="00A50E93" w:rsidP="00A50E93">
      <w:pPr>
        <w:pStyle w:val="EndNoteBibliography"/>
        <w:ind w:left="720" w:hanging="720"/>
      </w:pPr>
      <w:r w:rsidRPr="00A50E93">
        <w:t xml:space="preserve">Dunn, R. P., J. F. Samhouri, and M. L. Baskett. 2021. Transient dynamics during kelp forest recovery from fishing across multiple trophic levels. Ecological Applications </w:t>
      </w:r>
      <w:r w:rsidRPr="00A50E93">
        <w:rPr>
          <w:b/>
        </w:rPr>
        <w:t>31</w:t>
      </w:r>
      <w:r w:rsidRPr="00A50E93">
        <w:t>.</w:t>
      </w:r>
    </w:p>
    <w:p w14:paraId="26BFF4FE" w14:textId="77777777" w:rsidR="00A50E93" w:rsidRPr="00A50E93" w:rsidRDefault="00A50E93" w:rsidP="00A50E93">
      <w:pPr>
        <w:pStyle w:val="EndNoteBibliography"/>
        <w:ind w:left="720" w:hanging="720"/>
      </w:pPr>
      <w:r w:rsidRPr="00A50E93">
        <w:t xml:space="preserve">Estes, J. A., E. M. Danner, D. F. Doak, B. Konar, A. M. Springer, P. D. Steinberg, M. T. Tinker, and T. M. Williams. 2004. Complex trophic interactions in kelp forest ecosystems. Bulletin of Marine Science </w:t>
      </w:r>
      <w:r w:rsidRPr="00A50E93">
        <w:rPr>
          <w:b/>
        </w:rPr>
        <w:t>74</w:t>
      </w:r>
      <w:r w:rsidRPr="00A50E93">
        <w:t>:621-638.</w:t>
      </w:r>
    </w:p>
    <w:p w14:paraId="0FDB4E25" w14:textId="77777777" w:rsidR="00A50E93" w:rsidRPr="00A50E93" w:rsidRDefault="00A50E93" w:rsidP="00A50E93">
      <w:pPr>
        <w:pStyle w:val="EndNoteBibliography"/>
        <w:ind w:left="720" w:hanging="720"/>
      </w:pPr>
      <w:r w:rsidRPr="00A50E93">
        <w:t xml:space="preserve">Eurich, J. G., R. L. Selden, and R. R. Warner. 2014. California spiny lobster preference for urchins from kelp forests: implications for urchin barren persistence. Marine Ecology Progress Series </w:t>
      </w:r>
      <w:r w:rsidRPr="00A50E93">
        <w:rPr>
          <w:b/>
        </w:rPr>
        <w:t>498</w:t>
      </w:r>
      <w:r w:rsidRPr="00A50E93">
        <w:t>:217-225.</w:t>
      </w:r>
    </w:p>
    <w:p w14:paraId="625874EB" w14:textId="77777777" w:rsidR="00A50E93" w:rsidRPr="00A50E93" w:rsidRDefault="00A50E93" w:rsidP="00A50E93">
      <w:pPr>
        <w:pStyle w:val="EndNoteBibliography"/>
        <w:ind w:left="720" w:hanging="720"/>
      </w:pPr>
      <w:r w:rsidRPr="00A50E93">
        <w:t xml:space="preserve">Feehan, C. J., and R. E. Scheibling. 2014. Effects of sea urchin disease on coastal marine ecosystems. Marine Biology </w:t>
      </w:r>
      <w:r w:rsidRPr="00A50E93">
        <w:rPr>
          <w:b/>
        </w:rPr>
        <w:t>161</w:t>
      </w:r>
      <w:r w:rsidRPr="00A50E93">
        <w:t>:1467-1485.</w:t>
      </w:r>
    </w:p>
    <w:p w14:paraId="3DF73369" w14:textId="77777777" w:rsidR="00A50E93" w:rsidRPr="00A50E93" w:rsidRDefault="00A50E93" w:rsidP="00A50E93">
      <w:pPr>
        <w:pStyle w:val="EndNoteBibliography"/>
        <w:ind w:left="720" w:hanging="720"/>
      </w:pPr>
      <w:r w:rsidRPr="00A50E93">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A50E93">
        <w:rPr>
          <w:b/>
        </w:rPr>
        <w:t>16</w:t>
      </w:r>
      <w:r w:rsidRPr="00A50E93">
        <w:t>.</w:t>
      </w:r>
    </w:p>
    <w:p w14:paraId="3A909ABF" w14:textId="77777777" w:rsidR="00A50E93" w:rsidRPr="00A50E93" w:rsidRDefault="00A50E93" w:rsidP="00A50E93">
      <w:pPr>
        <w:pStyle w:val="EndNoteBibliography"/>
        <w:ind w:left="720" w:hanging="720"/>
      </w:pPr>
      <w:r w:rsidRPr="00A50E93">
        <w:t xml:space="preserve">Gabara, S. S., B. H. Konar, and M. S. Edwards. 2021. Biodiversity loss leads to reductions in community-wide trophic complexity. Ecosphere </w:t>
      </w:r>
      <w:r w:rsidRPr="00A50E93">
        <w:rPr>
          <w:b/>
        </w:rPr>
        <w:t>12</w:t>
      </w:r>
      <w:r w:rsidRPr="00A50E93">
        <w:t>:e03361.</w:t>
      </w:r>
    </w:p>
    <w:p w14:paraId="45431723" w14:textId="77777777" w:rsidR="00A50E93" w:rsidRPr="00A50E93" w:rsidRDefault="00A50E93" w:rsidP="00A50E93">
      <w:pPr>
        <w:pStyle w:val="EndNoteBibliography"/>
        <w:ind w:left="720" w:hanging="720"/>
      </w:pPr>
      <w:r w:rsidRPr="00A50E93">
        <w:t>Gallagher, J. B., V. Shelamoff, and C. Layton. 2022. Seaweed ecosystems may not mitigate CO2 emissions. ICES Journal of Marine Science.</w:t>
      </w:r>
    </w:p>
    <w:p w14:paraId="65B22B4E" w14:textId="77777777" w:rsidR="00A50E93" w:rsidRPr="00A50E93" w:rsidRDefault="00A50E93" w:rsidP="00A50E93">
      <w:pPr>
        <w:pStyle w:val="EndNoteBibliography"/>
        <w:ind w:left="720" w:hanging="720"/>
      </w:pPr>
      <w:r w:rsidRPr="00A50E93">
        <w:t xml:space="preserve">Graham, M. H. 2004. Effects of Local Deforestation on the Diversity and Structure of Southern California Giant Kelp Forest Food Webs. Ecosystems </w:t>
      </w:r>
      <w:r w:rsidRPr="00A50E93">
        <w:rPr>
          <w:b/>
        </w:rPr>
        <w:t>7</w:t>
      </w:r>
      <w:r w:rsidRPr="00A50E93">
        <w:t>:341-357.</w:t>
      </w:r>
    </w:p>
    <w:p w14:paraId="33A642EF" w14:textId="77777777" w:rsidR="00A50E93" w:rsidRPr="00A50E93" w:rsidRDefault="00A50E93" w:rsidP="00A50E93">
      <w:pPr>
        <w:pStyle w:val="EndNoteBibliography"/>
        <w:ind w:left="720" w:hanging="720"/>
      </w:pPr>
      <w:r w:rsidRPr="00A50E93">
        <w:t xml:space="preserve">Gregr, E. J., V. Christensen, L. Nichol, R. G. Martone, R. W. Markel, J. C. Watson, C. D. G. Harley, E. A. Pakhomov, J. B. Shurin, and K. M. A. Chan. 2020. Cascading social-ecological costs and benefits triggered by a recovering keystone predator. Science </w:t>
      </w:r>
      <w:r w:rsidRPr="00A50E93">
        <w:rPr>
          <w:b/>
        </w:rPr>
        <w:t>368</w:t>
      </w:r>
      <w:r w:rsidRPr="00A50E93">
        <w:t>:1243-+.</w:t>
      </w:r>
    </w:p>
    <w:p w14:paraId="1D9B2656" w14:textId="77777777" w:rsidR="00A50E93" w:rsidRPr="00A50E93" w:rsidRDefault="00A50E93" w:rsidP="00A50E93">
      <w:pPr>
        <w:pStyle w:val="EndNoteBibliography"/>
        <w:ind w:left="720" w:hanging="720"/>
      </w:pPr>
      <w:r w:rsidRPr="00A50E93">
        <w:t xml:space="preserve">Hamilton, S. L., T. W. Bell, J. R. Watson, K. A. Grorud-Colvert, and B. A. Menge. 2020. Remote sensing: generation of long-term kelp bed data sets for evaluation of impacts of climatic variation. Ecology </w:t>
      </w:r>
      <w:r w:rsidRPr="00A50E93">
        <w:rPr>
          <w:b/>
        </w:rPr>
        <w:t>101</w:t>
      </w:r>
      <w:r w:rsidRPr="00A50E93">
        <w:t>.</w:t>
      </w:r>
    </w:p>
    <w:p w14:paraId="35FE2A38" w14:textId="77777777" w:rsidR="00A50E93" w:rsidRPr="00A50E93" w:rsidRDefault="00A50E93" w:rsidP="00A50E93">
      <w:pPr>
        <w:pStyle w:val="EndNoteBibliography"/>
        <w:ind w:left="720" w:hanging="720"/>
      </w:pPr>
      <w:r w:rsidRPr="00A50E93">
        <w:t xml:space="preserve">Hamilton, S. L., V. R. Saccomanno, W. N. Heady, A. L. Gehman, S. I. Lonhart, R. Beas-Luna, F. T. Francis, L. Lee, L. Rogers-Bennett, A. K. Salomon, and S. A. </w:t>
      </w:r>
      <w:r w:rsidRPr="00A50E93">
        <w:lastRenderedPageBreak/>
        <w:t xml:space="preserve">Gravem. 2021. Disease-driven mass mortality event leads to widespread extirpation and variable recovery potential of a marine predator across the eastern Pacific. Proceedings of the Royal Society B: Biological Sciences </w:t>
      </w:r>
      <w:r w:rsidRPr="00A50E93">
        <w:rPr>
          <w:b/>
        </w:rPr>
        <w:t>288</w:t>
      </w:r>
      <w:r w:rsidRPr="00A50E93">
        <w:t>:20211195.</w:t>
      </w:r>
    </w:p>
    <w:p w14:paraId="55A03C2C" w14:textId="77777777" w:rsidR="00A50E93" w:rsidRPr="00A50E93" w:rsidRDefault="00A50E93" w:rsidP="00A50E93">
      <w:pPr>
        <w:pStyle w:val="EndNoteBibliography"/>
        <w:ind w:left="720" w:hanging="720"/>
      </w:pPr>
      <w:r w:rsidRPr="00A50E93">
        <w:t>Harvey, C. J., T. Garfield, G. Williams, and N. Tolimieri, editors. 2022. 2021-2022 California Current ecosystem status report: A report of the NOAA California Current Integrated Ecosystem Assessment Team (CCIEA) to the Pacific Fishery Management Council, March 13, 2022.</w:t>
      </w:r>
    </w:p>
    <w:p w14:paraId="2242E801" w14:textId="77777777" w:rsidR="00A50E93" w:rsidRPr="00A50E93" w:rsidRDefault="00A50E93" w:rsidP="00A50E93">
      <w:pPr>
        <w:pStyle w:val="EndNoteBibliography"/>
        <w:ind w:left="720" w:hanging="720"/>
      </w:pPr>
      <w:r w:rsidRPr="00A50E93">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A50E93">
        <w:rPr>
          <w:b/>
        </w:rPr>
        <w:t>5</w:t>
      </w:r>
      <w:r w:rsidRPr="00A50E93">
        <w:t>.</w:t>
      </w:r>
    </w:p>
    <w:p w14:paraId="24C80E9C" w14:textId="77777777" w:rsidR="00A50E93" w:rsidRPr="00A50E93" w:rsidRDefault="00A50E93" w:rsidP="00A50E93">
      <w:pPr>
        <w:pStyle w:val="EndNoteBibliography"/>
        <w:ind w:left="720" w:hanging="720"/>
      </w:pPr>
      <w:r w:rsidRPr="00A50E93">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A50E93">
        <w:rPr>
          <w:b/>
        </w:rPr>
        <w:t>111</w:t>
      </w:r>
      <w:r w:rsidRPr="00A50E93">
        <w:t>:17278-17283.</w:t>
      </w:r>
    </w:p>
    <w:p w14:paraId="775BA45C" w14:textId="77777777" w:rsidR="00A50E93" w:rsidRPr="00A50E93" w:rsidRDefault="00A50E93" w:rsidP="00A50E93">
      <w:pPr>
        <w:pStyle w:val="EndNoteBibliography"/>
        <w:ind w:left="720" w:hanging="720"/>
      </w:pPr>
      <w:r w:rsidRPr="00A50E93">
        <w:t xml:space="preserve">Holbrook, S. J., M. H. Carr, R. J. Schmitt, and J. A. Coyer. 1990. Effect of Giant Kelp on Local Abundance of Reef Fishes: The Importance of Ontogenetic Resource Requirements. Bulletin of Marine Science </w:t>
      </w:r>
      <w:r w:rsidRPr="00A50E93">
        <w:rPr>
          <w:b/>
        </w:rPr>
        <w:t>47</w:t>
      </w:r>
      <w:r w:rsidRPr="00A50E93">
        <w:t>:104-114.</w:t>
      </w:r>
    </w:p>
    <w:p w14:paraId="143F1108" w14:textId="77777777" w:rsidR="00A50E93" w:rsidRPr="00A50E93" w:rsidRDefault="00A50E93" w:rsidP="00A50E93">
      <w:pPr>
        <w:pStyle w:val="EndNoteBibliography"/>
        <w:ind w:left="720" w:hanging="720"/>
      </w:pPr>
      <w:r w:rsidRPr="00A50E93">
        <w:t xml:space="preserve">Huang, B., C. Liu, V. Banzon, E. Freeman, G. Graham, B. Hankins, T. Smith, and H.-M. Zhang. 2021. Improvements of the Daily Optimum Interpolation Sea Surface Temperature (DOISST) Version 2.1. Journal of Climate </w:t>
      </w:r>
      <w:r w:rsidRPr="00A50E93">
        <w:rPr>
          <w:b/>
        </w:rPr>
        <w:t>34</w:t>
      </w:r>
      <w:r w:rsidRPr="00A50E93">
        <w:t>:2923-2939.</w:t>
      </w:r>
    </w:p>
    <w:p w14:paraId="7A2182CC" w14:textId="77777777" w:rsidR="00A50E93" w:rsidRPr="00A50E93" w:rsidRDefault="00A50E93" w:rsidP="00A50E93">
      <w:pPr>
        <w:pStyle w:val="EndNoteBibliography"/>
        <w:ind w:left="720" w:hanging="720"/>
      </w:pPr>
      <w:r w:rsidRPr="00A50E93">
        <w:t>IPCC. 2022. Climate change 2022: Impacts, adaptation and vulnerability. Summary for policy makers. Sixth assessment report., Intergovernmental panel on clmate change.</w:t>
      </w:r>
    </w:p>
    <w:p w14:paraId="2638464F" w14:textId="77777777" w:rsidR="00A50E93" w:rsidRPr="00A50E93" w:rsidRDefault="00A50E93" w:rsidP="00A50E93">
      <w:pPr>
        <w:pStyle w:val="EndNoteBibliography"/>
        <w:ind w:left="720" w:hanging="720"/>
      </w:pPr>
      <w:r w:rsidRPr="00A50E93">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A50E93">
        <w:rPr>
          <w:b/>
        </w:rPr>
        <w:t>99</w:t>
      </w:r>
      <w:r w:rsidRPr="00A50E93">
        <w:t>:S27-S33.</w:t>
      </w:r>
    </w:p>
    <w:p w14:paraId="5F764698" w14:textId="77777777" w:rsidR="00A50E93" w:rsidRPr="00A50E93" w:rsidRDefault="00A50E93" w:rsidP="00A50E93">
      <w:pPr>
        <w:pStyle w:val="EndNoteBibliography"/>
        <w:ind w:left="720" w:hanging="720"/>
      </w:pPr>
      <w:r w:rsidRPr="00A50E93">
        <w:t xml:space="preserve">Johnson, D. W. 2006. Predation, habitat complexity, and variation in density-dependent mortality of temperate reef fishes. Ecology </w:t>
      </w:r>
      <w:r w:rsidRPr="00A50E93">
        <w:rPr>
          <w:b/>
        </w:rPr>
        <w:t>87</w:t>
      </w:r>
      <w:r w:rsidRPr="00A50E93">
        <w:t>:1179-1188.</w:t>
      </w:r>
    </w:p>
    <w:p w14:paraId="457F477F" w14:textId="77777777" w:rsidR="00A50E93" w:rsidRPr="00A50E93" w:rsidRDefault="00A50E93" w:rsidP="00A50E93">
      <w:pPr>
        <w:pStyle w:val="EndNoteBibliography"/>
        <w:ind w:left="720" w:hanging="720"/>
      </w:pPr>
      <w:r w:rsidRPr="00A50E93">
        <w:t xml:space="preserve">Kriegisch, N., S. E. Reeves, E. B. Flukes, C. R. Johnson, and S. D. Ling. 2019. Drift-kelp suppresses foraging movement of overgrazing sea urchins. Oecologia </w:t>
      </w:r>
      <w:r w:rsidRPr="00A50E93">
        <w:rPr>
          <w:b/>
        </w:rPr>
        <w:t>190</w:t>
      </w:r>
      <w:r w:rsidRPr="00A50E93">
        <w:t>:665-677.</w:t>
      </w:r>
    </w:p>
    <w:p w14:paraId="0537DA41" w14:textId="77777777" w:rsidR="00A50E93" w:rsidRPr="00A50E93" w:rsidRDefault="00A50E93" w:rsidP="00A50E93">
      <w:pPr>
        <w:pStyle w:val="EndNoteBibliography"/>
        <w:ind w:left="720" w:hanging="720"/>
      </w:pPr>
      <w:r w:rsidRPr="00A50E93">
        <w:t xml:space="preserve">Kvitek, R. G., P. Iampietro, and C. E. Bowlby. 1998. Sea Otters and Benthic Prey Communities: A Direct Test of the Sea Otter as Keystone Predator in Washington State. Marine Mammal Science </w:t>
      </w:r>
      <w:r w:rsidRPr="00A50E93">
        <w:rPr>
          <w:b/>
        </w:rPr>
        <w:t>14</w:t>
      </w:r>
      <w:r w:rsidRPr="00A50E93">
        <w:t>:895-902.</w:t>
      </w:r>
    </w:p>
    <w:p w14:paraId="43CC03E1" w14:textId="77777777" w:rsidR="00A50E93" w:rsidRPr="00A50E93" w:rsidRDefault="00A50E93" w:rsidP="00A50E93">
      <w:pPr>
        <w:pStyle w:val="EndNoteBibliography"/>
        <w:ind w:left="720" w:hanging="720"/>
      </w:pPr>
      <w:r w:rsidRPr="00A50E93">
        <w:t xml:space="preserve">Kvitek, R. G., D. Shull, D. Canestro, E. C. Bowlby, and B. L. Troutman. 1989. Sea Otters and Benthic Prey Communities in Washington State. Marine Mammal Science </w:t>
      </w:r>
      <w:r w:rsidRPr="00A50E93">
        <w:rPr>
          <w:b/>
        </w:rPr>
        <w:t>5</w:t>
      </w:r>
      <w:r w:rsidRPr="00A50E93">
        <w:t>:266-280.</w:t>
      </w:r>
    </w:p>
    <w:p w14:paraId="42CA4C87" w14:textId="77777777" w:rsidR="00A50E93" w:rsidRPr="00A50E93" w:rsidRDefault="00A50E93" w:rsidP="00A50E93">
      <w:pPr>
        <w:pStyle w:val="EndNoteBibliography"/>
        <w:ind w:left="720" w:hanging="720"/>
      </w:pPr>
      <w:r w:rsidRPr="00A50E93">
        <w:t xml:space="preserve">Lamy, T., C. Koenigs, S. J. Holbrook, R. J. Miller, A. C. Stier, and D. C. Reed. 2020. Foundation species promote community stability by increasing diversity in a giant kelp forest. Ecology </w:t>
      </w:r>
      <w:r w:rsidRPr="00A50E93">
        <w:rPr>
          <w:b/>
        </w:rPr>
        <w:t>101</w:t>
      </w:r>
      <w:r w:rsidRPr="00A50E93">
        <w:t>:e02987.</w:t>
      </w:r>
    </w:p>
    <w:p w14:paraId="44C0644F" w14:textId="77777777" w:rsidR="00A50E93" w:rsidRPr="00A50E93" w:rsidRDefault="00A50E93" w:rsidP="00A50E93">
      <w:pPr>
        <w:pStyle w:val="EndNoteBibliography"/>
        <w:ind w:left="720" w:hanging="720"/>
      </w:pPr>
      <w:r w:rsidRPr="00A50E93">
        <w:lastRenderedPageBreak/>
        <w:t>Love, M. S., M. Yoklavich, and L. Thorsteinson. 2002. The rockfishes of the Northeast Pacific. University of California Press, Berkley and Los Angeles.</w:t>
      </w:r>
    </w:p>
    <w:p w14:paraId="532CC62E" w14:textId="77777777" w:rsidR="00A50E93" w:rsidRPr="00A50E93" w:rsidRDefault="00A50E93" w:rsidP="00A50E93">
      <w:pPr>
        <w:pStyle w:val="EndNoteBibliography"/>
        <w:ind w:left="720" w:hanging="720"/>
      </w:pPr>
      <w:r w:rsidRPr="00A50E93">
        <w:t xml:space="preserve">Markel, R. W., and J. B. Shurin. 2020. Contrasting effects of coastal upwelling on growth and recruitment of nearshore Pacific rockfishes (genus Sebastes). Canadian Journal of Fisheries and Aquatic Sciences </w:t>
      </w:r>
      <w:r w:rsidRPr="00A50E93">
        <w:rPr>
          <w:b/>
        </w:rPr>
        <w:t>77</w:t>
      </w:r>
      <w:r w:rsidRPr="00A50E93">
        <w:t>:950-962.</w:t>
      </w:r>
    </w:p>
    <w:p w14:paraId="79C581A1" w14:textId="77777777" w:rsidR="00A50E93" w:rsidRPr="00A50E93" w:rsidRDefault="00A50E93" w:rsidP="00A50E93">
      <w:pPr>
        <w:pStyle w:val="EndNoteBibliography"/>
        <w:ind w:left="720" w:hanging="720"/>
      </w:pPr>
      <w:r w:rsidRPr="00A50E93">
        <w:t xml:space="preserve">Maunder, M. N., and A. E. Punt. 2004. Standardizing catch and effort data: a review of recent approaches. Fisheries Research </w:t>
      </w:r>
      <w:r w:rsidRPr="00A50E93">
        <w:rPr>
          <w:b/>
        </w:rPr>
        <w:t>70</w:t>
      </w:r>
      <w:r w:rsidRPr="00A50E93">
        <w:t>:141-159.</w:t>
      </w:r>
    </w:p>
    <w:p w14:paraId="03023BD6" w14:textId="77777777" w:rsidR="00A50E93" w:rsidRPr="00A50E93" w:rsidRDefault="00A50E93" w:rsidP="00A50E93">
      <w:pPr>
        <w:pStyle w:val="EndNoteBibliography"/>
        <w:ind w:left="720" w:hanging="720"/>
      </w:pPr>
      <w:r w:rsidRPr="00A50E93">
        <w:t xml:space="preserve">McNaughton, S. J. 1977. Diversity and Stability of Ecological Communities: A Comment on the Role of Empiricism in Ecology. The American Naturalist </w:t>
      </w:r>
      <w:r w:rsidRPr="00A50E93">
        <w:rPr>
          <w:b/>
        </w:rPr>
        <w:t>111</w:t>
      </w:r>
      <w:r w:rsidRPr="00A50E93">
        <w:t>:515-525.</w:t>
      </w:r>
    </w:p>
    <w:p w14:paraId="1824316C" w14:textId="77777777" w:rsidR="00A50E93" w:rsidRPr="00A50E93" w:rsidRDefault="00A50E93" w:rsidP="00A50E93">
      <w:pPr>
        <w:pStyle w:val="EndNoteBibliography"/>
        <w:ind w:left="720" w:hanging="720"/>
      </w:pPr>
      <w:r w:rsidRPr="00A50E93">
        <w:t xml:space="preserve">McPherson, M. L., D. J. I. Finger, H. F. Houskeeper, T. W. Bell, M. H. Carr, L. Rogers-Bennett, and R. M. Kudela. 2021. Large-scale shift in the structure of a kelp forest ecosystem co-occurs with an epizootic and marine heatwave. Communications Biology </w:t>
      </w:r>
      <w:r w:rsidRPr="00A50E93">
        <w:rPr>
          <w:b/>
        </w:rPr>
        <w:t>4</w:t>
      </w:r>
      <w:r w:rsidRPr="00A50E93">
        <w:t>:298.</w:t>
      </w:r>
    </w:p>
    <w:p w14:paraId="7145B63C" w14:textId="77777777" w:rsidR="00A50E93" w:rsidRPr="00A50E93" w:rsidRDefault="00A50E93" w:rsidP="00A50E93">
      <w:pPr>
        <w:pStyle w:val="EndNoteBibliography"/>
        <w:ind w:left="720" w:hanging="720"/>
      </w:pPr>
      <w:r w:rsidRPr="00A50E93">
        <w:t xml:space="preserve">Montecino-Latorre, D., M. E. Eisenlord, M. Turner, R. Yoshioka, C. D. Harvell, C. V. Pattengill-Semmens, J. D. Nichols, and J. K. Gaydos. 2016. Devastating Transboundary Impacts of Sea Star Wasting Disease on Subtidal Asteroids. PLoS One </w:t>
      </w:r>
      <w:r w:rsidRPr="00A50E93">
        <w:rPr>
          <w:b/>
        </w:rPr>
        <w:t>11</w:t>
      </w:r>
      <w:r w:rsidRPr="00A50E93">
        <w:t>:e0163190.</w:t>
      </w:r>
    </w:p>
    <w:p w14:paraId="67E071D9" w14:textId="77777777" w:rsidR="00A50E93" w:rsidRPr="00A50E93" w:rsidRDefault="00A50E93" w:rsidP="00A50E93">
      <w:pPr>
        <w:pStyle w:val="EndNoteBibliography"/>
        <w:ind w:left="720" w:hanging="720"/>
      </w:pPr>
      <w:r w:rsidRPr="00A50E93">
        <w:t xml:space="preserve">Morgan, C. A., B. R. Beckman, L. A. Weitkamp, and K. L. Fresh. 2019. Recent Ecosystem Disturbance in the Northern California Current. Fisheries </w:t>
      </w:r>
      <w:r w:rsidRPr="00A50E93">
        <w:rPr>
          <w:b/>
        </w:rPr>
        <w:t>44</w:t>
      </w:r>
      <w:r w:rsidRPr="00A50E93">
        <w:t>:465-474.</w:t>
      </w:r>
    </w:p>
    <w:p w14:paraId="7EC5E0D8" w14:textId="77777777" w:rsidR="00A50E93" w:rsidRPr="00A50E93" w:rsidRDefault="00A50E93" w:rsidP="00A50E93">
      <w:pPr>
        <w:pStyle w:val="EndNoteBibliography"/>
        <w:ind w:left="720" w:hanging="720"/>
      </w:pPr>
      <w:r w:rsidRPr="00A50E93">
        <w:t xml:space="preserve">Pearse, J. S., and A. H. Hines. 1987. Long-Term Population-Dynamics of Sea-Urchins in a Central California Kelp Forest - Rare Recruitment and Rapid Decline. Marine Ecology Progress Series </w:t>
      </w:r>
      <w:r w:rsidRPr="00A50E93">
        <w:rPr>
          <w:b/>
        </w:rPr>
        <w:t>39</w:t>
      </w:r>
      <w:r w:rsidRPr="00A50E93">
        <w:t>:275-283.</w:t>
      </w:r>
    </w:p>
    <w:p w14:paraId="25413E5C" w14:textId="77777777" w:rsidR="00A50E93" w:rsidRPr="00A50E93" w:rsidRDefault="00A50E93" w:rsidP="00A50E93">
      <w:pPr>
        <w:pStyle w:val="EndNoteBibliography"/>
        <w:ind w:left="720" w:hanging="720"/>
      </w:pPr>
      <w:r w:rsidRPr="00A50E93">
        <w:t xml:space="preserve">Pfister, C. A., H. D. Berry, T. Mumford, and A. Randall Hughes. 2018. The dynamics of Kelp Forests in the Northeast Pacific Ocean and the relationship with environmental drivers. Journal of Ecology </w:t>
      </w:r>
      <w:r w:rsidRPr="00A50E93">
        <w:rPr>
          <w:b/>
        </w:rPr>
        <w:t>106</w:t>
      </w:r>
      <w:r w:rsidRPr="00A50E93">
        <w:t>:1520-1533.</w:t>
      </w:r>
    </w:p>
    <w:p w14:paraId="02753B08" w14:textId="77777777" w:rsidR="00A50E93" w:rsidRPr="00A50E93" w:rsidRDefault="00A50E93" w:rsidP="00A50E93">
      <w:pPr>
        <w:pStyle w:val="EndNoteBibliography"/>
        <w:ind w:left="720" w:hanging="720"/>
      </w:pPr>
      <w:r w:rsidRPr="00A50E93">
        <w:t>PFMC. 2020. Pacific coast groundifhs fishery management plan: for the California, Oregon, and Washington groundfish fishery. Pacific Fishery Management Council, 7700 NE Ambnassador Place, Suite 101, Portland, OR, 97220.</w:t>
      </w:r>
    </w:p>
    <w:p w14:paraId="7ED2432D" w14:textId="77777777" w:rsidR="00A50E93" w:rsidRPr="00A50E93" w:rsidRDefault="00A50E93" w:rsidP="00A50E93">
      <w:pPr>
        <w:pStyle w:val="EndNoteBibliography"/>
        <w:ind w:left="720" w:hanging="720"/>
      </w:pPr>
      <w:r w:rsidRPr="00A50E93">
        <w:t xml:space="preserve">Pinsky, M. L., G. Guannel, and K. K. Arkema. 2013. Quantifying wave attenuation to inform coastal habitat conservation. Ecosphere </w:t>
      </w:r>
      <w:r w:rsidRPr="00A50E93">
        <w:rPr>
          <w:b/>
        </w:rPr>
        <w:t>4</w:t>
      </w:r>
      <w:r w:rsidRPr="00A50E93">
        <w:t>:art95.</w:t>
      </w:r>
    </w:p>
    <w:p w14:paraId="03886A6E" w14:textId="77777777" w:rsidR="00A50E93" w:rsidRPr="00A50E93" w:rsidRDefault="00A50E93" w:rsidP="00A50E93">
      <w:pPr>
        <w:pStyle w:val="EndNoteBibliography"/>
        <w:ind w:left="720" w:hanging="720"/>
      </w:pPr>
      <w:r w:rsidRPr="00A50E93">
        <w:t xml:space="preserve">Potts, J. M., and J. Elith. 2006. Comparing species abundance models. Ecological Modelling </w:t>
      </w:r>
      <w:r w:rsidRPr="00A50E93">
        <w:rPr>
          <w:b/>
        </w:rPr>
        <w:t>199</w:t>
      </w:r>
      <w:r w:rsidRPr="00A50E93">
        <w:t>:153-163.</w:t>
      </w:r>
    </w:p>
    <w:p w14:paraId="5DB85438" w14:textId="76FFD724" w:rsidR="00A50E93" w:rsidRPr="00A50E93" w:rsidRDefault="00A50E93" w:rsidP="00A50E93">
      <w:pPr>
        <w:pStyle w:val="EndNoteBibliography"/>
        <w:ind w:left="720" w:hanging="720"/>
      </w:pPr>
      <w:r w:rsidRPr="00A50E93">
        <w:t xml:space="preserve">R Core Team. 2021. R: A language and environment for statistical computing. R Foundation for Statistical Computing, Vienna, Austria. URL </w:t>
      </w:r>
      <w:hyperlink r:id="rId12" w:history="1">
        <w:r w:rsidRPr="00A50E93">
          <w:rPr>
            <w:rStyle w:val="Hyperlink"/>
          </w:rPr>
          <w:t>https://www.R-project.org/</w:t>
        </w:r>
      </w:hyperlink>
      <w:r w:rsidRPr="00A50E93">
        <w:t>.</w:t>
      </w:r>
    </w:p>
    <w:p w14:paraId="7B5CBDBE" w14:textId="77777777" w:rsidR="00A50E93" w:rsidRPr="00A50E93" w:rsidRDefault="00A50E93" w:rsidP="00A50E93">
      <w:pPr>
        <w:pStyle w:val="EndNoteBibliography"/>
        <w:ind w:left="720" w:hanging="720"/>
      </w:pPr>
      <w:r w:rsidRPr="00A50E93">
        <w:t xml:space="preserve">Randell, Z., M. Kenner, J. Tomoleoni, J. Yee, and M. Novak. 2022. Kelp-forest dynamics controlled by substrate complexity. Proceedings of the National Academy of Sciences </w:t>
      </w:r>
      <w:r w:rsidRPr="00A50E93">
        <w:rPr>
          <w:b/>
        </w:rPr>
        <w:t>119</w:t>
      </w:r>
      <w:r w:rsidRPr="00A50E93">
        <w:t>:e2103483119.</w:t>
      </w:r>
    </w:p>
    <w:p w14:paraId="3C8C8DF9" w14:textId="77777777" w:rsidR="00A50E93" w:rsidRPr="00A50E93" w:rsidRDefault="00A50E93" w:rsidP="00A50E93">
      <w:pPr>
        <w:pStyle w:val="EndNoteBibliography"/>
        <w:ind w:left="720" w:hanging="720"/>
      </w:pPr>
      <w:r w:rsidRPr="00A50E93">
        <w:t xml:space="preserve">Reed, D., L. Washburn, A. Rassweiler, R. Miller, T. Bell, and S. Harrer. 2016. Extreme warming challenges sentinel status of kelp forests as indicators of climate change. Nature Communications </w:t>
      </w:r>
      <w:r w:rsidRPr="00A50E93">
        <w:rPr>
          <w:b/>
        </w:rPr>
        <w:t>7</w:t>
      </w:r>
      <w:r w:rsidRPr="00A50E93">
        <w:t>.</w:t>
      </w:r>
    </w:p>
    <w:p w14:paraId="0F5BC4E5" w14:textId="77777777" w:rsidR="00A50E93" w:rsidRPr="00A50E93" w:rsidRDefault="00A50E93" w:rsidP="00A50E93">
      <w:pPr>
        <w:pStyle w:val="EndNoteBibliography"/>
        <w:ind w:left="720" w:hanging="720"/>
      </w:pPr>
      <w:r w:rsidRPr="00A50E93">
        <w:t xml:space="preserve">Reynolds, R. W., T. M. Smith, C. Liu, D. B. Chelton, K. S. Casey, and M. G. Schlax. 2007. Daily High-Resolution-Blended Analyses for Sea Surface Temperature. Journal of Climate </w:t>
      </w:r>
      <w:r w:rsidRPr="00A50E93">
        <w:rPr>
          <w:b/>
        </w:rPr>
        <w:t>20</w:t>
      </w:r>
      <w:r w:rsidRPr="00A50E93">
        <w:t>:5473-5496.</w:t>
      </w:r>
    </w:p>
    <w:p w14:paraId="7F185ADC" w14:textId="77777777" w:rsidR="00A50E93" w:rsidRPr="00A50E93" w:rsidRDefault="00A50E93" w:rsidP="00A50E93">
      <w:pPr>
        <w:pStyle w:val="EndNoteBibliography"/>
        <w:ind w:left="720" w:hanging="720"/>
      </w:pPr>
      <w:r w:rsidRPr="00A50E93">
        <w:lastRenderedPageBreak/>
        <w:t xml:space="preserve">Rogers-Bennett, L., and C. A. Catton. 2019. Marine heat wave and multiple stressors tip bull kelp forest to sea urchin barrens. Sci Rep </w:t>
      </w:r>
      <w:r w:rsidRPr="00A50E93">
        <w:rPr>
          <w:b/>
        </w:rPr>
        <w:t>9</w:t>
      </w:r>
      <w:r w:rsidRPr="00A50E93">
        <w:t>:15050.</w:t>
      </w:r>
    </w:p>
    <w:p w14:paraId="18703278" w14:textId="77777777" w:rsidR="00A50E93" w:rsidRPr="00A50E93" w:rsidRDefault="00A50E93" w:rsidP="00A50E93">
      <w:pPr>
        <w:pStyle w:val="EndNoteBibliography"/>
        <w:ind w:left="720" w:hanging="720"/>
      </w:pPr>
      <w:r w:rsidRPr="00A50E93">
        <w:t xml:space="preserve">Sanford, E., J. L. Sones, M. García-Reyes, J. H. R. Goddard, and J. L. Largier. 2019. Widespread shifts in the coastal biota of northern California during the 2014–2016 marine heatwaves. Scientific Reports </w:t>
      </w:r>
      <w:r w:rsidRPr="00A50E93">
        <w:rPr>
          <w:b/>
        </w:rPr>
        <w:t>9</w:t>
      </w:r>
      <w:r w:rsidRPr="00A50E93">
        <w:t>:4216.</w:t>
      </w:r>
    </w:p>
    <w:p w14:paraId="5C5E45F3" w14:textId="77777777" w:rsidR="00A50E93" w:rsidRPr="00A50E93" w:rsidRDefault="00A50E93" w:rsidP="00A50E93">
      <w:pPr>
        <w:pStyle w:val="EndNoteBibliography"/>
        <w:ind w:left="720" w:hanging="720"/>
      </w:pPr>
      <w:r w:rsidRPr="00A50E93">
        <w:t xml:space="preserve">Scannell, H. A., G. C. Johnson, L. Thompson, J. M. Lyman, and S. C. Riser. 2020. Subsurface Evolution and Persistence of Marine Heatwaves in the Northeast Pacific. Geophysical Research Letters </w:t>
      </w:r>
      <w:r w:rsidRPr="00A50E93">
        <w:rPr>
          <w:b/>
        </w:rPr>
        <w:t>47</w:t>
      </w:r>
      <w:r w:rsidRPr="00A50E93">
        <w:t>:e2020GL090548.</w:t>
      </w:r>
    </w:p>
    <w:p w14:paraId="6AE0D992" w14:textId="77777777" w:rsidR="00A50E93" w:rsidRPr="00A50E93" w:rsidRDefault="00A50E93" w:rsidP="00A50E93">
      <w:pPr>
        <w:pStyle w:val="EndNoteBibliography"/>
        <w:ind w:left="720" w:hanging="720"/>
      </w:pPr>
      <w:r w:rsidRPr="00A50E93">
        <w:t>Schiel, D. R., and M. S. Foster. 2015. The Biology and Ecology of Giant Kelp Forests. University of California Press, Berkeley, CA.</w:t>
      </w:r>
    </w:p>
    <w:p w14:paraId="62B8E4B4" w14:textId="77777777" w:rsidR="00A50E93" w:rsidRPr="00A50E93" w:rsidRDefault="00A50E93" w:rsidP="00A50E93">
      <w:pPr>
        <w:pStyle w:val="EndNoteBibliography"/>
        <w:ind w:left="720" w:hanging="720"/>
      </w:pPr>
      <w:r w:rsidRPr="00A50E93">
        <w:t xml:space="preserve">Schindler, D. E., J. B. Armstrong, and T. E. Reed. 2015. The portfolio concept in ecology and evolution. Frontiers in Ecology and the Environment </w:t>
      </w:r>
      <w:r w:rsidRPr="00A50E93">
        <w:rPr>
          <w:b/>
        </w:rPr>
        <w:t>15</w:t>
      </w:r>
      <w:r w:rsidRPr="00A50E93">
        <w:t>:257-263.</w:t>
      </w:r>
    </w:p>
    <w:p w14:paraId="23D36918" w14:textId="77777777" w:rsidR="00A50E93" w:rsidRPr="00A50E93" w:rsidRDefault="00A50E93" w:rsidP="00A50E93">
      <w:pPr>
        <w:pStyle w:val="EndNoteBibliography"/>
        <w:ind w:left="720" w:hanging="720"/>
      </w:pPr>
      <w:r w:rsidRPr="00A50E93">
        <w:t xml:space="preserve">Schmitt, R. J., and S. J. Holbrook. 1990. Contrasting effects of giant kelp on dynamics of surfperch populations. Oecologia </w:t>
      </w:r>
      <w:r w:rsidRPr="00A50E93">
        <w:rPr>
          <w:b/>
        </w:rPr>
        <w:t>84</w:t>
      </w:r>
      <w:r w:rsidRPr="00A50E93">
        <w:t>:419-429.</w:t>
      </w:r>
    </w:p>
    <w:p w14:paraId="0E851977" w14:textId="77777777" w:rsidR="00A50E93" w:rsidRPr="00A50E93" w:rsidRDefault="00A50E93" w:rsidP="00A50E93">
      <w:pPr>
        <w:pStyle w:val="EndNoteBibliography"/>
        <w:ind w:left="720" w:hanging="720"/>
      </w:pPr>
      <w:r w:rsidRPr="00A50E93">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A50E93">
        <w:rPr>
          <w:b/>
        </w:rPr>
        <w:t>76</w:t>
      </w:r>
      <w:r w:rsidRPr="00A50E93">
        <w:t>:950-960.</w:t>
      </w:r>
    </w:p>
    <w:p w14:paraId="403AF8D9" w14:textId="77777777" w:rsidR="00A50E93" w:rsidRPr="00A50E93" w:rsidRDefault="00A50E93" w:rsidP="00A50E93">
      <w:pPr>
        <w:pStyle w:val="EndNoteBibliography"/>
        <w:ind w:left="720" w:hanging="720"/>
      </w:pPr>
      <w:r w:rsidRPr="00A50E93">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A50E93">
        <w:rPr>
          <w:b/>
        </w:rPr>
        <w:t>188</w:t>
      </w:r>
      <w:r w:rsidRPr="00A50E93">
        <w:t>:1105-1119.</w:t>
      </w:r>
    </w:p>
    <w:p w14:paraId="0290702A" w14:textId="77777777" w:rsidR="00A50E93" w:rsidRPr="00A50E93" w:rsidRDefault="00A50E93" w:rsidP="00A50E93">
      <w:pPr>
        <w:pStyle w:val="EndNoteBibliography"/>
        <w:ind w:left="720" w:hanging="720"/>
      </w:pPr>
      <w:r w:rsidRPr="00A50E93">
        <w:t xml:space="preserve">Siikavuopio, S. I., A. Mortensen, and J. S. Christiansen. 2008. Effects of body weight and temperature on feed intake, gonad growth and oxygen consumption in green sea urchin, Strongylocentrotus droebachiensis. Aquaculture </w:t>
      </w:r>
      <w:r w:rsidRPr="00A50E93">
        <w:rPr>
          <w:b/>
        </w:rPr>
        <w:t>281</w:t>
      </w:r>
      <w:r w:rsidRPr="00A50E93">
        <w:t>:77-82.</w:t>
      </w:r>
    </w:p>
    <w:p w14:paraId="042E7FB3" w14:textId="77777777" w:rsidR="00A50E93" w:rsidRPr="00A50E93" w:rsidRDefault="00A50E93" w:rsidP="00A50E93">
      <w:pPr>
        <w:pStyle w:val="EndNoteBibliography"/>
        <w:ind w:left="720" w:hanging="720"/>
      </w:pPr>
      <w:r w:rsidRPr="00A50E93">
        <w:t>Smith, E. A. E., and M. D. Fox. 2021. Characterizing energy flow in kelp forest food webs: a geochemical review and call for additional research. Ecography.</w:t>
      </w:r>
    </w:p>
    <w:p w14:paraId="1EFEAF42" w14:textId="77777777" w:rsidR="00A50E93" w:rsidRPr="00A50E93" w:rsidRDefault="00A50E93" w:rsidP="00A50E93">
      <w:pPr>
        <w:pStyle w:val="EndNoteBibliography"/>
        <w:ind w:left="720" w:hanging="720"/>
      </w:pPr>
      <w:r w:rsidRPr="00A50E93">
        <w:t xml:space="preserve">Smith, J. G., J. Tomoleoni, M. Staedler, S. Lyon, J. Fujii, and M. T. Tinker. 2021. Behavioral responses across a mosaic of ecosystem states restructure a sea otter-urchin trophic cascade. Proc Natl Acad Sci U S A </w:t>
      </w:r>
      <w:r w:rsidRPr="00A50E93">
        <w:rPr>
          <w:b/>
        </w:rPr>
        <w:t>118</w:t>
      </w:r>
      <w:r w:rsidRPr="00A50E93">
        <w:t>.</w:t>
      </w:r>
    </w:p>
    <w:p w14:paraId="3E457464" w14:textId="77777777" w:rsidR="00A50E93" w:rsidRPr="00A50E93" w:rsidRDefault="00A50E93" w:rsidP="00A50E93">
      <w:pPr>
        <w:pStyle w:val="EndNoteBibliography"/>
        <w:ind w:left="720" w:hanging="720"/>
      </w:pPr>
      <w:r w:rsidRPr="00A50E93">
        <w:t xml:space="preserve">Thorson, J. T., M. D. Scheuerell, J. D. Olden, and D. E. Schindler. 2018. Spatial heterogeneity contributes more to portfolio effects than species variability in bottom-associated marine fishes. Proceedings of the Royal Society B: Biological Sciences </w:t>
      </w:r>
      <w:r w:rsidRPr="00A50E93">
        <w:rPr>
          <w:b/>
        </w:rPr>
        <w:t>285</w:t>
      </w:r>
      <w:r w:rsidRPr="00A50E93">
        <w:t>:20180915.</w:t>
      </w:r>
    </w:p>
    <w:p w14:paraId="532A22B2" w14:textId="77777777" w:rsidR="00A50E93" w:rsidRPr="00A50E93" w:rsidRDefault="00A50E93" w:rsidP="00A50E93">
      <w:pPr>
        <w:pStyle w:val="EndNoteBibliography"/>
        <w:ind w:left="720" w:hanging="720"/>
      </w:pPr>
      <w:r w:rsidRPr="00A50E93">
        <w:t xml:space="preserve">Underwood, A. J., and M. J. Anderson. 1994. Seasonal and temporal aspects of recruitment and succession in an intertidal estuarine fouling assemblage. Journal of the Marine Biological Association of the United Kingdom </w:t>
      </w:r>
      <w:r w:rsidRPr="00A50E93">
        <w:rPr>
          <w:b/>
        </w:rPr>
        <w:t>74</w:t>
      </w:r>
      <w:r w:rsidRPr="00A50E93">
        <w:t>:563-584.</w:t>
      </w:r>
    </w:p>
    <w:p w14:paraId="1DFE4A79" w14:textId="77777777" w:rsidR="00A50E93" w:rsidRPr="00A50E93" w:rsidRDefault="00A50E93" w:rsidP="00A50E93">
      <w:pPr>
        <w:pStyle w:val="EndNoteBibliography"/>
        <w:ind w:left="720" w:hanging="720"/>
      </w:pPr>
      <w:r w:rsidRPr="00A50E93">
        <w:t xml:space="preserve">Uthicke, S., B. Schaffelke, and M. Byrne. 2009. A boom–bust phylum? Ecological and evolutionary consequences of density variations in echinoderms. Ecological Monographs </w:t>
      </w:r>
      <w:r w:rsidRPr="00A50E93">
        <w:rPr>
          <w:b/>
        </w:rPr>
        <w:t>79</w:t>
      </w:r>
      <w:r w:rsidRPr="00A50E93">
        <w:t>:3-24.</w:t>
      </w:r>
    </w:p>
    <w:p w14:paraId="04A70E17" w14:textId="77777777" w:rsidR="00A50E93" w:rsidRPr="00A50E93" w:rsidRDefault="00A50E93" w:rsidP="00A50E93">
      <w:pPr>
        <w:pStyle w:val="EndNoteBibliography"/>
        <w:ind w:left="720" w:hanging="720"/>
      </w:pPr>
      <w:r w:rsidRPr="00A50E93">
        <w:t>Van Wagenen, R. F. 2015. Washington Coastal kelp resources—port townsend to the Columbia River, summer 2014. Washington Department of Natural Resources, Olympia.</w:t>
      </w:r>
    </w:p>
    <w:p w14:paraId="7CA8FB4C" w14:textId="3187EA20" w:rsidR="00A50E93" w:rsidRPr="00A50E93" w:rsidRDefault="00A50E93" w:rsidP="00A50E93">
      <w:pPr>
        <w:pStyle w:val="EndNoteBibliography"/>
        <w:ind w:left="720" w:hanging="720"/>
      </w:pPr>
      <w:r w:rsidRPr="00A50E93">
        <w:lastRenderedPageBreak/>
        <w:t xml:space="preserve">WADNR. 2017. Kelp monitoring—Olympic Peninsula,  Washington State Department of Natural Resources, Olympia, WA. </w:t>
      </w:r>
      <w:hyperlink r:id="rId13" w:history="1">
        <w:r w:rsidRPr="00A50E93">
          <w:rPr>
            <w:rStyle w:val="Hyperlink"/>
          </w:rPr>
          <w:t>http://data-wadnr</w:t>
        </w:r>
      </w:hyperlink>
      <w:r w:rsidRPr="00A50E93">
        <w:t xml:space="preserve"> .opend ata.arcgi s.com/datas ets/kelp-monit oring -olympic-penin sula Accessed: 1 Sept 2017.</w:t>
      </w:r>
    </w:p>
    <w:p w14:paraId="7A214527" w14:textId="77777777" w:rsidR="00A50E93" w:rsidRPr="00A50E93" w:rsidRDefault="00A50E93" w:rsidP="00A50E93">
      <w:pPr>
        <w:pStyle w:val="EndNoteBibliography"/>
        <w:ind w:left="720" w:hanging="720"/>
      </w:pPr>
      <w:r w:rsidRPr="00A50E93">
        <w:t xml:space="preserve">Walter, J. A., M. C. N. Castorani, T. W. Bell, Lawrence W. Sheppard, K. C. Cavanaugh, and D. C. Reuman. 2022. Tail-dependent spatial synchrony arises from nonlinear driver–response relationships. Ecology Letters </w:t>
      </w:r>
      <w:r w:rsidRPr="00A50E93">
        <w:rPr>
          <w:b/>
        </w:rPr>
        <w:t>00</w:t>
      </w:r>
      <w:r w:rsidRPr="00A50E93">
        <w:t>:1-13.</w:t>
      </w:r>
    </w:p>
    <w:p w14:paraId="294AD355" w14:textId="77777777" w:rsidR="00A50E93" w:rsidRPr="00A50E93" w:rsidRDefault="00A50E93" w:rsidP="00A50E93">
      <w:pPr>
        <w:pStyle w:val="EndNoteBibliography"/>
        <w:ind w:left="720" w:hanging="720"/>
      </w:pPr>
      <w:r w:rsidRPr="00A50E93">
        <w:t xml:space="preserve">Watson, J., and J. A. Estes. 2011. Stability, resilience, and phase shifts in rocky subtidal communities along the west coast of Vancouver Island, Canada. Ecological Monographs </w:t>
      </w:r>
      <w:r w:rsidRPr="00A50E93">
        <w:rPr>
          <w:b/>
        </w:rPr>
        <w:t>81</w:t>
      </w:r>
      <w:r w:rsidRPr="00A50E93">
        <w:t>:215-239.</w:t>
      </w:r>
    </w:p>
    <w:p w14:paraId="7019BAF2" w14:textId="77777777" w:rsidR="00A50E93" w:rsidRPr="00A50E93" w:rsidRDefault="00A50E93" w:rsidP="00A50E93">
      <w:pPr>
        <w:pStyle w:val="EndNoteBibliography"/>
        <w:ind w:left="720" w:hanging="720"/>
      </w:pPr>
      <w:r w:rsidRPr="00A50E93">
        <w:t xml:space="preserve">Weigel, B. L., and C. A. Pfister. 2021. The dynamics and stoichiometry of dissolved organic carbon release by kelp. Ecology </w:t>
      </w:r>
      <w:r w:rsidRPr="00A50E93">
        <w:rPr>
          <w:b/>
        </w:rPr>
        <w:t>102</w:t>
      </w:r>
      <w:r w:rsidRPr="00A50E93">
        <w:t>:e03221.</w:t>
      </w:r>
    </w:p>
    <w:p w14:paraId="6BCDBE4B" w14:textId="77777777" w:rsidR="00A50E93" w:rsidRPr="00A50E93" w:rsidRDefault="00A50E93" w:rsidP="00A50E93">
      <w:pPr>
        <w:pStyle w:val="EndNoteBibliography"/>
        <w:ind w:left="720" w:hanging="720"/>
      </w:pPr>
      <w:r w:rsidRPr="00A50E93">
        <w:t xml:space="preserve">Williams, J. P., J. T. Claisse, D. J. Pondella, II, C. M. Williams, M. J. Robart, Z. Scholz, E. M. Jaco, T. Ford, H. Burdick, and D. Witting. 2021. Sea urchin mass mortality rapidly restores kelp forest communities. Marine Ecology Progress Series </w:t>
      </w:r>
      <w:r w:rsidRPr="00A50E93">
        <w:rPr>
          <w:b/>
        </w:rPr>
        <w:t>664</w:t>
      </w:r>
      <w:r w:rsidRPr="00A50E93">
        <w:t>:117-131.</w:t>
      </w:r>
    </w:p>
    <w:p w14:paraId="718779FE" w14:textId="77777777" w:rsidR="00A50E93" w:rsidRPr="00A50E93" w:rsidRDefault="00A50E93" w:rsidP="00A50E93">
      <w:pPr>
        <w:pStyle w:val="EndNoteBibliography"/>
        <w:ind w:left="720" w:hanging="720"/>
      </w:pPr>
      <w:r w:rsidRPr="00A50E93">
        <w:t xml:space="preserve">Wilmers, C. C., J. A. Estes, M. Edwards, K. L. Laidre, and B. Konar. 2012. Do trophic cascades affect the storage and flux of atmospheric carbon? An analysis of sea otters and kelp forests. Frontiers in Ecology and the Environment </w:t>
      </w:r>
      <w:r w:rsidRPr="00A50E93">
        <w:rPr>
          <w:b/>
        </w:rPr>
        <w:t>10</w:t>
      </w:r>
      <w:r w:rsidRPr="00A50E93">
        <w:t>:409-415.</w:t>
      </w:r>
    </w:p>
    <w:p w14:paraId="773F4EC1" w14:textId="53FED03C" w:rsidR="00471A3D" w:rsidRDefault="000E2E98" w:rsidP="000D6AFE">
      <w:r w:rsidRPr="000E2E98">
        <w:fldChar w:fldCharType="end"/>
      </w:r>
      <w:r w:rsidR="00EF0B3C">
        <w:br w:type="page"/>
      </w:r>
    </w:p>
    <w:p w14:paraId="52BD4563" w14:textId="77777777" w:rsidR="00471A3D" w:rsidRDefault="00EF0B3C">
      <w:pPr>
        <w:pStyle w:val="Heading1"/>
      </w:pPr>
      <w:bookmarkStart w:id="36" w:name="_x7i6qakwgxpk" w:colFirst="0" w:colLast="0"/>
      <w:bookmarkEnd w:id="36"/>
      <w:r>
        <w:lastRenderedPageBreak/>
        <w:t>Figures</w:t>
      </w:r>
    </w:p>
    <w:p w14:paraId="421BC9CC" w14:textId="77777777" w:rsidR="00471A3D" w:rsidRDefault="00471A3D"/>
    <w:p w14:paraId="3F1960FD" w14:textId="77777777" w:rsidR="00471A3D" w:rsidRDefault="00EF0B3C">
      <w:pPr>
        <w:ind w:firstLine="0"/>
        <w:jc w:val="center"/>
      </w:pPr>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4"/>
                    <a:srcRect/>
                    <a:stretch>
                      <a:fillRect/>
                    </a:stretch>
                  </pic:blipFill>
                  <pic:spPr>
                    <a:xfrm>
                      <a:off x="0" y="0"/>
                      <a:ext cx="5943600" cy="4610100"/>
                    </a:xfrm>
                    <a:prstGeom prst="rect">
                      <a:avLst/>
                    </a:prstGeom>
                    <a:ln/>
                  </pic:spPr>
                </pic:pic>
              </a:graphicData>
            </a:graphic>
          </wp:inline>
        </w:drawing>
      </w:r>
    </w:p>
    <w:p w14:paraId="4BAAA77F" w14:textId="77777777" w:rsidR="00471A3D" w:rsidRDefault="00471A3D"/>
    <w:p w14:paraId="6CE887F4" w14:textId="77777777" w:rsidR="00471A3D" w:rsidRDefault="00EF0B3C">
      <w:pPr>
        <w:pStyle w:val="Heading5"/>
      </w:pPr>
      <w:bookmarkStart w:id="37" w:name="_xh2yuyi7vi5o" w:colFirst="0" w:colLast="0"/>
      <w:bookmarkEnd w:id="37"/>
      <w:r>
        <w:t>Figure 1. Location of the five study sites with distribution of floating kelp shown in green. Sites with round dots have wave/wind exposure scores of ~13k, whereas sites with triangles have scores of ~</w:t>
      </w:r>
      <w:commentRangeStart w:id="38"/>
      <w:r>
        <w:t>100-150k</w:t>
      </w:r>
      <w:commentRangeEnd w:id="38"/>
      <w:r>
        <w:commentReference w:id="38"/>
      </w:r>
      <w:r>
        <w:t xml:space="preserve">. Plots on right (2003-2021) are: a) Mean SST of the warmest month averaged across the five sites, and b) mean cover of canopy kelps summed across the five study sites. Gray envelope in (a) is +/- 1.0 </w:t>
      </w:r>
      <w:proofErr w:type="spellStart"/>
      <w:r>
        <w:t>s.d.</w:t>
      </w:r>
      <w:proofErr w:type="spellEnd"/>
    </w:p>
    <w:p w14:paraId="2FB48D29" w14:textId="77777777" w:rsidR="00471A3D" w:rsidRDefault="00471A3D">
      <w:pPr>
        <w:jc w:val="center"/>
      </w:pPr>
    </w:p>
    <w:p w14:paraId="3C981890" w14:textId="77777777" w:rsidR="00471A3D" w:rsidRDefault="00EF0B3C">
      <w:pPr>
        <w:ind w:firstLine="0"/>
        <w:jc w:val="center"/>
      </w:pPr>
      <w:r>
        <w:rPr>
          <w:noProof/>
          <w:lang w:val="en-US"/>
        </w:rPr>
        <w:lastRenderedPageBreak/>
        <w:drawing>
          <wp:inline distT="114300" distB="114300" distL="114300" distR="114300" wp14:anchorId="35FF650C" wp14:editId="21D450E8">
            <wp:extent cx="5486400" cy="54864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486400" cy="5486400"/>
                    </a:xfrm>
                    <a:prstGeom prst="rect">
                      <a:avLst/>
                    </a:prstGeom>
                    <a:ln/>
                  </pic:spPr>
                </pic:pic>
              </a:graphicData>
            </a:graphic>
          </wp:inline>
        </w:drawing>
      </w:r>
    </w:p>
    <w:p w14:paraId="31F32EC5" w14:textId="77777777" w:rsidR="00471A3D" w:rsidRDefault="00EF0B3C">
      <w:pPr>
        <w:pStyle w:val="Heading5"/>
      </w:pPr>
      <w:bookmarkStart w:id="39" w:name="_mtrc7z2fgaa" w:colFirst="0" w:colLast="0"/>
      <w:bookmarkEnd w:id="39"/>
      <w:r>
        <w:t>Figure 2. Time series of the focal groups coastwide from dive surveys from 2015-2021. a) density of kelp stipes, b) urchin density, c) sea star density, d) fish abundance, and e) abundance of juvenile rockfishes.</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799368" cy="6912864"/>
                    </a:xfrm>
                    <a:prstGeom prst="rect">
                      <a:avLst/>
                    </a:prstGeom>
                    <a:ln/>
                  </pic:spPr>
                </pic:pic>
              </a:graphicData>
            </a:graphic>
          </wp:inline>
        </w:drawing>
      </w:r>
    </w:p>
    <w:p w14:paraId="36D0E4F9" w14:textId="77777777" w:rsidR="00471A3D" w:rsidRDefault="00EF0B3C">
      <w:pPr>
        <w:pStyle w:val="Heading5"/>
      </w:pPr>
      <w:bookmarkStart w:id="40" w:name="_mt07ceww4l6x" w:colFirst="0" w:colLast="0"/>
      <w:bookmarkEnd w:id="40"/>
      <w:r>
        <w:lastRenderedPageBreak/>
        <w:t>Figure 3. Results of canonical analysis of principal coordinates (CAP) of the assemblage structure of four guilds: kelps, invertebrates, fishes, and juvenile rockfishes. Left panes (</w:t>
      </w:r>
      <w:proofErr w:type="spellStart"/>
      <w:proofErr w:type="gramStart"/>
      <w:r>
        <w:t>a,c</w:t>
      </w:r>
      <w:proofErr w:type="gramEnd"/>
      <w:r>
        <w:t>,e,g</w:t>
      </w:r>
      <w:proofErr w:type="spellEnd"/>
      <w:r>
        <w:t>) show the ordination of Site x Year averages and p-values for the CAP analysis. Right panes (</w:t>
      </w:r>
      <w:proofErr w:type="spellStart"/>
      <w:proofErr w:type="gramStart"/>
      <w:r>
        <w:t>b,d</w:t>
      </w:r>
      <w:proofErr w:type="gramEnd"/>
      <w:r>
        <w:t>,f,h</w:t>
      </w:r>
      <w:proofErr w:type="spellEnd"/>
      <w:r>
        <w:t xml:space="preserve">) show the loadings for each taxon. RF = rockfish, YTB = yellow tail and black rockfish.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572000" cy="3003176"/>
                    </a:xfrm>
                    <a:prstGeom prst="rect">
                      <a:avLst/>
                    </a:prstGeom>
                    <a:ln/>
                  </pic:spPr>
                </pic:pic>
              </a:graphicData>
            </a:graphic>
          </wp:inline>
        </w:drawing>
      </w:r>
    </w:p>
    <w:p w14:paraId="6E70E5B3" w14:textId="77777777" w:rsidR="00471A3D" w:rsidRDefault="00EF0B3C">
      <w:pPr>
        <w:pStyle w:val="Heading5"/>
      </w:pPr>
      <w:bookmarkStart w:id="41" w:name="_4bme7ouk12lb" w:colFirst="0" w:colLast="0"/>
      <w:bookmarkEnd w:id="41"/>
      <w:r>
        <w:t>Figure 4. Explained variation from permutation-based multivariate analysis of variance (</w:t>
      </w:r>
      <w:proofErr w:type="spellStart"/>
      <w:r>
        <w:t>PerMANOVA</w:t>
      </w:r>
      <w:proofErr w:type="spellEnd"/>
      <w:r>
        <w:t xml:space="preserve">) for four guilds: kelp, invertebrates, fish, and </w:t>
      </w:r>
      <w:proofErr w:type="gramStart"/>
      <w:r>
        <w:t>rockfish  juveniles</w:t>
      </w:r>
      <w:proofErr w:type="gramEnd"/>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5092700"/>
                    </a:xfrm>
                    <a:prstGeom prst="rect">
                      <a:avLst/>
                    </a:prstGeom>
                    <a:ln/>
                  </pic:spPr>
                </pic:pic>
              </a:graphicData>
            </a:graphic>
          </wp:inline>
        </w:drawing>
      </w:r>
    </w:p>
    <w:p w14:paraId="05B24DA9" w14:textId="77777777" w:rsidR="00471A3D" w:rsidRDefault="00EF0B3C">
      <w:pPr>
        <w:pStyle w:val="Heading5"/>
      </w:pPr>
      <w:bookmarkStart w:id="42" w:name="_7xmf17j1uw2r" w:colFirst="0" w:colLast="0"/>
      <w:bookmarkEnd w:id="42"/>
      <w:r>
        <w:t xml:space="preserve">Figure 5. Relationship between the density of kelp stipe and total urchin density at different spatial scales: a) coastwide across years, site by year means for b) </w:t>
      </w:r>
      <w:r>
        <w:rPr>
          <w:i/>
        </w:rPr>
        <w:t>Macrocystis</w:t>
      </w:r>
      <w:r>
        <w:t xml:space="preserve">, c) </w:t>
      </w:r>
      <w:proofErr w:type="spellStart"/>
      <w:r>
        <w:rPr>
          <w:i/>
        </w:rPr>
        <w:t>Nereocystis</w:t>
      </w:r>
      <w:proofErr w:type="spellEnd"/>
      <w:r>
        <w:rPr>
          <w:i/>
        </w:rPr>
        <w:t xml:space="preserve">, </w:t>
      </w:r>
      <w:r>
        <w:t xml:space="preserve">d) </w:t>
      </w:r>
      <w:proofErr w:type="spellStart"/>
      <w:r>
        <w:rPr>
          <w:i/>
        </w:rPr>
        <w:t>Pterygophora</w:t>
      </w:r>
      <w:proofErr w:type="spellEnd"/>
      <w:r>
        <w:rPr>
          <w:i/>
        </w:rPr>
        <w:t xml:space="preserve">, </w:t>
      </w:r>
      <w:r>
        <w:t xml:space="preserve">and at the transect level at </w:t>
      </w:r>
      <w:proofErr w:type="spellStart"/>
      <w:r>
        <w:t>Tatoosh</w:t>
      </w:r>
      <w:proofErr w:type="spellEnd"/>
      <w:r>
        <w:t xml:space="preserve"> Island for e) </w:t>
      </w:r>
      <w:proofErr w:type="spellStart"/>
      <w:r>
        <w:rPr>
          <w:i/>
        </w:rPr>
        <w:t>Nereocystis</w:t>
      </w:r>
      <w:proofErr w:type="spellEnd"/>
      <w:r>
        <w:rPr>
          <w:i/>
        </w:rPr>
        <w:t xml:space="preserve">, </w:t>
      </w:r>
      <w:r>
        <w:t xml:space="preserve">and f) </w:t>
      </w:r>
      <w:proofErr w:type="spellStart"/>
      <w:r>
        <w:rPr>
          <w:i/>
        </w:rPr>
        <w:t>Pterygophora</w:t>
      </w:r>
      <w:proofErr w:type="spellEnd"/>
      <w:r>
        <w:rPr>
          <w:i/>
        </w:rPr>
        <w:t xml:space="preserve">. </w:t>
      </w:r>
      <w:r>
        <w:t>For panels e the regression is log(Y) = Urchin density. Other statistics are not logged.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0126DC9E" w:rsidR="00471A3D" w:rsidRDefault="00917ACC">
      <w:pPr>
        <w:ind w:firstLine="0"/>
        <w:jc w:val="center"/>
      </w:pPr>
      <w:r>
        <w:rPr>
          <w:noProof/>
          <w:lang w:val="en-US"/>
        </w:rPr>
        <w:lastRenderedPageBreak/>
        <w:drawing>
          <wp:inline distT="0" distB="0" distL="0" distR="0" wp14:anchorId="4AEA3DE3" wp14:editId="3A3085B8">
            <wp:extent cx="4572009" cy="45720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6-fish-kelp-combin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7777777" w:rsidR="00471A3D" w:rsidRDefault="00EF0B3C">
      <w:pPr>
        <w:pStyle w:val="Heading5"/>
      </w:pPr>
      <w:bookmarkStart w:id="43" w:name="_eftbkgdry3s2" w:colFirst="0" w:colLast="0"/>
      <w:bookmarkEnd w:id="43"/>
      <w:r>
        <w:t xml:space="preserve">Figure 6. Relationship between kelp density and the abundance of rockfish juveniles from the hurdle model.  (a) Probability of occurrence of juvenile rockfishes in relation to the total stipe density of the canopy kelps </w:t>
      </w:r>
      <w:r>
        <w:rPr>
          <w:i/>
        </w:rPr>
        <w:t xml:space="preserve">Macrocystis and </w:t>
      </w:r>
      <w:proofErr w:type="spellStart"/>
      <w:r>
        <w:rPr>
          <w:i/>
        </w:rPr>
        <w:t>Nereocystis</w:t>
      </w:r>
      <w:proofErr w:type="spellEnd"/>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44" w:name="_buajqntar0pd" w:colFirst="0" w:colLast="0"/>
      <w:bookmarkEnd w:id="44"/>
      <w:r>
        <w:lastRenderedPageBreak/>
        <w:t>Supplementary Material</w:t>
      </w:r>
    </w:p>
    <w:p w14:paraId="30047619" w14:textId="77777777" w:rsidR="00471A3D" w:rsidRDefault="00EF0B3C">
      <w:pPr>
        <w:pStyle w:val="Heading2"/>
      </w:pPr>
      <w:bookmarkStart w:id="45" w:name="_qzsq8nqamq8w" w:colFirst="0" w:colLast="0"/>
      <w:bookmarkEnd w:id="45"/>
      <w:r>
        <w:t>Additional methods description</w:t>
      </w:r>
    </w:p>
    <w:p w14:paraId="36335AD3" w14:textId="77777777" w:rsidR="00471A3D" w:rsidRDefault="00EF0B3C">
      <w:r>
        <w:t xml:space="preserve">At each site, we conducted visual surveys on scuba on 30 x 2 m transects to quantify: 1) fish abundance, 2) macroinvertebrate abundance, 3) kelp abundance, 4) other biotic habitat, and 5) substratum type (abiotic habitat, e.g., cobble, pavement, </w:t>
      </w:r>
      <w:proofErr w:type="spellStart"/>
      <w:r>
        <w:t>etc</w:t>
      </w:r>
      <w:proofErr w:type="spellEnd"/>
      <w:r>
        <w:t xml:space="preserve">) (modified from </w:t>
      </w:r>
      <w:proofErr w:type="spellStart"/>
      <w:r>
        <w:t>Pondella</w:t>
      </w:r>
      <w:proofErr w:type="spellEnd"/>
      <w:r>
        <w:t xml:space="preserve"> et al. (2019)). Kelp and invertebrates were surveyed along a 2-m wide swatch (60 m</w:t>
      </w:r>
      <w:r>
        <w:rPr>
          <w:vertAlign w:val="superscript"/>
        </w:rPr>
        <w:t>2</w:t>
      </w:r>
      <w:r>
        <w:t>), while fishes were counted within a 2-m x 2-m box along the transect (120 m</w:t>
      </w:r>
      <w:r>
        <w:rPr>
          <w:vertAlign w:val="superscript"/>
        </w:rPr>
        <w:t>3</w:t>
      </w:r>
      <w:r>
        <w:t>). At each site, we sample two locations, separated by 100+ m and marked by separate down lines, and at two depths at each location (5 m and 10 m). One pair of divers sampled fish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7777777" w:rsidR="00471A3D" w:rsidRDefault="00EF0B3C">
      <w:r>
        <w:lastRenderedPageBreak/>
        <w:t xml:space="preserve">We counted canopy-forming kelp species within a 2-m swath along the 30-m transect (Table S2). For </w:t>
      </w:r>
      <w:r>
        <w:rPr>
          <w:i/>
        </w:rPr>
        <w:t xml:space="preserve">Macrocystis </w:t>
      </w:r>
      <w:proofErr w:type="spellStart"/>
      <w:r>
        <w:rPr>
          <w:i/>
        </w:rPr>
        <w:t>pyrifera</w:t>
      </w:r>
      <w:proofErr w:type="spellEnd"/>
      <w:r>
        <w:rPr>
          <w:i/>
        </w:rPr>
        <w:t>,</w:t>
      </w:r>
      <w:r>
        <w:t xml:space="preserve"> we counted stipes greater than 1.0 m in height. For </w:t>
      </w:r>
      <w:proofErr w:type="spellStart"/>
      <w:r>
        <w:rPr>
          <w:i/>
        </w:rPr>
        <w:t>Nereocystis</w:t>
      </w:r>
      <w:proofErr w:type="spellEnd"/>
      <w:r>
        <w:rPr>
          <w:i/>
        </w:rPr>
        <w:t xml:space="preserve"> </w:t>
      </w:r>
      <w:proofErr w:type="spellStart"/>
      <w:r>
        <w:rPr>
          <w:i/>
        </w:rPr>
        <w:t>luetkeana</w:t>
      </w:r>
      <w:proofErr w:type="spellEnd"/>
      <w:r>
        <w:t xml:space="preserve"> and</w:t>
      </w:r>
      <w:r>
        <w:rPr>
          <w:i/>
        </w:rPr>
        <w:t xml:space="preserve"> </w:t>
      </w:r>
      <w:proofErr w:type="spellStart"/>
      <w:r>
        <w:rPr>
          <w:i/>
        </w:rPr>
        <w:t>Pterygophora</w:t>
      </w:r>
      <w:proofErr w:type="spellEnd"/>
      <w:r>
        <w:rPr>
          <w:i/>
        </w:rPr>
        <w:t xml:space="preserve"> californica</w:t>
      </w:r>
      <w:r>
        <w:t xml:space="preserve"> plants with stipes greater than 30 cm in height were included, along with other brown algae species greater than 30 cm in overall length. We used the segment subsampling for abundant species described for invertebrate species (see below Urchin and Kelp Segment Expansion). </w:t>
      </w:r>
    </w:p>
    <w:p w14:paraId="2FF80B2C" w14:textId="77777777" w:rsidR="00471A3D" w:rsidRDefault="00EF0B3C">
      <w:r>
        <w:t xml:space="preserve">Large mobile invertebrates were enumerated on the same transects as kelp (Table S3). We counted individuals greater than 2.5 cm in diameter or width, with the exception of sea stars where we measured radius.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segment was noted, to be used in expansion calculations (see below Urchin and Kelp Segment Expansion). We also recorded sea urchin test diameter, sea star radius, and crab carapace width. </w:t>
      </w:r>
    </w:p>
    <w:p w14:paraId="59D17252" w14:textId="77777777" w:rsidR="00471A3D" w:rsidRDefault="00EF0B3C">
      <w:r>
        <w:t xml:space="preserve">We counted and estimated the size (total length) of all fishes we observed within a 2-m wide swatch along the transect and within 2 m of the bottom (Table S4). We counted fishes greater than 5 cm total length; the exception was rockfishes </w:t>
      </w:r>
      <w:r>
        <w:rPr>
          <w:i/>
        </w:rPr>
        <w:t>Sebastes</w:t>
      </w:r>
      <w:r>
        <w:rPr>
          <w:rFonts w:ascii="Gungsuh" w:eastAsia="Gungsuh" w:hAnsi="Gungsuh" w:cs="Gungsuh"/>
        </w:rPr>
        <w:t xml:space="preserve"> spp. for which we estimated sizes for all individuals, since we were interested in monitoring rockfish recruitment </w:t>
      </w:r>
      <w:proofErr w:type="spellStart"/>
      <w:r>
        <w:rPr>
          <w:rFonts w:ascii="Gungsuh" w:eastAsia="Gungsuh" w:hAnsi="Gungsuh" w:cs="Gungsuh"/>
        </w:rPr>
        <w:lastRenderedPageBreak/>
        <w:t>Individuale</w:t>
      </w:r>
      <w:proofErr w:type="spellEnd"/>
      <w:r>
        <w:rPr>
          <w:rFonts w:ascii="Gungsuh" w:eastAsia="Gungsuh" w:hAnsi="Gungsuh" w:cs="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7777777" w:rsidR="00471A3D" w:rsidRDefault="00EF0B3C">
      <w:r>
        <w:t>For biotic habitat, the diver recorded the organism directly under the transect every meter mark (universal point contact, UPC). Biotic habitat included the following functional groups: brown algae, red algae, green algae, encrusting species, diatom layer, eelgrass/</w:t>
      </w:r>
      <w:proofErr w:type="spellStart"/>
      <w:r>
        <w:t>surfgrass</w:t>
      </w:r>
      <w:proofErr w:type="spellEnd"/>
      <w:r>
        <w:t xml:space="preserve">, non-mobile invertebrates, or non-living substratum (rock/sand). However, these data are not used in the present study. </w:t>
      </w:r>
    </w:p>
    <w:p w14:paraId="657F2F5A" w14:textId="77777777" w:rsidR="00471A3D" w:rsidRDefault="00EF0B3C">
      <w:r>
        <w:t xml:space="preserve">We classified abiotic habitat (substratum) based on a simplified version of a system used extensively on the U.S. West Coast (Pearcy et al. 1989, Hixon et al. 1991, Stein et al. 1992, Greene et al. 1999, Tolimieri et al. 2008): sand, cobble, boulder, or bedrock; these features were recorded every meter (UPC). Additionally, we included an estimate of the slope every 10 m by estimating the drop in elevation across the 2-m width of the transect as: 0-10 cm, 10-100 cm, 1-2 m, or &gt;2 m. </w:t>
      </w:r>
    </w:p>
    <w:p w14:paraId="012FD275" w14:textId="77777777" w:rsidR="001817D2" w:rsidRDefault="001817D2">
      <w:pPr>
        <w:pStyle w:val="Heading2"/>
      </w:pPr>
      <w:bookmarkStart w:id="46" w:name="_jp468p2oc9iz" w:colFirst="0" w:colLast="0"/>
      <w:bookmarkStart w:id="47" w:name="_j5x39n4vczlu" w:colFirst="0" w:colLast="0"/>
      <w:bookmarkEnd w:id="46"/>
      <w:bookmarkEnd w:id="47"/>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48" w:name="_dsu0wlp4dfo" w:colFirst="0" w:colLast="0"/>
      <w:bookmarkEnd w:id="48"/>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49" w:name="_r9nsv8bfn4i1" w:colFirst="0" w:colLast="0"/>
      <w:bookmarkEnd w:id="49"/>
      <w:r>
        <w:br w:type="page"/>
      </w:r>
    </w:p>
    <w:p w14:paraId="6EA7051B" w14:textId="77777777" w:rsidR="00471A3D" w:rsidRDefault="00EF0B3C">
      <w:pPr>
        <w:pStyle w:val="Heading5"/>
        <w:ind w:right="4500"/>
      </w:pPr>
      <w:bookmarkStart w:id="50" w:name="_oqaids1n23wr" w:colFirst="0" w:colLast="0"/>
      <w:bookmarkEnd w:id="50"/>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rsidP="00A12D1D">
            <w:pPr>
              <w:spacing w:line="240" w:lineRule="auto"/>
              <w:ind w:right="-231" w:hanging="19"/>
            </w:pPr>
            <w:r>
              <w:t>SD</w:t>
            </w:r>
          </w:p>
        </w:tc>
      </w:tr>
      <w:tr w:rsidR="00471A3D" w14:paraId="6D7390B8" w14:textId="77777777" w:rsidTr="00A12D1D">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rsidP="00A12D1D">
            <w:pPr>
              <w:spacing w:line="240" w:lineRule="auto"/>
              <w:ind w:hanging="10"/>
              <w:rPr>
                <w:i/>
              </w:rPr>
            </w:pPr>
            <w:proofErr w:type="spellStart"/>
            <w:r>
              <w:rPr>
                <w:i/>
              </w:rPr>
              <w:t>Pterygophora</w:t>
            </w:r>
            <w:proofErr w:type="spellEnd"/>
            <w:r>
              <w:rPr>
                <w:i/>
              </w:rPr>
              <w:t xml:space="preserve"> californica</w:t>
            </w:r>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rsidP="00A12D1D">
            <w:pPr>
              <w:spacing w:line="240" w:lineRule="auto"/>
              <w:ind w:right="-231" w:hanging="19"/>
            </w:pPr>
            <w:r>
              <w:t>1.38</w:t>
            </w:r>
          </w:p>
        </w:tc>
      </w:tr>
      <w:tr w:rsidR="00471A3D" w14:paraId="7CE833D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rsidP="00A12D1D">
            <w:pPr>
              <w:spacing w:line="240" w:lineRule="auto"/>
              <w:ind w:hanging="10"/>
              <w:rPr>
                <w:i/>
              </w:rPr>
            </w:pPr>
            <w:proofErr w:type="spellStart"/>
            <w:r>
              <w:rPr>
                <w:i/>
              </w:rPr>
              <w:t>Nereocystis</w:t>
            </w:r>
            <w:proofErr w:type="spellEnd"/>
            <w:r>
              <w:rPr>
                <w:i/>
              </w:rPr>
              <w:t xml:space="preserve"> </w:t>
            </w:r>
            <w:proofErr w:type="spellStart"/>
            <w:r>
              <w:rPr>
                <w:i/>
              </w:rPr>
              <w:t>luetkeana</w:t>
            </w:r>
            <w:proofErr w:type="spellEnd"/>
          </w:p>
        </w:tc>
        <w:tc>
          <w:tcPr>
            <w:tcW w:w="1185" w:type="dxa"/>
            <w:tcMar>
              <w:top w:w="100" w:type="dxa"/>
              <w:left w:w="100" w:type="dxa"/>
              <w:bottom w:w="100" w:type="dxa"/>
              <w:right w:w="100" w:type="dxa"/>
            </w:tcMar>
          </w:tcPr>
          <w:p w14:paraId="2C123E7E" w14:textId="77777777" w:rsidR="00471A3D" w:rsidRDefault="00EF0B3C" w:rsidP="00A12D1D">
            <w:pPr>
              <w:spacing w:line="240" w:lineRule="auto"/>
              <w:ind w:hanging="12"/>
            </w:pPr>
            <w:r>
              <w:t>0.87</w:t>
            </w:r>
          </w:p>
        </w:tc>
        <w:tc>
          <w:tcPr>
            <w:tcW w:w="780" w:type="dxa"/>
            <w:tcMar>
              <w:top w:w="100" w:type="dxa"/>
              <w:left w:w="100" w:type="dxa"/>
              <w:bottom w:w="100" w:type="dxa"/>
              <w:right w:w="100" w:type="dxa"/>
            </w:tcMar>
          </w:tcPr>
          <w:p w14:paraId="52F43027" w14:textId="77777777" w:rsidR="00471A3D" w:rsidRDefault="00EF0B3C" w:rsidP="00A12D1D">
            <w:pPr>
              <w:spacing w:line="240" w:lineRule="auto"/>
              <w:ind w:right="-231" w:hanging="19"/>
            </w:pPr>
            <w:r>
              <w:t>1.70</w:t>
            </w:r>
          </w:p>
        </w:tc>
      </w:tr>
      <w:tr w:rsidR="00471A3D" w14:paraId="1A51FA0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rsidP="00A12D1D">
            <w:pPr>
              <w:spacing w:line="240" w:lineRule="auto"/>
              <w:ind w:hanging="10"/>
              <w:rPr>
                <w:i/>
              </w:rPr>
            </w:pPr>
            <w:r>
              <w:rPr>
                <w:i/>
              </w:rPr>
              <w:t xml:space="preserve">Macrocystis </w:t>
            </w:r>
            <w:proofErr w:type="spellStart"/>
            <w:r>
              <w:rPr>
                <w:i/>
              </w:rPr>
              <w:t>pyrifera</w:t>
            </w:r>
            <w:proofErr w:type="spellEnd"/>
          </w:p>
        </w:tc>
        <w:tc>
          <w:tcPr>
            <w:tcW w:w="1185" w:type="dxa"/>
            <w:tcMar>
              <w:top w:w="100" w:type="dxa"/>
              <w:left w:w="100" w:type="dxa"/>
              <w:bottom w:w="100" w:type="dxa"/>
              <w:right w:w="100" w:type="dxa"/>
            </w:tcMar>
          </w:tcPr>
          <w:p w14:paraId="38272C6C" w14:textId="77777777" w:rsidR="00471A3D" w:rsidRDefault="00EF0B3C" w:rsidP="00A12D1D">
            <w:pPr>
              <w:spacing w:line="240" w:lineRule="auto"/>
              <w:ind w:hanging="12"/>
            </w:pPr>
            <w:r>
              <w:t>0.55</w:t>
            </w:r>
          </w:p>
        </w:tc>
        <w:tc>
          <w:tcPr>
            <w:tcW w:w="780" w:type="dxa"/>
            <w:tcMar>
              <w:top w:w="100" w:type="dxa"/>
              <w:left w:w="100" w:type="dxa"/>
              <w:bottom w:w="100" w:type="dxa"/>
              <w:right w:w="100" w:type="dxa"/>
            </w:tcMar>
          </w:tcPr>
          <w:p w14:paraId="51E005F9" w14:textId="77777777" w:rsidR="00471A3D" w:rsidRDefault="00EF0B3C" w:rsidP="00A12D1D">
            <w:pPr>
              <w:spacing w:line="240" w:lineRule="auto"/>
              <w:ind w:right="-231" w:hanging="19"/>
            </w:pPr>
            <w:r>
              <w:t>1.37</w:t>
            </w:r>
          </w:p>
        </w:tc>
      </w:tr>
      <w:tr w:rsidR="00471A3D" w14:paraId="582FBE78"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rsidP="00A12D1D">
            <w:pPr>
              <w:spacing w:line="240" w:lineRule="auto"/>
              <w:ind w:hanging="10"/>
              <w:rPr>
                <w:i/>
              </w:rPr>
            </w:pPr>
            <w:r>
              <w:rPr>
                <w:i/>
              </w:rPr>
              <w:t xml:space="preserve">Laminaria </w:t>
            </w:r>
            <w:proofErr w:type="spellStart"/>
            <w:r>
              <w:rPr>
                <w:i/>
              </w:rPr>
              <w:t>setchellii</w:t>
            </w:r>
            <w:proofErr w:type="spellEnd"/>
          </w:p>
        </w:tc>
        <w:tc>
          <w:tcPr>
            <w:tcW w:w="1185" w:type="dxa"/>
            <w:tcMar>
              <w:top w:w="100" w:type="dxa"/>
              <w:left w:w="100" w:type="dxa"/>
              <w:bottom w:w="100" w:type="dxa"/>
              <w:right w:w="100" w:type="dxa"/>
            </w:tcMar>
          </w:tcPr>
          <w:p w14:paraId="2DC0EF68" w14:textId="77777777" w:rsidR="00471A3D" w:rsidRDefault="00EF0B3C" w:rsidP="00A12D1D">
            <w:pPr>
              <w:spacing w:line="240" w:lineRule="auto"/>
              <w:ind w:hanging="12"/>
            </w:pPr>
            <w:r>
              <w:t>0.13</w:t>
            </w:r>
          </w:p>
        </w:tc>
        <w:tc>
          <w:tcPr>
            <w:tcW w:w="780" w:type="dxa"/>
            <w:tcMar>
              <w:top w:w="100" w:type="dxa"/>
              <w:left w:w="100" w:type="dxa"/>
              <w:bottom w:w="100" w:type="dxa"/>
              <w:right w:w="100" w:type="dxa"/>
            </w:tcMar>
          </w:tcPr>
          <w:p w14:paraId="5DAD30A3" w14:textId="77777777" w:rsidR="00471A3D" w:rsidRDefault="00EF0B3C" w:rsidP="00A12D1D">
            <w:pPr>
              <w:spacing w:line="240" w:lineRule="auto"/>
              <w:ind w:right="-231" w:hanging="19"/>
            </w:pPr>
            <w:r>
              <w:t>0.40</w:t>
            </w:r>
          </w:p>
        </w:tc>
      </w:tr>
      <w:tr w:rsidR="00471A3D" w14:paraId="1AE2ACA9"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rsidP="00A12D1D">
            <w:pPr>
              <w:spacing w:line="240" w:lineRule="auto"/>
              <w:ind w:hanging="10"/>
              <w:rPr>
                <w:i/>
              </w:rPr>
            </w:pPr>
            <w:r>
              <w:rPr>
                <w:i/>
              </w:rPr>
              <w:t xml:space="preserve">Saccharina </w:t>
            </w:r>
            <w:proofErr w:type="spellStart"/>
            <w:r>
              <w:rPr>
                <w:i/>
              </w:rPr>
              <w:t>dentigera</w:t>
            </w:r>
            <w:proofErr w:type="spellEnd"/>
          </w:p>
        </w:tc>
        <w:tc>
          <w:tcPr>
            <w:tcW w:w="1185" w:type="dxa"/>
            <w:tcMar>
              <w:top w:w="100" w:type="dxa"/>
              <w:left w:w="100" w:type="dxa"/>
              <w:bottom w:w="100" w:type="dxa"/>
              <w:right w:w="100" w:type="dxa"/>
            </w:tcMar>
          </w:tcPr>
          <w:p w14:paraId="4C1D900B"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252BC2F3" w14:textId="77777777" w:rsidR="00471A3D" w:rsidRDefault="00EF0B3C" w:rsidP="00A12D1D">
            <w:pPr>
              <w:spacing w:line="240" w:lineRule="auto"/>
              <w:ind w:right="-231" w:hanging="19"/>
            </w:pPr>
            <w:r>
              <w:t>0.29</w:t>
            </w:r>
          </w:p>
        </w:tc>
      </w:tr>
      <w:tr w:rsidR="00471A3D" w14:paraId="684B923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rsidP="00A12D1D">
            <w:pPr>
              <w:spacing w:line="240" w:lineRule="auto"/>
              <w:ind w:hanging="10"/>
              <w:rPr>
                <w:i/>
              </w:rPr>
            </w:pPr>
            <w:proofErr w:type="spellStart"/>
            <w:r>
              <w:rPr>
                <w:i/>
              </w:rPr>
              <w:t>Pleurophycus</w:t>
            </w:r>
            <w:proofErr w:type="spellEnd"/>
            <w:r>
              <w:rPr>
                <w:i/>
              </w:rPr>
              <w:t xml:space="preserve"> </w:t>
            </w:r>
            <w:proofErr w:type="spellStart"/>
            <w:r>
              <w:rPr>
                <w:i/>
              </w:rPr>
              <w:t>gardneri</w:t>
            </w:r>
            <w:proofErr w:type="spellEnd"/>
          </w:p>
        </w:tc>
        <w:tc>
          <w:tcPr>
            <w:tcW w:w="1185" w:type="dxa"/>
            <w:tcMar>
              <w:top w:w="100" w:type="dxa"/>
              <w:left w:w="100" w:type="dxa"/>
              <w:bottom w:w="100" w:type="dxa"/>
              <w:right w:w="100" w:type="dxa"/>
            </w:tcMar>
          </w:tcPr>
          <w:p w14:paraId="688397E7"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1B6762F2" w14:textId="77777777" w:rsidR="00471A3D" w:rsidRDefault="00EF0B3C" w:rsidP="00A12D1D">
            <w:pPr>
              <w:spacing w:line="240" w:lineRule="auto"/>
              <w:ind w:right="-231" w:hanging="19"/>
            </w:pPr>
            <w:r>
              <w:t>0.31</w:t>
            </w:r>
          </w:p>
        </w:tc>
      </w:tr>
      <w:tr w:rsidR="00471A3D" w14:paraId="34EE7E6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6351994" w14:textId="77777777" w:rsidR="00471A3D" w:rsidRDefault="00EF0B3C" w:rsidP="00A12D1D">
            <w:pPr>
              <w:spacing w:line="240" w:lineRule="auto"/>
              <w:ind w:hanging="10"/>
              <w:rPr>
                <w:i/>
              </w:rPr>
            </w:pPr>
            <w:proofErr w:type="spellStart"/>
            <w:r>
              <w:rPr>
                <w:i/>
              </w:rPr>
              <w:t>Desmarestia</w:t>
            </w:r>
            <w:proofErr w:type="spellEnd"/>
            <w:r>
              <w:rPr>
                <w:i/>
              </w:rPr>
              <w:t xml:space="preserve"> </w:t>
            </w:r>
            <w:proofErr w:type="spellStart"/>
            <w:r>
              <w:rPr>
                <w:i/>
              </w:rPr>
              <w:t>spp</w:t>
            </w:r>
            <w:proofErr w:type="spellEnd"/>
          </w:p>
        </w:tc>
        <w:tc>
          <w:tcPr>
            <w:tcW w:w="1185" w:type="dxa"/>
            <w:tcMar>
              <w:top w:w="100" w:type="dxa"/>
              <w:left w:w="100" w:type="dxa"/>
              <w:bottom w:w="100" w:type="dxa"/>
              <w:right w:w="100" w:type="dxa"/>
            </w:tcMar>
          </w:tcPr>
          <w:p w14:paraId="2E231530" w14:textId="77777777" w:rsidR="00471A3D" w:rsidRDefault="00EF0B3C" w:rsidP="00A12D1D">
            <w:pPr>
              <w:spacing w:line="240" w:lineRule="auto"/>
              <w:ind w:hanging="12"/>
            </w:pPr>
            <w:r>
              <w:t>0.07</w:t>
            </w:r>
          </w:p>
        </w:tc>
        <w:tc>
          <w:tcPr>
            <w:tcW w:w="780" w:type="dxa"/>
            <w:tcMar>
              <w:top w:w="100" w:type="dxa"/>
              <w:left w:w="100" w:type="dxa"/>
              <w:bottom w:w="100" w:type="dxa"/>
              <w:right w:w="100" w:type="dxa"/>
            </w:tcMar>
          </w:tcPr>
          <w:p w14:paraId="12F0A4C9" w14:textId="77777777" w:rsidR="00471A3D" w:rsidRDefault="00EF0B3C" w:rsidP="00A12D1D">
            <w:pPr>
              <w:spacing w:line="240" w:lineRule="auto"/>
              <w:ind w:right="-231" w:hanging="19"/>
            </w:pPr>
            <w:r>
              <w:t>0.21</w:t>
            </w:r>
          </w:p>
        </w:tc>
      </w:tr>
      <w:tr w:rsidR="00471A3D" w14:paraId="7BFF741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rsidP="00A12D1D">
            <w:pPr>
              <w:spacing w:line="240" w:lineRule="auto"/>
              <w:ind w:hanging="10"/>
              <w:rPr>
                <w:i/>
              </w:rPr>
            </w:pPr>
            <w:proofErr w:type="spellStart"/>
            <w:r>
              <w:rPr>
                <w:i/>
              </w:rPr>
              <w:t>Costaria</w:t>
            </w:r>
            <w:proofErr w:type="spellEnd"/>
            <w:r>
              <w:rPr>
                <w:i/>
              </w:rPr>
              <w:t xml:space="preserve"> </w:t>
            </w:r>
            <w:proofErr w:type="spellStart"/>
            <w:r>
              <w:rPr>
                <w:i/>
              </w:rPr>
              <w:t>costata</w:t>
            </w:r>
            <w:proofErr w:type="spellEnd"/>
          </w:p>
        </w:tc>
        <w:tc>
          <w:tcPr>
            <w:tcW w:w="1185" w:type="dxa"/>
            <w:tcMar>
              <w:top w:w="100" w:type="dxa"/>
              <w:left w:w="100" w:type="dxa"/>
              <w:bottom w:w="100" w:type="dxa"/>
              <w:right w:w="100" w:type="dxa"/>
            </w:tcMar>
          </w:tcPr>
          <w:p w14:paraId="442DBCB6" w14:textId="77777777" w:rsidR="00471A3D" w:rsidRDefault="00EF0B3C" w:rsidP="00A12D1D">
            <w:pPr>
              <w:spacing w:line="240" w:lineRule="auto"/>
              <w:ind w:hanging="12"/>
            </w:pPr>
            <w:r>
              <w:t>0.06</w:t>
            </w:r>
          </w:p>
        </w:tc>
        <w:tc>
          <w:tcPr>
            <w:tcW w:w="780" w:type="dxa"/>
            <w:tcMar>
              <w:top w:w="100" w:type="dxa"/>
              <w:left w:w="100" w:type="dxa"/>
              <w:bottom w:w="100" w:type="dxa"/>
              <w:right w:w="100" w:type="dxa"/>
            </w:tcMar>
          </w:tcPr>
          <w:p w14:paraId="29AD64C4" w14:textId="77777777" w:rsidR="00471A3D" w:rsidRDefault="00EF0B3C" w:rsidP="00A12D1D">
            <w:pPr>
              <w:spacing w:line="240" w:lineRule="auto"/>
              <w:ind w:right="-231" w:hanging="19"/>
            </w:pPr>
            <w:r>
              <w:t>0.17</w:t>
            </w:r>
          </w:p>
        </w:tc>
      </w:tr>
      <w:tr w:rsidR="00471A3D" w14:paraId="2BA425B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rsidP="00A12D1D">
            <w:pPr>
              <w:spacing w:line="240" w:lineRule="auto"/>
              <w:ind w:hanging="10"/>
              <w:rPr>
                <w:i/>
              </w:rPr>
            </w:pPr>
            <w:r>
              <w:rPr>
                <w:i/>
              </w:rPr>
              <w:t xml:space="preserve">Saccharina </w:t>
            </w:r>
            <w:proofErr w:type="spellStart"/>
            <w:r>
              <w:rPr>
                <w:i/>
              </w:rPr>
              <w:t>latissima</w:t>
            </w:r>
            <w:proofErr w:type="spellEnd"/>
          </w:p>
        </w:tc>
        <w:tc>
          <w:tcPr>
            <w:tcW w:w="1185" w:type="dxa"/>
            <w:tcMar>
              <w:top w:w="100" w:type="dxa"/>
              <w:left w:w="100" w:type="dxa"/>
              <w:bottom w:w="100" w:type="dxa"/>
              <w:right w:w="100" w:type="dxa"/>
            </w:tcMar>
          </w:tcPr>
          <w:p w14:paraId="5D38ABFE" w14:textId="77777777" w:rsidR="00471A3D" w:rsidRDefault="00EF0B3C" w:rsidP="00A12D1D">
            <w:pPr>
              <w:spacing w:line="240" w:lineRule="auto"/>
              <w:ind w:hanging="12"/>
            </w:pPr>
            <w:r>
              <w:t>0.04</w:t>
            </w:r>
          </w:p>
        </w:tc>
        <w:tc>
          <w:tcPr>
            <w:tcW w:w="780" w:type="dxa"/>
            <w:tcMar>
              <w:top w:w="100" w:type="dxa"/>
              <w:left w:w="100" w:type="dxa"/>
              <w:bottom w:w="100" w:type="dxa"/>
              <w:right w:w="100" w:type="dxa"/>
            </w:tcMar>
          </w:tcPr>
          <w:p w14:paraId="622B212A" w14:textId="77777777" w:rsidR="00471A3D" w:rsidRDefault="00EF0B3C" w:rsidP="00A12D1D">
            <w:pPr>
              <w:spacing w:line="240" w:lineRule="auto"/>
              <w:ind w:right="-231" w:hanging="19"/>
            </w:pPr>
            <w:r>
              <w:t>0.22</w:t>
            </w:r>
          </w:p>
        </w:tc>
      </w:tr>
      <w:tr w:rsidR="00471A3D" w14:paraId="30D495D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rsidP="00A12D1D">
            <w:pPr>
              <w:spacing w:line="240" w:lineRule="auto"/>
              <w:ind w:hanging="10"/>
              <w:rPr>
                <w:i/>
              </w:rPr>
            </w:pPr>
            <w:proofErr w:type="spellStart"/>
            <w:r>
              <w:rPr>
                <w:i/>
              </w:rPr>
              <w:t>Alaria</w:t>
            </w:r>
            <w:proofErr w:type="spellEnd"/>
            <w:r>
              <w:rPr>
                <w:i/>
              </w:rPr>
              <w:t xml:space="preserve"> </w:t>
            </w:r>
            <w:proofErr w:type="spellStart"/>
            <w:r>
              <w:rPr>
                <w:i/>
              </w:rPr>
              <w:t>marginata</w:t>
            </w:r>
            <w:proofErr w:type="spellEnd"/>
          </w:p>
        </w:tc>
        <w:tc>
          <w:tcPr>
            <w:tcW w:w="1185" w:type="dxa"/>
            <w:tcMar>
              <w:top w:w="100" w:type="dxa"/>
              <w:left w:w="100" w:type="dxa"/>
              <w:bottom w:w="100" w:type="dxa"/>
              <w:right w:w="100" w:type="dxa"/>
            </w:tcMar>
          </w:tcPr>
          <w:p w14:paraId="61BAA241" w14:textId="77777777" w:rsidR="00471A3D" w:rsidRDefault="00EF0B3C" w:rsidP="00A12D1D">
            <w:pPr>
              <w:spacing w:line="240" w:lineRule="auto"/>
              <w:ind w:hanging="12"/>
            </w:pPr>
            <w:r>
              <w:t>0.01</w:t>
            </w:r>
          </w:p>
        </w:tc>
        <w:tc>
          <w:tcPr>
            <w:tcW w:w="780" w:type="dxa"/>
            <w:tcMar>
              <w:top w:w="100" w:type="dxa"/>
              <w:left w:w="100" w:type="dxa"/>
              <w:bottom w:w="100" w:type="dxa"/>
              <w:right w:w="100" w:type="dxa"/>
            </w:tcMar>
          </w:tcPr>
          <w:p w14:paraId="4FEF77D2" w14:textId="77777777" w:rsidR="00471A3D" w:rsidRDefault="00EF0B3C" w:rsidP="00A12D1D">
            <w:pPr>
              <w:spacing w:line="240" w:lineRule="auto"/>
              <w:ind w:right="-231" w:hanging="19"/>
            </w:pPr>
            <w:r>
              <w:t>0.06</w:t>
            </w:r>
          </w:p>
        </w:tc>
      </w:tr>
      <w:tr w:rsidR="00471A3D" w14:paraId="50256471"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rsidP="00A12D1D">
            <w:pPr>
              <w:spacing w:line="240" w:lineRule="auto"/>
              <w:ind w:hanging="10"/>
              <w:rPr>
                <w:i/>
              </w:rPr>
            </w:pPr>
            <w:proofErr w:type="spellStart"/>
            <w:r>
              <w:rPr>
                <w:i/>
              </w:rPr>
              <w:t>Cymathere</w:t>
            </w:r>
            <w:proofErr w:type="spellEnd"/>
            <w:r>
              <w:rPr>
                <w:i/>
              </w:rPr>
              <w:t xml:space="preserve"> </w:t>
            </w:r>
            <w:proofErr w:type="spellStart"/>
            <w:r>
              <w:rPr>
                <w:i/>
              </w:rPr>
              <w:t>triplicata</w:t>
            </w:r>
            <w:proofErr w:type="spellEnd"/>
          </w:p>
        </w:tc>
        <w:tc>
          <w:tcPr>
            <w:tcW w:w="1185" w:type="dxa"/>
            <w:tcMar>
              <w:top w:w="100" w:type="dxa"/>
              <w:left w:w="100" w:type="dxa"/>
              <w:bottom w:w="100" w:type="dxa"/>
              <w:right w:w="100" w:type="dxa"/>
            </w:tcMar>
          </w:tcPr>
          <w:p w14:paraId="016FB41B" w14:textId="77777777" w:rsidR="00471A3D" w:rsidRDefault="00EF0B3C" w:rsidP="00A12D1D">
            <w:pPr>
              <w:spacing w:line="240" w:lineRule="auto"/>
              <w:ind w:hanging="12"/>
            </w:pPr>
            <w:r>
              <w:t>0.00</w:t>
            </w:r>
          </w:p>
        </w:tc>
        <w:tc>
          <w:tcPr>
            <w:tcW w:w="780" w:type="dxa"/>
            <w:tcMar>
              <w:top w:w="100" w:type="dxa"/>
              <w:left w:w="100" w:type="dxa"/>
              <w:bottom w:w="100" w:type="dxa"/>
              <w:right w:w="100" w:type="dxa"/>
            </w:tcMar>
          </w:tcPr>
          <w:p w14:paraId="355D1CC4" w14:textId="77777777" w:rsidR="00471A3D" w:rsidRDefault="00EF0B3C" w:rsidP="00A12D1D">
            <w:pPr>
              <w:spacing w:line="240" w:lineRule="auto"/>
              <w:ind w:right="-231" w:hanging="19"/>
            </w:pPr>
            <w:r>
              <w:t>0.02</w:t>
            </w:r>
          </w:p>
        </w:tc>
      </w:tr>
      <w:tr w:rsidR="00471A3D" w14:paraId="177B60E9"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rsidP="00A12D1D">
            <w:pPr>
              <w:spacing w:line="240" w:lineRule="auto"/>
              <w:ind w:hanging="10"/>
              <w:rPr>
                <w:i/>
              </w:rPr>
            </w:pPr>
            <w:proofErr w:type="spellStart"/>
            <w:r>
              <w:rPr>
                <w:i/>
              </w:rPr>
              <w:t>Agarum</w:t>
            </w:r>
            <w:proofErr w:type="spellEnd"/>
            <w:r>
              <w:rPr>
                <w:i/>
              </w:rPr>
              <w:t xml:space="preserve"> fimbriatum</w:t>
            </w:r>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rsidP="00A12D1D">
            <w:pPr>
              <w:spacing w:line="240" w:lineRule="auto"/>
              <w:ind w:right="-231" w:hanging="19"/>
            </w:pPr>
            <w:r>
              <w:t>0.04</w:t>
            </w:r>
          </w:p>
        </w:tc>
      </w:tr>
    </w:tbl>
    <w:p w14:paraId="73417820" w14:textId="77777777" w:rsidR="00471A3D" w:rsidRDefault="00471A3D" w:rsidP="000D6AFE">
      <w:bookmarkStart w:id="51" w:name="_xjuj7385wg2e" w:colFirst="0" w:colLast="0"/>
      <w:bookmarkEnd w:id="51"/>
    </w:p>
    <w:p w14:paraId="31AA4748" w14:textId="77777777" w:rsidR="00471A3D" w:rsidRDefault="00EF0B3C">
      <w:pPr>
        <w:pStyle w:val="Heading5"/>
      </w:pPr>
      <w:bookmarkStart w:id="52" w:name="_skv4plpry6w1" w:colFirst="0" w:colLast="0"/>
      <w:bookmarkEnd w:id="52"/>
      <w:r>
        <w:br w:type="page"/>
      </w:r>
    </w:p>
    <w:p w14:paraId="6C7D5F1C" w14:textId="4AFCC31B" w:rsidR="00471A3D" w:rsidRDefault="00EF0B3C">
      <w:pPr>
        <w:pStyle w:val="Heading5"/>
      </w:pPr>
      <w:bookmarkStart w:id="53" w:name="_hwx622owzuun" w:colFirst="0" w:colLast="0"/>
      <w:bookmarkEnd w:id="53"/>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proofErr w:type="spellStart"/>
      <w:r>
        <w:rPr>
          <w:i/>
        </w:rPr>
        <w:t>Pycnopodia</w:t>
      </w:r>
      <w:proofErr w:type="spellEnd"/>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 xml:space="preserve">Balanus </w:t>
            </w:r>
            <w:proofErr w:type="spellStart"/>
            <w:r>
              <w:rPr>
                <w:i/>
              </w:rPr>
              <w:t>nubilus</w:t>
            </w:r>
            <w:proofErr w:type="spellEnd"/>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D7682F" w:rsidRDefault="00EF0B3C" w:rsidP="00D7682F">
            <w:pPr>
              <w:spacing w:line="240" w:lineRule="auto"/>
              <w:ind w:firstLine="0"/>
              <w:rPr>
                <w:i/>
              </w:rPr>
            </w:pPr>
            <w:r w:rsidRPr="00D7682F">
              <w:rPr>
                <w:i/>
              </w:rPr>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 xml:space="preserve">Strongylocentrotus </w:t>
            </w:r>
            <w:proofErr w:type="spellStart"/>
            <w:r>
              <w:rPr>
                <w:i/>
              </w:rPr>
              <w:t>purpuratus</w:t>
            </w:r>
            <w:proofErr w:type="spellEnd"/>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proofErr w:type="spellStart"/>
            <w:r>
              <w:rPr>
                <w:i/>
              </w:rPr>
              <w:t>Nucella</w:t>
            </w:r>
            <w:proofErr w:type="spellEnd"/>
            <w:r>
              <w:rPr>
                <w:i/>
              </w:rPr>
              <w:t xml:space="preserve"> </w:t>
            </w:r>
            <w:proofErr w:type="spellStart"/>
            <w:r>
              <w:rPr>
                <w:i/>
              </w:rPr>
              <w:t>lamellosa</w:t>
            </w:r>
            <w:proofErr w:type="spellEnd"/>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proofErr w:type="spellStart"/>
            <w:r>
              <w:rPr>
                <w:i/>
              </w:rPr>
              <w:t>Mesocentrotus</w:t>
            </w:r>
            <w:proofErr w:type="spellEnd"/>
            <w:r>
              <w:rPr>
                <w:i/>
              </w:rPr>
              <w:t xml:space="preserve"> </w:t>
            </w:r>
            <w:proofErr w:type="spellStart"/>
            <w:r>
              <w:rPr>
                <w:i/>
              </w:rPr>
              <w:t>franciscanus</w:t>
            </w:r>
            <w:proofErr w:type="spellEnd"/>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proofErr w:type="spellStart"/>
            <w:r>
              <w:rPr>
                <w:i/>
              </w:rPr>
              <w:t>Cucumaria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77777777" w:rsidR="00471A3D" w:rsidRDefault="00EF0B3C" w:rsidP="00D7682F">
            <w:pPr>
              <w:spacing w:line="240" w:lineRule="auto"/>
              <w:ind w:firstLine="0"/>
              <w:rPr>
                <w:i/>
              </w:rPr>
            </w:pPr>
            <w:proofErr w:type="spellStart"/>
            <w:r>
              <w:rPr>
                <w:i/>
              </w:rPr>
              <w:t>Henricia</w:t>
            </w:r>
            <w:proofErr w:type="spellEnd"/>
            <w:r>
              <w:rPr>
                <w:i/>
              </w:rPr>
              <w:t xml:space="preserve"> </w:t>
            </w:r>
            <w:proofErr w:type="spellStart"/>
            <w:r>
              <w:rPr>
                <w:i/>
              </w:rPr>
              <w:t>leviuscula</w:t>
            </w:r>
            <w:proofErr w:type="spellEnd"/>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proofErr w:type="spellStart"/>
            <w:r>
              <w:rPr>
                <w:i/>
              </w:rPr>
              <w:t>Styela</w:t>
            </w:r>
            <w:proofErr w:type="spellEnd"/>
            <w:r>
              <w:rPr>
                <w:i/>
              </w:rPr>
              <w:t xml:space="preserve"> </w:t>
            </w:r>
            <w:proofErr w:type="spellStart"/>
            <w:r>
              <w:rPr>
                <w:i/>
              </w:rPr>
              <w:t>montereyensis</w:t>
            </w:r>
            <w:proofErr w:type="spellEnd"/>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 xml:space="preserve">Strongylocentrotus </w:t>
            </w:r>
            <w:proofErr w:type="spellStart"/>
            <w:r>
              <w:rPr>
                <w:i/>
              </w:rPr>
              <w:t>droebachiensis</w:t>
            </w:r>
            <w:proofErr w:type="spellEnd"/>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proofErr w:type="spellStart"/>
            <w:r>
              <w:rPr>
                <w:i/>
              </w:rPr>
              <w:t>Dermasterias</w:t>
            </w:r>
            <w:proofErr w:type="spellEnd"/>
            <w:r>
              <w:rPr>
                <w:i/>
              </w:rPr>
              <w:t xml:space="preserve">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proofErr w:type="spellStart"/>
            <w:r>
              <w:rPr>
                <w:i/>
              </w:rPr>
              <w:t>Ceratostoma</w:t>
            </w:r>
            <w:proofErr w:type="spellEnd"/>
            <w:r>
              <w:rPr>
                <w:i/>
              </w:rPr>
              <w:t xml:space="preserve"> </w:t>
            </w:r>
            <w:proofErr w:type="spellStart"/>
            <w:r>
              <w:rPr>
                <w:i/>
              </w:rPr>
              <w:t>foliatum</w:t>
            </w:r>
            <w:proofErr w:type="spellEnd"/>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proofErr w:type="spellStart"/>
            <w:r>
              <w:rPr>
                <w:i/>
              </w:rPr>
              <w:t>Crassadoma</w:t>
            </w:r>
            <w:proofErr w:type="spellEnd"/>
            <w:r>
              <w:rPr>
                <w:i/>
              </w:rPr>
              <w:t xml:space="preserve">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proofErr w:type="spellStart"/>
            <w:r>
              <w:rPr>
                <w:i/>
              </w:rPr>
              <w:t>Leptasterias</w:t>
            </w:r>
            <w:proofErr w:type="spellEnd"/>
            <w:r>
              <w:rPr>
                <w:i/>
              </w:rPr>
              <w:t xml:space="preserve">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proofErr w:type="spellStart"/>
            <w:r>
              <w:rPr>
                <w:i/>
              </w:rPr>
              <w:t>Urticina</w:t>
            </w:r>
            <w:proofErr w:type="spellEnd"/>
            <w:r>
              <w:rPr>
                <w:i/>
              </w:rPr>
              <w:t xml:space="preserve">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 xml:space="preserve">Pisaster </w:t>
            </w:r>
            <w:proofErr w:type="spellStart"/>
            <w:r>
              <w:rPr>
                <w:i/>
              </w:rPr>
              <w:t>ochraceus</w:t>
            </w:r>
            <w:proofErr w:type="spellEnd"/>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proofErr w:type="spellStart"/>
            <w:r>
              <w:rPr>
                <w:i/>
              </w:rPr>
              <w:t>Eupentacta</w:t>
            </w:r>
            <w:proofErr w:type="spellEnd"/>
            <w:r>
              <w:rPr>
                <w:i/>
              </w:rPr>
              <w:t xml:space="preserve"> </w:t>
            </w:r>
            <w:proofErr w:type="spellStart"/>
            <w:r>
              <w:rPr>
                <w:i/>
              </w:rPr>
              <w:t>quinquesemita</w:t>
            </w:r>
            <w:proofErr w:type="spellEnd"/>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xanthogrammica</w:t>
            </w:r>
            <w:proofErr w:type="spellEnd"/>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proofErr w:type="spellStart"/>
            <w:r>
              <w:rPr>
                <w:i/>
              </w:rPr>
              <w:t>Peltodoris</w:t>
            </w:r>
            <w:proofErr w:type="spellEnd"/>
            <w:r>
              <w:rPr>
                <w:i/>
              </w:rPr>
              <w:t xml:space="preserve">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proofErr w:type="spellStart"/>
            <w:r>
              <w:rPr>
                <w:i/>
              </w:rPr>
              <w:t>Patiria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proofErr w:type="spellStart"/>
            <w:r>
              <w:rPr>
                <w:i/>
              </w:rPr>
              <w:t>Evasterias</w:t>
            </w:r>
            <w:proofErr w:type="spellEnd"/>
            <w:r>
              <w:rPr>
                <w:i/>
              </w:rPr>
              <w:t xml:space="preserve"> </w:t>
            </w:r>
            <w:proofErr w:type="spellStart"/>
            <w:r>
              <w:rPr>
                <w:i/>
              </w:rPr>
              <w:t>troschelii</w:t>
            </w:r>
            <w:proofErr w:type="spellEnd"/>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 xml:space="preserve">Doris </w:t>
            </w:r>
            <w:proofErr w:type="spellStart"/>
            <w:r>
              <w:rPr>
                <w:i/>
              </w:rPr>
              <w:t>odhneri</w:t>
            </w:r>
            <w:proofErr w:type="spellEnd"/>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proofErr w:type="spellStart"/>
            <w:r>
              <w:rPr>
                <w:i/>
              </w:rPr>
              <w:t>Scyra</w:t>
            </w:r>
            <w:proofErr w:type="spellEnd"/>
            <w:r>
              <w:rPr>
                <w:i/>
              </w:rPr>
              <w:t xml:space="preserve">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proofErr w:type="spellStart"/>
            <w:r>
              <w:rPr>
                <w:i/>
              </w:rPr>
              <w:t>Orthasterias</w:t>
            </w:r>
            <w:proofErr w:type="spellEnd"/>
            <w:r>
              <w:rPr>
                <w:i/>
              </w:rPr>
              <w:t xml:space="preserve"> </w:t>
            </w:r>
            <w:proofErr w:type="spellStart"/>
            <w:r>
              <w:rPr>
                <w:i/>
              </w:rPr>
              <w:t>koehleri</w:t>
            </w:r>
            <w:proofErr w:type="spellEnd"/>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proofErr w:type="spellStart"/>
            <w:r>
              <w:rPr>
                <w:i/>
              </w:rPr>
              <w:t>Cryptochiton</w:t>
            </w:r>
            <w:proofErr w:type="spellEnd"/>
            <w:r>
              <w:rPr>
                <w:i/>
              </w:rPr>
              <w:t xml:space="preserve"> </w:t>
            </w:r>
            <w:proofErr w:type="spellStart"/>
            <w:r>
              <w:rPr>
                <w:i/>
              </w:rPr>
              <w:t>stelleri</w:t>
            </w:r>
            <w:proofErr w:type="spellEnd"/>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proofErr w:type="spellStart"/>
            <w:r>
              <w:rPr>
                <w:i/>
              </w:rPr>
              <w:t>Dirona</w:t>
            </w:r>
            <w:proofErr w:type="spellEnd"/>
            <w:r>
              <w:rPr>
                <w:i/>
              </w:rPr>
              <w:t xml:space="preserve"> </w:t>
            </w:r>
            <w:proofErr w:type="spellStart"/>
            <w:r>
              <w:rPr>
                <w:i/>
              </w:rPr>
              <w:t>albolineata</w:t>
            </w:r>
            <w:proofErr w:type="spellEnd"/>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proofErr w:type="spellStart"/>
            <w:r>
              <w:rPr>
                <w:i/>
              </w:rPr>
              <w:t>Acmaea</w:t>
            </w:r>
            <w:proofErr w:type="spellEnd"/>
            <w:r>
              <w:rPr>
                <w:i/>
              </w:rPr>
              <w:t xml:space="preserve"> </w:t>
            </w:r>
            <w:proofErr w:type="spellStart"/>
            <w:r>
              <w:rPr>
                <w:i/>
              </w:rPr>
              <w:t>mitra</w:t>
            </w:r>
            <w:proofErr w:type="spellEnd"/>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proofErr w:type="spellStart"/>
            <w:r>
              <w:rPr>
                <w:i/>
              </w:rPr>
              <w:t>Lirabuccinum</w:t>
            </w:r>
            <w:proofErr w:type="spellEnd"/>
            <w:r>
              <w:rPr>
                <w:i/>
              </w:rPr>
              <w:t xml:space="preserve"> </w:t>
            </w:r>
            <w:proofErr w:type="spellStart"/>
            <w:r>
              <w:rPr>
                <w:i/>
              </w:rPr>
              <w:t>dirum</w:t>
            </w:r>
            <w:proofErr w:type="spellEnd"/>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proofErr w:type="spellStart"/>
            <w:r>
              <w:t>sea_star_YOY</w:t>
            </w:r>
            <w:proofErr w:type="spellEnd"/>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proofErr w:type="spellStart"/>
            <w:r>
              <w:rPr>
                <w:i/>
              </w:rPr>
              <w:t>Epiactis</w:t>
            </w:r>
            <w:proofErr w:type="spellEnd"/>
            <w:r>
              <w:rPr>
                <w:i/>
              </w:rPr>
              <w:t xml:space="preserve"> </w:t>
            </w:r>
            <w:proofErr w:type="spellStart"/>
            <w:r>
              <w:rPr>
                <w:i/>
              </w:rPr>
              <w:t>prolifera</w:t>
            </w:r>
            <w:proofErr w:type="spellEnd"/>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proofErr w:type="spellStart"/>
            <w:r>
              <w:rPr>
                <w:i/>
              </w:rPr>
              <w:t>Pagurus</w:t>
            </w:r>
            <w:proofErr w:type="spellEnd"/>
            <w:r>
              <w:rPr>
                <w:i/>
              </w:rPr>
              <w:t xml:space="preserve">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proofErr w:type="spellStart"/>
            <w:r>
              <w:t>hermit_crabs</w:t>
            </w:r>
            <w:proofErr w:type="spellEnd"/>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proofErr w:type="spellStart"/>
            <w:r>
              <w:rPr>
                <w:i/>
              </w:rPr>
              <w:t>Triopha</w:t>
            </w:r>
            <w:proofErr w:type="spellEnd"/>
            <w:r>
              <w:rPr>
                <w:i/>
              </w:rPr>
              <w:t xml:space="preserve"> </w:t>
            </w:r>
            <w:proofErr w:type="spellStart"/>
            <w:r>
              <w:rPr>
                <w:i/>
              </w:rPr>
              <w:t>catalinae</w:t>
            </w:r>
            <w:proofErr w:type="spellEnd"/>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proofErr w:type="spellStart"/>
            <w:r>
              <w:rPr>
                <w:i/>
              </w:rPr>
              <w:t>Craniella</w:t>
            </w:r>
            <w:proofErr w:type="spellEnd"/>
            <w:r>
              <w:rPr>
                <w:i/>
              </w:rPr>
              <w:t xml:space="preserve">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proofErr w:type="spellStart"/>
            <w:r>
              <w:rPr>
                <w:i/>
              </w:rPr>
              <w:t>Janolus</w:t>
            </w:r>
            <w:proofErr w:type="spellEnd"/>
            <w:r>
              <w:rPr>
                <w:i/>
              </w:rPr>
              <w:t xml:space="preserve"> </w:t>
            </w:r>
            <w:proofErr w:type="spellStart"/>
            <w:r>
              <w:rPr>
                <w:i/>
              </w:rPr>
              <w:t>fuscus</w:t>
            </w:r>
            <w:proofErr w:type="spellEnd"/>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proofErr w:type="spellStart"/>
            <w:r>
              <w:rPr>
                <w:i/>
              </w:rPr>
              <w:t>Acanthodoris</w:t>
            </w:r>
            <w:proofErr w:type="spellEnd"/>
            <w:r>
              <w:rPr>
                <w:i/>
              </w:rPr>
              <w:t xml:space="preserve"> </w:t>
            </w:r>
            <w:proofErr w:type="spellStart"/>
            <w:r>
              <w:rPr>
                <w:i/>
              </w:rPr>
              <w:t>hudsoni</w:t>
            </w:r>
            <w:proofErr w:type="spellEnd"/>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 xml:space="preserve">Cancer </w:t>
            </w:r>
            <w:proofErr w:type="spellStart"/>
            <w:r>
              <w:rPr>
                <w:i/>
              </w:rPr>
              <w:t>oregonensis</w:t>
            </w:r>
            <w:proofErr w:type="spellEnd"/>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proofErr w:type="spellStart"/>
            <w:r>
              <w:rPr>
                <w:i/>
              </w:rPr>
              <w:t>Parastichopus</w:t>
            </w:r>
            <w:proofErr w:type="spellEnd"/>
            <w:r>
              <w:rPr>
                <w:i/>
              </w:rPr>
              <w:t xml:space="preserve"> </w:t>
            </w:r>
            <w:proofErr w:type="spellStart"/>
            <w:r>
              <w:rPr>
                <w:i/>
              </w:rPr>
              <w:t>californicus</w:t>
            </w:r>
            <w:proofErr w:type="spellEnd"/>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producta</w:t>
            </w:r>
            <w:proofErr w:type="spellEnd"/>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gracilis</w:t>
            </w:r>
            <w:proofErr w:type="spellEnd"/>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crassicornis</w:t>
            </w:r>
            <w:proofErr w:type="spellEnd"/>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proofErr w:type="spellStart"/>
            <w:r>
              <w:rPr>
                <w:i/>
              </w:rPr>
              <w:t>Pododesmus</w:t>
            </w:r>
            <w:proofErr w:type="spellEnd"/>
            <w:r>
              <w:rPr>
                <w:i/>
              </w:rPr>
              <w:t xml:space="preserve">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proofErr w:type="spellStart"/>
            <w:r>
              <w:rPr>
                <w:i/>
              </w:rPr>
              <w:t>Solaster</w:t>
            </w:r>
            <w:proofErr w:type="spellEnd"/>
            <w:r>
              <w:rPr>
                <w:i/>
              </w:rPr>
              <w:t xml:space="preserve"> </w:t>
            </w:r>
            <w:proofErr w:type="spellStart"/>
            <w:r>
              <w:rPr>
                <w:i/>
              </w:rPr>
              <w:t>stimpsoni</w:t>
            </w:r>
            <w:proofErr w:type="spellEnd"/>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proofErr w:type="spellStart"/>
            <w:r>
              <w:rPr>
                <w:i/>
              </w:rPr>
              <w:t>Cryptolithodes</w:t>
            </w:r>
            <w:proofErr w:type="spellEnd"/>
            <w:r>
              <w:rPr>
                <w:i/>
              </w:rPr>
              <w:t xml:space="preserve"> </w:t>
            </w:r>
            <w:proofErr w:type="spellStart"/>
            <w:r>
              <w:rPr>
                <w:i/>
              </w:rPr>
              <w:t>sitchensis</w:t>
            </w:r>
            <w:proofErr w:type="spellEnd"/>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lofotensis</w:t>
            </w:r>
            <w:proofErr w:type="spellEnd"/>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proofErr w:type="spellStart"/>
            <w:r>
              <w:rPr>
                <w:i/>
              </w:rPr>
              <w:t>Mediaster</w:t>
            </w:r>
            <w:proofErr w:type="spellEnd"/>
            <w:r>
              <w:rPr>
                <w:i/>
              </w:rPr>
              <w:t xml:space="preserve"> </w:t>
            </w:r>
            <w:proofErr w:type="spellStart"/>
            <w:r>
              <w:rPr>
                <w:i/>
              </w:rPr>
              <w:t>aequalis</w:t>
            </w:r>
            <w:proofErr w:type="spellEnd"/>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piscivora</w:t>
            </w:r>
            <w:proofErr w:type="spellEnd"/>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proofErr w:type="spellStart"/>
            <w:r>
              <w:rPr>
                <w:i/>
              </w:rPr>
              <w:lastRenderedPageBreak/>
              <w:t>Pycnopodia</w:t>
            </w:r>
            <w:proofErr w:type="spellEnd"/>
            <w:r>
              <w:rPr>
                <w:i/>
              </w:rPr>
              <w:t xml:space="preserve"> </w:t>
            </w:r>
            <w:proofErr w:type="spellStart"/>
            <w:r>
              <w:rPr>
                <w:i/>
              </w:rPr>
              <w:t>helianthoides</w:t>
            </w:r>
            <w:proofErr w:type="spellEnd"/>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proofErr w:type="spellStart"/>
            <w:r>
              <w:t>Pycnopodia</w:t>
            </w:r>
            <w:proofErr w:type="spellEnd"/>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proofErr w:type="spellStart"/>
            <w:r>
              <w:rPr>
                <w:i/>
              </w:rPr>
              <w:t>Fusitriton</w:t>
            </w:r>
            <w:proofErr w:type="spellEnd"/>
            <w:r>
              <w:rPr>
                <w:i/>
              </w:rPr>
              <w:t xml:space="preserve"> </w:t>
            </w:r>
            <w:proofErr w:type="spellStart"/>
            <w:r>
              <w:rPr>
                <w:i/>
              </w:rPr>
              <w:t>oregonensis</w:t>
            </w:r>
            <w:proofErr w:type="spellEnd"/>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 xml:space="preserve">Pisaster </w:t>
            </w:r>
            <w:proofErr w:type="spellStart"/>
            <w:r>
              <w:rPr>
                <w:i/>
              </w:rPr>
              <w:t>brevispinus</w:t>
            </w:r>
            <w:proofErr w:type="spellEnd"/>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 xml:space="preserve">Mimulus </w:t>
            </w:r>
            <w:proofErr w:type="spellStart"/>
            <w:r>
              <w:rPr>
                <w:i/>
              </w:rPr>
              <w:t>foliatus</w:t>
            </w:r>
            <w:proofErr w:type="spellEnd"/>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proofErr w:type="spellStart"/>
            <w:r>
              <w:t>misc</w:t>
            </w:r>
            <w:proofErr w:type="spellEnd"/>
            <w:r>
              <w:t xml:space="preserve">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proofErr w:type="spellStart"/>
            <w:r>
              <w:rPr>
                <w:i/>
              </w:rPr>
              <w:t>Metridium</w:t>
            </w:r>
            <w:proofErr w:type="spellEnd"/>
            <w:r>
              <w:rPr>
                <w:i/>
              </w:rPr>
              <w:t xml:space="preserve"> </w:t>
            </w:r>
            <w:proofErr w:type="spellStart"/>
            <w:r>
              <w:rPr>
                <w:i/>
              </w:rPr>
              <w:t>giganteum</w:t>
            </w:r>
            <w:proofErr w:type="spellEnd"/>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proofErr w:type="spellStart"/>
            <w:r>
              <w:rPr>
                <w:i/>
              </w:rPr>
              <w:t>Lopholithodes</w:t>
            </w:r>
            <w:proofErr w:type="spellEnd"/>
            <w:r>
              <w:rPr>
                <w:i/>
              </w:rPr>
              <w:t xml:space="preserve"> </w:t>
            </w:r>
            <w:proofErr w:type="spellStart"/>
            <w:r>
              <w:rPr>
                <w:i/>
              </w:rPr>
              <w:t>mandtii</w:t>
            </w:r>
            <w:proofErr w:type="spellEnd"/>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elegantissima</w:t>
            </w:r>
            <w:proofErr w:type="spellEnd"/>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54" w:name="_jevyb6ayauur" w:colFirst="0" w:colLast="0"/>
      <w:bookmarkEnd w:id="54"/>
      <w:r>
        <w:br w:type="page"/>
      </w:r>
    </w:p>
    <w:p w14:paraId="065C37F2" w14:textId="77777777" w:rsidR="00471A3D" w:rsidRDefault="00EF0B3C">
      <w:pPr>
        <w:pStyle w:val="Heading5"/>
      </w:pPr>
      <w:bookmarkStart w:id="55" w:name="_hbmkrdb4vkpx" w:colFirst="0" w:colLast="0"/>
      <w:bookmarkEnd w:id="55"/>
      <w:r>
        <w:lastRenderedPageBreak/>
        <w:t xml:space="preserve">Table S4. Fish species observed during SCUBA surveys from 2015-2021. Observations with visibility below 2.0 m have been excluded. Greenlings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 xml:space="preserve">Sebastes </w:t>
            </w:r>
            <w:proofErr w:type="spellStart"/>
            <w:r>
              <w:rPr>
                <w:b/>
                <w:i/>
              </w:rPr>
              <w:t>melanops</w:t>
            </w:r>
            <w:proofErr w:type="spellEnd"/>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decagrammus</w:t>
            </w:r>
            <w:proofErr w:type="spellEnd"/>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proofErr w:type="spellStart"/>
            <w:r>
              <w:rPr>
                <w:i/>
              </w:rPr>
              <w:t>Embiotoca</w:t>
            </w:r>
            <w:proofErr w:type="spellEnd"/>
            <w:r>
              <w:rPr>
                <w:i/>
              </w:rPr>
              <w:t xml:space="preserve">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proofErr w:type="spellStart"/>
            <w:r>
              <w:rPr>
                <w:i/>
              </w:rPr>
              <w:t>Aulorhynchus</w:t>
            </w:r>
            <w:proofErr w:type="spellEnd"/>
            <w:r>
              <w:rPr>
                <w:i/>
              </w:rPr>
              <w:t xml:space="preserve"> </w:t>
            </w:r>
            <w:proofErr w:type="spellStart"/>
            <w:r>
              <w:rPr>
                <w:i/>
              </w:rPr>
              <w:t>flavidus</w:t>
            </w:r>
            <w:proofErr w:type="spellEnd"/>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proofErr w:type="spellStart"/>
            <w:r>
              <w:t>tubesnout</w:t>
            </w:r>
            <w:proofErr w:type="spellEnd"/>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r>
              <w:t>bait</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proofErr w:type="spellStart"/>
            <w:r>
              <w:t>Clupeidae</w:t>
            </w:r>
            <w:proofErr w:type="spellEnd"/>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proofErr w:type="spellStart"/>
            <w:r>
              <w:rPr>
                <w:i/>
              </w:rPr>
              <w:t>Rhinogobiops</w:t>
            </w:r>
            <w:proofErr w:type="spellEnd"/>
            <w:r>
              <w:rPr>
                <w:i/>
              </w:rPr>
              <w:t xml:space="preserve"> </w:t>
            </w:r>
            <w:proofErr w:type="spellStart"/>
            <w:r>
              <w:rPr>
                <w:i/>
              </w:rPr>
              <w:t>nicholsii</w:t>
            </w:r>
            <w:proofErr w:type="spellEnd"/>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proofErr w:type="spellStart"/>
            <w:r>
              <w:rPr>
                <w:b/>
                <w:i/>
              </w:rPr>
              <w:t>Scorpaenichthys</w:t>
            </w:r>
            <w:proofErr w:type="spellEnd"/>
            <w:r>
              <w:rPr>
                <w:b/>
                <w:i/>
              </w:rPr>
              <w:t xml:space="preserve"> </w:t>
            </w:r>
            <w:proofErr w:type="spellStart"/>
            <w:r>
              <w:rPr>
                <w:b/>
                <w:i/>
              </w:rPr>
              <w:t>marmoratus</w:t>
            </w:r>
            <w:proofErr w:type="spellEnd"/>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 xml:space="preserve">Sebastes </w:t>
            </w:r>
            <w:proofErr w:type="spellStart"/>
            <w:r>
              <w:rPr>
                <w:b/>
                <w:i/>
              </w:rPr>
              <w:t>caurinus</w:t>
            </w:r>
            <w:proofErr w:type="spellEnd"/>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 xml:space="preserve">Sebastes </w:t>
            </w:r>
            <w:proofErr w:type="spellStart"/>
            <w:r>
              <w:rPr>
                <w:b/>
                <w:i/>
              </w:rPr>
              <w:t>maliger</w:t>
            </w:r>
            <w:proofErr w:type="spellEnd"/>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proofErr w:type="spellStart"/>
            <w:r>
              <w:rPr>
                <w:i/>
              </w:rPr>
              <w:t>Artedius</w:t>
            </w:r>
            <w:proofErr w:type="spellEnd"/>
            <w:r>
              <w:rPr>
                <w:i/>
              </w:rPr>
              <w:t xml:space="preserve"> </w:t>
            </w:r>
            <w:proofErr w:type="spellStart"/>
            <w:r>
              <w:rPr>
                <w:i/>
              </w:rPr>
              <w:t>harringtoni</w:t>
            </w:r>
            <w:proofErr w:type="spellEnd"/>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proofErr w:type="spellStart"/>
            <w:r>
              <w:t>scalyhead</w:t>
            </w:r>
            <w:proofErr w:type="spellEnd"/>
            <w:r>
              <w:t xml:space="preserve">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proofErr w:type="spellStart"/>
            <w:r>
              <w:rPr>
                <w:i/>
              </w:rPr>
              <w:t>Rhacochilus</w:t>
            </w:r>
            <w:proofErr w:type="spellEnd"/>
            <w:r>
              <w:rPr>
                <w:i/>
              </w:rPr>
              <w:t xml:space="preserve"> </w:t>
            </w:r>
            <w:proofErr w:type="spellStart"/>
            <w:r>
              <w:rPr>
                <w:i/>
              </w:rPr>
              <w:t>vacca</w:t>
            </w:r>
            <w:proofErr w:type="spellEnd"/>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Default="00EF0B3C" w:rsidP="008C4C74">
            <w:pPr>
              <w:spacing w:line="240" w:lineRule="auto"/>
              <w:ind w:firstLine="0"/>
              <w:rPr>
                <w:i/>
              </w:rPr>
            </w:pPr>
            <w:proofErr w:type="spellStart"/>
            <w:r>
              <w:rPr>
                <w:i/>
              </w:rPr>
              <w:t>Cottidae</w:t>
            </w:r>
            <w:proofErr w:type="spellEnd"/>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proofErr w:type="spellStart"/>
            <w:r>
              <w:rPr>
                <w:i/>
              </w:rPr>
              <w:t>Hemilepidotus</w:t>
            </w:r>
            <w:proofErr w:type="spellEnd"/>
            <w:r>
              <w:rPr>
                <w:i/>
              </w:rPr>
              <w:t xml:space="preserve"> </w:t>
            </w:r>
            <w:proofErr w:type="spellStart"/>
            <w:r>
              <w:rPr>
                <w:i/>
              </w:rPr>
              <w:t>hemilepidotus</w:t>
            </w:r>
            <w:proofErr w:type="spellEnd"/>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proofErr w:type="spellStart"/>
            <w:r>
              <w:rPr>
                <w:b/>
                <w:i/>
              </w:rPr>
              <w:t>Oxylebius</w:t>
            </w:r>
            <w:proofErr w:type="spellEnd"/>
            <w:r>
              <w:rPr>
                <w:b/>
                <w:i/>
              </w:rPr>
              <w:t xml:space="preserve">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Default="00EF0B3C" w:rsidP="008C4C74">
            <w:pPr>
              <w:spacing w:line="240" w:lineRule="auto"/>
              <w:ind w:firstLine="0"/>
              <w:rPr>
                <w:i/>
              </w:rPr>
            </w:pPr>
            <w:proofErr w:type="spellStart"/>
            <w:r>
              <w:rPr>
                <w:i/>
              </w:rPr>
              <w:t>Embiotocidae</w:t>
            </w:r>
            <w:proofErr w:type="spellEnd"/>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lagocephalus</w:t>
            </w:r>
            <w:proofErr w:type="spellEnd"/>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proofErr w:type="spellStart"/>
            <w:r>
              <w:rPr>
                <w:i/>
              </w:rPr>
              <w:t>Synchirus</w:t>
            </w:r>
            <w:proofErr w:type="spellEnd"/>
            <w:r>
              <w:rPr>
                <w:i/>
              </w:rPr>
              <w:t xml:space="preserve"> </w:t>
            </w:r>
            <w:proofErr w:type="spellStart"/>
            <w:r>
              <w:rPr>
                <w:i/>
              </w:rPr>
              <w:t>gilli</w:t>
            </w:r>
            <w:proofErr w:type="spellEnd"/>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stelleri</w:t>
            </w:r>
            <w:proofErr w:type="spellEnd"/>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proofErr w:type="spellStart"/>
            <w:r>
              <w:rPr>
                <w:b/>
              </w:rPr>
              <w:t>whitespotted</w:t>
            </w:r>
            <w:proofErr w:type="spellEnd"/>
            <w:r>
              <w:rPr>
                <w:b/>
              </w:rPr>
              <w:t xml:space="preserve">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proofErr w:type="spellStart"/>
            <w:r>
              <w:rPr>
                <w:i/>
              </w:rPr>
              <w:t>Jordania</w:t>
            </w:r>
            <w:proofErr w:type="spellEnd"/>
            <w:r>
              <w:rPr>
                <w:i/>
              </w:rPr>
              <w:t xml:space="preserve"> </w:t>
            </w:r>
            <w:proofErr w:type="spellStart"/>
            <w:r>
              <w:rPr>
                <w:i/>
              </w:rPr>
              <w:t>zonope</w:t>
            </w:r>
            <w:proofErr w:type="spellEnd"/>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proofErr w:type="spellStart"/>
            <w:r>
              <w:rPr>
                <w:i/>
              </w:rPr>
              <w:t>Chirolophis</w:t>
            </w:r>
            <w:proofErr w:type="spellEnd"/>
            <w:r>
              <w:rPr>
                <w:i/>
              </w:rPr>
              <w:t xml:space="preserve"> </w:t>
            </w:r>
            <w:proofErr w:type="spellStart"/>
            <w:r>
              <w:rPr>
                <w:i/>
              </w:rPr>
              <w:t>nugator</w:t>
            </w:r>
            <w:proofErr w:type="spellEnd"/>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proofErr w:type="spellStart"/>
            <w:r>
              <w:t>mosshead</w:t>
            </w:r>
            <w:proofErr w:type="spellEnd"/>
            <w:r>
              <w:t xml:space="preserve">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proofErr w:type="spellStart"/>
            <w:r>
              <w:rPr>
                <w:i/>
              </w:rPr>
              <w:t>Rimicola</w:t>
            </w:r>
            <w:proofErr w:type="spellEnd"/>
            <w:r>
              <w:rPr>
                <w:i/>
              </w:rPr>
              <w:t xml:space="preserve"> </w:t>
            </w:r>
            <w:proofErr w:type="spellStart"/>
            <w:r>
              <w:rPr>
                <w:i/>
              </w:rPr>
              <w:t>muscarum</w:t>
            </w:r>
            <w:proofErr w:type="spellEnd"/>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proofErr w:type="spellStart"/>
            <w:r>
              <w:lastRenderedPageBreak/>
              <w:t>Pholidae</w:t>
            </w:r>
            <w:proofErr w:type="spellEnd"/>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 xml:space="preserve">Sebastes </w:t>
            </w:r>
            <w:proofErr w:type="spellStart"/>
            <w:r>
              <w:rPr>
                <w:i/>
              </w:rPr>
              <w:t>flavidus</w:t>
            </w:r>
            <w:proofErr w:type="spellEnd"/>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56" w:name="_q6022ym9txhx" w:colFirst="0" w:colLast="0"/>
      <w:bookmarkEnd w:id="56"/>
    </w:p>
    <w:p w14:paraId="5BBF1B6B" w14:textId="77777777" w:rsidR="005F4119" w:rsidRDefault="005F4119" w:rsidP="000D6AFE">
      <w:bookmarkStart w:id="57" w:name="_c1i22ejfw50x" w:colFirst="0" w:colLast="0"/>
      <w:bookmarkEnd w:id="57"/>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 xml:space="preserve">Sebastes </w:t>
            </w:r>
            <w:proofErr w:type="spellStart"/>
            <w:r>
              <w:rPr>
                <w:i/>
              </w:rPr>
              <w:t>melanops</w:t>
            </w:r>
            <w:proofErr w:type="spellEnd"/>
            <w:r>
              <w:rPr>
                <w:i/>
              </w:rPr>
              <w:t>/</w:t>
            </w:r>
            <w:proofErr w:type="spellStart"/>
            <w:r>
              <w:rPr>
                <w:i/>
              </w:rPr>
              <w:t>flavidus</w:t>
            </w:r>
            <w:proofErr w:type="spellEnd"/>
          </w:p>
        </w:tc>
        <w:tc>
          <w:tcPr>
            <w:tcW w:w="3180" w:type="dxa"/>
            <w:tcBorders>
              <w:top w:val="single" w:sz="8" w:space="0" w:color="000000"/>
            </w:tcBorders>
            <w:tcMar>
              <w:top w:w="100" w:type="dxa"/>
              <w:left w:w="100" w:type="dxa"/>
              <w:bottom w:w="100" w:type="dxa"/>
              <w:right w:w="100" w:type="dxa"/>
            </w:tcMar>
          </w:tcPr>
          <w:p w14:paraId="25B297C6" w14:textId="77777777" w:rsidR="00471A3D" w:rsidRDefault="00EF0B3C">
            <w:pPr>
              <w:spacing w:line="240" w:lineRule="auto"/>
              <w:ind w:firstLine="0"/>
            </w:pPr>
            <w:r>
              <w:t>Yellowtail and black rockfish juveniles (YTB)</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 xml:space="preserve">Sebastes </w:t>
            </w:r>
            <w:proofErr w:type="spellStart"/>
            <w:r>
              <w:rPr>
                <w:i/>
              </w:rPr>
              <w:t>caurinus</w:t>
            </w:r>
            <w:proofErr w:type="spellEnd"/>
            <w:r>
              <w:rPr>
                <w:i/>
              </w:rPr>
              <w:t>/</w:t>
            </w:r>
            <w:proofErr w:type="spellStart"/>
            <w:r>
              <w:rPr>
                <w:i/>
              </w:rPr>
              <w:t>maliger</w:t>
            </w:r>
            <w:proofErr w:type="spellEnd"/>
            <w:r>
              <w:rPr>
                <w:i/>
              </w:rPr>
              <w:t>/</w:t>
            </w:r>
            <w:proofErr w:type="spellStart"/>
            <w:r>
              <w:rPr>
                <w:i/>
              </w:rPr>
              <w:t>auriculatus</w:t>
            </w:r>
            <w:proofErr w:type="spellEnd"/>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 xml:space="preserve">Sebastes </w:t>
            </w:r>
            <w:proofErr w:type="spellStart"/>
            <w:r>
              <w:rPr>
                <w:i/>
              </w:rPr>
              <w:t>pinniger</w:t>
            </w:r>
            <w:proofErr w:type="spellEnd"/>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 xml:space="preserve">Sebastes </w:t>
            </w:r>
            <w:proofErr w:type="spellStart"/>
            <w:r>
              <w:rPr>
                <w:i/>
              </w:rPr>
              <w:t>mystinus</w:t>
            </w:r>
            <w:proofErr w:type="spellEnd"/>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58" w:name="_ki29orrn0w1t" w:colFirst="0" w:colLast="0"/>
      <w:bookmarkEnd w:id="58"/>
      <w:r>
        <w:br w:type="page"/>
      </w:r>
    </w:p>
    <w:p w14:paraId="273258F5" w14:textId="77777777" w:rsidR="00471A3D" w:rsidRDefault="00EF0B3C" w:rsidP="005F4119">
      <w:pPr>
        <w:pStyle w:val="Heading5"/>
        <w:ind w:right="810"/>
      </w:pPr>
      <w:bookmarkStart w:id="59" w:name="_4nmytzjag5o2" w:colFirst="0" w:colLast="0"/>
      <w:bookmarkEnd w:id="59"/>
      <w:r>
        <w:lastRenderedPageBreak/>
        <w:t xml:space="preserve">Table S6. Results of permutation-based multivariate analysis of variance </w:t>
      </w:r>
      <w:proofErr w:type="spellStart"/>
      <w:r>
        <w:t>PerMANOVA</w:t>
      </w:r>
      <w:proofErr w:type="spellEnd"/>
      <w:r>
        <w:t xml:space="preserve">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60" w:name="_pgddbdrpqrf3" w:colFirst="0" w:colLast="0"/>
      <w:bookmarkEnd w:id="60"/>
    </w:p>
    <w:p w14:paraId="54C7EF8E" w14:textId="3EC5C7F8" w:rsidR="00471A3D" w:rsidRDefault="00EF0B3C" w:rsidP="005F4119">
      <w:pPr>
        <w:pStyle w:val="Heading5"/>
        <w:ind w:right="720"/>
      </w:pPr>
      <w:r>
        <w:t xml:space="preserve">Table S7. Results of permutation-based multivariate analysis of variance </w:t>
      </w:r>
      <w:proofErr w:type="spellStart"/>
      <w:r>
        <w:t>PerMANOVA</w:t>
      </w:r>
      <w:proofErr w:type="spellEnd"/>
      <w:r>
        <w:t xml:space="preserve">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61" w:name="_2scs6bp8gdub" w:colFirst="0" w:colLast="0"/>
      <w:bookmarkEnd w:id="61"/>
      <w:r>
        <w:br w:type="page"/>
      </w:r>
    </w:p>
    <w:p w14:paraId="66DB5A34" w14:textId="77777777" w:rsidR="00471A3D" w:rsidRDefault="00EF0B3C" w:rsidP="005F4119">
      <w:pPr>
        <w:pStyle w:val="Heading5"/>
        <w:ind w:right="900"/>
      </w:pPr>
      <w:bookmarkStart w:id="62" w:name="_pq9iyiy0gnbe" w:colFirst="0" w:colLast="0"/>
      <w:bookmarkEnd w:id="62"/>
      <w:r>
        <w:lastRenderedPageBreak/>
        <w:t xml:space="preserve">Table S8. Results of permutation-based multivariate analysis of variance </w:t>
      </w:r>
      <w:proofErr w:type="spellStart"/>
      <w:r>
        <w:t>PerMANOVA</w:t>
      </w:r>
      <w:proofErr w:type="spellEnd"/>
      <w:r>
        <w:t xml:space="preserve">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63" w:name="_7mx6lcdim2sk" w:colFirst="0" w:colLast="0"/>
      <w:bookmarkEnd w:id="63"/>
    </w:p>
    <w:p w14:paraId="3889A857" w14:textId="77777777" w:rsidR="00471A3D" w:rsidRDefault="00EF0B3C" w:rsidP="005F4119">
      <w:pPr>
        <w:pStyle w:val="Heading5"/>
        <w:ind w:right="900"/>
      </w:pPr>
      <w:bookmarkStart w:id="64" w:name="_q9i8fb532wt5" w:colFirst="0" w:colLast="0"/>
      <w:bookmarkEnd w:id="64"/>
      <w:r>
        <w:t xml:space="preserve">Table S9. Results of permutation-based multivariate analysis of variance </w:t>
      </w:r>
      <w:proofErr w:type="spellStart"/>
      <w:r>
        <w:t>PerMANOVA</w:t>
      </w:r>
      <w:proofErr w:type="spellEnd"/>
      <w:r>
        <w:t xml:space="preserve"> for rockfish </w:t>
      </w:r>
      <w:r>
        <w:rPr>
          <w:i/>
        </w:rPr>
        <w:t>Sebastes</w:t>
      </w:r>
      <w:r>
        <w:t xml:space="preserve"> </w:t>
      </w:r>
      <w:proofErr w:type="spellStart"/>
      <w:r>
        <w:t>spp</w:t>
      </w:r>
      <w:proofErr w:type="spellEnd"/>
      <w:r>
        <w:t xml:space="preserve">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31A0C284" w:rsidR="00471A3D" w:rsidRPr="00AA4B62" w:rsidRDefault="00EF0B3C" w:rsidP="005F4119">
      <w:pPr>
        <w:pStyle w:val="Heading5"/>
        <w:ind w:right="3060"/>
      </w:pPr>
      <w:bookmarkStart w:id="65" w:name="_qq89hmytn47d" w:colFirst="0" w:colLast="0"/>
      <w:bookmarkEnd w:id="65"/>
      <w:r>
        <w:t xml:space="preserve">Table S10 Results of model selection for binomial models predicting the probability of occurrence of </w:t>
      </w:r>
      <w:r w:rsidR="005550E0">
        <w:t>ju</w:t>
      </w:r>
      <w:r>
        <w:t xml:space="preserve">venile rockfishes. Data were summarized by Site x Depth x Area x Year bins prior to analysis. </w:t>
      </w:r>
      <w:r w:rsidR="00AA4B62">
        <w:rPr>
          <w:i/>
        </w:rPr>
        <w:t xml:space="preserve">Macro = Macrocystis, </w:t>
      </w:r>
      <w:proofErr w:type="spellStart"/>
      <w:r w:rsidR="00AA4B62">
        <w:rPr>
          <w:i/>
        </w:rPr>
        <w:t>Nereo</w:t>
      </w:r>
      <w:proofErr w:type="spellEnd"/>
      <w:r w:rsidR="00AA4B62">
        <w:rPr>
          <w:i/>
        </w:rPr>
        <w:t xml:space="preserve"> = </w:t>
      </w:r>
      <w:proofErr w:type="spellStart"/>
      <w:r w:rsidR="00AA4B62">
        <w:rPr>
          <w:i/>
        </w:rPr>
        <w:t>Nereocystis</w:t>
      </w:r>
      <w:proofErr w:type="spellEnd"/>
      <w:r w:rsidR="00AA4B62">
        <w:rPr>
          <w:i/>
        </w:rPr>
        <w:t xml:space="preserve">, </w:t>
      </w:r>
      <w:proofErr w:type="spellStart"/>
      <w:r w:rsidR="00AA4B62">
        <w:rPr>
          <w:i/>
        </w:rPr>
        <w:t>Ptery</w:t>
      </w:r>
      <w:proofErr w:type="spellEnd"/>
      <w:r w:rsidR="00AA4B62">
        <w:rPr>
          <w:i/>
        </w:rPr>
        <w:t xml:space="preserve"> = </w:t>
      </w:r>
      <w:proofErr w:type="spellStart"/>
      <w:r w:rsidR="00AA4B62">
        <w:rPr>
          <w:i/>
        </w:rPr>
        <w:t>Pterygophora</w:t>
      </w:r>
      <w:proofErr w:type="spellEnd"/>
      <w:r w:rsidR="00AA4B62">
        <w:rPr>
          <w:i/>
        </w:rPr>
        <w:t xml:space="preserve">. Canopy kelps are Macrocystis and </w:t>
      </w:r>
      <w:proofErr w:type="spellStart"/>
      <w:r w:rsidR="00AA4B62">
        <w:rPr>
          <w:i/>
        </w:rPr>
        <w:t>Nereocystis</w:t>
      </w:r>
      <w:proofErr w:type="spellEnd"/>
      <w:r w:rsidR="00AA4B62">
        <w:rPr>
          <w:i/>
        </w:rPr>
        <w:t xml:space="preserve">. </w:t>
      </w:r>
      <w:r w:rsidR="00AA4B62">
        <w:t>Kelps were included as continuous variables, Year and S</w:t>
      </w:r>
      <w:r w:rsidR="005550E0">
        <w:t>ite and random factors and included in all models</w:t>
      </w:r>
      <w:r w:rsidR="00E879BD">
        <w:t>.</w:t>
      </w:r>
    </w:p>
    <w:tbl>
      <w:tblPr>
        <w:tblStyle w:val="a8"/>
        <w:tblW w:w="5220" w:type="dxa"/>
        <w:tblLayout w:type="fixed"/>
        <w:tblLook w:val="0600" w:firstRow="0" w:lastRow="0" w:firstColumn="0" w:lastColumn="0" w:noHBand="1" w:noVBand="1"/>
      </w:tblPr>
      <w:tblGrid>
        <w:gridCol w:w="2430"/>
        <w:gridCol w:w="1530"/>
        <w:gridCol w:w="360"/>
        <w:gridCol w:w="900"/>
      </w:tblGrid>
      <w:tr w:rsidR="00471A3D" w:rsidRPr="00AA4B62" w14:paraId="59E51D69"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56E13472" w14:textId="77777777" w:rsidR="00471A3D" w:rsidRPr="00AA4B62" w:rsidRDefault="00EF0B3C" w:rsidP="002B03D2">
            <w:pPr>
              <w:widowControl w:val="0"/>
              <w:spacing w:line="240" w:lineRule="auto"/>
              <w:ind w:firstLine="0"/>
            </w:pPr>
            <w:r w:rsidRPr="00AA4B62">
              <w:t>Model</w:t>
            </w:r>
          </w:p>
        </w:tc>
        <w:tc>
          <w:tcPr>
            <w:tcW w:w="1890" w:type="dxa"/>
            <w:gridSpan w:val="2"/>
            <w:tcBorders>
              <w:bottom w:val="single" w:sz="4" w:space="0" w:color="auto"/>
            </w:tcBorders>
            <w:tcMar>
              <w:top w:w="14" w:type="dxa"/>
              <w:left w:w="14" w:type="dxa"/>
              <w:bottom w:w="14" w:type="dxa"/>
              <w:right w:w="14" w:type="dxa"/>
            </w:tcMar>
            <w:vAlign w:val="center"/>
          </w:tcPr>
          <w:p w14:paraId="18A5DA73" w14:textId="219C73A5" w:rsidR="00471A3D" w:rsidRPr="00AA4B62" w:rsidRDefault="002B03D2" w:rsidP="002B03D2">
            <w:pPr>
              <w:widowControl w:val="0"/>
              <w:spacing w:line="240" w:lineRule="auto"/>
              <w:ind w:firstLine="0"/>
              <w:jc w:val="center"/>
            </w:pPr>
            <w:r>
              <w:t xml:space="preserve">     </w:t>
            </w:r>
            <w:proofErr w:type="spellStart"/>
            <w:r w:rsidR="00EF0B3C" w:rsidRPr="00AA4B62">
              <w:t>AIC</w:t>
            </w:r>
            <w:r w:rsidR="00E879BD">
              <w:t>c</w:t>
            </w:r>
            <w:proofErr w:type="spellEnd"/>
          </w:p>
        </w:tc>
        <w:tc>
          <w:tcPr>
            <w:tcW w:w="900" w:type="dxa"/>
            <w:tcBorders>
              <w:bottom w:val="single" w:sz="4" w:space="0" w:color="auto"/>
            </w:tcBorders>
            <w:tcMar>
              <w:top w:w="14" w:type="dxa"/>
              <w:left w:w="14" w:type="dxa"/>
              <w:bottom w:w="14" w:type="dxa"/>
              <w:right w:w="14" w:type="dxa"/>
            </w:tcMar>
            <w:vAlign w:val="center"/>
          </w:tcPr>
          <w:p w14:paraId="2DBA29DF" w14:textId="5BDDC048" w:rsidR="00471A3D" w:rsidRPr="00AA4B62" w:rsidRDefault="00AA4B62" w:rsidP="002B03D2">
            <w:pPr>
              <w:widowControl w:val="0"/>
              <w:spacing w:line="240" w:lineRule="auto"/>
              <w:ind w:firstLine="0"/>
              <w:jc w:val="right"/>
            </w:pPr>
            <w:proofErr w:type="spellStart"/>
            <w:r>
              <w:t>Δ</w:t>
            </w:r>
            <w:r w:rsidR="00EF0B3C" w:rsidRPr="00AA4B62">
              <w:t>AIC</w:t>
            </w:r>
            <w:r w:rsidR="00E879BD">
              <w:t>c</w:t>
            </w:r>
            <w:proofErr w:type="spellEnd"/>
          </w:p>
        </w:tc>
      </w:tr>
      <w:tr w:rsidR="005550E0" w14:paraId="0436886D" w14:textId="77777777" w:rsidTr="002B03D2">
        <w:trPr>
          <w:trHeight w:val="432"/>
        </w:trPr>
        <w:tc>
          <w:tcPr>
            <w:tcW w:w="2430" w:type="dxa"/>
            <w:tcBorders>
              <w:top w:val="single" w:sz="4" w:space="0" w:color="auto"/>
            </w:tcBorders>
            <w:tcMar>
              <w:top w:w="14" w:type="dxa"/>
              <w:left w:w="14" w:type="dxa"/>
              <w:bottom w:w="14" w:type="dxa"/>
              <w:right w:w="14" w:type="dxa"/>
            </w:tcMar>
            <w:vAlign w:val="center"/>
          </w:tcPr>
          <w:p w14:paraId="45A63756" w14:textId="39865203" w:rsidR="005550E0" w:rsidRDefault="005550E0" w:rsidP="002B03D2">
            <w:pPr>
              <w:widowControl w:val="0"/>
              <w:spacing w:line="240" w:lineRule="auto"/>
              <w:ind w:firstLine="0"/>
            </w:pPr>
            <w:r>
              <w:t>Canopy kelps summed</w:t>
            </w:r>
          </w:p>
        </w:tc>
        <w:tc>
          <w:tcPr>
            <w:tcW w:w="1530" w:type="dxa"/>
            <w:tcBorders>
              <w:top w:val="single" w:sz="4" w:space="0" w:color="auto"/>
            </w:tcBorders>
            <w:tcMar>
              <w:top w:w="14" w:type="dxa"/>
              <w:left w:w="14" w:type="dxa"/>
              <w:bottom w:w="14" w:type="dxa"/>
              <w:right w:w="14" w:type="dxa"/>
            </w:tcMar>
            <w:vAlign w:val="center"/>
          </w:tcPr>
          <w:p w14:paraId="14A5B131" w14:textId="0899E82A" w:rsidR="005550E0" w:rsidRDefault="005550E0" w:rsidP="002B03D2">
            <w:pPr>
              <w:spacing w:line="240" w:lineRule="auto"/>
              <w:ind w:left="-71" w:firstLine="791"/>
              <w:jc w:val="center"/>
            </w:pPr>
            <w:r>
              <w:t>70.485</w:t>
            </w:r>
          </w:p>
        </w:tc>
        <w:tc>
          <w:tcPr>
            <w:tcW w:w="1260" w:type="dxa"/>
            <w:gridSpan w:val="2"/>
            <w:tcBorders>
              <w:top w:val="single" w:sz="4" w:space="0" w:color="auto"/>
            </w:tcBorders>
            <w:tcMar>
              <w:top w:w="14" w:type="dxa"/>
              <w:left w:w="14" w:type="dxa"/>
              <w:bottom w:w="14" w:type="dxa"/>
              <w:right w:w="14" w:type="dxa"/>
            </w:tcMar>
            <w:vAlign w:val="center"/>
          </w:tcPr>
          <w:p w14:paraId="338B5B33" w14:textId="3E3E10D0" w:rsidR="005550E0" w:rsidRDefault="005550E0" w:rsidP="002B03D2">
            <w:pPr>
              <w:spacing w:line="240" w:lineRule="auto"/>
              <w:ind w:firstLine="0"/>
              <w:jc w:val="right"/>
            </w:pPr>
            <w:r>
              <w:t>0.000</w:t>
            </w:r>
          </w:p>
        </w:tc>
      </w:tr>
      <w:tr w:rsidR="005550E0" w14:paraId="79070415" w14:textId="77777777" w:rsidTr="002B03D2">
        <w:trPr>
          <w:trHeight w:val="432"/>
        </w:trPr>
        <w:tc>
          <w:tcPr>
            <w:tcW w:w="2430" w:type="dxa"/>
            <w:tcMar>
              <w:top w:w="14" w:type="dxa"/>
              <w:left w:w="14" w:type="dxa"/>
              <w:bottom w:w="14" w:type="dxa"/>
              <w:right w:w="14" w:type="dxa"/>
            </w:tcMar>
            <w:vAlign w:val="center"/>
          </w:tcPr>
          <w:p w14:paraId="3B1C695B" w14:textId="373D25B9" w:rsidR="005550E0" w:rsidRDefault="005550E0" w:rsidP="002B03D2">
            <w:pPr>
              <w:widowControl w:val="0"/>
              <w:spacing w:line="240" w:lineRule="auto"/>
              <w:ind w:firstLine="0"/>
            </w:pPr>
            <w:r w:rsidRPr="00AA4B62">
              <w:rPr>
                <w:i/>
              </w:rPr>
              <w:t>Macro</w:t>
            </w:r>
            <w:r>
              <w:t xml:space="preserve"> + </w:t>
            </w:r>
            <w:proofErr w:type="spellStart"/>
            <w:r w:rsidRPr="00AA4B62">
              <w:rPr>
                <w:i/>
              </w:rPr>
              <w:t>Nereo</w:t>
            </w:r>
            <w:proofErr w:type="spellEnd"/>
          </w:p>
        </w:tc>
        <w:tc>
          <w:tcPr>
            <w:tcW w:w="1530" w:type="dxa"/>
            <w:tcMar>
              <w:top w:w="14" w:type="dxa"/>
              <w:left w:w="14" w:type="dxa"/>
              <w:bottom w:w="14" w:type="dxa"/>
              <w:right w:w="14" w:type="dxa"/>
            </w:tcMar>
            <w:vAlign w:val="center"/>
          </w:tcPr>
          <w:p w14:paraId="4C02A4E5" w14:textId="201B47DB" w:rsidR="005550E0" w:rsidRDefault="005550E0" w:rsidP="002B03D2">
            <w:pPr>
              <w:spacing w:line="240" w:lineRule="auto"/>
              <w:jc w:val="center"/>
            </w:pPr>
            <w:r>
              <w:t>72.485</w:t>
            </w:r>
          </w:p>
        </w:tc>
        <w:tc>
          <w:tcPr>
            <w:tcW w:w="1260" w:type="dxa"/>
            <w:gridSpan w:val="2"/>
            <w:tcMar>
              <w:top w:w="14" w:type="dxa"/>
              <w:left w:w="14" w:type="dxa"/>
              <w:bottom w:w="14" w:type="dxa"/>
              <w:right w:w="14" w:type="dxa"/>
            </w:tcMar>
            <w:vAlign w:val="center"/>
          </w:tcPr>
          <w:p w14:paraId="1C7CC10E" w14:textId="103C2326" w:rsidR="005550E0" w:rsidRDefault="005550E0" w:rsidP="002B03D2">
            <w:pPr>
              <w:spacing w:line="240" w:lineRule="auto"/>
              <w:ind w:firstLine="0"/>
              <w:jc w:val="right"/>
            </w:pPr>
            <w:r>
              <w:t>1.999</w:t>
            </w:r>
          </w:p>
        </w:tc>
      </w:tr>
      <w:tr w:rsidR="005550E0" w14:paraId="5B5BBDE2" w14:textId="77777777" w:rsidTr="002B03D2">
        <w:trPr>
          <w:trHeight w:val="432"/>
        </w:trPr>
        <w:tc>
          <w:tcPr>
            <w:tcW w:w="2430" w:type="dxa"/>
            <w:tcMar>
              <w:top w:w="14" w:type="dxa"/>
              <w:left w:w="14" w:type="dxa"/>
              <w:bottom w:w="14" w:type="dxa"/>
              <w:right w:w="14" w:type="dxa"/>
            </w:tcMar>
            <w:vAlign w:val="center"/>
          </w:tcPr>
          <w:p w14:paraId="1D349D35" w14:textId="1417B646" w:rsidR="005550E0" w:rsidRDefault="005550E0" w:rsidP="002B03D2">
            <w:pPr>
              <w:widowControl w:val="0"/>
              <w:spacing w:line="240" w:lineRule="auto"/>
              <w:ind w:firstLine="0"/>
            </w:pPr>
            <w:r>
              <w:t>Three kelps summed</w:t>
            </w:r>
          </w:p>
        </w:tc>
        <w:tc>
          <w:tcPr>
            <w:tcW w:w="1530" w:type="dxa"/>
            <w:tcMar>
              <w:top w:w="14" w:type="dxa"/>
              <w:left w:w="14" w:type="dxa"/>
              <w:bottom w:w="14" w:type="dxa"/>
              <w:right w:w="14" w:type="dxa"/>
            </w:tcMar>
            <w:vAlign w:val="center"/>
          </w:tcPr>
          <w:p w14:paraId="067FAC3C" w14:textId="6F1A7915" w:rsidR="005550E0" w:rsidRDefault="005550E0" w:rsidP="002B03D2">
            <w:pPr>
              <w:spacing w:line="240" w:lineRule="auto"/>
              <w:jc w:val="center"/>
            </w:pPr>
            <w:r>
              <w:t>73.686</w:t>
            </w:r>
          </w:p>
        </w:tc>
        <w:tc>
          <w:tcPr>
            <w:tcW w:w="1260" w:type="dxa"/>
            <w:gridSpan w:val="2"/>
            <w:tcMar>
              <w:top w:w="14" w:type="dxa"/>
              <w:left w:w="14" w:type="dxa"/>
              <w:bottom w:w="14" w:type="dxa"/>
              <w:right w:w="14" w:type="dxa"/>
            </w:tcMar>
            <w:vAlign w:val="center"/>
          </w:tcPr>
          <w:p w14:paraId="6AFF3331" w14:textId="622AC032" w:rsidR="005550E0" w:rsidRDefault="005550E0" w:rsidP="002B03D2">
            <w:pPr>
              <w:spacing w:line="240" w:lineRule="auto"/>
              <w:ind w:firstLine="0"/>
              <w:jc w:val="right"/>
            </w:pPr>
            <w:r>
              <w:t>3.200</w:t>
            </w:r>
          </w:p>
        </w:tc>
      </w:tr>
      <w:tr w:rsidR="005550E0" w14:paraId="37473C9F" w14:textId="77777777" w:rsidTr="002B03D2">
        <w:trPr>
          <w:trHeight w:val="432"/>
        </w:trPr>
        <w:tc>
          <w:tcPr>
            <w:tcW w:w="2430" w:type="dxa"/>
            <w:tcMar>
              <w:top w:w="14" w:type="dxa"/>
              <w:left w:w="14" w:type="dxa"/>
              <w:bottom w:w="14" w:type="dxa"/>
              <w:right w:w="14" w:type="dxa"/>
            </w:tcMar>
            <w:vAlign w:val="center"/>
          </w:tcPr>
          <w:p w14:paraId="69907445" w14:textId="4330D5D8" w:rsidR="005550E0" w:rsidRDefault="005550E0" w:rsidP="002B03D2">
            <w:pPr>
              <w:widowControl w:val="0"/>
              <w:spacing w:line="240" w:lineRule="auto"/>
              <w:ind w:firstLine="0"/>
            </w:pPr>
            <w:r w:rsidRPr="00AA4B62">
              <w:rPr>
                <w:i/>
              </w:rPr>
              <w:t>Macro</w:t>
            </w:r>
            <w:r>
              <w:t xml:space="preserve"> + </w:t>
            </w:r>
            <w:proofErr w:type="spellStart"/>
            <w:r w:rsidRPr="00AA4B62">
              <w:rPr>
                <w:i/>
              </w:rPr>
              <w:t>Nereo</w:t>
            </w:r>
            <w:proofErr w:type="spellEnd"/>
            <w:r>
              <w:t xml:space="preserve"> + </w:t>
            </w:r>
            <w:proofErr w:type="spellStart"/>
            <w:r w:rsidRPr="00AA4B62">
              <w:rPr>
                <w:i/>
              </w:rPr>
              <w:t>Ptery</w:t>
            </w:r>
            <w:proofErr w:type="spellEnd"/>
          </w:p>
        </w:tc>
        <w:tc>
          <w:tcPr>
            <w:tcW w:w="1530" w:type="dxa"/>
            <w:tcMar>
              <w:top w:w="14" w:type="dxa"/>
              <w:left w:w="14" w:type="dxa"/>
              <w:bottom w:w="14" w:type="dxa"/>
              <w:right w:w="14" w:type="dxa"/>
            </w:tcMar>
            <w:vAlign w:val="center"/>
          </w:tcPr>
          <w:p w14:paraId="65C96DDB" w14:textId="5BD438E2" w:rsidR="005550E0" w:rsidRDefault="005550E0" w:rsidP="002B03D2">
            <w:pPr>
              <w:spacing w:line="240" w:lineRule="auto"/>
              <w:jc w:val="center"/>
            </w:pPr>
            <w:r>
              <w:t>73.764</w:t>
            </w:r>
          </w:p>
        </w:tc>
        <w:tc>
          <w:tcPr>
            <w:tcW w:w="1260" w:type="dxa"/>
            <w:gridSpan w:val="2"/>
            <w:tcMar>
              <w:top w:w="14" w:type="dxa"/>
              <w:left w:w="14" w:type="dxa"/>
              <w:bottom w:w="14" w:type="dxa"/>
              <w:right w:w="14" w:type="dxa"/>
            </w:tcMar>
            <w:vAlign w:val="center"/>
          </w:tcPr>
          <w:p w14:paraId="7B884EE2" w14:textId="7DA98FE9" w:rsidR="005550E0" w:rsidRDefault="005550E0" w:rsidP="002B03D2">
            <w:pPr>
              <w:spacing w:line="240" w:lineRule="auto"/>
              <w:ind w:firstLine="0"/>
              <w:jc w:val="right"/>
            </w:pPr>
            <w:r>
              <w:t>3.279</w:t>
            </w:r>
          </w:p>
        </w:tc>
      </w:tr>
      <w:tr w:rsidR="005550E0" w14:paraId="4E9766BE" w14:textId="77777777" w:rsidTr="002B03D2">
        <w:trPr>
          <w:trHeight w:val="432"/>
        </w:trPr>
        <w:tc>
          <w:tcPr>
            <w:tcW w:w="2430" w:type="dxa"/>
            <w:tcMar>
              <w:top w:w="14" w:type="dxa"/>
              <w:left w:w="14" w:type="dxa"/>
              <w:bottom w:w="14" w:type="dxa"/>
              <w:right w:w="14" w:type="dxa"/>
            </w:tcMar>
            <w:vAlign w:val="center"/>
          </w:tcPr>
          <w:p w14:paraId="42ED77CD" w14:textId="4859A3CF" w:rsidR="005550E0" w:rsidRDefault="005550E0" w:rsidP="002B03D2">
            <w:pPr>
              <w:widowControl w:val="0"/>
              <w:spacing w:line="240" w:lineRule="auto"/>
              <w:ind w:firstLine="0"/>
            </w:pPr>
            <w:proofErr w:type="spellStart"/>
            <w:r w:rsidRPr="00AA4B62">
              <w:rPr>
                <w:i/>
              </w:rPr>
              <w:t>Nereo</w:t>
            </w:r>
            <w:proofErr w:type="spellEnd"/>
            <w:r>
              <w:t xml:space="preserve"> +</w:t>
            </w:r>
            <w:r w:rsidRPr="00AA4B62">
              <w:rPr>
                <w:i/>
              </w:rPr>
              <w:t xml:space="preserve"> </w:t>
            </w:r>
            <w:proofErr w:type="spellStart"/>
            <w:r w:rsidRPr="00AA4B62">
              <w:rPr>
                <w:i/>
              </w:rPr>
              <w:t>Ptery</w:t>
            </w:r>
            <w:proofErr w:type="spellEnd"/>
          </w:p>
        </w:tc>
        <w:tc>
          <w:tcPr>
            <w:tcW w:w="1530" w:type="dxa"/>
            <w:tcMar>
              <w:top w:w="14" w:type="dxa"/>
              <w:left w:w="14" w:type="dxa"/>
              <w:bottom w:w="14" w:type="dxa"/>
              <w:right w:w="14" w:type="dxa"/>
            </w:tcMar>
            <w:vAlign w:val="center"/>
          </w:tcPr>
          <w:p w14:paraId="2B19DDB9" w14:textId="23309222" w:rsidR="005550E0" w:rsidRDefault="005550E0" w:rsidP="002B03D2">
            <w:pPr>
              <w:spacing w:line="240" w:lineRule="auto"/>
              <w:jc w:val="center"/>
            </w:pPr>
            <w:r>
              <w:t>75.231</w:t>
            </w:r>
          </w:p>
        </w:tc>
        <w:tc>
          <w:tcPr>
            <w:tcW w:w="1260" w:type="dxa"/>
            <w:gridSpan w:val="2"/>
            <w:tcMar>
              <w:top w:w="14" w:type="dxa"/>
              <w:left w:w="14" w:type="dxa"/>
              <w:bottom w:w="14" w:type="dxa"/>
              <w:right w:w="14" w:type="dxa"/>
            </w:tcMar>
            <w:vAlign w:val="center"/>
          </w:tcPr>
          <w:p w14:paraId="1A5BCB6A" w14:textId="7FB1F7AF" w:rsidR="005550E0" w:rsidRDefault="005550E0" w:rsidP="002B03D2">
            <w:pPr>
              <w:spacing w:line="240" w:lineRule="auto"/>
              <w:ind w:firstLine="0"/>
              <w:jc w:val="right"/>
            </w:pPr>
            <w:r>
              <w:t>4.746</w:t>
            </w:r>
          </w:p>
        </w:tc>
      </w:tr>
      <w:tr w:rsidR="005550E0" w14:paraId="0D7976E3" w14:textId="77777777" w:rsidTr="002B03D2">
        <w:trPr>
          <w:trHeight w:val="432"/>
        </w:trPr>
        <w:tc>
          <w:tcPr>
            <w:tcW w:w="2430" w:type="dxa"/>
            <w:tcMar>
              <w:top w:w="14" w:type="dxa"/>
              <w:left w:w="14" w:type="dxa"/>
              <w:bottom w:w="14" w:type="dxa"/>
              <w:right w:w="14" w:type="dxa"/>
            </w:tcMar>
            <w:vAlign w:val="center"/>
          </w:tcPr>
          <w:p w14:paraId="214D5A92" w14:textId="5DBD0BC6" w:rsidR="005550E0" w:rsidRPr="00AA4B62" w:rsidRDefault="005550E0" w:rsidP="002B03D2">
            <w:pPr>
              <w:widowControl w:val="0"/>
              <w:spacing w:line="240" w:lineRule="auto"/>
              <w:ind w:firstLine="0"/>
              <w:rPr>
                <w:i/>
              </w:rPr>
            </w:pPr>
            <w:proofErr w:type="spellStart"/>
            <w:r w:rsidRPr="00AA4B62">
              <w:rPr>
                <w:i/>
              </w:rPr>
              <w:t>Nereo</w:t>
            </w:r>
            <w:proofErr w:type="spellEnd"/>
          </w:p>
        </w:tc>
        <w:tc>
          <w:tcPr>
            <w:tcW w:w="1530" w:type="dxa"/>
            <w:tcMar>
              <w:top w:w="14" w:type="dxa"/>
              <w:left w:w="14" w:type="dxa"/>
              <w:bottom w:w="14" w:type="dxa"/>
              <w:right w:w="14" w:type="dxa"/>
            </w:tcMar>
            <w:vAlign w:val="center"/>
          </w:tcPr>
          <w:p w14:paraId="2F985AD2" w14:textId="39E508D1" w:rsidR="005550E0" w:rsidRDefault="005550E0" w:rsidP="002B03D2">
            <w:pPr>
              <w:spacing w:line="240" w:lineRule="auto"/>
              <w:jc w:val="center"/>
            </w:pPr>
            <w:r>
              <w:t>76.421</w:t>
            </w:r>
          </w:p>
        </w:tc>
        <w:tc>
          <w:tcPr>
            <w:tcW w:w="1260" w:type="dxa"/>
            <w:gridSpan w:val="2"/>
            <w:tcMar>
              <w:top w:w="14" w:type="dxa"/>
              <w:left w:w="14" w:type="dxa"/>
              <w:bottom w:w="14" w:type="dxa"/>
              <w:right w:w="14" w:type="dxa"/>
            </w:tcMar>
            <w:vAlign w:val="center"/>
          </w:tcPr>
          <w:p w14:paraId="02E10495" w14:textId="0B42042A" w:rsidR="005550E0" w:rsidRDefault="005550E0" w:rsidP="002B03D2">
            <w:pPr>
              <w:spacing w:line="240" w:lineRule="auto"/>
              <w:ind w:firstLine="0"/>
              <w:jc w:val="right"/>
            </w:pPr>
            <w:r>
              <w:t>5.935</w:t>
            </w:r>
          </w:p>
        </w:tc>
      </w:tr>
      <w:tr w:rsidR="005550E0" w14:paraId="66F9916D" w14:textId="77777777" w:rsidTr="002B03D2">
        <w:trPr>
          <w:trHeight w:val="432"/>
        </w:trPr>
        <w:tc>
          <w:tcPr>
            <w:tcW w:w="2430" w:type="dxa"/>
            <w:tcMar>
              <w:top w:w="14" w:type="dxa"/>
              <w:left w:w="14" w:type="dxa"/>
              <w:bottom w:w="14" w:type="dxa"/>
              <w:right w:w="14" w:type="dxa"/>
            </w:tcMar>
            <w:vAlign w:val="center"/>
          </w:tcPr>
          <w:p w14:paraId="07D2A322" w14:textId="095AC3BA" w:rsidR="005550E0" w:rsidRPr="00AA4B62" w:rsidRDefault="005550E0" w:rsidP="002B03D2">
            <w:pPr>
              <w:widowControl w:val="0"/>
              <w:spacing w:line="240" w:lineRule="auto"/>
              <w:ind w:firstLine="0"/>
              <w:rPr>
                <w:i/>
              </w:rPr>
            </w:pPr>
            <w:r w:rsidRPr="00AA4B62">
              <w:rPr>
                <w:i/>
              </w:rPr>
              <w:t>Macro</w:t>
            </w:r>
          </w:p>
        </w:tc>
        <w:tc>
          <w:tcPr>
            <w:tcW w:w="1530" w:type="dxa"/>
            <w:tcMar>
              <w:top w:w="14" w:type="dxa"/>
              <w:left w:w="14" w:type="dxa"/>
              <w:bottom w:w="14" w:type="dxa"/>
              <w:right w:w="14" w:type="dxa"/>
            </w:tcMar>
            <w:vAlign w:val="center"/>
          </w:tcPr>
          <w:p w14:paraId="36C91077" w14:textId="53A8FB2A" w:rsidR="005550E0" w:rsidRDefault="005550E0" w:rsidP="002B03D2">
            <w:pPr>
              <w:spacing w:line="240" w:lineRule="auto"/>
              <w:jc w:val="center"/>
            </w:pPr>
            <w:r>
              <w:t>83.970</w:t>
            </w:r>
          </w:p>
        </w:tc>
        <w:tc>
          <w:tcPr>
            <w:tcW w:w="1260" w:type="dxa"/>
            <w:gridSpan w:val="2"/>
            <w:tcMar>
              <w:top w:w="14" w:type="dxa"/>
              <w:left w:w="14" w:type="dxa"/>
              <w:bottom w:w="14" w:type="dxa"/>
              <w:right w:w="14" w:type="dxa"/>
            </w:tcMar>
            <w:vAlign w:val="center"/>
          </w:tcPr>
          <w:p w14:paraId="5A897926" w14:textId="008A3D39" w:rsidR="005550E0" w:rsidRDefault="005550E0" w:rsidP="002B03D2">
            <w:pPr>
              <w:spacing w:line="240" w:lineRule="auto"/>
              <w:ind w:firstLine="0"/>
              <w:jc w:val="right"/>
            </w:pPr>
            <w:r>
              <w:t>13.484</w:t>
            </w:r>
          </w:p>
        </w:tc>
      </w:tr>
      <w:tr w:rsidR="005550E0" w14:paraId="40A52B0F" w14:textId="77777777" w:rsidTr="002B03D2">
        <w:trPr>
          <w:trHeight w:val="432"/>
        </w:trPr>
        <w:tc>
          <w:tcPr>
            <w:tcW w:w="2430" w:type="dxa"/>
            <w:tcMar>
              <w:top w:w="14" w:type="dxa"/>
              <w:left w:w="14" w:type="dxa"/>
              <w:bottom w:w="14" w:type="dxa"/>
              <w:right w:w="14" w:type="dxa"/>
            </w:tcMar>
            <w:vAlign w:val="center"/>
          </w:tcPr>
          <w:p w14:paraId="0F4CEEA6" w14:textId="623DAFAB" w:rsidR="005550E0" w:rsidRDefault="005550E0" w:rsidP="002B03D2">
            <w:pPr>
              <w:widowControl w:val="0"/>
              <w:spacing w:line="240" w:lineRule="auto"/>
              <w:ind w:firstLine="0"/>
            </w:pPr>
            <w:r w:rsidRPr="00AA4B62">
              <w:rPr>
                <w:i/>
              </w:rPr>
              <w:t>Macro</w:t>
            </w:r>
            <w:r>
              <w:t xml:space="preserve"> +</w:t>
            </w:r>
            <w:r w:rsidRPr="00AA4B62">
              <w:rPr>
                <w:i/>
              </w:rPr>
              <w:t xml:space="preserve"> </w:t>
            </w:r>
            <w:proofErr w:type="spellStart"/>
            <w:r w:rsidRPr="00AA4B62">
              <w:rPr>
                <w:i/>
              </w:rPr>
              <w:t>Ptery</w:t>
            </w:r>
            <w:proofErr w:type="spellEnd"/>
          </w:p>
        </w:tc>
        <w:tc>
          <w:tcPr>
            <w:tcW w:w="1530" w:type="dxa"/>
            <w:tcMar>
              <w:top w:w="14" w:type="dxa"/>
              <w:left w:w="14" w:type="dxa"/>
              <w:bottom w:w="14" w:type="dxa"/>
              <w:right w:w="14" w:type="dxa"/>
            </w:tcMar>
            <w:vAlign w:val="center"/>
          </w:tcPr>
          <w:p w14:paraId="156C06F0" w14:textId="14566CFF" w:rsidR="005550E0" w:rsidRDefault="005550E0" w:rsidP="002B03D2">
            <w:pPr>
              <w:spacing w:line="240" w:lineRule="auto"/>
              <w:jc w:val="center"/>
            </w:pPr>
            <w:r>
              <w:t>84.142</w:t>
            </w:r>
          </w:p>
        </w:tc>
        <w:tc>
          <w:tcPr>
            <w:tcW w:w="1260" w:type="dxa"/>
            <w:gridSpan w:val="2"/>
            <w:tcMar>
              <w:top w:w="14" w:type="dxa"/>
              <w:left w:w="14" w:type="dxa"/>
              <w:bottom w:w="14" w:type="dxa"/>
              <w:right w:w="14" w:type="dxa"/>
            </w:tcMar>
            <w:vAlign w:val="center"/>
          </w:tcPr>
          <w:p w14:paraId="6C52D43D" w14:textId="662D8955" w:rsidR="005550E0" w:rsidRDefault="005550E0" w:rsidP="002B03D2">
            <w:pPr>
              <w:spacing w:line="240" w:lineRule="auto"/>
              <w:ind w:firstLine="0"/>
              <w:jc w:val="right"/>
            </w:pPr>
            <w:r>
              <w:t>13.656</w:t>
            </w:r>
          </w:p>
        </w:tc>
      </w:tr>
      <w:tr w:rsidR="005550E0" w14:paraId="3E724730" w14:textId="77777777" w:rsidTr="002B03D2">
        <w:trPr>
          <w:trHeight w:val="432"/>
        </w:trPr>
        <w:tc>
          <w:tcPr>
            <w:tcW w:w="2430" w:type="dxa"/>
            <w:tcMar>
              <w:top w:w="14" w:type="dxa"/>
              <w:left w:w="14" w:type="dxa"/>
              <w:bottom w:w="14" w:type="dxa"/>
              <w:right w:w="14" w:type="dxa"/>
            </w:tcMar>
            <w:vAlign w:val="center"/>
          </w:tcPr>
          <w:p w14:paraId="1B71C4E1" w14:textId="72060E2E" w:rsidR="005550E0" w:rsidRPr="00AA4B62" w:rsidRDefault="005550E0" w:rsidP="002B03D2">
            <w:pPr>
              <w:widowControl w:val="0"/>
              <w:spacing w:line="240" w:lineRule="auto"/>
              <w:ind w:firstLine="0"/>
              <w:rPr>
                <w:i/>
              </w:rPr>
            </w:pPr>
            <w:proofErr w:type="spellStart"/>
            <w:r w:rsidRPr="00AA4B62">
              <w:rPr>
                <w:i/>
              </w:rPr>
              <w:t>Ptery</w:t>
            </w:r>
            <w:proofErr w:type="spellEnd"/>
          </w:p>
        </w:tc>
        <w:tc>
          <w:tcPr>
            <w:tcW w:w="1530" w:type="dxa"/>
            <w:tcMar>
              <w:top w:w="14" w:type="dxa"/>
              <w:left w:w="14" w:type="dxa"/>
              <w:bottom w:w="14" w:type="dxa"/>
              <w:right w:w="14" w:type="dxa"/>
            </w:tcMar>
            <w:vAlign w:val="center"/>
          </w:tcPr>
          <w:p w14:paraId="769AAAD3" w14:textId="5243A97C" w:rsidR="005550E0" w:rsidRDefault="005550E0" w:rsidP="002B03D2">
            <w:pPr>
              <w:spacing w:line="240" w:lineRule="auto"/>
              <w:jc w:val="center"/>
            </w:pPr>
            <w:r>
              <w:t>85.400</w:t>
            </w:r>
          </w:p>
        </w:tc>
        <w:tc>
          <w:tcPr>
            <w:tcW w:w="1260" w:type="dxa"/>
            <w:gridSpan w:val="2"/>
            <w:tcMar>
              <w:top w:w="14" w:type="dxa"/>
              <w:left w:w="14" w:type="dxa"/>
              <w:bottom w:w="14" w:type="dxa"/>
              <w:right w:w="14" w:type="dxa"/>
            </w:tcMar>
            <w:vAlign w:val="center"/>
          </w:tcPr>
          <w:p w14:paraId="26985E9C" w14:textId="424577F7" w:rsidR="005550E0" w:rsidRDefault="005550E0" w:rsidP="002B03D2">
            <w:pPr>
              <w:spacing w:line="240" w:lineRule="auto"/>
              <w:ind w:firstLine="0"/>
              <w:jc w:val="right"/>
            </w:pPr>
            <w:r>
              <w:t>14.914</w:t>
            </w:r>
          </w:p>
        </w:tc>
      </w:tr>
      <w:tr w:rsidR="005550E0" w14:paraId="7A0D73EC" w14:textId="77777777" w:rsidTr="002B03D2">
        <w:trPr>
          <w:trHeight w:val="432"/>
        </w:trPr>
        <w:tc>
          <w:tcPr>
            <w:tcW w:w="2430" w:type="dxa"/>
            <w:tcMar>
              <w:top w:w="14" w:type="dxa"/>
              <w:left w:w="14" w:type="dxa"/>
              <w:bottom w:w="14" w:type="dxa"/>
              <w:right w:w="14" w:type="dxa"/>
            </w:tcMar>
            <w:vAlign w:val="center"/>
          </w:tcPr>
          <w:p w14:paraId="4121BEF9" w14:textId="722565B3" w:rsidR="005550E0" w:rsidRDefault="005550E0" w:rsidP="002B03D2">
            <w:pPr>
              <w:widowControl w:val="0"/>
              <w:spacing w:line="240" w:lineRule="auto"/>
              <w:ind w:firstLine="0"/>
            </w:pPr>
            <w:r>
              <w:t>Year only</w:t>
            </w:r>
          </w:p>
        </w:tc>
        <w:tc>
          <w:tcPr>
            <w:tcW w:w="1530" w:type="dxa"/>
            <w:tcMar>
              <w:top w:w="14" w:type="dxa"/>
              <w:left w:w="14" w:type="dxa"/>
              <w:bottom w:w="14" w:type="dxa"/>
              <w:right w:w="14" w:type="dxa"/>
            </w:tcMar>
            <w:vAlign w:val="center"/>
          </w:tcPr>
          <w:p w14:paraId="46A83BAF" w14:textId="7BAD3F24" w:rsidR="005550E0" w:rsidRDefault="005550E0" w:rsidP="002B03D2">
            <w:pPr>
              <w:spacing w:line="240" w:lineRule="auto"/>
              <w:jc w:val="center"/>
            </w:pPr>
            <w:r>
              <w:t>86.929</w:t>
            </w:r>
          </w:p>
        </w:tc>
        <w:tc>
          <w:tcPr>
            <w:tcW w:w="1260" w:type="dxa"/>
            <w:gridSpan w:val="2"/>
            <w:tcMar>
              <w:top w:w="14" w:type="dxa"/>
              <w:left w:w="14" w:type="dxa"/>
              <w:bottom w:w="14" w:type="dxa"/>
              <w:right w:w="14" w:type="dxa"/>
            </w:tcMar>
            <w:vAlign w:val="center"/>
          </w:tcPr>
          <w:p w14:paraId="3F0691A0" w14:textId="2F14467E" w:rsidR="005550E0" w:rsidRDefault="005550E0" w:rsidP="002B03D2">
            <w:pPr>
              <w:spacing w:line="240" w:lineRule="auto"/>
              <w:ind w:firstLine="0"/>
              <w:jc w:val="right"/>
            </w:pPr>
            <w:r>
              <w:t>16.444</w:t>
            </w:r>
          </w:p>
        </w:tc>
      </w:tr>
      <w:tr w:rsidR="005550E0" w14:paraId="754E7703"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71252BE7" w14:textId="7E41EEF6" w:rsidR="005550E0" w:rsidRDefault="005550E0" w:rsidP="002B03D2">
            <w:pPr>
              <w:widowControl w:val="0"/>
              <w:spacing w:line="240" w:lineRule="auto"/>
              <w:ind w:firstLine="0"/>
            </w:pPr>
            <w:r>
              <w:t>Year + Site only</w:t>
            </w:r>
          </w:p>
        </w:tc>
        <w:tc>
          <w:tcPr>
            <w:tcW w:w="1530" w:type="dxa"/>
            <w:tcBorders>
              <w:bottom w:val="single" w:sz="4" w:space="0" w:color="auto"/>
            </w:tcBorders>
            <w:tcMar>
              <w:top w:w="14" w:type="dxa"/>
              <w:left w:w="14" w:type="dxa"/>
              <w:bottom w:w="14" w:type="dxa"/>
              <w:right w:w="14" w:type="dxa"/>
            </w:tcMar>
            <w:vAlign w:val="center"/>
          </w:tcPr>
          <w:p w14:paraId="3A1230D5" w14:textId="501B0AD7" w:rsidR="005550E0" w:rsidRDefault="005550E0" w:rsidP="002B03D2">
            <w:pPr>
              <w:spacing w:line="240" w:lineRule="auto"/>
              <w:jc w:val="center"/>
            </w:pPr>
            <w:r>
              <w:t>87.704</w:t>
            </w:r>
          </w:p>
        </w:tc>
        <w:tc>
          <w:tcPr>
            <w:tcW w:w="1260" w:type="dxa"/>
            <w:gridSpan w:val="2"/>
            <w:tcBorders>
              <w:bottom w:val="single" w:sz="4" w:space="0" w:color="auto"/>
            </w:tcBorders>
            <w:tcMar>
              <w:top w:w="14" w:type="dxa"/>
              <w:left w:w="14" w:type="dxa"/>
              <w:bottom w:w="14" w:type="dxa"/>
              <w:right w:w="14" w:type="dxa"/>
            </w:tcMar>
            <w:vAlign w:val="center"/>
          </w:tcPr>
          <w:p w14:paraId="66E83537" w14:textId="7F735CE6" w:rsidR="005550E0" w:rsidRDefault="005550E0" w:rsidP="002B03D2">
            <w:pPr>
              <w:spacing w:line="240" w:lineRule="auto"/>
              <w:ind w:firstLine="0"/>
              <w:jc w:val="right"/>
            </w:pPr>
            <w:r>
              <w:t>17.218</w:t>
            </w:r>
          </w:p>
        </w:tc>
      </w:tr>
    </w:tbl>
    <w:p w14:paraId="5E38ADD7" w14:textId="77777777" w:rsidR="00471A3D" w:rsidRDefault="00471A3D">
      <w:pPr>
        <w:ind w:firstLine="0"/>
      </w:pPr>
    </w:p>
    <w:p w14:paraId="1454294A" w14:textId="67F17681" w:rsidR="00471A3D" w:rsidRDefault="00EF0B3C" w:rsidP="00EB252F">
      <w:pPr>
        <w:pStyle w:val="Heading5"/>
      </w:pPr>
      <w:bookmarkStart w:id="66" w:name="_huqsuo4qvcle" w:colFirst="0" w:colLast="0"/>
      <w:bookmarkEnd w:id="66"/>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proofErr w:type="spellStart"/>
      <w:r w:rsidR="00CD14A9" w:rsidRPr="00CD14A9">
        <w:rPr>
          <w:i/>
        </w:rPr>
        <w:t>Nereocystis</w:t>
      </w:r>
      <w:proofErr w:type="spellEnd"/>
      <w:r w:rsidR="00CD14A9" w:rsidRPr="00CD14A9">
        <w:rPr>
          <w:i/>
        </w:rPr>
        <w:t xml:space="preserve"> </w:t>
      </w:r>
      <w:r w:rsidR="00CD14A9">
        <w:t>as predictors, and c) the</w:t>
      </w:r>
      <w:r w:rsidR="00115CEB">
        <w:t xml:space="preserve"> best-</w:t>
      </w:r>
      <w:proofErr w:type="gramStart"/>
      <w:r w:rsidR="00115CEB">
        <w:t xml:space="preserve">fit </w:t>
      </w:r>
      <w:r w:rsidR="00CD14A9">
        <w:t xml:space="preserve"> positive</w:t>
      </w:r>
      <w:proofErr w:type="gramEnd"/>
      <w:r w:rsidR="00CD14A9">
        <w:t xml:space="preser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proofErr w:type="spellStart"/>
            <w:r w:rsidRPr="009F593A">
              <w:rPr>
                <w:i/>
              </w:rPr>
              <w:t>Nereocystis</w:t>
            </w:r>
            <w:proofErr w:type="spellEnd"/>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67" w:name="_wkii9gu6o2fl" w:colFirst="0" w:colLast="0"/>
      <w:bookmarkEnd w:id="67"/>
      <w:r>
        <w:br w:type="page"/>
      </w:r>
    </w:p>
    <w:p w14:paraId="543D75A8" w14:textId="467C68D8" w:rsidR="00471A3D" w:rsidRDefault="00EF0B3C" w:rsidP="005F4119">
      <w:pPr>
        <w:pStyle w:val="Heading5"/>
        <w:ind w:right="3510"/>
      </w:pPr>
      <w:r>
        <w:lastRenderedPageBreak/>
        <w:t xml:space="preserve">Table S12 Results of model selection for abundance only models estimating abundance of juvenile rockfishes. Data were summarized by Site x Depth x Area x Year bins prior to analysis. </w:t>
      </w:r>
      <w:r w:rsidR="006A2A4A">
        <w:rPr>
          <w:i/>
        </w:rPr>
        <w:t xml:space="preserve">Macro = Macrocystis, </w:t>
      </w:r>
      <w:proofErr w:type="spellStart"/>
      <w:r w:rsidR="006A2A4A">
        <w:rPr>
          <w:i/>
        </w:rPr>
        <w:t>Nereo</w:t>
      </w:r>
      <w:proofErr w:type="spellEnd"/>
      <w:r w:rsidR="006A2A4A">
        <w:rPr>
          <w:i/>
        </w:rPr>
        <w:t xml:space="preserve"> = </w:t>
      </w:r>
      <w:proofErr w:type="spellStart"/>
      <w:r w:rsidR="006A2A4A">
        <w:rPr>
          <w:i/>
        </w:rPr>
        <w:t>Nereocystis</w:t>
      </w:r>
      <w:proofErr w:type="spellEnd"/>
      <w:r w:rsidR="006A2A4A">
        <w:rPr>
          <w:i/>
        </w:rPr>
        <w:t xml:space="preserve">, </w:t>
      </w:r>
      <w:proofErr w:type="spellStart"/>
      <w:r w:rsidR="006A2A4A">
        <w:rPr>
          <w:i/>
        </w:rPr>
        <w:t>Ptery</w:t>
      </w:r>
      <w:proofErr w:type="spellEnd"/>
      <w:r w:rsidR="006A2A4A">
        <w:rPr>
          <w:i/>
        </w:rPr>
        <w:t xml:space="preserve"> = </w:t>
      </w:r>
      <w:proofErr w:type="spellStart"/>
      <w:r w:rsidR="006A2A4A">
        <w:rPr>
          <w:i/>
        </w:rPr>
        <w:t>Pterygophora</w:t>
      </w:r>
      <w:proofErr w:type="spellEnd"/>
      <w:r w:rsidR="006A2A4A">
        <w:rPr>
          <w:i/>
        </w:rPr>
        <w:t xml:space="preserve">. Canopy kelps are Macrocystis and </w:t>
      </w:r>
      <w:proofErr w:type="spellStart"/>
      <w:r w:rsidR="006A2A4A">
        <w:rPr>
          <w:i/>
        </w:rPr>
        <w:t>Nereocystis</w:t>
      </w:r>
      <w:proofErr w:type="spellEnd"/>
      <w:r w:rsidR="006A2A4A">
        <w:rPr>
          <w:i/>
        </w:rPr>
        <w:t xml:space="preserve">. </w:t>
      </w:r>
      <w:r w:rsidR="006A2A4A">
        <w:t>Kelps were included as continuous variables, Year and Site and random factors and included in all models.</w:t>
      </w:r>
    </w:p>
    <w:tbl>
      <w:tblPr>
        <w:tblStyle w:val="a9"/>
        <w:tblW w:w="4770" w:type="dxa"/>
        <w:tblLayout w:type="fixed"/>
        <w:tblLook w:val="0600" w:firstRow="0" w:lastRow="0" w:firstColumn="0" w:lastColumn="0" w:noHBand="1" w:noVBand="1"/>
      </w:tblPr>
      <w:tblGrid>
        <w:gridCol w:w="2430"/>
        <w:gridCol w:w="990"/>
        <w:gridCol w:w="1350"/>
      </w:tblGrid>
      <w:tr w:rsidR="00471A3D" w:rsidRPr="006A2A4A" w14:paraId="15A2060F"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54D7A398" w14:textId="77777777" w:rsidR="00471A3D" w:rsidRPr="006A2A4A" w:rsidRDefault="00EF0B3C" w:rsidP="006A2A4A">
            <w:pPr>
              <w:spacing w:line="240" w:lineRule="auto"/>
              <w:ind w:firstLine="0"/>
            </w:pPr>
            <w:r w:rsidRPr="006A2A4A">
              <w:t>Model</w:t>
            </w:r>
          </w:p>
        </w:tc>
        <w:tc>
          <w:tcPr>
            <w:tcW w:w="990" w:type="dxa"/>
            <w:tcBorders>
              <w:bottom w:val="single" w:sz="4" w:space="0" w:color="auto"/>
            </w:tcBorders>
            <w:tcMar>
              <w:top w:w="100" w:type="dxa"/>
              <w:left w:w="100" w:type="dxa"/>
              <w:bottom w:w="100" w:type="dxa"/>
              <w:right w:w="100" w:type="dxa"/>
            </w:tcMar>
            <w:vAlign w:val="center"/>
          </w:tcPr>
          <w:p w14:paraId="6FABD7D5" w14:textId="6BD8DB06" w:rsidR="00471A3D" w:rsidRPr="006A2A4A" w:rsidRDefault="00EF0B3C" w:rsidP="006A2A4A">
            <w:pPr>
              <w:spacing w:line="240" w:lineRule="auto"/>
              <w:ind w:firstLine="0"/>
            </w:pPr>
            <w:proofErr w:type="spellStart"/>
            <w:r w:rsidRPr="006A2A4A">
              <w:t>AIC</w:t>
            </w:r>
            <w:r w:rsidR="00E879BD" w:rsidRPr="006A2A4A">
              <w:t>c</w:t>
            </w:r>
            <w:proofErr w:type="spellEnd"/>
          </w:p>
        </w:tc>
        <w:tc>
          <w:tcPr>
            <w:tcW w:w="1350" w:type="dxa"/>
            <w:tcBorders>
              <w:bottom w:val="single" w:sz="4" w:space="0" w:color="auto"/>
            </w:tcBorders>
            <w:tcMar>
              <w:top w:w="100" w:type="dxa"/>
              <w:left w:w="100" w:type="dxa"/>
              <w:bottom w:w="100" w:type="dxa"/>
              <w:right w:w="100" w:type="dxa"/>
            </w:tcMar>
            <w:vAlign w:val="center"/>
          </w:tcPr>
          <w:p w14:paraId="2E83E983" w14:textId="07F74DD2" w:rsidR="00471A3D" w:rsidRPr="006A2A4A" w:rsidRDefault="00E879BD" w:rsidP="006A2A4A">
            <w:pPr>
              <w:spacing w:line="240" w:lineRule="auto"/>
              <w:ind w:firstLine="0"/>
              <w:jc w:val="right"/>
            </w:pPr>
            <w:proofErr w:type="spellStart"/>
            <w:r w:rsidRPr="006A2A4A">
              <w:t>Δ</w:t>
            </w:r>
            <w:r w:rsidR="00EF0B3C" w:rsidRPr="006A2A4A">
              <w:t>AIC</w:t>
            </w:r>
            <w:r w:rsidRPr="006A2A4A">
              <w:t>c</w:t>
            </w:r>
            <w:proofErr w:type="spellEnd"/>
          </w:p>
        </w:tc>
      </w:tr>
      <w:tr w:rsidR="00E879BD" w:rsidRPr="006A2A4A" w14:paraId="7C54E89D" w14:textId="77777777" w:rsidTr="006A2A4A">
        <w:trPr>
          <w:trHeight w:val="20"/>
        </w:trPr>
        <w:tc>
          <w:tcPr>
            <w:tcW w:w="2430" w:type="dxa"/>
            <w:tcBorders>
              <w:top w:val="single" w:sz="4" w:space="0" w:color="auto"/>
            </w:tcBorders>
            <w:tcMar>
              <w:top w:w="100" w:type="dxa"/>
              <w:left w:w="100" w:type="dxa"/>
              <w:bottom w:w="100" w:type="dxa"/>
              <w:right w:w="100" w:type="dxa"/>
            </w:tcMar>
            <w:vAlign w:val="center"/>
          </w:tcPr>
          <w:p w14:paraId="03CF1B29" w14:textId="46C9BF4B" w:rsidR="00E879BD" w:rsidRPr="006A2A4A" w:rsidRDefault="00E879BD" w:rsidP="006A2A4A">
            <w:pPr>
              <w:spacing w:line="240" w:lineRule="auto"/>
              <w:ind w:firstLine="0"/>
            </w:pPr>
            <w:r w:rsidRPr="006A2A4A">
              <w:t>Year</w:t>
            </w:r>
          </w:p>
        </w:tc>
        <w:tc>
          <w:tcPr>
            <w:tcW w:w="990" w:type="dxa"/>
            <w:tcBorders>
              <w:top w:val="single" w:sz="4" w:space="0" w:color="auto"/>
            </w:tcBorders>
            <w:tcMar>
              <w:top w:w="100" w:type="dxa"/>
              <w:left w:w="100" w:type="dxa"/>
              <w:bottom w:w="100" w:type="dxa"/>
              <w:right w:w="100" w:type="dxa"/>
            </w:tcMar>
            <w:vAlign w:val="center"/>
          </w:tcPr>
          <w:p w14:paraId="3B519FBA" w14:textId="4CC06E27" w:rsidR="00E879BD" w:rsidRPr="006A2A4A" w:rsidRDefault="00E879BD" w:rsidP="006A2A4A">
            <w:pPr>
              <w:spacing w:line="240" w:lineRule="auto"/>
              <w:ind w:firstLine="0"/>
            </w:pPr>
            <w:r w:rsidRPr="006A2A4A">
              <w:rPr>
                <w:color w:val="000000"/>
              </w:rPr>
              <w:t>236.014</w:t>
            </w:r>
          </w:p>
        </w:tc>
        <w:tc>
          <w:tcPr>
            <w:tcW w:w="1350" w:type="dxa"/>
            <w:tcBorders>
              <w:top w:val="single" w:sz="4" w:space="0" w:color="auto"/>
            </w:tcBorders>
            <w:tcMar>
              <w:top w:w="100" w:type="dxa"/>
              <w:left w:w="100" w:type="dxa"/>
              <w:bottom w:w="100" w:type="dxa"/>
              <w:right w:w="100" w:type="dxa"/>
            </w:tcMar>
            <w:vAlign w:val="center"/>
          </w:tcPr>
          <w:p w14:paraId="45698660" w14:textId="0D3AF4F2" w:rsidR="00E879BD" w:rsidRPr="006A2A4A" w:rsidRDefault="00E879BD" w:rsidP="006A2A4A">
            <w:pPr>
              <w:spacing w:line="240" w:lineRule="auto"/>
              <w:ind w:firstLine="0"/>
              <w:jc w:val="right"/>
            </w:pPr>
            <w:r w:rsidRPr="006A2A4A">
              <w:rPr>
                <w:color w:val="000000"/>
              </w:rPr>
              <w:t>0.000</w:t>
            </w:r>
          </w:p>
        </w:tc>
      </w:tr>
      <w:tr w:rsidR="00E879BD" w:rsidRPr="006A2A4A" w14:paraId="496CD48D" w14:textId="77777777" w:rsidTr="006A2A4A">
        <w:trPr>
          <w:trHeight w:val="20"/>
        </w:trPr>
        <w:tc>
          <w:tcPr>
            <w:tcW w:w="2430" w:type="dxa"/>
            <w:tcMar>
              <w:top w:w="100" w:type="dxa"/>
              <w:left w:w="100" w:type="dxa"/>
              <w:bottom w:w="100" w:type="dxa"/>
              <w:right w:w="100" w:type="dxa"/>
            </w:tcMar>
            <w:vAlign w:val="center"/>
          </w:tcPr>
          <w:p w14:paraId="606CC3C6" w14:textId="35AF5AF1" w:rsidR="00E879BD" w:rsidRPr="006A2A4A" w:rsidRDefault="00E879BD" w:rsidP="006A2A4A">
            <w:pPr>
              <w:spacing w:line="240" w:lineRule="auto"/>
              <w:ind w:firstLine="0"/>
            </w:pPr>
            <w:r w:rsidRPr="006A2A4A">
              <w:t>Year + Site</w:t>
            </w:r>
          </w:p>
        </w:tc>
        <w:tc>
          <w:tcPr>
            <w:tcW w:w="990" w:type="dxa"/>
            <w:tcMar>
              <w:top w:w="100" w:type="dxa"/>
              <w:left w:w="100" w:type="dxa"/>
              <w:bottom w:w="100" w:type="dxa"/>
              <w:right w:w="100" w:type="dxa"/>
            </w:tcMar>
            <w:vAlign w:val="center"/>
          </w:tcPr>
          <w:p w14:paraId="479F5CC5" w14:textId="1E146074" w:rsidR="00E879BD" w:rsidRPr="006A2A4A" w:rsidRDefault="00E879BD" w:rsidP="006A2A4A">
            <w:pPr>
              <w:spacing w:line="240" w:lineRule="auto"/>
              <w:ind w:firstLine="0"/>
            </w:pPr>
            <w:r w:rsidRPr="006A2A4A">
              <w:rPr>
                <w:color w:val="000000"/>
              </w:rPr>
              <w:t>238.187</w:t>
            </w:r>
          </w:p>
        </w:tc>
        <w:tc>
          <w:tcPr>
            <w:tcW w:w="1350" w:type="dxa"/>
            <w:tcMar>
              <w:top w:w="100" w:type="dxa"/>
              <w:left w:w="100" w:type="dxa"/>
              <w:bottom w:w="100" w:type="dxa"/>
              <w:right w:w="100" w:type="dxa"/>
            </w:tcMar>
            <w:vAlign w:val="center"/>
          </w:tcPr>
          <w:p w14:paraId="47B6C33D" w14:textId="358FE1EA" w:rsidR="00E879BD" w:rsidRPr="006A2A4A" w:rsidRDefault="00E879BD" w:rsidP="006A2A4A">
            <w:pPr>
              <w:spacing w:line="240" w:lineRule="auto"/>
              <w:ind w:firstLine="0"/>
              <w:jc w:val="right"/>
            </w:pPr>
            <w:r w:rsidRPr="006A2A4A">
              <w:rPr>
                <w:color w:val="000000"/>
              </w:rPr>
              <w:t>2.173</w:t>
            </w:r>
          </w:p>
        </w:tc>
      </w:tr>
      <w:tr w:rsidR="00E879BD" w:rsidRPr="006A2A4A" w14:paraId="541F075B" w14:textId="77777777" w:rsidTr="006A2A4A">
        <w:trPr>
          <w:trHeight w:val="20"/>
        </w:trPr>
        <w:tc>
          <w:tcPr>
            <w:tcW w:w="2430" w:type="dxa"/>
            <w:tcMar>
              <w:top w:w="100" w:type="dxa"/>
              <w:left w:w="100" w:type="dxa"/>
              <w:bottom w:w="100" w:type="dxa"/>
              <w:right w:w="100" w:type="dxa"/>
            </w:tcMar>
            <w:vAlign w:val="center"/>
          </w:tcPr>
          <w:p w14:paraId="6F22F372" w14:textId="36D97805" w:rsidR="00E879BD" w:rsidRPr="006A2A4A" w:rsidRDefault="00E879BD" w:rsidP="006A2A4A">
            <w:pPr>
              <w:spacing w:line="240" w:lineRule="auto"/>
              <w:ind w:firstLine="0"/>
              <w:rPr>
                <w:i/>
              </w:rPr>
            </w:pPr>
            <w:r w:rsidRPr="006A2A4A">
              <w:rPr>
                <w:i/>
              </w:rPr>
              <w:t>Macro</w:t>
            </w:r>
          </w:p>
        </w:tc>
        <w:tc>
          <w:tcPr>
            <w:tcW w:w="990" w:type="dxa"/>
            <w:tcMar>
              <w:top w:w="100" w:type="dxa"/>
              <w:left w:w="100" w:type="dxa"/>
              <w:bottom w:w="100" w:type="dxa"/>
              <w:right w:w="100" w:type="dxa"/>
            </w:tcMar>
            <w:vAlign w:val="center"/>
          </w:tcPr>
          <w:p w14:paraId="2AE24E88" w14:textId="35547CF8" w:rsidR="00E879BD" w:rsidRPr="006A2A4A" w:rsidRDefault="00E879BD" w:rsidP="006A2A4A">
            <w:pPr>
              <w:spacing w:line="240" w:lineRule="auto"/>
              <w:ind w:firstLine="0"/>
              <w:rPr>
                <w:i/>
              </w:rPr>
            </w:pPr>
            <w:r w:rsidRPr="006A2A4A">
              <w:rPr>
                <w:i/>
                <w:color w:val="000000"/>
              </w:rPr>
              <w:t>240.415</w:t>
            </w:r>
          </w:p>
        </w:tc>
        <w:tc>
          <w:tcPr>
            <w:tcW w:w="1350" w:type="dxa"/>
            <w:tcMar>
              <w:top w:w="100" w:type="dxa"/>
              <w:left w:w="100" w:type="dxa"/>
              <w:bottom w:w="100" w:type="dxa"/>
              <w:right w:w="100" w:type="dxa"/>
            </w:tcMar>
            <w:vAlign w:val="center"/>
          </w:tcPr>
          <w:p w14:paraId="46EB8375" w14:textId="3ECD7CD9" w:rsidR="00E879BD" w:rsidRPr="006A2A4A" w:rsidRDefault="00E879BD" w:rsidP="006A2A4A">
            <w:pPr>
              <w:spacing w:line="240" w:lineRule="auto"/>
              <w:ind w:firstLine="0"/>
              <w:jc w:val="right"/>
              <w:rPr>
                <w:i/>
              </w:rPr>
            </w:pPr>
            <w:r w:rsidRPr="006A2A4A">
              <w:rPr>
                <w:i/>
                <w:color w:val="000000"/>
              </w:rPr>
              <w:t>4.401</w:t>
            </w:r>
          </w:p>
        </w:tc>
      </w:tr>
      <w:tr w:rsidR="00E879BD" w:rsidRPr="006A2A4A" w14:paraId="326D998B" w14:textId="77777777" w:rsidTr="006A2A4A">
        <w:trPr>
          <w:trHeight w:val="20"/>
        </w:trPr>
        <w:tc>
          <w:tcPr>
            <w:tcW w:w="2430" w:type="dxa"/>
            <w:tcMar>
              <w:top w:w="100" w:type="dxa"/>
              <w:left w:w="100" w:type="dxa"/>
              <w:bottom w:w="100" w:type="dxa"/>
              <w:right w:w="100" w:type="dxa"/>
            </w:tcMar>
            <w:vAlign w:val="center"/>
          </w:tcPr>
          <w:p w14:paraId="4569FE75" w14:textId="1D9A232B" w:rsidR="00E879BD" w:rsidRPr="006A2A4A" w:rsidRDefault="00E879BD" w:rsidP="006A2A4A">
            <w:pPr>
              <w:spacing w:line="240" w:lineRule="auto"/>
              <w:ind w:firstLine="0"/>
              <w:rPr>
                <w:i/>
              </w:rPr>
            </w:pPr>
            <w:proofErr w:type="spellStart"/>
            <w:r w:rsidRPr="006A2A4A">
              <w:rPr>
                <w:i/>
              </w:rPr>
              <w:t>Nereo</w:t>
            </w:r>
            <w:proofErr w:type="spellEnd"/>
          </w:p>
        </w:tc>
        <w:tc>
          <w:tcPr>
            <w:tcW w:w="990" w:type="dxa"/>
            <w:tcMar>
              <w:top w:w="100" w:type="dxa"/>
              <w:left w:w="100" w:type="dxa"/>
              <w:bottom w:w="100" w:type="dxa"/>
              <w:right w:w="100" w:type="dxa"/>
            </w:tcMar>
            <w:vAlign w:val="center"/>
          </w:tcPr>
          <w:p w14:paraId="0E53A486" w14:textId="284AFC8E" w:rsidR="00E879BD" w:rsidRPr="006A2A4A" w:rsidRDefault="00E879BD" w:rsidP="006A2A4A">
            <w:pPr>
              <w:spacing w:line="240" w:lineRule="auto"/>
              <w:ind w:firstLine="0"/>
            </w:pPr>
            <w:r w:rsidRPr="006A2A4A">
              <w:rPr>
                <w:color w:val="000000"/>
              </w:rPr>
              <w:t>242.732</w:t>
            </w:r>
          </w:p>
        </w:tc>
        <w:tc>
          <w:tcPr>
            <w:tcW w:w="1350" w:type="dxa"/>
            <w:tcMar>
              <w:top w:w="100" w:type="dxa"/>
              <w:left w:w="100" w:type="dxa"/>
              <w:bottom w:w="100" w:type="dxa"/>
              <w:right w:w="100" w:type="dxa"/>
            </w:tcMar>
            <w:vAlign w:val="center"/>
          </w:tcPr>
          <w:p w14:paraId="39DB703D" w14:textId="3F3011E1" w:rsidR="00E879BD" w:rsidRPr="006A2A4A" w:rsidRDefault="00E879BD" w:rsidP="006A2A4A">
            <w:pPr>
              <w:spacing w:line="240" w:lineRule="auto"/>
              <w:ind w:firstLine="0"/>
              <w:jc w:val="right"/>
            </w:pPr>
            <w:r w:rsidRPr="006A2A4A">
              <w:rPr>
                <w:color w:val="000000"/>
              </w:rPr>
              <w:t>6.718</w:t>
            </w:r>
          </w:p>
        </w:tc>
      </w:tr>
      <w:tr w:rsidR="00E879BD" w:rsidRPr="006A2A4A" w14:paraId="1B5BB0F7" w14:textId="77777777" w:rsidTr="006A2A4A">
        <w:trPr>
          <w:trHeight w:val="20"/>
        </w:trPr>
        <w:tc>
          <w:tcPr>
            <w:tcW w:w="2430" w:type="dxa"/>
            <w:tcMar>
              <w:top w:w="100" w:type="dxa"/>
              <w:left w:w="100" w:type="dxa"/>
              <w:bottom w:w="100" w:type="dxa"/>
              <w:right w:w="100" w:type="dxa"/>
            </w:tcMar>
            <w:vAlign w:val="center"/>
          </w:tcPr>
          <w:p w14:paraId="31A84AFB" w14:textId="125265F1" w:rsidR="00E879BD" w:rsidRPr="006A2A4A" w:rsidRDefault="00E879BD" w:rsidP="006A2A4A">
            <w:pPr>
              <w:spacing w:line="240" w:lineRule="auto"/>
              <w:ind w:firstLine="0"/>
            </w:pPr>
            <w:r w:rsidRPr="006A2A4A">
              <w:t>Canopy kelp summed</w:t>
            </w:r>
          </w:p>
        </w:tc>
        <w:tc>
          <w:tcPr>
            <w:tcW w:w="990" w:type="dxa"/>
            <w:tcMar>
              <w:top w:w="100" w:type="dxa"/>
              <w:left w:w="100" w:type="dxa"/>
              <w:bottom w:w="100" w:type="dxa"/>
              <w:right w:w="100" w:type="dxa"/>
            </w:tcMar>
            <w:vAlign w:val="center"/>
          </w:tcPr>
          <w:p w14:paraId="20513EBA" w14:textId="070DA609" w:rsidR="00E879BD" w:rsidRPr="006A2A4A" w:rsidRDefault="00E879BD" w:rsidP="006A2A4A">
            <w:pPr>
              <w:spacing w:line="240" w:lineRule="auto"/>
              <w:ind w:firstLine="0"/>
            </w:pPr>
            <w:r w:rsidRPr="006A2A4A">
              <w:rPr>
                <w:color w:val="000000"/>
              </w:rPr>
              <w:t>243.299</w:t>
            </w:r>
          </w:p>
        </w:tc>
        <w:tc>
          <w:tcPr>
            <w:tcW w:w="1350" w:type="dxa"/>
            <w:tcMar>
              <w:top w:w="100" w:type="dxa"/>
              <w:left w:w="100" w:type="dxa"/>
              <w:bottom w:w="100" w:type="dxa"/>
              <w:right w:w="100" w:type="dxa"/>
            </w:tcMar>
            <w:vAlign w:val="center"/>
          </w:tcPr>
          <w:p w14:paraId="67E01A3E" w14:textId="2D8A7DAE" w:rsidR="00E879BD" w:rsidRPr="006A2A4A" w:rsidRDefault="00E879BD" w:rsidP="006A2A4A">
            <w:pPr>
              <w:spacing w:line="240" w:lineRule="auto"/>
              <w:ind w:firstLine="0"/>
              <w:jc w:val="right"/>
            </w:pPr>
            <w:r w:rsidRPr="006A2A4A">
              <w:rPr>
                <w:color w:val="000000"/>
              </w:rPr>
              <w:t>7.285</w:t>
            </w:r>
          </w:p>
        </w:tc>
      </w:tr>
      <w:tr w:rsidR="00E879BD" w:rsidRPr="006A2A4A" w14:paraId="32C4239E" w14:textId="77777777" w:rsidTr="006A2A4A">
        <w:trPr>
          <w:trHeight w:val="20"/>
        </w:trPr>
        <w:tc>
          <w:tcPr>
            <w:tcW w:w="2430" w:type="dxa"/>
            <w:tcMar>
              <w:top w:w="100" w:type="dxa"/>
              <w:left w:w="100" w:type="dxa"/>
              <w:bottom w:w="100" w:type="dxa"/>
              <w:right w:w="100" w:type="dxa"/>
            </w:tcMar>
            <w:vAlign w:val="center"/>
          </w:tcPr>
          <w:p w14:paraId="27A0B18C" w14:textId="7379F407" w:rsidR="00E879BD" w:rsidRPr="006A2A4A" w:rsidRDefault="002E4B5F" w:rsidP="006A2A4A">
            <w:pPr>
              <w:spacing w:line="240" w:lineRule="auto"/>
              <w:ind w:firstLine="0"/>
            </w:pPr>
            <w:r w:rsidRPr="006A2A4A">
              <w:t>Three kelps summed</w:t>
            </w:r>
          </w:p>
        </w:tc>
        <w:tc>
          <w:tcPr>
            <w:tcW w:w="990" w:type="dxa"/>
            <w:tcMar>
              <w:top w:w="100" w:type="dxa"/>
              <w:left w:w="100" w:type="dxa"/>
              <w:bottom w:w="100" w:type="dxa"/>
              <w:right w:w="100" w:type="dxa"/>
            </w:tcMar>
            <w:vAlign w:val="center"/>
          </w:tcPr>
          <w:p w14:paraId="5AC81C14" w14:textId="7E5C4B85" w:rsidR="00E879BD" w:rsidRPr="006A2A4A" w:rsidRDefault="00E879BD" w:rsidP="006A2A4A">
            <w:pPr>
              <w:spacing w:line="240" w:lineRule="auto"/>
              <w:ind w:firstLine="0"/>
            </w:pPr>
            <w:r w:rsidRPr="006A2A4A">
              <w:rPr>
                <w:color w:val="000000"/>
              </w:rPr>
              <w:t>243.967</w:t>
            </w:r>
          </w:p>
        </w:tc>
        <w:tc>
          <w:tcPr>
            <w:tcW w:w="1350" w:type="dxa"/>
            <w:tcMar>
              <w:top w:w="100" w:type="dxa"/>
              <w:left w:w="100" w:type="dxa"/>
              <w:bottom w:w="100" w:type="dxa"/>
              <w:right w:w="100" w:type="dxa"/>
            </w:tcMar>
            <w:vAlign w:val="center"/>
          </w:tcPr>
          <w:p w14:paraId="49EA0B66" w14:textId="7FC560A7" w:rsidR="00E879BD" w:rsidRPr="006A2A4A" w:rsidRDefault="00E879BD" w:rsidP="006A2A4A">
            <w:pPr>
              <w:spacing w:line="240" w:lineRule="auto"/>
              <w:ind w:firstLine="0"/>
              <w:jc w:val="right"/>
            </w:pPr>
            <w:r w:rsidRPr="006A2A4A">
              <w:rPr>
                <w:color w:val="000000"/>
              </w:rPr>
              <w:t>7.953</w:t>
            </w:r>
          </w:p>
        </w:tc>
      </w:tr>
      <w:tr w:rsidR="00E879BD" w:rsidRPr="006A2A4A" w14:paraId="3BAA7724" w14:textId="77777777" w:rsidTr="006A2A4A">
        <w:trPr>
          <w:trHeight w:val="20"/>
        </w:trPr>
        <w:tc>
          <w:tcPr>
            <w:tcW w:w="2430" w:type="dxa"/>
            <w:tcMar>
              <w:top w:w="100" w:type="dxa"/>
              <w:left w:w="100" w:type="dxa"/>
              <w:bottom w:w="100" w:type="dxa"/>
              <w:right w:w="100" w:type="dxa"/>
            </w:tcMar>
            <w:vAlign w:val="center"/>
          </w:tcPr>
          <w:p w14:paraId="29973CE4" w14:textId="769B1722" w:rsidR="00E879BD" w:rsidRPr="006A2A4A" w:rsidRDefault="002E4B5F" w:rsidP="006A2A4A">
            <w:pPr>
              <w:spacing w:line="240" w:lineRule="auto"/>
              <w:ind w:firstLine="0"/>
              <w:rPr>
                <w:i/>
              </w:rPr>
            </w:pPr>
            <w:r w:rsidRPr="006A2A4A">
              <w:rPr>
                <w:i/>
              </w:rPr>
              <w:t xml:space="preserve">Macro </w:t>
            </w:r>
            <w:r w:rsidRPr="006A2A4A">
              <w:t xml:space="preserve">+ </w:t>
            </w:r>
            <w:proofErr w:type="spellStart"/>
            <w:r w:rsidRPr="006A2A4A">
              <w:rPr>
                <w:i/>
              </w:rPr>
              <w:t>Ptery</w:t>
            </w:r>
            <w:proofErr w:type="spellEnd"/>
          </w:p>
        </w:tc>
        <w:tc>
          <w:tcPr>
            <w:tcW w:w="990" w:type="dxa"/>
            <w:tcMar>
              <w:top w:w="100" w:type="dxa"/>
              <w:left w:w="100" w:type="dxa"/>
              <w:bottom w:w="100" w:type="dxa"/>
              <w:right w:w="100" w:type="dxa"/>
            </w:tcMar>
            <w:vAlign w:val="center"/>
          </w:tcPr>
          <w:p w14:paraId="2A07BE29" w14:textId="25053E50" w:rsidR="00E879BD" w:rsidRPr="006A2A4A" w:rsidRDefault="00E879BD" w:rsidP="006A2A4A">
            <w:pPr>
              <w:spacing w:line="240" w:lineRule="auto"/>
              <w:ind w:firstLine="0"/>
            </w:pPr>
            <w:r w:rsidRPr="006A2A4A">
              <w:rPr>
                <w:color w:val="000000"/>
              </w:rPr>
              <w:t>244.992</w:t>
            </w:r>
          </w:p>
        </w:tc>
        <w:tc>
          <w:tcPr>
            <w:tcW w:w="1350" w:type="dxa"/>
            <w:tcMar>
              <w:top w:w="100" w:type="dxa"/>
              <w:left w:w="100" w:type="dxa"/>
              <w:bottom w:w="100" w:type="dxa"/>
              <w:right w:w="100" w:type="dxa"/>
            </w:tcMar>
            <w:vAlign w:val="center"/>
          </w:tcPr>
          <w:p w14:paraId="061701BE" w14:textId="4772C27B" w:rsidR="00E879BD" w:rsidRPr="006A2A4A" w:rsidRDefault="00E879BD" w:rsidP="006A2A4A">
            <w:pPr>
              <w:spacing w:line="240" w:lineRule="auto"/>
              <w:ind w:firstLine="0"/>
              <w:jc w:val="right"/>
            </w:pPr>
            <w:r w:rsidRPr="006A2A4A">
              <w:rPr>
                <w:color w:val="000000"/>
              </w:rPr>
              <w:t>8.978</w:t>
            </w:r>
          </w:p>
        </w:tc>
      </w:tr>
      <w:tr w:rsidR="00E879BD" w:rsidRPr="006A2A4A" w14:paraId="0BF2F2CC" w14:textId="77777777" w:rsidTr="006A2A4A">
        <w:trPr>
          <w:trHeight w:val="20"/>
        </w:trPr>
        <w:tc>
          <w:tcPr>
            <w:tcW w:w="2430" w:type="dxa"/>
            <w:tcMar>
              <w:top w:w="100" w:type="dxa"/>
              <w:left w:w="100" w:type="dxa"/>
              <w:bottom w:w="100" w:type="dxa"/>
              <w:right w:w="100" w:type="dxa"/>
            </w:tcMar>
            <w:vAlign w:val="center"/>
          </w:tcPr>
          <w:p w14:paraId="15A984DC" w14:textId="0EB376BB" w:rsidR="00E879BD" w:rsidRPr="006A2A4A" w:rsidRDefault="002E4B5F" w:rsidP="006A2A4A">
            <w:pPr>
              <w:spacing w:line="240" w:lineRule="auto"/>
              <w:ind w:firstLine="0"/>
              <w:rPr>
                <w:i/>
              </w:rPr>
            </w:pPr>
            <w:r w:rsidRPr="006A2A4A">
              <w:rPr>
                <w:i/>
              </w:rPr>
              <w:t xml:space="preserve">Macro </w:t>
            </w:r>
            <w:r w:rsidRPr="006A2A4A">
              <w:t>+</w:t>
            </w:r>
            <w:proofErr w:type="spellStart"/>
            <w:r w:rsidRPr="006A2A4A">
              <w:rPr>
                <w:i/>
              </w:rPr>
              <w:t>Nereo</w:t>
            </w:r>
            <w:proofErr w:type="spellEnd"/>
          </w:p>
        </w:tc>
        <w:tc>
          <w:tcPr>
            <w:tcW w:w="990" w:type="dxa"/>
            <w:tcMar>
              <w:top w:w="100" w:type="dxa"/>
              <w:left w:w="100" w:type="dxa"/>
              <w:bottom w:w="100" w:type="dxa"/>
              <w:right w:w="100" w:type="dxa"/>
            </w:tcMar>
            <w:vAlign w:val="center"/>
          </w:tcPr>
          <w:p w14:paraId="235AAB2A" w14:textId="4FBB36B1" w:rsidR="00E879BD" w:rsidRPr="006A2A4A" w:rsidRDefault="00E879BD" w:rsidP="006A2A4A">
            <w:pPr>
              <w:spacing w:line="240" w:lineRule="auto"/>
              <w:ind w:firstLine="0"/>
            </w:pPr>
            <w:r w:rsidRPr="006A2A4A">
              <w:rPr>
                <w:color w:val="000000"/>
              </w:rPr>
              <w:t>245.356</w:t>
            </w:r>
          </w:p>
        </w:tc>
        <w:tc>
          <w:tcPr>
            <w:tcW w:w="1350" w:type="dxa"/>
            <w:tcMar>
              <w:top w:w="100" w:type="dxa"/>
              <w:left w:w="100" w:type="dxa"/>
              <w:bottom w:w="100" w:type="dxa"/>
              <w:right w:w="100" w:type="dxa"/>
            </w:tcMar>
            <w:vAlign w:val="center"/>
          </w:tcPr>
          <w:p w14:paraId="6865296C" w14:textId="2C346CD3" w:rsidR="00E879BD" w:rsidRPr="006A2A4A" w:rsidRDefault="00E879BD" w:rsidP="006A2A4A">
            <w:pPr>
              <w:spacing w:line="240" w:lineRule="auto"/>
              <w:ind w:firstLine="0"/>
              <w:jc w:val="right"/>
            </w:pPr>
            <w:r w:rsidRPr="006A2A4A">
              <w:rPr>
                <w:color w:val="000000"/>
              </w:rPr>
              <w:t>9.342</w:t>
            </w:r>
          </w:p>
        </w:tc>
      </w:tr>
      <w:tr w:rsidR="00E879BD" w:rsidRPr="006A2A4A" w14:paraId="54E76875" w14:textId="77777777" w:rsidTr="006A2A4A">
        <w:trPr>
          <w:trHeight w:val="20"/>
        </w:trPr>
        <w:tc>
          <w:tcPr>
            <w:tcW w:w="2430" w:type="dxa"/>
            <w:tcMar>
              <w:top w:w="100" w:type="dxa"/>
              <w:left w:w="100" w:type="dxa"/>
              <w:bottom w:w="100" w:type="dxa"/>
              <w:right w:w="100" w:type="dxa"/>
            </w:tcMar>
            <w:vAlign w:val="center"/>
          </w:tcPr>
          <w:p w14:paraId="0259386E" w14:textId="7844D354" w:rsidR="00E879BD" w:rsidRPr="006A2A4A" w:rsidRDefault="002E4B5F" w:rsidP="006A2A4A">
            <w:pPr>
              <w:spacing w:line="240" w:lineRule="auto"/>
              <w:ind w:firstLine="0"/>
              <w:rPr>
                <w:i/>
              </w:rPr>
            </w:pPr>
            <w:proofErr w:type="spellStart"/>
            <w:r w:rsidRPr="006A2A4A">
              <w:rPr>
                <w:i/>
              </w:rPr>
              <w:t>Ptery</w:t>
            </w:r>
            <w:proofErr w:type="spellEnd"/>
          </w:p>
        </w:tc>
        <w:tc>
          <w:tcPr>
            <w:tcW w:w="990" w:type="dxa"/>
            <w:tcMar>
              <w:top w:w="100" w:type="dxa"/>
              <w:left w:w="100" w:type="dxa"/>
              <w:bottom w:w="100" w:type="dxa"/>
              <w:right w:w="100" w:type="dxa"/>
            </w:tcMar>
            <w:vAlign w:val="center"/>
          </w:tcPr>
          <w:p w14:paraId="33D68FE8" w14:textId="6BF15772" w:rsidR="00E879BD" w:rsidRPr="006A2A4A" w:rsidRDefault="00E879BD" w:rsidP="006A2A4A">
            <w:pPr>
              <w:spacing w:line="240" w:lineRule="auto"/>
              <w:ind w:firstLine="0"/>
            </w:pPr>
            <w:r w:rsidRPr="006A2A4A">
              <w:rPr>
                <w:color w:val="000000"/>
              </w:rPr>
              <w:t>245.403</w:t>
            </w:r>
          </w:p>
        </w:tc>
        <w:tc>
          <w:tcPr>
            <w:tcW w:w="1350" w:type="dxa"/>
            <w:tcMar>
              <w:top w:w="100" w:type="dxa"/>
              <w:left w:w="100" w:type="dxa"/>
              <w:bottom w:w="100" w:type="dxa"/>
              <w:right w:w="100" w:type="dxa"/>
            </w:tcMar>
            <w:vAlign w:val="center"/>
          </w:tcPr>
          <w:p w14:paraId="495B76BF" w14:textId="0FA606D7" w:rsidR="00E879BD" w:rsidRPr="006A2A4A" w:rsidRDefault="00E879BD" w:rsidP="006A2A4A">
            <w:pPr>
              <w:spacing w:line="240" w:lineRule="auto"/>
              <w:ind w:firstLine="0"/>
              <w:jc w:val="right"/>
            </w:pPr>
            <w:r w:rsidRPr="006A2A4A">
              <w:rPr>
                <w:color w:val="000000"/>
              </w:rPr>
              <w:t>9.389</w:t>
            </w:r>
          </w:p>
        </w:tc>
      </w:tr>
      <w:tr w:rsidR="00E879BD" w:rsidRPr="006A2A4A" w14:paraId="6E0C59EA"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4C9F3FFF" w14:textId="66C4AE72" w:rsidR="00E879BD" w:rsidRPr="006A2A4A" w:rsidRDefault="002E4B5F" w:rsidP="006A2A4A">
            <w:pPr>
              <w:spacing w:line="240" w:lineRule="auto"/>
              <w:ind w:firstLine="0"/>
            </w:pPr>
            <w:r w:rsidRPr="006A2A4A">
              <w:rPr>
                <w:i/>
              </w:rPr>
              <w:t xml:space="preserve">Macro </w:t>
            </w:r>
            <w:r w:rsidRPr="006A2A4A">
              <w:t>+</w:t>
            </w:r>
            <w:proofErr w:type="spellStart"/>
            <w:r w:rsidRPr="006A2A4A">
              <w:rPr>
                <w:i/>
              </w:rPr>
              <w:t>Nereo</w:t>
            </w:r>
            <w:proofErr w:type="spellEnd"/>
            <w:r w:rsidRPr="006A2A4A">
              <w:rPr>
                <w:i/>
              </w:rPr>
              <w:t xml:space="preserve"> </w:t>
            </w:r>
            <w:r w:rsidRPr="006A2A4A">
              <w:t xml:space="preserve">+ </w:t>
            </w:r>
            <w:proofErr w:type="spellStart"/>
            <w:r w:rsidRPr="006A2A4A">
              <w:rPr>
                <w:i/>
              </w:rPr>
              <w:t>Ptery</w:t>
            </w:r>
            <w:proofErr w:type="spellEnd"/>
          </w:p>
        </w:tc>
        <w:tc>
          <w:tcPr>
            <w:tcW w:w="990" w:type="dxa"/>
            <w:tcBorders>
              <w:bottom w:val="single" w:sz="4" w:space="0" w:color="auto"/>
            </w:tcBorders>
            <w:tcMar>
              <w:top w:w="100" w:type="dxa"/>
              <w:left w:w="100" w:type="dxa"/>
              <w:bottom w:w="100" w:type="dxa"/>
              <w:right w:w="100" w:type="dxa"/>
            </w:tcMar>
            <w:vAlign w:val="center"/>
          </w:tcPr>
          <w:p w14:paraId="1466FE45" w14:textId="40842AC4" w:rsidR="00E879BD" w:rsidRPr="006A2A4A" w:rsidRDefault="00E879BD" w:rsidP="006A2A4A">
            <w:pPr>
              <w:spacing w:line="240" w:lineRule="auto"/>
              <w:ind w:firstLine="0"/>
            </w:pPr>
            <w:r w:rsidRPr="006A2A4A">
              <w:rPr>
                <w:color w:val="000000"/>
              </w:rPr>
              <w:t>249.667</w:t>
            </w:r>
          </w:p>
        </w:tc>
        <w:tc>
          <w:tcPr>
            <w:tcW w:w="1350" w:type="dxa"/>
            <w:tcBorders>
              <w:bottom w:val="single" w:sz="4" w:space="0" w:color="auto"/>
            </w:tcBorders>
            <w:tcMar>
              <w:top w:w="100" w:type="dxa"/>
              <w:left w:w="100" w:type="dxa"/>
              <w:bottom w:w="100" w:type="dxa"/>
              <w:right w:w="100" w:type="dxa"/>
            </w:tcMar>
            <w:vAlign w:val="center"/>
          </w:tcPr>
          <w:p w14:paraId="4E354E5E" w14:textId="79D1C9CD" w:rsidR="00E879BD" w:rsidRPr="006A2A4A" w:rsidRDefault="00E879BD" w:rsidP="006A2A4A">
            <w:pPr>
              <w:spacing w:line="240" w:lineRule="auto"/>
              <w:ind w:firstLine="0"/>
              <w:jc w:val="right"/>
            </w:pPr>
            <w:r w:rsidRPr="006A2A4A">
              <w:rPr>
                <w:color w:val="000000"/>
              </w:rPr>
              <w:t>13.653</w:t>
            </w:r>
          </w:p>
        </w:tc>
      </w:tr>
    </w:tbl>
    <w:p w14:paraId="399C7B3B" w14:textId="77777777" w:rsidR="00471A3D" w:rsidRDefault="00471A3D" w:rsidP="000D6AFE">
      <w:bookmarkStart w:id="68" w:name="_wevhoo6kd9g5" w:colFirst="0" w:colLast="0"/>
      <w:bookmarkEnd w:id="68"/>
    </w:p>
    <w:p w14:paraId="4330673E" w14:textId="77777777" w:rsidR="00471A3D" w:rsidRDefault="00EF0B3C">
      <w:pPr>
        <w:pStyle w:val="Heading2"/>
      </w:pPr>
      <w:bookmarkStart w:id="69" w:name="_rsiltnns0pnj" w:colFirst="0" w:colLast="0"/>
      <w:bookmarkEnd w:id="69"/>
      <w:r>
        <w:br w:type="page"/>
      </w:r>
    </w:p>
    <w:p w14:paraId="32F58313" w14:textId="77777777" w:rsidR="00471A3D" w:rsidRDefault="00EF0B3C">
      <w:pPr>
        <w:pStyle w:val="Heading2"/>
      </w:pPr>
      <w:bookmarkStart w:id="70" w:name="_vvknb4n4tpdq" w:colFirst="0" w:colLast="0"/>
      <w:bookmarkEnd w:id="70"/>
      <w:r>
        <w:lastRenderedPageBreak/>
        <w:t>Supplement Figures</w:t>
      </w:r>
    </w:p>
    <w:p w14:paraId="45C0EFD3" w14:textId="77777777" w:rsidR="00471A3D" w:rsidRDefault="00EF0B3C">
      <w:pPr>
        <w:jc w:val="center"/>
      </w:pPr>
      <w:r>
        <w:rPr>
          <w:noProof/>
          <w:lang w:val="en-US"/>
        </w:rPr>
        <w:drawing>
          <wp:inline distT="114300" distB="114300" distL="114300" distR="114300" wp14:anchorId="02E518A6" wp14:editId="29EF433E">
            <wp:extent cx="3640542" cy="2906116"/>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0"/>
                    <a:srcRect/>
                    <a:stretch>
                      <a:fillRect/>
                    </a:stretch>
                  </pic:blipFill>
                  <pic:spPr>
                    <a:xfrm>
                      <a:off x="0" y="0"/>
                      <a:ext cx="3640542" cy="2906116"/>
                    </a:xfrm>
                    <a:prstGeom prst="rect">
                      <a:avLst/>
                    </a:prstGeom>
                    <a:ln/>
                  </pic:spPr>
                </pic:pic>
              </a:graphicData>
            </a:graphic>
          </wp:inline>
        </w:drawing>
      </w:r>
    </w:p>
    <w:p w14:paraId="15BD4F2A" w14:textId="77777777" w:rsidR="00471A3D" w:rsidRDefault="00EF0B3C">
      <w:pPr>
        <w:pStyle w:val="Heading5"/>
      </w:pPr>
      <w:bookmarkStart w:id="71" w:name="_jmvonyj6prg1" w:colFirst="0" w:colLast="0"/>
      <w:bookmarkEnd w:id="71"/>
      <w:r>
        <w:t xml:space="preserve">Figure S1. Substrate and relief at the five sites: DI = Destruction Island, CJ = Cape Johnson, CA = Cape Alava, TI = </w:t>
      </w:r>
      <w:proofErr w:type="spellStart"/>
      <w:r>
        <w:t>Tatoosh</w:t>
      </w:r>
      <w:proofErr w:type="spellEnd"/>
      <w:r>
        <w:t xml:space="preserve"> Island, NB = </w:t>
      </w:r>
      <w:proofErr w:type="spellStart"/>
      <w:r>
        <w:t>Neah</w:t>
      </w:r>
      <w:proofErr w:type="spellEnd"/>
      <w:r>
        <w:t xml:space="preserve"> Bay.</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72" w:name="_si5p3bles54l" w:colFirst="0" w:colLast="0"/>
      <w:bookmarkEnd w:id="72"/>
    </w:p>
    <w:p w14:paraId="2A422F12" w14:textId="77777777" w:rsidR="00471A3D" w:rsidRDefault="00471A3D" w:rsidP="000D6AFE">
      <w:bookmarkStart w:id="73" w:name="_qdmblj59vhf1" w:colFirst="0" w:colLast="0"/>
      <w:bookmarkEnd w:id="73"/>
    </w:p>
    <w:p w14:paraId="48148F1E" w14:textId="77777777" w:rsidR="00471A3D" w:rsidRDefault="00EF0B3C" w:rsidP="000D6AFE">
      <w:bookmarkStart w:id="74" w:name="_1bplmm5dhi9t" w:colFirst="0" w:colLast="0"/>
      <w:bookmarkEnd w:id="74"/>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75" w:name="_3tpj4zpm8qe5" w:colFirst="0" w:colLast="0"/>
      <w:bookmarkEnd w:id="75"/>
      <w:r>
        <w:t xml:space="preserve">Figure S2. Mean SST at the five sites (5-day smooth) from 2003-2021. Note </w:t>
      </w:r>
      <w:proofErr w:type="spellStart"/>
      <w:r>
        <w:t>Tatoosh</w:t>
      </w:r>
      <w:proofErr w:type="spellEnd"/>
      <w:r>
        <w:t xml:space="preserve"> Island and </w:t>
      </w:r>
      <w:proofErr w:type="spellStart"/>
      <w:r>
        <w:t>Neah</w:t>
      </w:r>
      <w:proofErr w:type="spellEnd"/>
      <w:r>
        <w:t xml:space="preserve">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76" w:name="_sllb5lz8o67m" w:colFirst="0" w:colLast="0"/>
      <w:bookmarkEnd w:id="76"/>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486400" cy="5486400"/>
                    </a:xfrm>
                    <a:prstGeom prst="rect">
                      <a:avLst/>
                    </a:prstGeom>
                    <a:ln/>
                  </pic:spPr>
                </pic:pic>
              </a:graphicData>
            </a:graphic>
          </wp:inline>
        </w:drawing>
      </w:r>
    </w:p>
    <w:p w14:paraId="2A6CD0F7" w14:textId="77777777" w:rsidR="00471A3D" w:rsidRDefault="00EF0B3C">
      <w:pPr>
        <w:pStyle w:val="Heading5"/>
      </w:pPr>
      <w:bookmarkStart w:id="77" w:name="_j0sxv6xvznze" w:colFirst="0" w:colLast="0"/>
      <w:bookmarkEnd w:id="77"/>
      <w:r>
        <w:t xml:space="preserve">Figure S4. Canopy area of </w:t>
      </w:r>
      <w:proofErr w:type="spellStart"/>
      <w:r>
        <w:rPr>
          <w:i/>
        </w:rPr>
        <w:t>Nereocystis</w:t>
      </w:r>
      <w:proofErr w:type="spellEnd"/>
      <w:r>
        <w:rPr>
          <w:i/>
        </w:rPr>
        <w:t xml:space="preserve"> </w:t>
      </w:r>
      <w:r>
        <w:t>and</w:t>
      </w:r>
      <w:r>
        <w:rPr>
          <w:i/>
        </w:rPr>
        <w:t xml:space="preserve"> Macrocystis </w:t>
      </w:r>
      <w:r>
        <w:t xml:space="preserve">from 1989 to 2020 coastwide and at five sites along the Washington coast. Canopy area is the spatial extent of individual surface kelp plants and canopies (Van Wagenen 2015). Note, there was no </w:t>
      </w:r>
      <w:r>
        <w:rPr>
          <w:i/>
        </w:rPr>
        <w:t xml:space="preserve">Macrocystis </w:t>
      </w:r>
      <w:r>
        <w:t xml:space="preserve">at </w:t>
      </w:r>
      <w:proofErr w:type="spellStart"/>
      <w:r>
        <w:t>Tatoosh</w:t>
      </w:r>
      <w:proofErr w:type="spellEnd"/>
      <w:r>
        <w:t xml:space="preserve"> Island, so the Total and </w:t>
      </w:r>
      <w:proofErr w:type="spellStart"/>
      <w:r>
        <w:rPr>
          <w:i/>
        </w:rPr>
        <w:t>Nereocystis</w:t>
      </w:r>
      <w:proofErr w:type="spellEnd"/>
      <w:r>
        <w:rPr>
          <w:i/>
        </w:rPr>
        <w:t xml:space="preserve">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78" w:name="_8tjttts9le8n" w:colFirst="0" w:colLast="0"/>
      <w:bookmarkEnd w:id="78"/>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79" w:name="_32vg8hmw5u0g" w:colFirst="0" w:colLast="0"/>
      <w:bookmarkEnd w:id="79"/>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80" w:name="_9398cubh7527" w:colFirst="0" w:colLast="0"/>
      <w:bookmarkEnd w:id="80"/>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77777777" w:rsidR="00471A3D" w:rsidRDefault="00EF0B3C">
      <w:pPr>
        <w:jc w:val="center"/>
      </w:pPr>
      <w:r>
        <w:rPr>
          <w:noProof/>
          <w:lang w:val="en-US"/>
        </w:rPr>
        <w:lastRenderedPageBreak/>
        <w:drawing>
          <wp:inline distT="114300" distB="114300" distL="114300" distR="114300" wp14:anchorId="14EA89C4" wp14:editId="04B3D463">
            <wp:extent cx="4937760" cy="5916334"/>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937760" cy="5916334"/>
                    </a:xfrm>
                    <a:prstGeom prst="rect">
                      <a:avLst/>
                    </a:prstGeom>
                    <a:ln/>
                  </pic:spPr>
                </pic:pic>
              </a:graphicData>
            </a:graphic>
          </wp:inline>
        </w:drawing>
      </w:r>
    </w:p>
    <w:p w14:paraId="1FCCD9C0" w14:textId="77777777" w:rsidR="00471A3D" w:rsidRDefault="00EF0B3C">
      <w:pPr>
        <w:pStyle w:val="Heading5"/>
      </w:pPr>
      <w:bookmarkStart w:id="81" w:name="_4d6dqq7x59qj" w:colFirst="0" w:colLast="0"/>
      <w:bookmarkEnd w:id="81"/>
      <w:r>
        <w:t>Figure S8. Abundance of rockfish young-of-year at five sites from 2015-2021. Note the scales on the y-axes differ.</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3E07E325" w14:textId="164B387C" w:rsidR="00471A3D" w:rsidRDefault="00471A3D">
      <w:pPr>
        <w:ind w:firstLine="0"/>
      </w:pPr>
    </w:p>
    <w:sectPr w:rsidR="00471A3D" w:rsidSect="00C44F74">
      <w:footerReference w:type="default" r:id="rId28"/>
      <w:pgSz w:w="12240" w:h="15840"/>
      <w:pgMar w:top="1440" w:right="243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 w:author="Genoa Sullaway" w:date="2022-03-18T09:07:00Z" w:initials="GS">
    <w:p w14:paraId="793DE3C9" w14:textId="77777777" w:rsidR="007E5A02" w:rsidRDefault="007E5A02">
      <w:pPr>
        <w:pStyle w:val="CommentText"/>
      </w:pPr>
      <w:r>
        <w:rPr>
          <w:rStyle w:val="CommentReference"/>
        </w:rPr>
        <w:annotationRef/>
      </w:r>
      <w:r>
        <w:t xml:space="preserve">Are weights different than an offset? It sounds like an offset </w:t>
      </w:r>
      <w:proofErr w:type="spellStart"/>
      <w:r>
        <w:t>ot</w:t>
      </w:r>
      <w:proofErr w:type="spellEnd"/>
      <w:r>
        <w:t xml:space="preserve"> me? More just curious for me rather than a comment about the paper. </w:t>
      </w:r>
    </w:p>
    <w:p w14:paraId="340B7391" w14:textId="77777777" w:rsidR="007E5A02" w:rsidRDefault="007E5A02">
      <w:pPr>
        <w:pStyle w:val="CommentText"/>
      </w:pPr>
    </w:p>
    <w:p w14:paraId="596AFBDE" w14:textId="4991F0E6" w:rsidR="007E5A02" w:rsidRDefault="007E5A02">
      <w:pPr>
        <w:pStyle w:val="CommentText"/>
      </w:pPr>
      <w:r>
        <w:t>If it is the same, maybe switch wording to say offset (seems more common verbiage to me, I don’t know)</w:t>
      </w:r>
    </w:p>
  </w:comment>
  <w:comment w:id="22" w:author="Genoa Sullaway" w:date="2022-03-18T09:12:00Z" w:initials="GS">
    <w:p w14:paraId="2536A5FB" w14:textId="14A231DD" w:rsidR="00401B4E" w:rsidRDefault="00401B4E">
      <w:pPr>
        <w:pStyle w:val="CommentText"/>
      </w:pPr>
      <w:r>
        <w:rPr>
          <w:rStyle w:val="CommentReference"/>
        </w:rPr>
        <w:annotationRef/>
      </w:r>
      <w:r>
        <w:t xml:space="preserve">Add a ballpark % for these too? </w:t>
      </w:r>
    </w:p>
  </w:comment>
  <w:comment w:id="24" w:author="Genoa Sullaway" w:date="2022-03-18T09:15:00Z" w:initials="GS">
    <w:p w14:paraId="76B8C776" w14:textId="57D21DC4" w:rsidR="00401B4E" w:rsidRDefault="00401B4E">
      <w:pPr>
        <w:pStyle w:val="CommentText"/>
      </w:pPr>
      <w:r>
        <w:rPr>
          <w:rStyle w:val="CommentReference"/>
        </w:rPr>
        <w:annotationRef/>
      </w:r>
      <w:r>
        <w:t xml:space="preserve">Cool! I really like the way you explained this paragraph. </w:t>
      </w:r>
    </w:p>
  </w:comment>
  <w:comment w:id="30" w:author="Genoa Sullaway" w:date="2022-03-22T12:24:00Z" w:initials="GS">
    <w:p w14:paraId="26DC8ED9" w14:textId="136F8AEF" w:rsidR="00244E2A" w:rsidRDefault="00244E2A">
      <w:pPr>
        <w:pStyle w:val="CommentText"/>
      </w:pPr>
      <w:r>
        <w:rPr>
          <w:rStyle w:val="CommentReference"/>
        </w:rPr>
        <w:annotationRef/>
      </w:r>
      <w:r>
        <w:t xml:space="preserve">helpful </w:t>
      </w:r>
      <w:proofErr w:type="gramStart"/>
      <w:r>
        <w:t>comparison !</w:t>
      </w:r>
      <w:proofErr w:type="gramEnd"/>
    </w:p>
  </w:comment>
  <w:comment w:id="31" w:author="Genoa Sullaway" w:date="2022-03-22T12:38:00Z" w:initials="GS">
    <w:p w14:paraId="377F58A1" w14:textId="6DDC2016" w:rsidR="00EA234F" w:rsidRDefault="00EA234F">
      <w:pPr>
        <w:pStyle w:val="CommentText"/>
      </w:pPr>
      <w:r>
        <w:rPr>
          <w:rStyle w:val="CommentReference"/>
        </w:rPr>
        <w:annotationRef/>
      </w:r>
      <w:r w:rsidR="00167846">
        <w:t xml:space="preserve">maybe </w:t>
      </w:r>
      <w:r>
        <w:t>mention recent kelp habitat protections in Puget Sound</w:t>
      </w:r>
      <w:r w:rsidR="00167846">
        <w:t>?</w:t>
      </w:r>
      <w:r>
        <w:t xml:space="preserve"> </w:t>
      </w:r>
      <w:r w:rsidR="00167846">
        <w:t>(Though, it looks like WA basically did what it says below not to do)</w:t>
      </w:r>
    </w:p>
  </w:comment>
  <w:comment w:id="38" w:author="Andrew Shelton - NOAA Federal" w:date="2022-03-14T23:37:00Z" w:initials="">
    <w:p w14:paraId="4F6CE07F" w14:textId="77777777" w:rsidR="007F34E7" w:rsidRDefault="007F34E7">
      <w:pPr>
        <w:widowControl w:val="0"/>
        <w:pBdr>
          <w:top w:val="nil"/>
          <w:left w:val="nil"/>
          <w:bottom w:val="nil"/>
          <w:right w:val="nil"/>
          <w:between w:val="nil"/>
        </w:pBdr>
        <w:spacing w:line="240" w:lineRule="auto"/>
        <w:ind w:firstLine="0"/>
        <w:rPr>
          <w:rFonts w:ascii="Arial" w:eastAsia="Arial" w:hAnsi="Arial" w:cs="Arial"/>
          <w:color w:val="000000"/>
          <w:sz w:val="22"/>
          <w:szCs w:val="22"/>
        </w:rPr>
      </w:pPr>
      <w:proofErr w:type="spellStart"/>
      <w:r>
        <w:rPr>
          <w:rFonts w:ascii="Arial" w:eastAsia="Arial" w:hAnsi="Arial" w:cs="Arial"/>
          <w:color w:val="000000"/>
          <w:sz w:val="22"/>
          <w:szCs w:val="22"/>
        </w:rPr>
        <w:t>Im</w:t>
      </w:r>
      <w:proofErr w:type="spellEnd"/>
      <w:r>
        <w:rPr>
          <w:rFonts w:ascii="Arial" w:eastAsia="Arial" w:hAnsi="Arial" w:cs="Arial"/>
          <w:color w:val="000000"/>
          <w:sz w:val="22"/>
          <w:szCs w:val="22"/>
        </w:rPr>
        <w:t xml:space="preserve"> a bit torn about keeping the different symbols.  I worry people will start focusing on the exposure and how you get that information and less on the SST and kelp info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96AFBDE" w15:done="0"/>
  <w15:commentEx w15:paraId="2536A5FB" w15:done="0"/>
  <w15:commentEx w15:paraId="76B8C776" w15:done="0"/>
  <w15:commentEx w15:paraId="26DC8ED9" w15:done="0"/>
  <w15:commentEx w15:paraId="377F58A1" w15:done="0"/>
  <w15:commentEx w15:paraId="4F6CE0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ECA5A" w16cex:dateUtc="2022-03-18T17:07:00Z"/>
  <w16cex:commentExtensible w16cex:durableId="25DECB82" w16cex:dateUtc="2022-03-18T17:12:00Z"/>
  <w16cex:commentExtensible w16cex:durableId="25DECC19" w16cex:dateUtc="2022-03-18T17:15:00Z"/>
  <w16cex:commentExtensible w16cex:durableId="25E43E71" w16cex:dateUtc="2022-03-22T20:24:00Z"/>
  <w16cex:commentExtensible w16cex:durableId="25E441BC" w16cex:dateUtc="2022-03-22T20:38:00Z"/>
  <w16cex:commentExtensible w16cex:durableId="25DEBD87" w16cex:dateUtc="2022-03-15T07: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96AFBDE" w16cid:durableId="25DECA5A"/>
  <w16cid:commentId w16cid:paraId="2536A5FB" w16cid:durableId="25DECB82"/>
  <w16cid:commentId w16cid:paraId="76B8C776" w16cid:durableId="25DECC19"/>
  <w16cid:commentId w16cid:paraId="26DC8ED9" w16cid:durableId="25E43E71"/>
  <w16cid:commentId w16cid:paraId="377F58A1" w16cid:durableId="25E441BC"/>
  <w16cid:commentId w16cid:paraId="4F6CE07F" w16cid:durableId="25DEBD8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82DE8" w14:textId="77777777" w:rsidR="00D81528" w:rsidRDefault="00D81528">
      <w:pPr>
        <w:spacing w:line="240" w:lineRule="auto"/>
      </w:pPr>
      <w:r>
        <w:separator/>
      </w:r>
    </w:p>
  </w:endnote>
  <w:endnote w:type="continuationSeparator" w:id="0">
    <w:p w14:paraId="11427A6A" w14:textId="77777777" w:rsidR="00D81528" w:rsidRDefault="00D815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Gungsuh">
    <w:altName w:val="Times New Roman"/>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45808"/>
      <w:docPartObj>
        <w:docPartGallery w:val="Page Numbers (Bottom of Page)"/>
        <w:docPartUnique/>
      </w:docPartObj>
    </w:sdtPr>
    <w:sdtEndPr>
      <w:rPr>
        <w:noProof/>
      </w:rPr>
    </w:sdtEndPr>
    <w:sdtContent>
      <w:p w14:paraId="69319FA2" w14:textId="5502C4F8" w:rsidR="007F34E7" w:rsidRDefault="007F34E7">
        <w:pPr>
          <w:pStyle w:val="Footer"/>
          <w:jc w:val="center"/>
        </w:pPr>
        <w:r>
          <w:fldChar w:fldCharType="begin"/>
        </w:r>
        <w:r>
          <w:instrText xml:space="preserve"> PAGE   \* MERGEFORMAT </w:instrText>
        </w:r>
        <w:r>
          <w:fldChar w:fldCharType="separate"/>
        </w:r>
        <w:r w:rsidR="00917ACC">
          <w:rPr>
            <w:noProof/>
          </w:rPr>
          <w:t>40</w:t>
        </w:r>
        <w:r>
          <w:rPr>
            <w:noProof/>
          </w:rPr>
          <w:fldChar w:fldCharType="end"/>
        </w:r>
      </w:p>
    </w:sdtContent>
  </w:sdt>
  <w:p w14:paraId="06AEA31B" w14:textId="629E2D02" w:rsidR="007F34E7" w:rsidRDefault="007F34E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BA9D9" w14:textId="77777777" w:rsidR="00D81528" w:rsidRDefault="00D81528">
      <w:pPr>
        <w:spacing w:line="240" w:lineRule="auto"/>
      </w:pPr>
      <w:r>
        <w:separator/>
      </w:r>
    </w:p>
  </w:footnote>
  <w:footnote w:type="continuationSeparator" w:id="0">
    <w:p w14:paraId="44892DCE" w14:textId="77777777" w:rsidR="00D81528" w:rsidRDefault="00D8152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enoa Sullaway">
    <w15:presenceInfo w15:providerId="AD" w15:userId="S::gsullaway@alaska.edu::2f16fe29-4a8f-4d56-a02a-df20e53746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646&lt;/item&gt;&lt;item&gt;4713&lt;/item&gt;&lt;item&gt;4716&lt;/item&gt;&lt;item&gt;5190&lt;/item&gt;&lt;item&gt;5263&lt;/item&gt;&lt;item&gt;5268&lt;/item&gt;&lt;item&gt;5786&lt;/item&gt;&lt;item&gt;6090&lt;/item&gt;&lt;item&gt;6116&lt;/item&gt;&lt;item&gt;7229&lt;/item&gt;&lt;item&gt;7421&lt;/item&gt;&lt;item&gt;8246&lt;/item&gt;&lt;item&gt;8247&lt;/item&gt;&lt;item&gt;8340&lt;/item&gt;&lt;item&gt;8346&lt;/item&gt;&lt;item&gt;8351&lt;/item&gt;&lt;item&gt;8382&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3&lt;/item&gt;&lt;item&gt;8684&lt;/item&gt;&lt;item&gt;8687&lt;/item&gt;&lt;item&gt;8691&lt;/item&gt;&lt;item&gt;8693&lt;/item&gt;&lt;item&gt;8694&lt;/item&gt;&lt;item&gt;8701&lt;/item&gt;&lt;item&gt;8702&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record-ids&gt;&lt;/item&gt;&lt;/Libraries&gt;"/>
  </w:docVars>
  <w:rsids>
    <w:rsidRoot w:val="00471A3D"/>
    <w:rsid w:val="00004A8C"/>
    <w:rsid w:val="000422F1"/>
    <w:rsid w:val="00057F18"/>
    <w:rsid w:val="00096ECD"/>
    <w:rsid w:val="000D6AFE"/>
    <w:rsid w:val="000E2E98"/>
    <w:rsid w:val="00115A96"/>
    <w:rsid w:val="00115CEB"/>
    <w:rsid w:val="001302B4"/>
    <w:rsid w:val="00154489"/>
    <w:rsid w:val="00167846"/>
    <w:rsid w:val="001817D2"/>
    <w:rsid w:val="0024418C"/>
    <w:rsid w:val="00244E2A"/>
    <w:rsid w:val="002B03D2"/>
    <w:rsid w:val="002D378C"/>
    <w:rsid w:val="002E4B5F"/>
    <w:rsid w:val="00327290"/>
    <w:rsid w:val="003736F9"/>
    <w:rsid w:val="003C7540"/>
    <w:rsid w:val="003D6C33"/>
    <w:rsid w:val="003E1F7A"/>
    <w:rsid w:val="00401B4E"/>
    <w:rsid w:val="00422814"/>
    <w:rsid w:val="00466117"/>
    <w:rsid w:val="00471A3D"/>
    <w:rsid w:val="00485B78"/>
    <w:rsid w:val="00487D36"/>
    <w:rsid w:val="005504D7"/>
    <w:rsid w:val="005550E0"/>
    <w:rsid w:val="00582DAD"/>
    <w:rsid w:val="005E63CE"/>
    <w:rsid w:val="005F4119"/>
    <w:rsid w:val="006A2A4A"/>
    <w:rsid w:val="006B75F2"/>
    <w:rsid w:val="006F63C4"/>
    <w:rsid w:val="00721A8E"/>
    <w:rsid w:val="00770825"/>
    <w:rsid w:val="0077562B"/>
    <w:rsid w:val="007A3B77"/>
    <w:rsid w:val="007E5A02"/>
    <w:rsid w:val="007F34E7"/>
    <w:rsid w:val="0083232F"/>
    <w:rsid w:val="008C4C74"/>
    <w:rsid w:val="008E2735"/>
    <w:rsid w:val="008E5B60"/>
    <w:rsid w:val="00917ACC"/>
    <w:rsid w:val="0093026C"/>
    <w:rsid w:val="009A42A8"/>
    <w:rsid w:val="009F593A"/>
    <w:rsid w:val="00A12D1D"/>
    <w:rsid w:val="00A50E93"/>
    <w:rsid w:val="00A6055A"/>
    <w:rsid w:val="00A6292B"/>
    <w:rsid w:val="00AA4B62"/>
    <w:rsid w:val="00AC1C0B"/>
    <w:rsid w:val="00AE532B"/>
    <w:rsid w:val="00BB49FB"/>
    <w:rsid w:val="00BD073A"/>
    <w:rsid w:val="00BF4A17"/>
    <w:rsid w:val="00C02F33"/>
    <w:rsid w:val="00C40551"/>
    <w:rsid w:val="00C44F74"/>
    <w:rsid w:val="00CD14A9"/>
    <w:rsid w:val="00CE37D1"/>
    <w:rsid w:val="00D60B7A"/>
    <w:rsid w:val="00D7682F"/>
    <w:rsid w:val="00D81528"/>
    <w:rsid w:val="00D97A8B"/>
    <w:rsid w:val="00DD1DFC"/>
    <w:rsid w:val="00E610F7"/>
    <w:rsid w:val="00E71594"/>
    <w:rsid w:val="00E73183"/>
    <w:rsid w:val="00E879BD"/>
    <w:rsid w:val="00E91813"/>
    <w:rsid w:val="00E96492"/>
    <w:rsid w:val="00EA234F"/>
    <w:rsid w:val="00EB252F"/>
    <w:rsid w:val="00ED1426"/>
    <w:rsid w:val="00ED494A"/>
    <w:rsid w:val="00EE7141"/>
    <w:rsid w:val="00EF0B3C"/>
    <w:rsid w:val="00F86D6F"/>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paragraph" w:styleId="Revision">
    <w:name w:val="Revision"/>
    <w:hidden/>
    <w:uiPriority w:val="99"/>
    <w:semiHidden/>
    <w:rsid w:val="00E71594"/>
    <w:pPr>
      <w:spacing w:line="240" w:lineRule="auto"/>
      <w:ind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793548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data-wadnr"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www.R-project.org/" TargetMode="Externa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620A0-8AD0-4DBB-ABCF-BCC802623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64</Pages>
  <Words>18402</Words>
  <Characters>104897</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Nick.Tolimieri</dc:creator>
  <cp:lastModifiedBy>Genoa Sullaway</cp:lastModifiedBy>
  <cp:revision>3</cp:revision>
  <dcterms:created xsi:type="dcterms:W3CDTF">2022-03-18T17:21:00Z</dcterms:created>
  <dcterms:modified xsi:type="dcterms:W3CDTF">2022-03-22T20:39:00Z</dcterms:modified>
</cp:coreProperties>
</file>