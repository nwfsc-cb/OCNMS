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3C86B63" w14:textId="483C2A6A" w:rsidR="00471A3D" w:rsidRDefault="00EF0B3C" w:rsidP="00ED494A">
      <w:pPr>
        <w:pStyle w:val="Heading1"/>
        <w:spacing w:line="360" w:lineRule="auto"/>
        <w:jc w:val="center"/>
      </w:pPr>
      <w:bookmarkStart w:id="0" w:name="_41810ogefnia" w:colFirst="0" w:colLast="0"/>
      <w:bookmarkStart w:id="1" w:name="_GoBack"/>
      <w:bookmarkEnd w:id="0"/>
      <w:bookmarkEnd w:id="1"/>
      <w:r>
        <w:t xml:space="preserve">Response of kelp forest communities along the coast of Washington, </w:t>
      </w:r>
      <w:r w:rsidR="00D60B7A">
        <w:t>USA</w:t>
      </w:r>
      <w:r>
        <w:t xml:space="preserve"> to the 2014-2016 marine heatwave and sea star wasting disease</w:t>
      </w:r>
    </w:p>
    <w:p w14:paraId="2ACC928D" w14:textId="77777777" w:rsidR="00471A3D" w:rsidRDefault="00EF0B3C">
      <w:pPr>
        <w:spacing w:line="276" w:lineRule="auto"/>
      </w:pPr>
      <w:r>
        <w:t>Tolimieri</w:t>
      </w:r>
      <w:r>
        <w:rPr>
          <w:vertAlign w:val="superscript"/>
        </w:rPr>
        <w:t>1</w:t>
      </w:r>
      <w:r>
        <w:t>, Nick</w:t>
      </w:r>
    </w:p>
    <w:p w14:paraId="051F000C" w14:textId="77777777" w:rsidR="00471A3D" w:rsidRDefault="00EF0B3C">
      <w:pPr>
        <w:spacing w:line="276" w:lineRule="auto"/>
      </w:pPr>
      <w:r>
        <w:t>Shelton</w:t>
      </w:r>
      <w:r>
        <w:rPr>
          <w:vertAlign w:val="superscript"/>
        </w:rPr>
        <w:t>1</w:t>
      </w:r>
      <w:r>
        <w:t>, Andrew</w:t>
      </w:r>
    </w:p>
    <w:p w14:paraId="11517127" w14:textId="77777777" w:rsidR="00471A3D" w:rsidRDefault="00EF0B3C">
      <w:pPr>
        <w:spacing w:line="276" w:lineRule="auto"/>
      </w:pPr>
      <w:r>
        <w:t>Samhouri</w:t>
      </w:r>
      <w:r>
        <w:rPr>
          <w:vertAlign w:val="superscript"/>
        </w:rPr>
        <w:t>1</w:t>
      </w:r>
      <w:r>
        <w:t>, Jameal</w:t>
      </w:r>
    </w:p>
    <w:p w14:paraId="7C6E9FC2" w14:textId="77777777" w:rsidR="00471A3D" w:rsidRDefault="00EF0B3C">
      <w:pPr>
        <w:spacing w:line="276" w:lineRule="auto"/>
      </w:pPr>
      <w:r>
        <w:t>Harvey</w:t>
      </w:r>
      <w:r>
        <w:rPr>
          <w:vertAlign w:val="superscript"/>
        </w:rPr>
        <w:t>1</w:t>
      </w:r>
      <w:r>
        <w:t>, Chris,</w:t>
      </w:r>
    </w:p>
    <w:p w14:paraId="3AF3D754" w14:textId="77777777" w:rsidR="00471A3D" w:rsidRDefault="00EF0B3C">
      <w:pPr>
        <w:spacing w:line="276" w:lineRule="auto"/>
      </w:pPr>
      <w:r>
        <w:t>Feist</w:t>
      </w:r>
      <w:r>
        <w:rPr>
          <w:vertAlign w:val="superscript"/>
        </w:rPr>
        <w:t>1</w:t>
      </w:r>
      <w:r>
        <w:t xml:space="preserve"> Blake,</w:t>
      </w:r>
    </w:p>
    <w:p w14:paraId="3798831D" w14:textId="77777777" w:rsidR="00471A3D" w:rsidRDefault="00EF0B3C">
      <w:pPr>
        <w:spacing w:line="276" w:lineRule="auto"/>
      </w:pPr>
      <w:r w:rsidRPr="00BD073A">
        <w:t>Williams</w:t>
      </w:r>
      <w:r w:rsidRPr="00BD073A">
        <w:rPr>
          <w:vertAlign w:val="superscript"/>
        </w:rPr>
        <w:t>2</w:t>
      </w:r>
      <w:r w:rsidRPr="00BD073A">
        <w:t>, Greg</w:t>
      </w:r>
    </w:p>
    <w:p w14:paraId="70EAC1F4" w14:textId="77777777" w:rsidR="00471A3D" w:rsidRDefault="00EF0B3C">
      <w:pPr>
        <w:spacing w:line="276" w:lineRule="auto"/>
      </w:pPr>
      <w:r>
        <w:t>Andrews</w:t>
      </w:r>
      <w:r>
        <w:rPr>
          <w:vertAlign w:val="superscript"/>
        </w:rPr>
        <w:t>1</w:t>
      </w:r>
      <w:r>
        <w:t>, Kelly</w:t>
      </w:r>
    </w:p>
    <w:p w14:paraId="791FA659" w14:textId="77777777" w:rsidR="00471A3D" w:rsidRDefault="00EF0B3C">
      <w:pPr>
        <w:spacing w:line="276" w:lineRule="auto"/>
      </w:pPr>
      <w:r>
        <w:t>Frick</w:t>
      </w:r>
      <w:r>
        <w:rPr>
          <w:vertAlign w:val="superscript"/>
        </w:rPr>
        <w:t>3</w:t>
      </w:r>
      <w:r>
        <w:t>, Kinsey</w:t>
      </w:r>
    </w:p>
    <w:p w14:paraId="4E3D9626" w14:textId="77777777" w:rsidR="00471A3D" w:rsidRDefault="00EF0B3C">
      <w:pPr>
        <w:spacing w:line="276" w:lineRule="auto"/>
      </w:pPr>
      <w:r>
        <w:t>Lonhart</w:t>
      </w:r>
      <w:r>
        <w:rPr>
          <w:vertAlign w:val="superscript"/>
        </w:rPr>
        <w:t>4</w:t>
      </w:r>
      <w:r>
        <w:t>, Steve</w:t>
      </w:r>
    </w:p>
    <w:p w14:paraId="2BB60659" w14:textId="77777777" w:rsidR="00471A3D" w:rsidRDefault="00EF0B3C">
      <w:pPr>
        <w:spacing w:line="276" w:lineRule="auto"/>
      </w:pPr>
      <w:r>
        <w:t>Sullaway</w:t>
      </w:r>
      <w:r>
        <w:rPr>
          <w:vertAlign w:val="superscript"/>
        </w:rPr>
        <w:t>5</w:t>
      </w:r>
      <w:r>
        <w:t>, Genoa</w:t>
      </w:r>
    </w:p>
    <w:p w14:paraId="011E564F" w14:textId="52BA31C8" w:rsidR="00471A3D" w:rsidRDefault="00EF0B3C">
      <w:pPr>
        <w:spacing w:line="276" w:lineRule="auto"/>
      </w:pPr>
      <w:r w:rsidRPr="00327290">
        <w:t>Liu</w:t>
      </w:r>
      <w:r w:rsidRPr="00327290">
        <w:rPr>
          <w:vertAlign w:val="superscript"/>
        </w:rPr>
        <w:t>1</w:t>
      </w:r>
      <w:r w:rsidRPr="00327290">
        <w:t>,</w:t>
      </w:r>
      <w:r w:rsidR="00327290" w:rsidRPr="00327290">
        <w:t xml:space="preserve"> </w:t>
      </w:r>
      <w:r w:rsidRPr="00327290">
        <w:t>Owen</w:t>
      </w:r>
    </w:p>
    <w:p w14:paraId="03E1BD3D" w14:textId="77777777" w:rsidR="00471A3D" w:rsidRDefault="00EF0B3C">
      <w:pPr>
        <w:spacing w:line="276" w:lineRule="auto"/>
      </w:pPr>
      <w:r>
        <w:t>Berry</w:t>
      </w:r>
      <w:r>
        <w:rPr>
          <w:vertAlign w:val="superscript"/>
        </w:rPr>
        <w:t>6</w:t>
      </w:r>
      <w:r>
        <w:t>, Hellen</w:t>
      </w:r>
    </w:p>
    <w:p w14:paraId="06258AE8" w14:textId="1CBEDB80" w:rsidR="00471A3D" w:rsidRDefault="00C44F74">
      <w:pPr>
        <w:spacing w:line="276" w:lineRule="auto"/>
      </w:pPr>
      <w:r>
        <w:t>Waddel</w:t>
      </w:r>
      <w:r w:rsidRPr="003736F9">
        <w:rPr>
          <w:vertAlign w:val="superscript"/>
        </w:rPr>
        <w:t>7</w:t>
      </w:r>
      <w:r>
        <w:t xml:space="preserve">, </w:t>
      </w:r>
      <w:r w:rsidR="00EF0B3C">
        <w:t>Jenny</w:t>
      </w:r>
    </w:p>
    <w:p w14:paraId="47EC1A2A" w14:textId="77777777" w:rsidR="00471A3D" w:rsidRDefault="00EF0B3C">
      <w:pPr>
        <w:spacing w:line="240" w:lineRule="auto"/>
        <w:ind w:left="360" w:hanging="360"/>
      </w:pPr>
      <w:r>
        <w:rPr>
          <w:vertAlign w:val="superscript"/>
        </w:rPr>
        <w:t>1</w:t>
      </w:r>
      <w:r>
        <w:t>Conservation Biology Division, Northwest Fisheries Science Center, NOAA Fisheries, 2725 Montlake Blvd E, Seattle WA 98125</w:t>
      </w:r>
    </w:p>
    <w:p w14:paraId="00C4DCE4" w14:textId="77777777" w:rsidR="00BD073A" w:rsidRDefault="00EF0B3C">
      <w:pPr>
        <w:spacing w:line="240" w:lineRule="auto"/>
        <w:ind w:left="360" w:hanging="360"/>
        <w:rPr>
          <w:vertAlign w:val="superscript"/>
        </w:rPr>
      </w:pPr>
      <w:r>
        <w:rPr>
          <w:vertAlign w:val="superscript"/>
        </w:rPr>
        <w:t>2</w:t>
      </w:r>
      <w:r w:rsidR="00BD073A" w:rsidRPr="00BD073A">
        <w:rPr>
          <w:color w:val="222222"/>
          <w:shd w:val="clear" w:color="auto" w:fill="FFFFFF"/>
        </w:rPr>
        <w:t xml:space="preserve"> </w:t>
      </w:r>
      <w:r w:rsidR="00BD073A">
        <w:rPr>
          <w:color w:val="222222"/>
          <w:shd w:val="clear" w:color="auto" w:fill="FFFFFF"/>
        </w:rPr>
        <w:t>Pacific States Marine Fisheries Commission, under contract to Conservation Biology Division, Northwest Fisheries Science Center, National Marine Fisheries Service, National Oceanic and Atmospheric Administration, 2725 Montlake Blvd E., Seattle, WA 98112, USA.</w:t>
      </w:r>
      <w:r w:rsidR="00BD073A">
        <w:rPr>
          <w:vertAlign w:val="superscript"/>
        </w:rPr>
        <w:t xml:space="preserve"> </w:t>
      </w:r>
    </w:p>
    <w:p w14:paraId="78FB0A62" w14:textId="531C53BA" w:rsidR="00471A3D" w:rsidRDefault="00EF0B3C">
      <w:pPr>
        <w:spacing w:line="240" w:lineRule="auto"/>
        <w:ind w:left="360" w:hanging="360"/>
      </w:pPr>
      <w:r>
        <w:rPr>
          <w:vertAlign w:val="superscript"/>
        </w:rPr>
        <w:t>3</w:t>
      </w:r>
      <w:r>
        <w:t>Fish Ecology Division, Northwest Fisheries Science Center, NOAA Fisheries, 2725 Montlake Blvd E, Seattle WA 98125</w:t>
      </w:r>
    </w:p>
    <w:p w14:paraId="51CA5C4B" w14:textId="77777777" w:rsidR="00471A3D" w:rsidRDefault="00EF0B3C">
      <w:pPr>
        <w:spacing w:line="240" w:lineRule="auto"/>
        <w:ind w:left="360" w:hanging="360"/>
      </w:pPr>
      <w:r>
        <w:rPr>
          <w:vertAlign w:val="superscript"/>
        </w:rPr>
        <w:t>4</w:t>
      </w:r>
      <w:r>
        <w:t>Monterey Bay National Marine Sanctuary, National Ocean Service, National Oceanic and Atmospheric Administration, 110 McAllister Way, Santa Cruz, CA  95060</w:t>
      </w:r>
    </w:p>
    <w:p w14:paraId="4CFEC068" w14:textId="7D45737B" w:rsidR="005E63CE" w:rsidRPr="005E63CE" w:rsidRDefault="00EF0B3C" w:rsidP="005E63CE">
      <w:pPr>
        <w:pStyle w:val="NoSpacing"/>
        <w:ind w:left="360" w:hanging="360"/>
        <w:rPr>
          <w:rFonts w:ascii="Helvetica" w:hAnsi="Helvetica"/>
          <w:color w:val="000000"/>
          <w:sz w:val="21"/>
          <w:szCs w:val="21"/>
          <w:lang w:val="en-US"/>
        </w:rPr>
      </w:pPr>
      <w:r>
        <w:rPr>
          <w:vertAlign w:val="superscript"/>
        </w:rPr>
        <w:t>5</w:t>
      </w:r>
      <w:r w:rsidR="005E63CE">
        <w:rPr>
          <w:lang w:val="en-US"/>
        </w:rPr>
        <w:t xml:space="preserve">College of Fisheries and Ocean </w:t>
      </w:r>
      <w:r w:rsidR="005E63CE" w:rsidRPr="005E63CE">
        <w:rPr>
          <w:lang w:val="en-US"/>
        </w:rPr>
        <w:t>Sciences</w:t>
      </w:r>
      <w:r w:rsidR="005E63CE">
        <w:rPr>
          <w:lang w:val="en-US"/>
        </w:rPr>
        <w:t xml:space="preserve">, </w:t>
      </w:r>
      <w:r w:rsidR="005E63CE" w:rsidRPr="005E63CE">
        <w:rPr>
          <w:lang w:val="en-US"/>
        </w:rPr>
        <w:t>University of Alaska Fairbanks</w:t>
      </w:r>
      <w:r w:rsidR="005E63CE">
        <w:rPr>
          <w:lang w:val="en-US"/>
        </w:rPr>
        <w:t xml:space="preserve">, </w:t>
      </w:r>
      <w:r w:rsidR="005E63CE" w:rsidRPr="005E63CE">
        <w:rPr>
          <w:lang w:val="en-US"/>
        </w:rPr>
        <w:t>17101 Point</w:t>
      </w:r>
      <w:r w:rsidR="005E63CE">
        <w:rPr>
          <w:lang w:val="en-US"/>
        </w:rPr>
        <w:t xml:space="preserve"> </w:t>
      </w:r>
      <w:r w:rsidR="005E63CE" w:rsidRPr="005E63CE">
        <w:rPr>
          <w:lang w:val="en-US"/>
        </w:rPr>
        <w:t xml:space="preserve">Lena Loop Road </w:t>
      </w:r>
      <w:r w:rsidR="005E63CE" w:rsidRPr="005E63CE">
        <w:rPr>
          <w:color w:val="000000"/>
          <w:sz w:val="21"/>
          <w:szCs w:val="21"/>
          <w:lang w:val="en-US"/>
        </w:rPr>
        <w:t>Juneau, AK 99801</w:t>
      </w:r>
    </w:p>
    <w:p w14:paraId="494AA62E" w14:textId="053AB13E" w:rsidR="00471A3D" w:rsidRDefault="00EF0B3C">
      <w:pPr>
        <w:spacing w:line="240" w:lineRule="auto"/>
        <w:ind w:left="360" w:hanging="360"/>
      </w:pPr>
      <w:r>
        <w:rPr>
          <w:vertAlign w:val="superscript"/>
        </w:rPr>
        <w:t>6</w:t>
      </w:r>
      <w:r>
        <w:t>Aquatic Resources Division, Washington Department of Natural Resources, 1111 Washington St SE, Olympia, WA 98504-7027</w:t>
      </w:r>
    </w:p>
    <w:p w14:paraId="24477B28" w14:textId="21A0C7AD" w:rsidR="003736F9" w:rsidRDefault="003736F9" w:rsidP="003736F9">
      <w:pPr>
        <w:pStyle w:val="NoSpacing"/>
        <w:ind w:left="450" w:hanging="450"/>
      </w:pPr>
      <w:r w:rsidRPr="003736F9">
        <w:rPr>
          <w:vertAlign w:val="superscript"/>
        </w:rPr>
        <w:t>7</w:t>
      </w:r>
      <w:r>
        <w:rPr>
          <w:lang w:val="en-US"/>
        </w:rPr>
        <w:t>Olympic Coast National Marine Sanctuary, National Ocean Service, National Oceanic and Atmospheric Administration, 115 E. Railroad Ave. Suite #301, Port Angeles, WA 98362, USA</w:t>
      </w:r>
    </w:p>
    <w:p w14:paraId="616D11BD" w14:textId="77777777" w:rsidR="00471A3D" w:rsidRDefault="00EF0B3C">
      <w:pPr>
        <w:ind w:firstLine="0"/>
      </w:pPr>
      <w:r>
        <w:t>Corresponding author: nick.tolimieri@noaa.gov</w:t>
      </w:r>
    </w:p>
    <w:p w14:paraId="304E66FD" w14:textId="77777777" w:rsidR="00471A3D" w:rsidRDefault="00EF0B3C">
      <w:pPr>
        <w:pStyle w:val="Heading1"/>
      </w:pPr>
      <w:bookmarkStart w:id="2" w:name="_bhqt7pcerkj" w:colFirst="0" w:colLast="0"/>
      <w:bookmarkEnd w:id="2"/>
      <w:r>
        <w:br w:type="page"/>
      </w:r>
      <w:r>
        <w:lastRenderedPageBreak/>
        <w:t>Abstract</w:t>
      </w:r>
    </w:p>
    <w:p w14:paraId="4AD1BDE5" w14:textId="310D69DE" w:rsidR="00471A3D" w:rsidRDefault="00EF0B3C">
      <w:pPr>
        <w:spacing w:line="360" w:lineRule="auto"/>
      </w:pPr>
      <w:r>
        <w:t xml:space="preserve">We examined the response of kelp communities at five sites along the coast of Washington State, </w:t>
      </w:r>
      <w:r w:rsidR="00D60B7A">
        <w:t>USA</w:t>
      </w:r>
      <w:r>
        <w:t xml:space="preserve">. to the recent perturbations of the anomalous warm events (e.g., the 2014-2016 marine heatwave) and sea star wasting disease using a combination of SCUBA surveys (2015-2021) augmented by longer-term data on kelp canopy cover and sea surface temperature (SST). Anomalously warm SST in 2013 and 2014 corresponded with a loss of approximately 50% of the canopy cover of two kelps in 2014, </w:t>
      </w:r>
      <w:r>
        <w:rPr>
          <w:i/>
        </w:rPr>
        <w:t>Macrocystis pyrifera</w:t>
      </w:r>
      <w:r>
        <w:t xml:space="preserve"> and </w:t>
      </w:r>
      <w:r>
        <w:rPr>
          <w:i/>
        </w:rPr>
        <w:t>Nereocystis luetkeana</w:t>
      </w:r>
      <w:r>
        <w:t>, but canopy cover of these two kelps rapidly recovered to earlier levels, and stipe density increased after 2015. There was a 163-fold increase in the density of purple sea urchins (</w:t>
      </w:r>
      <w:r>
        <w:rPr>
          <w:i/>
        </w:rPr>
        <w:t>Strongylocentrotus purpuratus</w:t>
      </w:r>
      <w:r>
        <w:t xml:space="preserve">), but this increase did not begin until 2017 and peaked in 2019, well after the onset of warming, before declining in 2021. We did not see evidence of any recovery of sea star populations with several species continuing to decline, including </w:t>
      </w:r>
      <w:r>
        <w:rPr>
          <w:i/>
        </w:rPr>
        <w:t>Pycnopodia helianthoides</w:t>
      </w:r>
      <w:r>
        <w:t>. Multivariate analyses found that variation among sites explained the majority of variation in assemblage structure for three guilds: kelps, macroinvertebrates, and fishes, while yearly variation explained most of the variability in the abundance of rockfish (</w:t>
      </w:r>
      <w:r>
        <w:rPr>
          <w:i/>
        </w:rPr>
        <w:t>Sebastes</w:t>
      </w:r>
      <w:r>
        <w:t xml:space="preserve"> spp.) juveniles. We did not see strong relationships between urchins and kelp that would suggest top-down impacts of urchins on kelp abundance, except at a small spatial scale at one site. We did find that juvenile rockfishes were more likely to occur where kelp stipe density was high. Kelp forests on the Washington coast appear to have been largely resilient to the effects of the warm SST and low sea star densities because absolute increase in SST was low or moderate compared to other regions along the coast resulting in lower canopy loss and because urchin abundance did not increase until after kelp had recovered, allowing kelp to win the race to recovery. </w:t>
      </w:r>
    </w:p>
    <w:p w14:paraId="6B6EC6B1" w14:textId="77777777" w:rsidR="00471A3D" w:rsidRDefault="00EF0B3C">
      <w:r>
        <w:t xml:space="preserve"> </w:t>
      </w:r>
    </w:p>
    <w:p w14:paraId="13C95F9A" w14:textId="77777777" w:rsidR="00471A3D" w:rsidRDefault="00EF0B3C">
      <w:pPr>
        <w:pStyle w:val="Heading1"/>
      </w:pPr>
      <w:bookmarkStart w:id="3" w:name="_oskcvfm225a6" w:colFirst="0" w:colLast="0"/>
      <w:bookmarkEnd w:id="3"/>
      <w:r>
        <w:br w:type="page"/>
      </w:r>
    </w:p>
    <w:p w14:paraId="2F654E9E" w14:textId="77777777" w:rsidR="00471A3D" w:rsidRDefault="00EF0B3C">
      <w:pPr>
        <w:pStyle w:val="Heading1"/>
        <w:rPr>
          <w:shd w:val="clear" w:color="auto" w:fill="FFF2CC"/>
        </w:rPr>
      </w:pPr>
      <w:bookmarkStart w:id="4" w:name="_wxxwabdve5uo" w:colFirst="0" w:colLast="0"/>
      <w:bookmarkEnd w:id="4"/>
      <w:r>
        <w:lastRenderedPageBreak/>
        <w:t xml:space="preserve">Introduction </w:t>
      </w:r>
    </w:p>
    <w:p w14:paraId="5C85DBAA" w14:textId="45DB8594" w:rsidR="00471A3D" w:rsidRDefault="00EF0B3C">
      <w:bookmarkStart w:id="5" w:name="_gjdgxs" w:colFirst="0" w:colLast="0"/>
      <w:bookmarkEnd w:id="5"/>
      <w:r>
        <w:t xml:space="preserve">A rich body of literature and observation indicates that kelp forests—iconic, highly productive nearshore habitats in temperate waters throughout the world’s oceans—are susceptible to state changes from kelp forest to urchin barren habitat </w:t>
      </w:r>
      <w:r>
        <w:fldChar w:fldCharType="begin">
          <w:fldData xml:space="preserve">PEVuZE5vdGU+PENpdGU+PEF1dGhvcj5Sb2dlcnMtQmVubmV0dDwvQXV0aG9yPjxZZWFyPjIwMTk8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</w:fldData>
        </w:fldChar>
      </w:r>
      <w:r w:rsidR="009A42A8">
        <w:instrText xml:space="preserve"> ADDIN EN.CITE </w:instrText>
      </w:r>
      <w:r w:rsidR="009A42A8">
        <w:fldChar w:fldCharType="begin">
          <w:fldData xml:space="preserve">PEVuZE5vdGU+PENpdGU+PEF1dGhvcj5Sb2dlcnMtQmVubmV0dDwvQXV0aG9yPjxZZWFyPjIwMTk8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</w:fldData>
        </w:fldChar>
      </w:r>
      <w:r w:rsidR="009A42A8">
        <w:instrText xml:space="preserve"> ADDIN EN.CITE.DATA </w:instrText>
      </w:r>
      <w:r w:rsidR="009A42A8">
        <w:fldChar w:fldCharType="end"/>
      </w:r>
      <w:r>
        <w:fldChar w:fldCharType="separate"/>
      </w:r>
      <w:r w:rsidR="009A42A8">
        <w:rPr>
          <w:noProof/>
        </w:rPr>
        <w:t>(Rogers-Bennett and Catton 2019, Beas-Luna et al. 2020b, Williams et al. 2021)</w:t>
      </w:r>
      <w:r>
        <w:fldChar w:fldCharType="end"/>
      </w:r>
      <w:r>
        <w:t>. These state changes can be precipitated by climate and oceanographic variability</w:t>
      </w:r>
      <w:r w:rsidR="001302B4">
        <w:t xml:space="preserve"> </w:t>
      </w:r>
      <w:r w:rsidR="005504D7">
        <w:fldChar w:fldCharType="begin"/>
      </w:r>
      <w:r w:rsidR="005504D7">
        <w:instrText xml:space="preserve"> ADDIN EN.CITE &lt;EndNote&gt;&lt;Cite&gt;&lt;Author&gt;Pearse&lt;/Author&gt;&lt;Year&gt;1987&lt;/Year&gt;&lt;RecNum&gt;9086&lt;/RecNum&gt;&lt;DisplayText&gt;(Pearse and Hines 1987)&lt;/DisplayText&gt;&lt;record&gt;&lt;rec-number&gt;9086&lt;/rec-number&gt;&lt;foreign-keys&gt;&lt;key app="EN" db-id="prxrzzvdy0x2s4ee00qpxptadsswa02rwx0p" timestamp="1647363510"&gt;9086&lt;/key&gt;&lt;/foreign-keys&gt;&lt;ref-type name="Journal Article"&gt;17&lt;/ref-type&gt;&lt;contributors&gt;&lt;authors&gt;&lt;author&gt;Pearse, J. S.&lt;/author&gt;&lt;author&gt;Hines, A. H.&lt;/author&gt;&lt;/authors&gt;&lt;/contributors&gt;&lt;auth-address&gt;Univ Calif Santa Cruz, Biol Board Studies, Santa Cruz, Ca 95064 USA&lt;/auth-address&gt;&lt;titles&gt;&lt;title&gt;Long-Term Population-Dynamics of Sea-Urchins in a Central California Kelp Forest - Rare Recruitment and Rapid Decline&lt;/title&gt;&lt;secondary-title&gt;Marine Ecology Progress Series&lt;/secondary-title&gt;&lt;alt-title&gt;Mar Ecol Prog Ser&lt;/alt-title&gt;&lt;/titles&gt;&lt;periodical&gt;&lt;full-title&gt;Marine Ecology Progress Series&lt;/full-title&gt;&lt;abbr-1&gt;Mar Ecol Prog Ser&lt;/abbr-1&gt;&lt;/periodical&gt;&lt;alt-periodical&gt;&lt;full-title&gt;Marine Ecology Progress Series&lt;/full-title&gt;&lt;abbr-1&gt;Mar Ecol Prog Ser&lt;/abbr-1&gt;&lt;/alt-periodical&gt;&lt;pages&gt;275-283&lt;/pages&gt;&lt;volume&gt;39&lt;/volume&gt;&lt;number&gt;3&lt;/number&gt;&lt;dates&gt;&lt;year&gt;1987&lt;/year&gt;&lt;pub-dates&gt;&lt;date&gt;Sep 10&lt;/date&gt;&lt;/pub-dates&gt;&lt;/dates&gt;&lt;isbn&gt;0171-8630&lt;/isbn&gt;&lt;accession-num&gt;WOS:A1987K109500007&lt;/accession-num&gt;&lt;urls&gt;&lt;related-urls&gt;&lt;url&gt;&amp;lt;Go to ISI&amp;gt;://WOS:A1987K109500007&lt;/url&gt;&lt;/related-urls&gt;&lt;/urls&gt;&lt;electronic-resource-num&gt;DOI 10.3354/meps039275&lt;/electronic-resource-num&gt;&lt;language&gt;English&lt;/language&gt;&lt;/record&gt;&lt;/Cite&gt;&lt;/EndNote&gt;</w:instrText>
      </w:r>
      <w:r w:rsidR="005504D7">
        <w:fldChar w:fldCharType="separate"/>
      </w:r>
      <w:r w:rsidR="005504D7">
        <w:rPr>
          <w:noProof/>
        </w:rPr>
        <w:t>(Pearse and Hines 1987)</w:t>
      </w:r>
      <w:r w:rsidR="005504D7">
        <w:fldChar w:fldCharType="end"/>
      </w:r>
      <w:r>
        <w:t xml:space="preserve">, or by trophic dynamics triggered by shifts in populations and behaviors of key consumers </w:t>
      </w:r>
      <w:r>
        <w:fldChar w:fldCharType="begin">
          <w:fldData xml:space="preserve">PEVuZE5vdGU+PENpdGU+PEF1dGhvcj5XYXRzb248L0F1dGhvcj48WWVhcj4yMDExPC9ZZWFyPjxS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</w:fldData>
        </w:fldChar>
      </w:r>
      <w:r w:rsidR="00A6292B">
        <w:instrText xml:space="preserve"> ADDIN EN.CITE </w:instrText>
      </w:r>
      <w:r w:rsidR="00A6292B">
        <w:fldChar w:fldCharType="begin">
          <w:fldData xml:space="preserve">PEVuZE5vdGU+PENpdGU+PEF1dGhvcj5XYXRzb248L0F1dGhvcj48WWVhcj4yMDExPC9ZZWFyPjxS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</w:fldData>
        </w:fldChar>
      </w:r>
      <w:r w:rsidR="00A6292B">
        <w:instrText xml:space="preserve"> ADDIN EN.CITE.DATA </w:instrText>
      </w:r>
      <w:r w:rsidR="00A6292B">
        <w:fldChar w:fldCharType="end"/>
      </w:r>
      <w:r>
        <w:fldChar w:fldCharType="separate"/>
      </w:r>
      <w:r w:rsidR="001302B4">
        <w:rPr>
          <w:noProof/>
        </w:rPr>
        <w:t>(Watson and Estes 2011, Feehan and Scheibling 2014, Shelton et al. 2018, Dunn et al. 2021)</w:t>
      </w:r>
      <w:r>
        <w:fldChar w:fldCharType="end"/>
      </w:r>
      <w:r>
        <w:t xml:space="preserve">. Such sudden changes pose a risk to the wide range of valuable ecosystem functions provided by kelp forests </w:t>
      </w:r>
      <w:r w:rsidR="001302B4">
        <w:fldChar w:fldCharType="begin"/>
      </w:r>
      <w:r w:rsidR="001302B4">
        <w:instrText xml:space="preserve"> ADDIN EN.CITE &lt;EndNote&gt;&lt;Cite&gt;&lt;Author&gt;Smith&lt;/Author&gt;&lt;Year&gt;2021&lt;/Year&gt;&lt;RecNum&gt;8987&lt;/RecNum&gt;&lt;DisplayText&gt;(Smith and Fox 2021)&lt;/DisplayText&gt;&lt;record&gt;&lt;rec-number&gt;8987&lt;/rec-number&gt;&lt;foreign-keys&gt;&lt;key app="EN" db-id="prxrzzvdy0x2s4ee00qpxptadsswa02rwx0p" timestamp="1647357865"&gt;8987&lt;/key&gt;&lt;/foreign-keys&gt;&lt;ref-type name="Journal Article"&gt;17&lt;/ref-type&gt;&lt;contributors&gt;&lt;authors&gt;&lt;author&gt;Smith, E. A. E.&lt;/author&gt;&lt;author&gt;Fox, M. D.&lt;/author&gt;&lt;/authors&gt;&lt;/contributors&gt;&lt;auth-address&gt;Smithsonian Inst, Dept Anthropol, Washington, DC 20560 USA&amp;#xD;Oceanog Inst, Woods Hole, MA USA&lt;/auth-address&gt;&lt;titles&gt;&lt;title&gt;Characterizing energy flow in kelp forest food webs: a geochemical review and call for additional research&lt;/title&gt;&lt;secondary-title&gt;Ecography&lt;/secondary-title&gt;&lt;alt-title&gt;Ecography&lt;/alt-title&gt;&lt;/titles&gt;&lt;periodical&gt;&lt;full-title&gt;Ecography&lt;/full-title&gt;&lt;/periodical&gt;&lt;alt-periodical&gt;&lt;full-title&gt;Ecography&lt;/full-title&gt;&lt;/alt-periodical&gt;&lt;keywords&gt;&lt;keyword&gt;c-13&lt;/keyword&gt;&lt;keyword&gt;bulk tissue stable isotope analysis&lt;/keyword&gt;&lt;keyword&gt;compound-specific stable isotope analysis&lt;/keyword&gt;&lt;keyword&gt;energetic subsidies&lt;/keyword&gt;&lt;keyword&gt;macroalgae&lt;/keyword&gt;&lt;keyword&gt;nearshore consumers&lt;/keyword&gt;&lt;keyword&gt;stable-isotope analyses&lt;/keyword&gt;&lt;keyword&gt;giant-kelp&lt;/keyword&gt;&lt;keyword&gt;trophic relationships&lt;/keyword&gt;&lt;keyword&gt;organic-matter&lt;/keyword&gt;&lt;keyword&gt;west-coast&lt;/keyword&gt;&lt;keyword&gt;sea otters&lt;/keyword&gt;&lt;keyword&gt;intertidal communities&lt;/keyword&gt;&lt;keyword&gt;laminaria-solidungula&lt;/keyword&gt;&lt;keyword&gt;suspension feeders&lt;/keyword&gt;&lt;keyword&gt;fatty-acid&lt;/keyword&gt;&lt;/keywords&gt;&lt;dates&gt;&lt;year&gt;2021&lt;/year&gt;&lt;pub-dates&gt;&lt;date&gt;Sep 1&lt;/date&gt;&lt;/pub-dates&gt;&lt;/dates&gt;&lt;isbn&gt;0906-7590&lt;/isbn&gt;&lt;accession-num&gt;WOS:000691454000001&lt;/accession-num&gt;&lt;urls&gt;&lt;related-urls&gt;&lt;url&gt;&amp;lt;Go to ISI&amp;gt;://WOS:000691454000001&lt;/url&gt;&lt;/related-urls&gt;&lt;/urls&gt;&lt;electronic-resource-num&gt;10.1111/ecog.05566&lt;/electronic-resource-num&gt;&lt;language&gt;English&lt;/language&gt;&lt;/record&gt;&lt;/Cite&gt;&lt;/EndNote&gt;</w:instrText>
      </w:r>
      <w:r w:rsidR="001302B4">
        <w:fldChar w:fldCharType="separate"/>
      </w:r>
      <w:r w:rsidR="001302B4">
        <w:rPr>
          <w:noProof/>
        </w:rPr>
        <w:t>(Smith and Fox 2021)</w:t>
      </w:r>
      <w:r w:rsidR="001302B4">
        <w:fldChar w:fldCharType="end"/>
      </w:r>
      <w:r>
        <w:t>, including habitat provisioning and enhanced productivity of nearshore food webs</w:t>
      </w:r>
      <w:r w:rsidR="001302B4">
        <w:t xml:space="preserve"> </w:t>
      </w:r>
      <w:r w:rsidR="001302B4">
        <w:fldChar w:fldCharType="begin">
          <w:fldData xml:space="preserve">PEVuZE5vdGU+PENpdGU+PEF1dGhvcj5TbWl0aDwvQXV0aG9yPjxZZWFyPjIwMjE8L1llYXI+PFJl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</w:fldData>
        </w:fldChar>
      </w:r>
      <w:r w:rsidR="001302B4">
        <w:instrText xml:space="preserve"> ADDIN EN.CITE </w:instrText>
      </w:r>
      <w:r w:rsidR="001302B4">
        <w:fldChar w:fldCharType="begin">
          <w:fldData xml:space="preserve">PEVuZE5vdGU+PENpdGU+PEF1dGhvcj5TbWl0aDwvQXV0aG9yPjxZZWFyPjIwMjE8L1llYXI+PFJl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</w:fldData>
        </w:fldChar>
      </w:r>
      <w:r w:rsidR="001302B4">
        <w:instrText xml:space="preserve"> ADDIN EN.CITE.DATA </w:instrText>
      </w:r>
      <w:r w:rsidR="001302B4">
        <w:fldChar w:fldCharType="end"/>
      </w:r>
      <w:r w:rsidR="001302B4">
        <w:fldChar w:fldCharType="separate"/>
      </w:r>
      <w:r w:rsidR="001302B4">
        <w:rPr>
          <w:noProof/>
        </w:rPr>
        <w:t>(Duggins et al. 1989, Smith and Fox 2021)</w:t>
      </w:r>
      <w:r w:rsidR="001302B4">
        <w:fldChar w:fldCharType="end"/>
      </w:r>
      <w:r>
        <w:t xml:space="preserve">, support for highly diverse and complex food webs </w:t>
      </w:r>
      <w:r w:rsidR="001302B4">
        <w:fldChar w:fldCharType="begin"/>
      </w:r>
      <w:r w:rsidR="001302B4">
        <w:instrText xml:space="preserve"> ADDIN EN.CITE &lt;EndNote&gt;&lt;Cite&gt;&lt;Author&gt;Gabara&lt;/Author&gt;&lt;Year&gt;2021&lt;/Year&gt;&lt;RecNum&gt;8680&lt;/RecNum&gt;&lt;DisplayText&gt;(Gabara et al. 2021)&lt;/DisplayText&gt;&lt;record&gt;&lt;rec-number&gt;8680&lt;/rec-number&gt;&lt;foreign-keys&gt;&lt;key app="EN" db-id="prxrzzvdy0x2s4ee00qpxptadsswa02rwx0p" timestamp="0"&gt;8680&lt;/key&gt;&lt;/foreign-keys&gt;&lt;ref-type name="Journal Article"&gt;17&lt;/ref-type&gt;&lt;contributors&gt;&lt;authors&gt;&lt;author&gt;Gabara, Scott S.&lt;/author&gt;&lt;author&gt;Konar, Brenda H.&lt;/author&gt;&lt;author&gt;Edwards, Matthew S.&lt;/author&gt;&lt;/authors&gt;&lt;/contributors&gt;&lt;titles&gt;&lt;title&gt;Biodiversity loss leads to reductions in community-wide trophic complexity&lt;/title&gt;&lt;secondary-title&gt;Ecosphere&lt;/secondary-title&gt;&lt;/titles&gt;&lt;pages&gt;e03361&lt;/pages&gt;&lt;volume&gt;12&lt;/volume&gt;&lt;number&gt;2&lt;/number&gt;&lt;dates&gt;&lt;year&gt;2021&lt;/year&gt;&lt;/dates&gt;&lt;isbn&gt;2150-8925&lt;/isbn&gt;&lt;urls&gt;&lt;related-urls&gt;&lt;url&gt;https://esajournals.onlinelibrary.wiley.com/doi/abs/10.1002/ecs2.3361&lt;/url&gt;&lt;/related-urls&gt;&lt;/urls&gt;&lt;electronic-resource-num&gt;https://doi.org/10.1002/ecs2.3361&lt;/electronic-resource-num&gt;&lt;/record&gt;&lt;/Cite&gt;&lt;/EndNote&gt;</w:instrText>
      </w:r>
      <w:r w:rsidR="001302B4">
        <w:fldChar w:fldCharType="separate"/>
      </w:r>
      <w:r w:rsidR="001302B4">
        <w:rPr>
          <w:noProof/>
        </w:rPr>
        <w:t>(Gabara et al. 2021)</w:t>
      </w:r>
      <w:r w:rsidR="001302B4">
        <w:fldChar w:fldCharType="end"/>
      </w:r>
      <w:r>
        <w:t xml:space="preserve">, influence on sedimentation dynamics </w:t>
      </w:r>
      <w:r w:rsidR="001302B4">
        <w:fldChar w:fldCharType="begin"/>
      </w:r>
      <w:r w:rsidR="001302B4">
        <w:instrText xml:space="preserve"> ADDIN EN.CITE &lt;EndNote&gt;&lt;Cite&gt;&lt;Author&gt;Connell&lt;/Author&gt;&lt;Year&gt;2005&lt;/Year&gt;&lt;RecNum&gt;8521&lt;/RecNum&gt;&lt;DisplayText&gt;(Connell 2005)&lt;/DisplayText&gt;&lt;record&gt;&lt;rec-number&gt;8521&lt;/rec-number&gt;&lt;foreign-keys&gt;&lt;key app="EN" db-id="prxrzzvdy0x2s4ee00qpxptadsswa02rwx0p" timestamp="0"&gt;8521&lt;/key&gt;&lt;/foreign-keys&gt;&lt;ref-type name="Journal Article"&gt;17&lt;/ref-type&gt;&lt;contributors&gt;&lt;authors&gt;&lt;author&gt;Connell, S. D.&lt;/author&gt;&lt;/authors&gt;&lt;/contributors&gt;&lt;auth-address&gt;Univ Adelaide, So Seas Ecol Labs, Sch Earth &amp;amp; Environm Sci, Adelaide, SA 5005, Australia&lt;/auth-address&gt;&lt;titles&gt;&lt;title&gt;Assembly and maintenance of subtidal habitat heterogeneity: synergistic effects of light penetration and sedimentation&lt;/title&gt;&lt;secondary-title&gt;Marine Ecology Progress Series&lt;/secondary-title&gt;&lt;alt-title&gt;Mar Ecol Prog Ser&lt;/alt-title&gt;&lt;/titles&gt;&lt;periodical&gt;&lt;full-title&gt;Marine Ecology Progress Series&lt;/full-title&gt;&lt;abbr-1&gt;Mar Ecol Prog Ser&lt;/abbr-1&gt;&lt;/periodical&gt;&lt;alt-periodical&gt;&lt;full-title&gt;Marine Ecology Progress Series&lt;/full-title&gt;&lt;abbr-1&gt;Mar Ecol Prog Ser&lt;/abbr-1&gt;&lt;/alt-periodical&gt;&lt;pages&gt;53-61&lt;/pages&gt;&lt;volume&gt;289&lt;/volume&gt;&lt;dates&gt;&lt;year&gt;2005&lt;/year&gt;&lt;/dates&gt;&lt;isbn&gt;0171-8630&lt;/isbn&gt;&lt;accession-num&gt;WOS:000228927900006&lt;/accession-num&gt;&lt;urls&gt;&lt;related-urls&gt;&lt;url&gt;&amp;lt;Go to ISI&amp;gt;://WOS:000228927900006&lt;/url&gt;&lt;/related-urls&gt;&lt;/urls&gt;&lt;electronic-resource-num&gt;DOI 10.3354/meps289053&lt;/electronic-resource-num&gt;&lt;language&gt;English&lt;/language&gt;&lt;/record&gt;&lt;/Cite&gt;&lt;/EndNote&gt;</w:instrText>
      </w:r>
      <w:r w:rsidR="001302B4">
        <w:fldChar w:fldCharType="separate"/>
      </w:r>
      <w:r w:rsidR="001302B4">
        <w:rPr>
          <w:noProof/>
        </w:rPr>
        <w:t>(Connell 2005)</w:t>
      </w:r>
      <w:r w:rsidR="001302B4">
        <w:fldChar w:fldCharType="end"/>
      </w:r>
      <w:r>
        <w:t>, coastal protection from wave energy</w:t>
      </w:r>
      <w:r w:rsidR="00D97A8B">
        <w:t xml:space="preserve"> </w:t>
      </w:r>
      <w:r w:rsidR="001302B4">
        <w:fldChar w:fldCharType="begin"/>
      </w:r>
      <w:r w:rsidR="001302B4">
        <w:instrText xml:space="preserve"> ADDIN EN.CITE &lt;EndNote&gt;&lt;Cite&gt;&lt;Author&gt;Pinsky&lt;/Author&gt;&lt;Year&gt;2013&lt;/Year&gt;&lt;RecNum&gt;8495&lt;/RecNum&gt;&lt;DisplayText&gt;(Pinsky et al. 2013)&lt;/DisplayText&gt;&lt;record&gt;&lt;rec-number&gt;8495&lt;/rec-number&gt;&lt;foreign-keys&gt;&lt;key app="EN" db-id="prxrzzvdy0x2s4ee00qpxptadsswa02rwx0p" timestamp="0"&gt;8495&lt;/key&gt;&lt;/foreign-keys&gt;&lt;ref-type name="Journal Article"&gt;17&lt;/ref-type&gt;&lt;contributors&gt;&lt;authors&gt;&lt;author&gt;Pinsky, Malin L.&lt;/author&gt;&lt;author&gt;Guannel, Greg&lt;/author&gt;&lt;author&gt;Arkema, Katie K.&lt;/author&gt;&lt;/authors&gt;&lt;/contributors&gt;&lt;titles&gt;&lt;title&gt;Quantifying wave attenuation to inform coastal habitat conservation&lt;/title&gt;&lt;secondary-title&gt;Ecosphere&lt;/secondary-title&gt;&lt;/titles&gt;&lt;pages&gt;art95&lt;/pages&gt;&lt;volume&gt;4&lt;/volume&gt;&lt;number&gt;8&lt;/number&gt;&lt;section&gt;art95&lt;/section&gt;&lt;dates&gt;&lt;year&gt;2013&lt;/year&gt;&lt;/dates&gt;&lt;isbn&gt;2150-8925&lt;/isbn&gt;&lt;urls&gt;&lt;related-urls&gt;&lt;url&gt;https://esajournals.onlinelibrary.wiley.com/doi/abs/10.1890/ES13-00080.1&lt;/url&gt;&lt;/related-urls&gt;&lt;/urls&gt;&lt;electronic-resource-num&gt;10.1890/es13-00080.1&lt;/electronic-resource-num&gt;&lt;/record&gt;&lt;/Cite&gt;&lt;/EndNote&gt;</w:instrText>
      </w:r>
      <w:r w:rsidR="001302B4">
        <w:fldChar w:fldCharType="separate"/>
      </w:r>
      <w:r w:rsidR="001302B4">
        <w:rPr>
          <w:noProof/>
        </w:rPr>
        <w:t>(Pinsky et al. 2013)</w:t>
      </w:r>
      <w:r w:rsidR="001302B4">
        <w:fldChar w:fldCharType="end"/>
      </w:r>
      <w:r>
        <w:t xml:space="preserve">, and carbon sequestration and buffering against ocean acidification </w:t>
      </w:r>
      <w:r w:rsidR="001302B4">
        <w:fldChar w:fldCharType="begin">
          <w:fldData xml:space="preserve">PEVuZE5vdGU+PENpdGU+PEF1dGhvcj5XaWxtZXJzPC9BdXRob3I+PFllYXI+MjAxMjwvWWVhcj48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</w:fldData>
        </w:fldChar>
      </w:r>
      <w:r w:rsidR="00E73183">
        <w:instrText xml:space="preserve"> ADDIN EN.CITE </w:instrText>
      </w:r>
      <w:r w:rsidR="00E73183">
        <w:fldChar w:fldCharType="begin">
          <w:fldData xml:space="preserve">PEVuZE5vdGU+PENpdGU+PEF1dGhvcj5XaWxtZXJzPC9BdXRob3I+PFllYXI+MjAxMjwvWWVhcj48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</w:fldData>
        </w:fldChar>
      </w:r>
      <w:r w:rsidR="00E73183">
        <w:instrText xml:space="preserve"> ADDIN EN.CITE.DATA </w:instrText>
      </w:r>
      <w:r w:rsidR="00E73183">
        <w:fldChar w:fldCharType="end"/>
      </w:r>
      <w:r w:rsidR="001302B4">
        <w:fldChar w:fldCharType="separate"/>
      </w:r>
      <w:r w:rsidR="00E73183">
        <w:rPr>
          <w:noProof/>
        </w:rPr>
        <w:t>(Wilmers et al. 2012, Weigel and Pfister 2021, but see Gallagher et al. 2022)</w:t>
      </w:r>
      <w:r w:rsidR="001302B4">
        <w:fldChar w:fldCharType="end"/>
      </w:r>
      <w:r>
        <w:t xml:space="preserve">. By fueling nearshore production and providing extensive adult and juvenile fish habitat, kelp forests also support diverse ecological communities </w:t>
      </w:r>
      <w:r w:rsidR="00F86D6F">
        <w:fldChar w:fldCharType="begin"/>
      </w:r>
      <w:r w:rsidR="00AC1C0B">
        <w:instrText xml:space="preserve"> ADDIN EN.CITE &lt;EndNote&gt;&lt;Cite&gt;&lt;Author&gt;Graham&lt;/Author&gt;&lt;Year&gt;2004&lt;/Year&gt;&lt;RecNum&gt;8681&lt;/RecNum&gt;&lt;DisplayText&gt;(Graham 2004, Schiel and Foster 2015)&lt;/DisplayText&gt;&lt;record&gt;&lt;rec-number&gt;8681&lt;/rec-number&gt;&lt;foreign-keys&gt;&lt;key app="EN" db-id="prxrzzvdy0x2s4ee00qpxptadsswa02rwx0p" timestamp="0"&gt;8681&lt;/key&gt;&lt;/foreign-keys&gt;&lt;ref-type name="Journal Article"&gt;17&lt;/ref-type&gt;&lt;contributors&gt;&lt;authors&gt;&lt;author&gt;Graham, Michael H.&lt;/author&gt;&lt;/authors&gt;&lt;/contributors&gt;&lt;titles&gt;&lt;title&gt;Effects of Local Deforestation on the Diversity and Structure of Southern California Giant Kelp Forest Food Webs&lt;/title&gt;&lt;secondary-title&gt;Ecosystems&lt;/secondary-title&gt;&lt;/titles&gt;&lt;pages&gt;341-357&lt;/pages&gt;&lt;volume&gt;7&lt;/volume&gt;&lt;number&gt;4&lt;/number&gt;&lt;dates&gt;&lt;year&gt;2004&lt;/year&gt;&lt;pub-dates&gt;&lt;date&gt;2004/06/01&lt;/date&gt;&lt;/pub-dates&gt;&lt;/dates&gt;&lt;isbn&gt;1435-0629&lt;/isbn&gt;&lt;urls&gt;&lt;related-urls&gt;&lt;url&gt;https://doi.org/10.1007/s10021-003-0245-6&lt;/url&gt;&lt;/related-urls&gt;&lt;/urls&gt;&lt;electronic-resource-num&gt;10.1007/s10021-003-0245-6&lt;/electronic-resource-num&gt;&lt;/record&gt;&lt;/Cite&gt;&lt;Cite&gt;&lt;Author&gt;Schiel&lt;/Author&gt;&lt;Year&gt;2015&lt;/Year&gt;&lt;RecNum&gt;9097&lt;/RecNum&gt;&lt;record&gt;&lt;rec-number&gt;9097&lt;/rec-number&gt;&lt;foreign-keys&gt;&lt;key app="EN" db-id="prxrzzvdy0x2s4ee00qpxptadsswa02rwx0p" timestamp="1647365094"&gt;9097&lt;/key&gt;&lt;/foreign-keys&gt;&lt;ref-type name="Book"&gt;6&lt;/ref-type&gt;&lt;contributors&gt;&lt;authors&gt;&lt;author&gt;David R. Schiel&lt;/author&gt;&lt;author&gt;Michael S. Foster&lt;/author&gt;&lt;/authors&gt;&lt;/contributors&gt;&lt;titles&gt;&lt;title&gt;The Biology and Ecology of Giant Kelp Forests&lt;/title&gt;&lt;/titles&gt;&lt;pages&gt;416&lt;/pages&gt;&lt;dates&gt;&lt;year&gt;2015&lt;/year&gt;&lt;/dates&gt;&lt;pub-location&gt;Berkeley, CA&lt;/pub-location&gt;&lt;publisher&gt;University of California Press&lt;/publisher&gt;&lt;isbn&gt;9780520961098&lt;/isbn&gt;&lt;urls&gt;&lt;related-urls&gt;&lt;url&gt;https://doi.org/10.1525/9780520961098&lt;/url&gt;&lt;/related-urls&gt;&lt;/urls&gt;&lt;electronic-resource-num&gt;doi:10.1525/9780520961098&lt;/electronic-resource-num&gt;&lt;/record&gt;&lt;/Cite&gt;&lt;/EndNote&gt;</w:instrText>
      </w:r>
      <w:r w:rsidR="00F86D6F">
        <w:fldChar w:fldCharType="separate"/>
      </w:r>
      <w:r w:rsidR="00AC1C0B">
        <w:rPr>
          <w:noProof/>
        </w:rPr>
        <w:t>(Graham 2004, Schiel and Foster 2015)</w:t>
      </w:r>
      <w:r w:rsidR="00F86D6F">
        <w:fldChar w:fldCharType="end"/>
      </w:r>
      <w:r w:rsidR="00AC1C0B">
        <w:t xml:space="preserve"> </w:t>
      </w:r>
      <w:r>
        <w:t xml:space="preserve">and important commercial, recreational and subsistence fisheries for both fish and invertebrate species </w:t>
      </w:r>
      <w:r w:rsidR="00F86D6F">
        <w:fldChar w:fldCharType="begin"/>
      </w:r>
      <w:r w:rsidR="00F86D6F">
        <w:instrText xml:space="preserve"> ADDIN EN.CITE &lt;EndNote&gt;&lt;Cite&gt;&lt;Author&gt;Rogers-Bennett&lt;/Author&gt;&lt;Year&gt;2019&lt;/Year&gt;&lt;RecNum&gt;8424&lt;/RecNum&gt;&lt;DisplayText&gt;(Rogers-Bennett and Catton 2019)&lt;/DisplayText&gt;&lt;record&gt;&lt;rec-number&gt;8424&lt;/rec-number&gt;&lt;foreign-keys&gt;&lt;key app="EN" db-id="prxrzzvdy0x2s4ee00qpxptadsswa02rwx0p" timestamp="0"&gt;8424&lt;/key&gt;&lt;/foreign-keys&gt;&lt;ref-type name="Journal Article"&gt;17&lt;/ref-type&gt;&lt;contributors&gt;&lt;authors&gt;&lt;author&gt;Rogers-Bennett, L.&lt;/author&gt;&lt;author&gt;Catton, C. A.&lt;/author&gt;&lt;/authors&gt;&lt;/contributors&gt;&lt;auth-address&gt;Coastal Marine Science Institute, Karen C. Drayer Wildlife Health Center, University of California, Davis, and California Department of Fish and Wildlife, Bodega Marine Laboratory 2099 Westside Rd., Bodega Bay, CA, 94923-0247, USA. rogersbennett@ucdavis.edu.&amp;#xD;Coastal Marine Science Institute, Karen C. Drayer Wildlife Health Center, University of California, Davis, and California Department of Fish and Wildlife, Bodega Marine Laboratory 2099 Westside Rd., Bodega Bay, CA, 94923-0247, USA.&lt;/auth-address&gt;&lt;titles&gt;&lt;title&gt;Marine heat wave and multiple stressors tip bull kelp forest to sea urchin barrens&lt;/title&gt;&lt;secondary-title&gt;Sci Rep&lt;/secondary-title&gt;&lt;alt-title&gt;Sci Rep-Uk&lt;/alt-title&gt;&lt;/titles&gt;&lt;pages&gt;15050&lt;/pages&gt;&lt;volume&gt;9&lt;/volume&gt;&lt;number&gt;1&lt;/number&gt;&lt;edition&gt;2019/10/23&lt;/edition&gt;&lt;dates&gt;&lt;year&gt;2019&lt;/year&gt;&lt;pub-dates&gt;&lt;date&gt;Oct 21&lt;/date&gt;&lt;/pub-dates&gt;&lt;/dates&gt;&lt;isbn&gt;2045-2322 (Electronic)&amp;#xD;2045-2322 (Linking)&lt;/isbn&gt;&lt;accession-num&gt;31636286&lt;/accession-num&gt;&lt;urls&gt;&lt;related-urls&gt;&lt;url&gt;https://www.ncbi.nlm.nih.gov/pubmed/31636286&lt;/url&gt;&lt;/related-urls&gt;&lt;/urls&gt;&lt;custom2&gt;PMC6803666&lt;/custom2&gt;&lt;electronic-resource-num&gt;10.1038/s41598-019-51114-y&lt;/electronic-resource-num&gt;&lt;language&gt;English&lt;/language&gt;&lt;/record&gt;&lt;/Cite&gt;&lt;/EndNote&gt;</w:instrText>
      </w:r>
      <w:r w:rsidR="00F86D6F">
        <w:fldChar w:fldCharType="separate"/>
      </w:r>
      <w:r w:rsidR="00F86D6F">
        <w:rPr>
          <w:noProof/>
        </w:rPr>
        <w:t>(Rogers-Bennett and Catton 2019)</w:t>
      </w:r>
      <w:r w:rsidR="00F86D6F">
        <w:fldChar w:fldCharType="end"/>
      </w:r>
      <w:r>
        <w:t xml:space="preserve">. As many ecosystem-level perturbations are anticipated to intensify under scenarios of climate and ocean change </w:t>
      </w:r>
      <w:r w:rsidR="007A3B77">
        <w:fldChar w:fldCharType="begin"/>
      </w:r>
      <w:r w:rsidR="007A3B77">
        <w:instrText xml:space="preserve"> ADDIN EN.CITE &lt;EndNote&gt;&lt;Cite&gt;&lt;Author&gt;IPCC&lt;/Author&gt;&lt;Year&gt;2022&lt;/Year&gt;&lt;RecNum&gt;9093&lt;/RecNum&gt;&lt;DisplayText&gt;(IPCC 2022)&lt;/DisplayText&gt;&lt;record&gt;&lt;rec-number&gt;9093&lt;/rec-number&gt;&lt;foreign-keys&gt;&lt;key app="EN" db-id="prxrzzvdy0x2s4ee00qpxptadsswa02rwx0p" timestamp="1647364660"&gt;9093&lt;/key&gt;&lt;/foreign-keys&gt;&lt;ref-type name="Report"&gt;27&lt;/ref-type&gt;&lt;contributors&gt;&lt;authors&gt;&lt;author&gt;IPCC&lt;/author&gt;&lt;/authors&gt;&lt;/contributors&gt;&lt;titles&gt;&lt;title&gt;Climate change 2022: Impacts, adaptation and vulnerability. Summary for policy makers. Sixth assessment report.&lt;/title&gt;&lt;/titles&gt;&lt;dates&gt;&lt;year&gt;2022&lt;/year&gt;&lt;/dates&gt;&lt;publisher&gt;Intergovernmental panel on clmate change&lt;/publisher&gt;&lt;urls&gt;&lt;/urls&gt;&lt;/record&gt;&lt;/Cite&gt;&lt;/EndNote&gt;</w:instrText>
      </w:r>
      <w:r w:rsidR="007A3B77">
        <w:fldChar w:fldCharType="separate"/>
      </w:r>
      <w:r w:rsidR="007A3B77">
        <w:rPr>
          <w:noProof/>
        </w:rPr>
        <w:t>(IPCC 2022)</w:t>
      </w:r>
      <w:r w:rsidR="007A3B77">
        <w:fldChar w:fldCharType="end"/>
      </w:r>
      <w:r>
        <w:t xml:space="preserve">, maintaining </w:t>
      </w:r>
      <w:r>
        <w:lastRenderedPageBreak/>
        <w:t xml:space="preserve">services from kelp forests requires regional mechanistic studies to understand dynamic community responses. </w:t>
      </w:r>
    </w:p>
    <w:p w14:paraId="1648E18D" w14:textId="6E40FF8F" w:rsidR="00471A3D" w:rsidRDefault="00EF0B3C">
      <w:r>
        <w:t>Kelp forests along the west coast of North America have experienced several major perturbations in the last decade. The northeast Pacific Ocean experienced a massive and prolonged marine heatwave (MHW), which began to develop in the southeast Gulf of Alaska in the boreal winter of 2013/2014, began to impact the nearshore in 2014 (hence our use of 2014 throughout as the start date), and lasted from until 2016</w:t>
      </w:r>
      <w:r w:rsidR="00F86D6F">
        <w:t xml:space="preserve"> </w:t>
      </w:r>
      <w:r w:rsidR="00F86D6F">
        <w:fldChar w:fldCharType="begin">
          <w:fldData xml:space="preserve">PEVuZE5vdGU+PENpdGU+PEF1dGhvcj5Cb25kPC9BdXRob3I+PFllYXI+MjAxNTwvWWVhcj48UmVj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</w:fldData>
        </w:fldChar>
      </w:r>
      <w:r w:rsidR="00F86D6F">
        <w:instrText xml:space="preserve"> ADDIN EN.CITE </w:instrText>
      </w:r>
      <w:r w:rsidR="00F86D6F">
        <w:fldChar w:fldCharType="begin">
          <w:fldData xml:space="preserve">PEVuZE5vdGU+PENpdGU+PEF1dGhvcj5Cb25kPC9BdXRob3I+PFllYXI+MjAxNTwvWWVhcj48UmVj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</w:fldData>
        </w:fldChar>
      </w:r>
      <w:r w:rsidR="00F86D6F">
        <w:instrText xml:space="preserve"> ADDIN EN.CITE.DATA </w:instrText>
      </w:r>
      <w:r w:rsidR="00F86D6F">
        <w:fldChar w:fldCharType="end"/>
      </w:r>
      <w:r w:rsidR="00F86D6F">
        <w:fldChar w:fldCharType="separate"/>
      </w:r>
      <w:r w:rsidR="00F86D6F">
        <w:rPr>
          <w:noProof/>
        </w:rPr>
        <w:t>(Bond et al. 2015, Jacox et al. 2018)</w:t>
      </w:r>
      <w:r w:rsidR="00F86D6F">
        <w:fldChar w:fldCharType="end"/>
      </w:r>
      <w:r>
        <w:t xml:space="preserve">, </w:t>
      </w:r>
      <w:r w:rsidR="00F86D6F">
        <w:fldChar w:fldCharType="begin">
          <w:fldData xml:space="preserve">PEVuZE5vdGU+PENpdGU+PEF1dGhvcj5DaGV1bmc8L0F1dGhvcj48WWVhcj4yMDIwPC9ZZWFyPjxS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</w:fldData>
        </w:fldChar>
      </w:r>
      <w:r w:rsidR="00F86D6F">
        <w:instrText xml:space="preserve"> ADDIN EN.CITE </w:instrText>
      </w:r>
      <w:r w:rsidR="00F86D6F">
        <w:fldChar w:fldCharType="begin">
          <w:fldData xml:space="preserve">PEVuZE5vdGU+PENpdGU+PEF1dGhvcj5DaGV1bmc8L0F1dGhvcj48WWVhcj4yMDIwPC9ZZWFyPjxS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</w:fldData>
        </w:fldChar>
      </w:r>
      <w:r w:rsidR="00F86D6F">
        <w:instrText xml:space="preserve"> ADDIN EN.CITE.DATA </w:instrText>
      </w:r>
      <w:r w:rsidR="00F86D6F">
        <w:fldChar w:fldCharType="end"/>
      </w:r>
      <w:r w:rsidR="00F86D6F">
        <w:fldChar w:fldCharType="separate"/>
      </w:r>
      <w:r w:rsidR="00F86D6F">
        <w:rPr>
          <w:noProof/>
        </w:rPr>
        <w:t>(Cheung and Frölicher 2020, Scannell et al. 2020)</w:t>
      </w:r>
      <w:r w:rsidR="00F86D6F">
        <w:fldChar w:fldCharType="end"/>
      </w:r>
      <w:r>
        <w:t xml:space="preserve">. This MHW had profound effects on both the offshore and nearshore ecosystem </w:t>
      </w:r>
      <w:r w:rsidR="00F86D6F">
        <w:fldChar w:fldCharType="begin">
          <w:fldData xml:space="preserve">PEVuZE5vdGU+PENpdGU+PEF1dGhvcj5DaGV1bmc8L0F1dGhvcj48WWVhcj4yMDIwPC9ZZWFyPjxS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</w:fldData>
        </w:fldChar>
      </w:r>
      <w:r w:rsidR="00F86D6F">
        <w:instrText xml:space="preserve"> ADDIN EN.CITE </w:instrText>
      </w:r>
      <w:r w:rsidR="00F86D6F">
        <w:fldChar w:fldCharType="begin">
          <w:fldData xml:space="preserve">PEVuZE5vdGU+PENpdGU+PEF1dGhvcj5DaGV1bmc8L0F1dGhvcj48WWVhcj4yMDIwPC9ZZWFyPjxS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</w:fldData>
        </w:fldChar>
      </w:r>
      <w:r w:rsidR="00F86D6F">
        <w:instrText xml:space="preserve"> ADDIN EN.CITE.DATA </w:instrText>
      </w:r>
      <w:r w:rsidR="00F86D6F">
        <w:fldChar w:fldCharType="end"/>
      </w:r>
      <w:r w:rsidR="00F86D6F">
        <w:fldChar w:fldCharType="separate"/>
      </w:r>
      <w:r w:rsidR="00F86D6F">
        <w:rPr>
          <w:noProof/>
        </w:rPr>
        <w:t>(Cavole et al. 2016, Morgan et al. 2019, Sanford et al. 2019, Cheung and Frölicher 2020)</w:t>
      </w:r>
      <w:r w:rsidR="00F86D6F">
        <w:fldChar w:fldCharType="end"/>
      </w:r>
      <w:r>
        <w:t xml:space="preserve">, including substantial loss of kelp in some areas </w:t>
      </w:r>
      <w:r w:rsidR="00485B78">
        <w:fldChar w:fldCharType="begin">
          <w:fldData xml:space="preserve">PEVuZE5vdGU+PENpdGU+PEF1dGhvcj5CZWFzLUx1bmE8L0F1dGhvcj48WWVhcj4yMDIwPC9ZZWFy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</w:fldData>
        </w:fldChar>
      </w:r>
      <w:r w:rsidR="009A42A8">
        <w:instrText xml:space="preserve"> ADDIN EN.CITE </w:instrText>
      </w:r>
      <w:r w:rsidR="009A42A8">
        <w:fldChar w:fldCharType="begin">
          <w:fldData xml:space="preserve">PEVuZE5vdGU+PENpdGU+PEF1dGhvcj5CZWFzLUx1bmE8L0F1dGhvcj48WWVhcj4yMDIwPC9ZZWFy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</w:fldData>
        </w:fldChar>
      </w:r>
      <w:r w:rsidR="009A42A8">
        <w:instrText xml:space="preserve"> ADDIN EN.CITE.DATA </w:instrText>
      </w:r>
      <w:r w:rsidR="009A42A8">
        <w:fldChar w:fldCharType="end"/>
      </w:r>
      <w:r w:rsidR="00485B78">
        <w:fldChar w:fldCharType="separate"/>
      </w:r>
      <w:r w:rsidR="009A42A8">
        <w:rPr>
          <w:noProof/>
        </w:rPr>
        <w:t>(Cavanaugh et al. 2019, Beas-Luna et al. 2020b)</w:t>
      </w:r>
      <w:r w:rsidR="00485B78">
        <w:fldChar w:fldCharType="end"/>
      </w:r>
      <w:r>
        <w:t xml:space="preserve">. The timing of when this 2014-2016 MHW impacted the nearshore environment varies </w:t>
      </w:r>
      <w:r w:rsidR="00D97A8B">
        <w:t xml:space="preserve">with </w:t>
      </w:r>
      <w:r>
        <w:t>latitud</w:t>
      </w:r>
      <w:r w:rsidR="00D97A8B">
        <w:t>e</w:t>
      </w:r>
      <w:r>
        <w:t xml:space="preserve">, and subsequent MHWs followed in 2019, 2020, and 2021 </w:t>
      </w:r>
      <w:r w:rsidR="00485B78">
        <w:fldChar w:fldCharType="begin">
          <w:fldData xml:space="preserve">PEVuZE5vdGU+PENpdGU+PEF1dGhvcj5Cb25kPC9BdXRob3I+PFllYXI+MjAxNTwvWWVhcj48UmVj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=
</w:fldData>
        </w:fldChar>
      </w:r>
      <w:r w:rsidR="008E2735">
        <w:instrText xml:space="preserve"> ADDIN EN.CITE </w:instrText>
      </w:r>
      <w:r w:rsidR="008E2735">
        <w:fldChar w:fldCharType="begin">
          <w:fldData xml:space="preserve">PEVuZE5vdGU+PENpdGU+PEF1dGhvcj5Cb25kPC9BdXRob3I+PFllYXI+MjAxNTwvWWVhcj48UmVj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=
</w:fldData>
        </w:fldChar>
      </w:r>
      <w:r w:rsidR="008E2735">
        <w:instrText xml:space="preserve"> ADDIN EN.CITE.DATA </w:instrText>
      </w:r>
      <w:r w:rsidR="008E2735">
        <w:fldChar w:fldCharType="end"/>
      </w:r>
      <w:r w:rsidR="00485B78">
        <w:fldChar w:fldCharType="separate"/>
      </w:r>
      <w:r w:rsidR="008E2735">
        <w:rPr>
          <w:noProof/>
        </w:rPr>
        <w:t>(Bond et al. 2015, Scannell et al. 2020, Harvey et al. 2022)</w:t>
      </w:r>
      <w:r w:rsidR="00485B78">
        <w:fldChar w:fldCharType="end"/>
      </w:r>
      <w:r>
        <w:t xml:space="preserve">. Additionally, beginning in 2013, sea star wasting disease (SSWD) decimated populations of at least 20 species of sea stars from California to Alaska </w:t>
      </w:r>
      <w:r w:rsidR="00485B78">
        <w:fldChar w:fldCharType="begin">
          <w:fldData xml:space="preserve">PEVuZE5vdGU+PENpdGU+PEF1dGhvcj5IZXdzb248L0F1dGhvcj48WWVhcj4yMDE0PC9ZZWFyPjxS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</w:fldData>
        </w:fldChar>
      </w:r>
      <w:r w:rsidR="00485B78">
        <w:instrText xml:space="preserve"> ADDIN EN.CITE </w:instrText>
      </w:r>
      <w:r w:rsidR="00485B78">
        <w:fldChar w:fldCharType="begin">
          <w:fldData xml:space="preserve">PEVuZE5vdGU+PENpdGU+PEF1dGhvcj5IZXdzb248L0F1dGhvcj48WWVhcj4yMDE0PC9ZZWFyPjxS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</w:fldData>
        </w:fldChar>
      </w:r>
      <w:r w:rsidR="00485B78">
        <w:instrText xml:space="preserve"> ADDIN EN.CITE.DATA </w:instrText>
      </w:r>
      <w:r w:rsidR="00485B78">
        <w:fldChar w:fldCharType="end"/>
      </w:r>
      <w:r w:rsidR="00485B78">
        <w:fldChar w:fldCharType="separate"/>
      </w:r>
      <w:r w:rsidR="00485B78">
        <w:rPr>
          <w:noProof/>
        </w:rPr>
        <w:t>(Hewson et al. 2014, Montecino-Latorre et al. 2016, Hewson et al. 2018, Hamilton et al. 2021)</w:t>
      </w:r>
      <w:r w:rsidR="00485B78">
        <w:fldChar w:fldCharType="end"/>
      </w:r>
      <w:r>
        <w:t xml:space="preserve">. On the outer coast of Washington, </w:t>
      </w:r>
      <w:r>
        <w:rPr>
          <w:i/>
        </w:rPr>
        <w:t>Pycnopodia helianthoides declined</w:t>
      </w:r>
      <w:r>
        <w:t xml:space="preserve"> by 75% prior to 2018 and lost 99.6 % of its population by 2020 </w:t>
      </w:r>
      <w:r w:rsidR="0077562B">
        <w:fldChar w:fldCharType="begin">
          <w:fldData xml:space="preserve">PEVuZE5vdGU+PENpdGU+PEF1dGhvcj5IYW1pbHRvbjwvQXV0aG9yPjxZZWFyPjIwMjE8L1llYXI+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</w:fldData>
        </w:fldChar>
      </w:r>
      <w:r w:rsidR="0077562B">
        <w:instrText xml:space="preserve"> ADDIN EN.CITE </w:instrText>
      </w:r>
      <w:r w:rsidR="0077562B">
        <w:fldChar w:fldCharType="begin">
          <w:fldData xml:space="preserve">PEVuZE5vdGU+PENpdGU+PEF1dGhvcj5IYW1pbHRvbjwvQXV0aG9yPjxZZWFyPjIwMjE8L1llYXI+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</w:fldData>
        </w:fldChar>
      </w:r>
      <w:r w:rsidR="0077562B">
        <w:instrText xml:space="preserve"> ADDIN EN.CITE.DATA </w:instrText>
      </w:r>
      <w:r w:rsidR="0077562B">
        <w:fldChar w:fldCharType="end"/>
      </w:r>
      <w:r w:rsidR="0077562B">
        <w:fldChar w:fldCharType="separate"/>
      </w:r>
      <w:r w:rsidR="0077562B">
        <w:rPr>
          <w:noProof/>
        </w:rPr>
        <w:t>(Hamilton et al. 2021)</w:t>
      </w:r>
      <w:r w:rsidR="0077562B">
        <w:fldChar w:fldCharType="end"/>
      </w:r>
      <w:r>
        <w:t xml:space="preserve">. Some areas also saw large increases in urchins, which are prolific grazers and capable of near-complete reduction of kelp stands to urchin barrens. As many of the hardest hit sea stars (e.g., </w:t>
      </w:r>
      <w:r>
        <w:rPr>
          <w:i/>
        </w:rPr>
        <w:t>Pycnopodia helianthoides</w:t>
      </w:r>
      <w:r>
        <w:t xml:space="preserve">) consume urchins, the die-off may have reduced top-down pressure on sea urchins. However, urchins follow well-documented boom-bust cycles </w:t>
      </w:r>
      <w:r w:rsidR="005504D7" w:rsidRPr="005504D7">
        <w:lastRenderedPageBreak/>
        <w:fldChar w:fldCharType="begin">
          <w:fldData xml:space="preserve">PEVuZE5vdGU+PENpdGU+PEF1dGhvcj5QZWFyc2U8L0F1dGhvcj48WWVhcj4xOTg3PC9ZZWFyPjxS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</w:fldData>
        </w:fldChar>
      </w:r>
      <w:r w:rsidR="005504D7">
        <w:instrText xml:space="preserve"> ADDIN EN.CITE </w:instrText>
      </w:r>
      <w:r w:rsidR="005504D7">
        <w:fldChar w:fldCharType="begin">
          <w:fldData xml:space="preserve">PEVuZE5vdGU+PENpdGU+PEF1dGhvcj5QZWFyc2U8L0F1dGhvcj48WWVhcj4xOTg3PC9ZZWFyPjxS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</w:fldData>
        </w:fldChar>
      </w:r>
      <w:r w:rsidR="005504D7">
        <w:instrText xml:space="preserve"> ADDIN EN.CITE.DATA </w:instrText>
      </w:r>
      <w:r w:rsidR="005504D7">
        <w:fldChar w:fldCharType="end"/>
      </w:r>
      <w:r w:rsidR="005504D7" w:rsidRPr="005504D7">
        <w:fldChar w:fldCharType="separate"/>
      </w:r>
      <w:r w:rsidR="005504D7">
        <w:rPr>
          <w:noProof/>
        </w:rPr>
        <w:t>(Pearse and Hines 1987, Uthicke et al. 2009)</w:t>
      </w:r>
      <w:r w:rsidR="005504D7" w:rsidRPr="005504D7">
        <w:fldChar w:fldCharType="end"/>
      </w:r>
      <w:r>
        <w:t>, and the dramatic increase in purple urchin populations in the early 2010s, which is temporally and spatially disjunct along the northeastern Pacific, may be due to a combination of a reduction in a minor predator</w:t>
      </w:r>
      <w:r w:rsidR="0077562B">
        <w:t xml:space="preserve"> </w:t>
      </w:r>
      <w:r w:rsidR="0077562B">
        <w:fldChar w:fldCharType="begin">
          <w:fldData xml:space="preserve">PEVuZE5vdGU+PENpdGU+PEF1dGhvcj5IYW1pbHRvbjwvQXV0aG9yPjxZZWFyPjIwMjE8L1llYXI+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</w:fldData>
        </w:fldChar>
      </w:r>
      <w:r w:rsidR="0077562B">
        <w:instrText xml:space="preserve"> ADDIN EN.CITE </w:instrText>
      </w:r>
      <w:r w:rsidR="0077562B">
        <w:fldChar w:fldCharType="begin">
          <w:fldData xml:space="preserve">PEVuZE5vdGU+PENpdGU+PEF1dGhvcj5IYW1pbHRvbjwvQXV0aG9yPjxZZWFyPjIwMjE8L1llYXI+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</w:fldData>
        </w:fldChar>
      </w:r>
      <w:r w:rsidR="0077562B">
        <w:instrText xml:space="preserve"> ADDIN EN.CITE.DATA </w:instrText>
      </w:r>
      <w:r w:rsidR="0077562B">
        <w:fldChar w:fldCharType="end"/>
      </w:r>
      <w:r w:rsidR="0077562B">
        <w:fldChar w:fldCharType="separate"/>
      </w:r>
      <w:r w:rsidR="0077562B">
        <w:rPr>
          <w:noProof/>
        </w:rPr>
        <w:t xml:space="preserve">(sea stars, especially </w:t>
      </w:r>
      <w:r w:rsidR="0077562B" w:rsidRPr="0077562B">
        <w:rPr>
          <w:i/>
          <w:noProof/>
        </w:rPr>
        <w:t>Pycnopodia helianthoides</w:t>
      </w:r>
      <w:r w:rsidR="0077562B">
        <w:rPr>
          <w:noProof/>
        </w:rPr>
        <w:t>; Hamilton et al. 2021)</w:t>
      </w:r>
      <w:r w:rsidR="0077562B">
        <w:fldChar w:fldCharType="end"/>
      </w:r>
      <w:r>
        <w:t xml:space="preserve">, a change in foraging behavior due to a SST-driven decrease in available drift kelp </w:t>
      </w:r>
      <w:r w:rsidR="0077562B">
        <w:fldChar w:fldCharType="begin"/>
      </w:r>
      <w:r w:rsidR="0077562B">
        <w:instrText xml:space="preserve"> ADDIN EN.CITE &lt;EndNote&gt;&lt;Cite&gt;&lt;Author&gt;Kriegisch&lt;/Author&gt;&lt;Year&gt;2019&lt;/Year&gt;&lt;RecNum&gt;8410&lt;/RecNum&gt;&lt;DisplayText&gt;(Kriegisch et al. 2019)&lt;/DisplayText&gt;&lt;record&gt;&lt;rec-number&gt;8410&lt;/rec-number&gt;&lt;foreign-keys&gt;&lt;key app="EN" db-id="prxrzzvdy0x2s4ee00qpxptadsswa02rwx0p" timestamp="0"&gt;8410&lt;/key&gt;&lt;/foreign-keys&gt;&lt;ref-type name="Journal Article"&gt;17&lt;/ref-type&gt;&lt;contributors&gt;&lt;authors&gt;&lt;author&gt;Kriegisch, N.&lt;/author&gt;&lt;author&gt;Reeves, S. E.&lt;/author&gt;&lt;author&gt;Flukes, E. B.&lt;/author&gt;&lt;author&gt;Johnson, C. R.&lt;/author&gt;&lt;author&gt;Ling, S. D.&lt;/author&gt;&lt;/authors&gt;&lt;/contributors&gt;&lt;auth-address&gt;Institute for Marine and Antarctic Studies, University of Tasmania, 20 Castray Esplanade, Battery Point, TAS, 7004, Australia.&amp;#xD;Institute for Marine and Antarctic Studies, University of Tasmania, 20 Castray Esplanade, Battery Point, TAS, 7004, Australia. Scott.Ling@utas.edu.au.&lt;/auth-address&gt;&lt;titles&gt;&lt;title&gt;Drift-kelp suppresses foraging movement of overgrazing sea urchins&lt;/title&gt;&lt;secondary-title&gt;Oecologia&lt;/secondary-title&gt;&lt;alt-title&gt;Oecologia&lt;/alt-title&gt;&lt;/titles&gt;&lt;periodical&gt;&lt;full-title&gt;Oecologia&lt;/full-title&gt;&lt;abbr-1&gt;Oecologia&lt;/abbr-1&gt;&lt;/periodical&gt;&lt;alt-periodical&gt;&lt;full-title&gt;Oecologia&lt;/full-title&gt;&lt;abbr-1&gt;Oecologia&lt;/abbr-1&gt;&lt;/alt-periodical&gt;&lt;pages&gt;665-677&lt;/pages&gt;&lt;volume&gt;190&lt;/volume&gt;&lt;number&gt;3&lt;/number&gt;&lt;edition&gt;2019/06/30&lt;/edition&gt;&lt;dates&gt;&lt;year&gt;2019&lt;/year&gt;&lt;pub-dates&gt;&lt;date&gt;Jul&lt;/date&gt;&lt;/pub-dates&gt;&lt;/dates&gt;&lt;isbn&gt;1432-1939 (Electronic)&amp;#xD;0029-8549 (Linking)&lt;/isbn&gt;&lt;accession-num&gt;31250188&lt;/accession-num&gt;&lt;urls&gt;&lt;related-urls&gt;&lt;url&gt;https://www.ncbi.nlm.nih.gov/pubmed/31250188&lt;/url&gt;&lt;/related-urls&gt;&lt;/urls&gt;&lt;electronic-resource-num&gt;10.1007/s00442-019-04445-6&lt;/electronic-resource-num&gt;&lt;language&gt;English&lt;/language&gt;&lt;/record&gt;&lt;/Cite&gt;&lt;/EndNote&gt;</w:instrText>
      </w:r>
      <w:r w:rsidR="0077562B">
        <w:fldChar w:fldCharType="separate"/>
      </w:r>
      <w:r w:rsidR="0077562B">
        <w:rPr>
          <w:noProof/>
        </w:rPr>
        <w:t>(Kriegisch et al. 2019)</w:t>
      </w:r>
      <w:r w:rsidR="0077562B">
        <w:fldChar w:fldCharType="end"/>
      </w:r>
      <w:r>
        <w:t>, and a numeric increase due to successful recruitment and settlement of urchin larvae.</w:t>
      </w:r>
    </w:p>
    <w:p w14:paraId="05019B11" w14:textId="29BF51BA" w:rsidR="00471A3D" w:rsidRDefault="00EF0B3C">
      <w:r>
        <w:t xml:space="preserve">Kelp forests along the West Coast of North America have experienced varied degrees of change in response to these events. Kelp cover in Oregon was either stable or increased during and following the 2014-2016 MHW </w:t>
      </w:r>
      <w:r w:rsidR="0077562B">
        <w:fldChar w:fldCharType="begin">
          <w:fldData xml:space="preserve">PEVuZE5vdGU+PENpdGU+PEF1dGhvcj5IYW1pbHRvbjwvQXV0aG9yPjxZZWFyPjIwMjA8L1llYXI+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</w:fldData>
        </w:fldChar>
      </w:r>
      <w:r w:rsidR="0077562B">
        <w:instrText xml:space="preserve"> ADDIN EN.CITE </w:instrText>
      </w:r>
      <w:r w:rsidR="0077562B">
        <w:fldChar w:fldCharType="begin">
          <w:fldData xml:space="preserve">PEVuZE5vdGU+PENpdGU+PEF1dGhvcj5IYW1pbHRvbjwvQXV0aG9yPjxZZWFyPjIwMjA8L1llYXI+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</w:fldData>
        </w:fldChar>
      </w:r>
      <w:r w:rsidR="0077562B">
        <w:instrText xml:space="preserve"> ADDIN EN.CITE.DATA </w:instrText>
      </w:r>
      <w:r w:rsidR="0077562B">
        <w:fldChar w:fldCharType="end"/>
      </w:r>
      <w:r w:rsidR="0077562B">
        <w:fldChar w:fldCharType="separate"/>
      </w:r>
      <w:r w:rsidR="0077562B">
        <w:rPr>
          <w:noProof/>
        </w:rPr>
        <w:t>(Hamilton et al. 2020)</w:t>
      </w:r>
      <w:r w:rsidR="0077562B">
        <w:fldChar w:fldCharType="end"/>
      </w:r>
      <w:r>
        <w:t xml:space="preserve">, while Northern California saw substantial and persistent loss of kelp canopy and a shift to urchin barrens </w:t>
      </w:r>
      <w:r w:rsidR="00F86D6F">
        <w:fldChar w:fldCharType="begin">
          <w:fldData xml:space="preserve">PEVuZE5vdGU+PENpdGU+PEF1dGhvcj5Sb2dlcnMtQmVubmV0dDwvQXV0aG9yPjxZZWFyPjIwMTk8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</w:fldData>
        </w:fldChar>
      </w:r>
      <w:r w:rsidR="0077562B">
        <w:instrText xml:space="preserve"> ADDIN EN.CITE </w:instrText>
      </w:r>
      <w:r w:rsidR="0077562B">
        <w:fldChar w:fldCharType="begin">
          <w:fldData xml:space="preserve">PEVuZE5vdGU+PENpdGU+PEF1dGhvcj5Sb2dlcnMtQmVubmV0dDwvQXV0aG9yPjxZZWFyPjIwMTk8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</w:fldData>
        </w:fldChar>
      </w:r>
      <w:r w:rsidR="0077562B">
        <w:instrText xml:space="preserve"> ADDIN EN.CITE.DATA </w:instrText>
      </w:r>
      <w:r w:rsidR="0077562B">
        <w:fldChar w:fldCharType="end"/>
      </w:r>
      <w:r w:rsidR="00F86D6F">
        <w:fldChar w:fldCharType="separate"/>
      </w:r>
      <w:r w:rsidR="0077562B">
        <w:rPr>
          <w:noProof/>
        </w:rPr>
        <w:t>(Rogers-Bennett and Catton 2019, McPherson et al. 2021)</w:t>
      </w:r>
      <w:r w:rsidR="00F86D6F">
        <w:fldChar w:fldCharType="end"/>
      </w:r>
      <w:r>
        <w:t xml:space="preserve">. Responses in Central California and the Southern California Bight were more muted, as kelp cover declined only slightly even though there were large increases in urchins in Central California </w:t>
      </w:r>
      <w:r w:rsidR="00F86D6F">
        <w:fldChar w:fldCharType="begin"/>
      </w:r>
      <w:r w:rsidR="009A42A8">
        <w:instrText xml:space="preserve"> ADDIN EN.CITE &lt;EndNote&gt;&lt;Cite&gt;&lt;Author&gt;Beas-Luna&lt;/Author&gt;&lt;Year&gt;2020&lt;/Year&gt;&lt;RecNum&gt;8498&lt;/RecNum&gt;&lt;DisplayText&gt;(Beas-Luna et al. 2020b)&lt;/DisplayText&gt;&lt;record&gt;&lt;rec-number&gt;8498&lt;/rec-number&gt;&lt;foreign-keys&gt;&lt;key app="EN" db-id="prxrzzvdy0x2s4ee00qpxptadsswa02rwx0p" timestamp="0"&gt;8498&lt;/key&gt;&lt;/foreign-keys&gt;&lt;ref-type name="Journal Article"&gt;17&lt;/ref-type&gt;&lt;contributors&gt;&lt;authors&gt;&lt;author&gt;Beas-Luna, Rodrigo&lt;/author&gt;&lt;author&gt;Micheli, Fiorenza&lt;/author&gt;&lt;author&gt;Woodson, C. Brock&lt;/author&gt;&lt;author&gt;Carr, Mark&lt;/author&gt;&lt;author&gt;Malone, Dan&lt;/author&gt;&lt;author&gt;Torre, Jorge&lt;/author&gt;&lt;author&gt;Boch, Charles&lt;/author&gt;&lt;author&gt;Caselle, Jennifer E.&lt;/author&gt;&lt;author&gt;Edwards, Matt&lt;/author&gt;&lt;author&gt;Freiwald, Jan&lt;/author&gt;&lt;author&gt;Hamilton, Scott L.&lt;/author&gt;&lt;author&gt;Hernandez, Arturo&lt;/author&gt;&lt;author&gt;Konar, Brenda&lt;/author&gt;&lt;author&gt;Kroeker, Kristy J.&lt;/author&gt;&lt;author&gt;Lorda, Julio&lt;/author&gt;&lt;author&gt;Montaño-Moctezuma, Gabriela&lt;/author&gt;&lt;author&gt;Torres-Moye, Guillermo&lt;/author&gt;&lt;/authors&gt;&lt;/contributors&gt;&lt;titles&gt;&lt;title&gt;Geographic variation in responses of kelp forest communities of the California Current to recent climatic changes&lt;/title&gt;&lt;secondary-title&gt;Global Change Biology&lt;/secondary-title&gt;&lt;/titles&gt;&lt;periodical&gt;&lt;full-title&gt;Global Change Biology&lt;/full-title&gt;&lt;abbr-1&gt;Global Change Biol&lt;/abbr-1&gt;&lt;/periodical&gt;&lt;pages&gt;6457-6473&lt;/pages&gt;&lt;volume&gt;26&lt;/volume&gt;&lt;number&gt;11&lt;/number&gt;&lt;dates&gt;&lt;year&gt;2020&lt;/year&gt;&lt;/dates&gt;&lt;isbn&gt;1354-1013&lt;/isbn&gt;&lt;urls&gt;&lt;related-urls&gt;&lt;url&gt;https://onlinelibrary.wiley.com/doi/abs/10.1111/gcb.15273&lt;/url&gt;&lt;/related-urls&gt;&lt;/urls&gt;&lt;electronic-resource-num&gt;https://doi.org/10.1111/gcb.15273&lt;/electronic-resource-num&gt;&lt;/record&gt;&lt;/Cite&gt;&lt;/EndNote&gt;</w:instrText>
      </w:r>
      <w:r w:rsidR="00F86D6F">
        <w:fldChar w:fldCharType="separate"/>
      </w:r>
      <w:r w:rsidR="009A42A8">
        <w:rPr>
          <w:noProof/>
        </w:rPr>
        <w:t>(Beas-Luna et al. 2020b)</w:t>
      </w:r>
      <w:r w:rsidR="00F86D6F">
        <w:fldChar w:fldCharType="end"/>
      </w:r>
      <w:r>
        <w:t xml:space="preserve">. In Baja California, both kelp and sea urchins decreased sharply </w:t>
      </w:r>
      <w:r w:rsidR="00F86D6F">
        <w:fldChar w:fldCharType="begin">
          <w:fldData xml:space="preserve">PEVuZE5vdGU+PENpdGU+PEF1dGhvcj5DYXZhbmF1Z2g8L0F1dGhvcj48WWVhcj4yMDE5PC9ZZWFy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</w:fldData>
        </w:fldChar>
      </w:r>
      <w:r w:rsidR="009A42A8">
        <w:instrText xml:space="preserve"> ADDIN EN.CITE </w:instrText>
      </w:r>
      <w:r w:rsidR="009A42A8">
        <w:fldChar w:fldCharType="begin">
          <w:fldData xml:space="preserve">PEVuZE5vdGU+PENpdGU+PEF1dGhvcj5DYXZhbmF1Z2g8L0F1dGhvcj48WWVhcj4yMDE5PC9ZZWFy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</w:fldData>
        </w:fldChar>
      </w:r>
      <w:r w:rsidR="009A42A8">
        <w:instrText xml:space="preserve"> ADDIN EN.CITE.DATA </w:instrText>
      </w:r>
      <w:r w:rsidR="009A42A8">
        <w:fldChar w:fldCharType="end"/>
      </w:r>
      <w:r w:rsidR="00F86D6F">
        <w:fldChar w:fldCharType="separate"/>
      </w:r>
      <w:r w:rsidR="009A42A8">
        <w:rPr>
          <w:noProof/>
        </w:rPr>
        <w:t>(Cavanaugh et al. 2019, Beas-Luna et al. 2020b)</w:t>
      </w:r>
      <w:r w:rsidR="00F86D6F">
        <w:fldChar w:fldCharType="end"/>
      </w:r>
      <w:r>
        <w:t>. The regionally distinctive responses of kelp forest communities are likely due to both spatial variation in climate dynamics and associated bottom-up environmental drivers (especially in relation to species’ tolerances and range margins), and regional differences in food web structure and top-down pressures</w:t>
      </w:r>
      <w:r w:rsidR="00F86D6F">
        <w:t xml:space="preserve"> </w:t>
      </w:r>
      <w:r w:rsidR="00F86D6F">
        <w:fldChar w:fldCharType="begin">
          <w:fldData xml:space="preserve">PEVuZE5vdGU+PENpdGU+PEF1dGhvcj5Sb2dlcnMtQmVubmV0dDwvQXV0aG9yPjxZZWFyPjIwMTk8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</w:fldData>
        </w:fldChar>
      </w:r>
      <w:r w:rsidR="009A42A8">
        <w:instrText xml:space="preserve"> ADDIN EN.CITE </w:instrText>
      </w:r>
      <w:r w:rsidR="009A42A8">
        <w:fldChar w:fldCharType="begin">
          <w:fldData xml:space="preserve">PEVuZE5vdGU+PENpdGU+PEF1dGhvcj5Sb2dlcnMtQmVubmV0dDwvQXV0aG9yPjxZZWFyPjIwMTk8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</w:fldData>
        </w:fldChar>
      </w:r>
      <w:r w:rsidR="009A42A8">
        <w:instrText xml:space="preserve"> ADDIN EN.CITE.DATA </w:instrText>
      </w:r>
      <w:r w:rsidR="009A42A8">
        <w:fldChar w:fldCharType="end"/>
      </w:r>
      <w:r w:rsidR="00F86D6F">
        <w:fldChar w:fldCharType="separate"/>
      </w:r>
      <w:r w:rsidR="009A42A8">
        <w:rPr>
          <w:noProof/>
        </w:rPr>
        <w:t>(Reed et al. 2016, Cavanaugh et al. 2019, Rogers-Bennett and Catton 2019, Beas-Luna et al. 2020b, Hamilton et al. 2021, Smith et al. 2021)</w:t>
      </w:r>
      <w:r w:rsidR="00F86D6F">
        <w:fldChar w:fldCharType="end"/>
      </w:r>
      <w:r>
        <w:t xml:space="preserve">. </w:t>
      </w:r>
    </w:p>
    <w:p w14:paraId="29A6A189" w14:textId="1ED13A13" w:rsidR="00471A3D" w:rsidRDefault="00EF0B3C">
      <w:r>
        <w:lastRenderedPageBreak/>
        <w:t xml:space="preserve">Many northeast Pacific kelp forests have been monitored regularly for decades, including the periods before and after the recent marine heatwaves, sea star die-off, and localized changes in kelp-urchin dynamics </w:t>
      </w:r>
      <w:r w:rsidR="00F86D6F">
        <w:fldChar w:fldCharType="begin">
          <w:fldData xml:space="preserve">PEVuZE5vdGU+PENpdGU+PEF1dGhvcj5Sb2dlcnMtQmVubmV0dDwvQXV0aG9yPjxZZWFyPjIwMTk8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</w:fldData>
        </w:fldChar>
      </w:r>
      <w:r w:rsidR="009A42A8">
        <w:instrText xml:space="preserve"> ADDIN EN.CITE </w:instrText>
      </w:r>
      <w:r w:rsidR="009A42A8">
        <w:fldChar w:fldCharType="begin">
          <w:fldData xml:space="preserve">PEVuZE5vdGU+PENpdGU+PEF1dGhvcj5Sb2dlcnMtQmVubmV0dDwvQXV0aG9yPjxZZWFyPjIwMTk8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</w:fldData>
        </w:fldChar>
      </w:r>
      <w:r w:rsidR="009A42A8">
        <w:instrText xml:space="preserve"> ADDIN EN.CITE.DATA </w:instrText>
      </w:r>
      <w:r w:rsidR="009A42A8">
        <w:fldChar w:fldCharType="end"/>
      </w:r>
      <w:r w:rsidR="00F86D6F">
        <w:fldChar w:fldCharType="separate"/>
      </w:r>
      <w:r w:rsidR="009A42A8">
        <w:rPr>
          <w:noProof/>
        </w:rPr>
        <w:t>(Rogers-Bennett and Catton 2019, Beas-Luna et al. 2020b)</w:t>
      </w:r>
      <w:r w:rsidR="00F86D6F">
        <w:fldChar w:fldCharType="end"/>
      </w:r>
      <w:r>
        <w:t xml:space="preserve">. However, kelp forests along the outer coast of Washington, USA (Fig. 1) have received only sporadic attention. Past studies have documented recovery of kelp and declines in invertebrate abundance following the restoration of a keystone predator, sea otter </w:t>
      </w:r>
      <w:r>
        <w:rPr>
          <w:i/>
        </w:rPr>
        <w:t>Enhydra lutris</w:t>
      </w:r>
      <w:r>
        <w:t xml:space="preserve">, to the Washington coast </w:t>
      </w:r>
      <w:r w:rsidR="00A6292B">
        <w:fldChar w:fldCharType="begin">
          <w:fldData xml:space="preserve">PEVuZE5vdGU+PENpdGU+PEF1dGhvcj5TaGVsdG9uPC9BdXRob3I+PFllYXI+MjAxODwvWWVhcj48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</w:fldData>
        </w:fldChar>
      </w:r>
      <w:r w:rsidR="00A6292B">
        <w:instrText xml:space="preserve"> ADDIN EN.CITE </w:instrText>
      </w:r>
      <w:r w:rsidR="00A6292B">
        <w:fldChar w:fldCharType="begin">
          <w:fldData xml:space="preserve">PEVuZE5vdGU+PENpdGU+PEF1dGhvcj5TaGVsdG9uPC9BdXRob3I+PFllYXI+MjAxODwvWWVhcj48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</w:fldData>
        </w:fldChar>
      </w:r>
      <w:r w:rsidR="00A6292B">
        <w:instrText xml:space="preserve"> ADDIN EN.CITE.DATA </w:instrText>
      </w:r>
      <w:r w:rsidR="00A6292B">
        <w:fldChar w:fldCharType="end"/>
      </w:r>
      <w:r w:rsidR="00A6292B">
        <w:fldChar w:fldCharType="separate"/>
      </w:r>
      <w:r w:rsidR="00A6292B">
        <w:rPr>
          <w:noProof/>
        </w:rPr>
        <w:t>(Kvitek et al. 1989, Kvitek et al. 1998, Shelton et al. 2018)</w:t>
      </w:r>
      <w:r w:rsidR="00A6292B">
        <w:fldChar w:fldCharType="end"/>
      </w:r>
      <w:r>
        <w:t xml:space="preserve">. Less is known about interannual dynamics, including how kelp forest sites in Washington have changed in response to and following recent major perturbations. Moreover, little is known about the ecology of fish communities in these kelp stands, despite the important role of kelp habitat in the life history of multiple commercially important species in the region. For example, many </w:t>
      </w:r>
      <w:r w:rsidR="00D97A8B">
        <w:t>N</w:t>
      </w:r>
      <w:r>
        <w:t>ortheast Pacific rockfishes (genus</w:t>
      </w:r>
      <w:r>
        <w:rPr>
          <w:i/>
        </w:rPr>
        <w:t xml:space="preserve"> Sebastes</w:t>
      </w:r>
      <w:r>
        <w:t xml:space="preserve">) settle in kelp habitats as juveniles </w:t>
      </w:r>
      <w:r w:rsidR="00A6292B">
        <w:fldChar w:fldCharType="begin"/>
      </w:r>
      <w:r w:rsidR="00A6292B">
        <w:instrText xml:space="preserve"> ADDIN EN.CITE &lt;EndNote&gt;&lt;Cite&gt;&lt;Author&gt;Ammann&lt;/Author&gt;&lt;Year&gt;2004&lt;/Year&gt;&lt;RecNum&gt;6116&lt;/RecNum&gt;&lt;DisplayText&gt;(Ammann 2004)&lt;/DisplayText&gt;&lt;record&gt;&lt;rec-number&gt;6116&lt;/rec-number&gt;&lt;foreign-keys&gt;&lt;key app="EN" db-id="prxrzzvdy0x2s4ee00qpxptadsswa02rwx0p" timestamp="0"&gt;6116&lt;/key&gt;&lt;/foreign-keys&gt;&lt;ref-type name="Journal Article"&gt;17&lt;/ref-type&gt;&lt;contributors&gt;&lt;authors&gt;&lt;author&gt;Ammann, A.J.&lt;/author&gt;&lt;/authors&gt;&lt;/contributors&gt;&lt;titles&gt;&lt;title&gt;SMURFs: standard monitoring unts for the recruitment of temperate reef fishes&lt;/title&gt;&lt;secondary-title&gt;Journal of Experimental Marine Biology and Ecology&lt;/secondary-title&gt;&lt;/titles&gt;&lt;periodical&gt;&lt;full-title&gt;Journal of Experimental Marine Biology and Ecology&lt;/full-title&gt;&lt;abbr-1&gt;J Exp Mar Biol Ecol&lt;/abbr-1&gt;&lt;/periodical&gt;&lt;pages&gt;135-154&lt;/pages&gt;&lt;volume&gt;299&lt;/volume&gt;&lt;dates&gt;&lt;year&gt;2004&lt;/year&gt;&lt;/dates&gt;&lt;urls&gt;&lt;/urls&gt;&lt;/record&gt;&lt;/Cite&gt;&lt;/EndNote&gt;</w:instrText>
      </w:r>
      <w:r w:rsidR="00A6292B">
        <w:fldChar w:fldCharType="separate"/>
      </w:r>
      <w:r w:rsidR="00A6292B">
        <w:rPr>
          <w:noProof/>
        </w:rPr>
        <w:t>(Ammann 2004)</w:t>
      </w:r>
      <w:r w:rsidR="00A6292B">
        <w:fldChar w:fldCharType="end"/>
      </w:r>
      <w:r>
        <w:t xml:space="preserve">; some species remain in kelp throughout their lives, while others move to deeper areas, promoting teleconnections between nearshore and offshore environments </w:t>
      </w:r>
      <w:r w:rsidR="00A6292B">
        <w:fldChar w:fldCharType="begin"/>
      </w:r>
      <w:r w:rsidR="00A6292B">
        <w:instrText xml:space="preserve"> ADDIN EN.CITE &lt;EndNote&gt;&lt;Cite&gt;&lt;Author&gt;Love&lt;/Author&gt;&lt;Year&gt;2002&lt;/Year&gt;&lt;RecNum&gt;4646&lt;/RecNum&gt;&lt;DisplayText&gt;(Love et al. 2002)&lt;/DisplayText&gt;&lt;record&gt;&lt;rec-number&gt;4646&lt;/rec-number&gt;&lt;foreign-keys&gt;&lt;key app="EN" db-id="prxrzzvdy0x2s4ee00qpxptadsswa02rwx0p" timestamp="0"&gt;4646&lt;/key&gt;&lt;/foreign-keys&gt;&lt;ref-type name="Book"&gt;6&lt;/ref-type&gt;&lt;contributors&gt;&lt;authors&gt;&lt;author&gt;Love, M.S.&lt;/author&gt;&lt;author&gt;Yoklavich, M.&lt;/author&gt;&lt;author&gt;Thorsteinson, L.&lt;/author&gt;&lt;/authors&gt;&lt;/contributors&gt;&lt;titles&gt;&lt;title&gt;The rockfishes of the Northeast Pacific&lt;/title&gt;&lt;/titles&gt;&lt;pages&gt;404&lt;/pages&gt;&lt;section&gt;404&lt;/section&gt;&lt;dates&gt;&lt;year&gt;2002&lt;/year&gt;&lt;/dates&gt;&lt;pub-location&gt;Berkley and Los Angeles&lt;/pub-location&gt;&lt;publisher&gt;University of California Press&lt;/publisher&gt;&lt;urls&gt;&lt;/urls&gt;&lt;/record&gt;&lt;/Cite&gt;&lt;/EndNote&gt;</w:instrText>
      </w:r>
      <w:r w:rsidR="00A6292B">
        <w:fldChar w:fldCharType="separate"/>
      </w:r>
      <w:r w:rsidR="00A6292B">
        <w:rPr>
          <w:noProof/>
        </w:rPr>
        <w:t>(Love et al. 2002)</w:t>
      </w:r>
      <w:r w:rsidR="00A6292B">
        <w:fldChar w:fldCharType="end"/>
      </w:r>
      <w:r>
        <w:t xml:space="preserve">. Washington kelp forests are occupied by juveniles of two highly valuable commercial species, yellowtail rockfish </w:t>
      </w:r>
      <w:r>
        <w:rPr>
          <w:i/>
        </w:rPr>
        <w:t>S. flavidus</w:t>
      </w:r>
      <w:r>
        <w:t xml:space="preserve">, and canary rockfish </w:t>
      </w:r>
      <w:r>
        <w:rPr>
          <w:i/>
        </w:rPr>
        <w:t>S. pinniger</w:t>
      </w:r>
      <w:r>
        <w:t xml:space="preserve">, and by both juvenile and adult black rockfish </w:t>
      </w:r>
      <w:r>
        <w:rPr>
          <w:i/>
        </w:rPr>
        <w:t>S. melanops</w:t>
      </w:r>
      <w:r>
        <w:t xml:space="preserve">, which </w:t>
      </w:r>
      <w:r w:rsidR="00D97A8B">
        <w:t>are</w:t>
      </w:r>
      <w:r>
        <w:t xml:space="preserve"> among the most highly valued recreational fishes in the state. In other regions, habitat complexity is known to affect the recruitment of juvenile rockfish</w:t>
      </w:r>
      <w:r w:rsidR="00D97A8B">
        <w:t>es</w:t>
      </w:r>
      <w:r>
        <w:t xml:space="preserve"> </w:t>
      </w:r>
      <w:r w:rsidR="00A6292B">
        <w:fldChar w:fldCharType="begin"/>
      </w:r>
      <w:r w:rsidR="00A6292B">
        <w:instrText xml:space="preserve"> ADDIN EN.CITE &lt;EndNote&gt;&lt;Cite&gt;&lt;Author&gt;Johnson&lt;/Author&gt;&lt;Year&gt;2006&lt;/Year&gt;&lt;RecNum&gt;5268&lt;/RecNum&gt;&lt;DisplayText&gt;(Johnson 2006)&lt;/DisplayText&gt;&lt;record&gt;&lt;rec-number&gt;5268&lt;/rec-number&gt;&lt;foreign-keys&gt;&lt;key app="EN" db-id="prxrzzvdy0x2s4ee00qpxptadsswa02rwx0p" timestamp="0"&gt;5268&lt;/key&gt;&lt;/foreign-keys&gt;&lt;ref-type name="Journal Article"&gt;17&lt;/ref-type&gt;&lt;contributors&gt;&lt;authors&gt;&lt;author&gt;Johnson, D. W.&lt;/author&gt;&lt;/authors&gt;&lt;/contributors&gt;&lt;auth-address&gt;Univ Calif Santa Cruz, Dept Ecol &amp;amp; Evolutionary Biol, Santa Cruz, CA 95060 USA.&amp;#xD;Johnson, DW, Oregon State Univ, Dept Zool, Corvallis, OR 97331 USA.&amp;#xD;johnsoda@science.oregonstate.edu&lt;/auth-address&gt;&lt;titles&gt;&lt;title&gt;Predation, habitat complexity, and variation in density-dependent mortality of temperate reef fishes&lt;/title&gt;&lt;secondary-title&gt;Ecology&lt;/secondary-title&gt;&lt;alt-title&gt;Ecology&lt;/alt-title&gt;&lt;/titles&gt;&lt;periodical&gt;&lt;full-title&gt;Ecology&lt;/full-title&gt;&lt;/periodical&gt;&lt;alt-periodical&gt;&lt;full-title&gt;Ecology&lt;/full-title&gt;&lt;/alt-periodical&gt;&lt;pages&gt;1179-1188&lt;/pages&gt;&lt;volume&gt;87&lt;/volume&gt;&lt;number&gt;5&lt;/number&gt;&lt;dates&gt;&lt;year&gt;2006&lt;/year&gt;&lt;pub-dates&gt;&lt;date&gt;May&lt;/date&gt;&lt;/pub-dates&gt;&lt;/dates&gt;&lt;isbn&gt;0012-9658&lt;/isbn&gt;&lt;accession-num&gt;ISI:000237552400014&lt;/accession-num&gt;&lt;work-type&gt;Article&lt;/work-type&gt;&lt;urls&gt;&lt;related-urls&gt;&lt;url&gt;&amp;lt;Go to ISI&amp;gt;://000237552400014&lt;/url&gt;&lt;/related-urls&gt;&lt;/urls&gt;&lt;language&gt;English&lt;/language&gt;&lt;/record&gt;&lt;/Cite&gt;&lt;/EndNote&gt;</w:instrText>
      </w:r>
      <w:r w:rsidR="00A6292B">
        <w:fldChar w:fldCharType="separate"/>
      </w:r>
      <w:r w:rsidR="00A6292B">
        <w:rPr>
          <w:noProof/>
        </w:rPr>
        <w:t>(Johnson 2006)</w:t>
      </w:r>
      <w:r w:rsidR="00A6292B">
        <w:fldChar w:fldCharType="end"/>
      </w:r>
      <w:r>
        <w:t xml:space="preserve">, and the vertical structure and canopy of kelps in particular can be especially important </w:t>
      </w:r>
      <w:r w:rsidR="00A6292B">
        <w:fldChar w:fldCharType="begin">
          <w:fldData xml:space="preserve">PEVuZE5vdGU+PENpdGU+PEF1dGhvcj5DYXJyPC9BdXRob3I+PFllYXI+MTk5MTwvWWVhcj48UmVj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</w:fldData>
        </w:fldChar>
      </w:r>
      <w:r w:rsidR="00A6292B">
        <w:instrText xml:space="preserve"> ADDIN EN.CITE </w:instrText>
      </w:r>
      <w:r w:rsidR="00A6292B">
        <w:fldChar w:fldCharType="begin">
          <w:fldData xml:space="preserve">PEVuZE5vdGU+PENpdGU+PEF1dGhvcj5DYXJyPC9BdXRob3I+PFllYXI+MTk5MTwvWWVhcj48UmVj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</w:fldData>
        </w:fldChar>
      </w:r>
      <w:r w:rsidR="00A6292B">
        <w:instrText xml:space="preserve"> ADDIN EN.CITE.DATA </w:instrText>
      </w:r>
      <w:r w:rsidR="00A6292B">
        <w:fldChar w:fldCharType="end"/>
      </w:r>
      <w:r w:rsidR="00A6292B">
        <w:fldChar w:fldCharType="separate"/>
      </w:r>
      <w:r w:rsidR="00A6292B">
        <w:rPr>
          <w:noProof/>
        </w:rPr>
        <w:t>(Holbrook et al. 1990, Carr 1991, Markel and Shurin 2020)</w:t>
      </w:r>
      <w:r w:rsidR="00A6292B">
        <w:fldChar w:fldCharType="end"/>
      </w:r>
      <w:r>
        <w:t>.</w:t>
      </w:r>
    </w:p>
    <w:p w14:paraId="788FCDBF" w14:textId="11CBC1D5" w:rsidR="00471A3D" w:rsidRDefault="00EF0B3C">
      <w:r>
        <w:lastRenderedPageBreak/>
        <w:t xml:space="preserve">Here, we examine recent kelp community dynamics at five sites along the coast of Washington, </w:t>
      </w:r>
      <w:r w:rsidR="00D60B7A">
        <w:t>USA</w:t>
      </w:r>
      <w:r>
        <w:t>., using diver surveys of kelp density and abundances of associated invertebrates and fishes from 2015-2021 (excluding 2020). We assess spatiotemporal trends and community composition patterns</w:t>
      </w:r>
      <w:r w:rsidR="00D97A8B">
        <w:t xml:space="preserve"> for</w:t>
      </w:r>
      <w:r>
        <w:t xml:space="preserve"> the major species of macroalgae (giant kelp </w:t>
      </w:r>
      <w:r>
        <w:rPr>
          <w:i/>
        </w:rPr>
        <w:t>Macrocystis pyrifera</w:t>
      </w:r>
      <w:r>
        <w:t xml:space="preserve">, bull kelp </w:t>
      </w:r>
      <w:r>
        <w:rPr>
          <w:i/>
        </w:rPr>
        <w:t>Nereocystis luetkeana</w:t>
      </w:r>
      <w:r>
        <w:t xml:space="preserve">, and stalked kelp </w:t>
      </w:r>
      <w:r>
        <w:rPr>
          <w:i/>
        </w:rPr>
        <w:t>Pterygophora californica</w:t>
      </w:r>
      <w:r>
        <w:t xml:space="preserve">), sea urchins, sea stars, and fishes, including juvenile rockfishes. Our main objectives were to examine: (1) if and how kelp forest communities changed in the periods during and following the 2014-2016 MHW and other warm SST anomalies, and SSWD; (2) whether community composition of kelps, invertebrates, and fishes was structured more by spatial differences or shared temporal variation; and (3) whether we can detect interactions involving multiple guilds, which are hypothesized to structure kelp forest communities. Specifically we investigate the relationship between kelp and sea urchin densities at multiple spatial scales, and assess the link between the abundance of kelp and juvenile rockfishes. Finally, we offer some hypotheses and perspective on ways that kelp forest dynamics and responses to ecosystem perturbations may differ between our study area and other coastal regions of the </w:t>
      </w:r>
      <w:r w:rsidR="00D97A8B">
        <w:t>N</w:t>
      </w:r>
      <w:r>
        <w:t>ortheast Pacific.</w:t>
      </w:r>
    </w:p>
    <w:p w14:paraId="3FD51571" w14:textId="77777777" w:rsidR="00471A3D" w:rsidRDefault="00EF0B3C">
      <w:pPr>
        <w:pStyle w:val="Heading1"/>
        <w:keepLines w:val="0"/>
        <w:spacing w:before="480"/>
        <w:rPr>
          <w:sz w:val="46"/>
          <w:szCs w:val="46"/>
        </w:rPr>
      </w:pPr>
      <w:bookmarkStart w:id="6" w:name="_t0t7vqvdf4ti" w:colFirst="0" w:colLast="0"/>
      <w:bookmarkEnd w:id="6"/>
      <w:r>
        <w:rPr>
          <w:sz w:val="46"/>
          <w:szCs w:val="46"/>
        </w:rPr>
        <w:lastRenderedPageBreak/>
        <w:t>Materials and Methods</w:t>
      </w:r>
    </w:p>
    <w:p w14:paraId="6CA47008" w14:textId="77777777" w:rsidR="00471A3D" w:rsidRDefault="00EF0B3C">
      <w:pPr>
        <w:pStyle w:val="Heading2"/>
        <w:keepLines w:val="0"/>
        <w:spacing w:after="80"/>
        <w:rPr>
          <w:sz w:val="34"/>
          <w:szCs w:val="34"/>
        </w:rPr>
      </w:pPr>
      <w:bookmarkStart w:id="7" w:name="_igkfmf7a0x3h" w:colFirst="0" w:colLast="0"/>
      <w:bookmarkEnd w:id="7"/>
      <w:r>
        <w:rPr>
          <w:sz w:val="34"/>
          <w:szCs w:val="34"/>
        </w:rPr>
        <w:t>Study sites</w:t>
      </w:r>
    </w:p>
    <w:p w14:paraId="7B6AD6E4" w14:textId="0B6B7B65" w:rsidR="00471A3D" w:rsidRDefault="00EF0B3C">
      <w:pPr>
        <w:spacing w:after="80"/>
        <w:rPr>
          <w:highlight w:val="yellow"/>
        </w:rPr>
      </w:pPr>
      <w:r>
        <w:t xml:space="preserve">We conducted dive surveys at five sites in late July or early August of 2015-2021 (but excluding 2020 due to COVID-19 restrictions) within or </w:t>
      </w:r>
      <w:r w:rsidR="00D60B7A">
        <w:t>just outside</w:t>
      </w:r>
      <w:r>
        <w:t xml:space="preserve"> the Olympic Coast National Marine Sanctuary (OCNMS, designated in 1994) along the coast of Washington, </w:t>
      </w:r>
      <w:r w:rsidR="00D60B7A">
        <w:t>USA</w:t>
      </w:r>
      <w:r>
        <w:t>. (Fig. 1). These sites range from Destruction Island in the south to Neah Bay in the north. All sites were relatively protected from wave action, had subtidal rocky reefs</w:t>
      </w:r>
      <w:r w:rsidR="00A6292B">
        <w:t xml:space="preserve"> </w:t>
      </w:r>
      <w:r w:rsidR="00A6292B">
        <w:fldChar w:fldCharType="begin">
          <w:fldData xml:space="preserve">PEVuZE5vdGU+PENpdGU+PEF1dGhvcj5TaGVsdG9uPC9BdXRob3I+PFllYXI+MjAxODwvWWVhcj48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==
</w:fldData>
        </w:fldChar>
      </w:r>
      <w:r w:rsidR="00A6292B">
        <w:instrText xml:space="preserve"> ADDIN EN.CITE </w:instrText>
      </w:r>
      <w:r w:rsidR="00A6292B">
        <w:fldChar w:fldCharType="begin">
          <w:fldData xml:space="preserve">PEVuZE5vdGU+PENpdGU+PEF1dGhvcj5TaGVsdG9uPC9BdXRob3I+PFllYXI+MjAxODwvWWVhcj48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==
</w:fldData>
        </w:fldChar>
      </w:r>
      <w:r w:rsidR="00A6292B">
        <w:instrText xml:space="preserve"> ADDIN EN.CITE.DATA </w:instrText>
      </w:r>
      <w:r w:rsidR="00A6292B">
        <w:fldChar w:fldCharType="end"/>
      </w:r>
      <w:r w:rsidR="00A6292B">
        <w:fldChar w:fldCharType="separate"/>
      </w:r>
      <w:r w:rsidR="00A6292B">
        <w:rPr>
          <w:noProof/>
        </w:rPr>
        <w:t>(Fig. S1; Shelton et al. 2018)</w:t>
      </w:r>
      <w:r w:rsidR="00A6292B">
        <w:fldChar w:fldCharType="end"/>
      </w:r>
      <w:r>
        <w:t xml:space="preserve">, and supported the canopy kelps </w:t>
      </w:r>
      <w:r>
        <w:rPr>
          <w:i/>
        </w:rPr>
        <w:t xml:space="preserve">Macrocystis pyrifera </w:t>
      </w:r>
      <w:r>
        <w:t xml:space="preserve">(hereafter </w:t>
      </w:r>
      <w:r>
        <w:rPr>
          <w:i/>
        </w:rPr>
        <w:t>Macrocystis</w:t>
      </w:r>
      <w:r>
        <w:t xml:space="preserve">) and/or </w:t>
      </w:r>
      <w:r>
        <w:rPr>
          <w:i/>
        </w:rPr>
        <w:t xml:space="preserve">Nereocystis luetkeana </w:t>
      </w:r>
      <w:r>
        <w:t xml:space="preserve">(hereafter </w:t>
      </w:r>
      <w:r>
        <w:rPr>
          <w:i/>
        </w:rPr>
        <w:t>Nereocystis</w:t>
      </w:r>
      <w:r>
        <w:t xml:space="preserve">), as well as understory algae such as </w:t>
      </w:r>
      <w:r>
        <w:rPr>
          <w:i/>
        </w:rPr>
        <w:t>Pterygophora californica</w:t>
      </w:r>
      <w:r>
        <w:t xml:space="preserve"> (hereafter </w:t>
      </w:r>
      <w:r>
        <w:rPr>
          <w:i/>
        </w:rPr>
        <w:t>Pterygophora</w:t>
      </w:r>
      <w:r>
        <w:t xml:space="preserve">) </w:t>
      </w:r>
      <w:r w:rsidR="00A6292B">
        <w:fldChar w:fldCharType="begin">
          <w:fldData xml:space="preserve">PEVuZE5vdGU+PENpdGU+PEF1dGhvcj5TaGVsdG9uPC9BdXRob3I+PFllYXI+MjAxODwvWWVhcj48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</w:fldData>
        </w:fldChar>
      </w:r>
      <w:r w:rsidR="00A6292B">
        <w:instrText xml:space="preserve"> ADDIN EN.CITE </w:instrText>
      </w:r>
      <w:r w:rsidR="00A6292B">
        <w:fldChar w:fldCharType="begin">
          <w:fldData xml:space="preserve">PEVuZE5vdGU+PENpdGU+PEF1dGhvcj5TaGVsdG9uPC9BdXRob3I+PFllYXI+MjAxODwvWWVhcj48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</w:fldData>
        </w:fldChar>
      </w:r>
      <w:r w:rsidR="00A6292B">
        <w:instrText xml:space="preserve"> ADDIN EN.CITE.DATA </w:instrText>
      </w:r>
      <w:r w:rsidR="00A6292B">
        <w:fldChar w:fldCharType="end"/>
      </w:r>
      <w:r w:rsidR="00A6292B">
        <w:fldChar w:fldCharType="separate"/>
      </w:r>
      <w:r w:rsidR="00A6292B">
        <w:rPr>
          <w:noProof/>
        </w:rPr>
        <w:t>(Shelton et al. 2018)</w:t>
      </w:r>
      <w:r w:rsidR="00A6292B">
        <w:fldChar w:fldCharType="end"/>
      </w:r>
      <w:r>
        <w:t>.</w:t>
      </w:r>
    </w:p>
    <w:p w14:paraId="4CC2EFEC" w14:textId="77777777" w:rsidR="00471A3D" w:rsidRDefault="00EF0B3C">
      <w:pPr>
        <w:pStyle w:val="Heading2"/>
        <w:keepNext w:val="0"/>
        <w:keepLines w:val="0"/>
        <w:spacing w:after="80"/>
        <w:rPr>
          <w:sz w:val="34"/>
          <w:szCs w:val="34"/>
        </w:rPr>
      </w:pPr>
      <w:bookmarkStart w:id="8" w:name="_qaa02jqwwy36" w:colFirst="0" w:colLast="0"/>
      <w:bookmarkEnd w:id="8"/>
      <w:r>
        <w:rPr>
          <w:sz w:val="34"/>
          <w:szCs w:val="34"/>
        </w:rPr>
        <w:t>Survey design</w:t>
      </w:r>
    </w:p>
    <w:p w14:paraId="6D7B1DC1" w14:textId="77777777" w:rsidR="00471A3D" w:rsidRDefault="00EF0B3C">
      <w:r>
        <w:t>Our survey provides estimates of species-level abundance for four guilds in kelp forest ecosystems: (1) the major macrophytes (</w:t>
      </w:r>
      <w:r>
        <w:rPr>
          <w:i/>
        </w:rPr>
        <w:t>Macrocystis, Nereocystis</w:t>
      </w:r>
      <w:r>
        <w:t xml:space="preserve">, and </w:t>
      </w:r>
      <w:r>
        <w:rPr>
          <w:i/>
        </w:rPr>
        <w:t>Pterygophora</w:t>
      </w:r>
      <w:r>
        <w:t xml:space="preserve">), (2) major benthic invertebrates (e.g. urchins, sea stars), (3) fishes; and (4) juvenile rockfishes </w:t>
      </w:r>
      <w:r>
        <w:rPr>
          <w:i/>
        </w:rPr>
        <w:t>Sebastes</w:t>
      </w:r>
      <w:r>
        <w:t xml:space="preserve"> spp., defined here as individuals less than 10 cm total length. For each of these four major guilds, we used visual SCUBA surveys to quantify the abundance at each site along 30-m transects. At each of the five sites (Fig. 1), we sampled two locations, separated by &gt;100 m, and two depths at each location (5 </w:t>
      </w:r>
      <w:r>
        <w:lastRenderedPageBreak/>
        <w:t>m and 10 m; in 2015 we only sampled at 5 m). We targeted completing six transects at each year-site-depth combination (Table S1)</w:t>
      </w:r>
    </w:p>
    <w:p w14:paraId="2B554574" w14:textId="4D85B655" w:rsidR="00471A3D" w:rsidRDefault="00EF0B3C">
      <w:r>
        <w:t>For algae and invertebrates, we surveyed a 2-m wide swath on each transect (60 m</w:t>
      </w:r>
      <w:r>
        <w:rPr>
          <w:vertAlign w:val="superscript"/>
        </w:rPr>
        <w:t>2</w:t>
      </w:r>
      <w:r>
        <w:t xml:space="preserve"> total area), and for fish we surveyed a 2-m wide by 2-m tall volume (120 m</w:t>
      </w:r>
      <w:r>
        <w:rPr>
          <w:vertAlign w:val="superscript"/>
        </w:rPr>
        <w:t>3</w:t>
      </w:r>
      <w:r>
        <w:t xml:space="preserve"> total volume). We recorded all invertebrate species larger than 2.5 cm in size (maximum dimension) and all kelp stipes greater than 30 cm in height. In some instances we found high densities of kelp or invertebrates and </w:t>
      </w:r>
      <w:r w:rsidRPr="0083232F">
        <w:t>subsampled these species</w:t>
      </w:r>
      <w:r w:rsidR="0083232F">
        <w:t>. In each of three 10-m segments along a transect, we recorded the distance at which we observed 30 stipes or 30 urchins and then converted these data to a total estimate of density for the 60 m</w:t>
      </w:r>
      <w:r w:rsidR="0083232F" w:rsidRPr="0083232F">
        <w:rPr>
          <w:vertAlign w:val="superscript"/>
        </w:rPr>
        <w:t>2</w:t>
      </w:r>
      <w:r w:rsidR="0083232F">
        <w:t xml:space="preserve"> transect. </w:t>
      </w:r>
      <w:r>
        <w:t>We counted an</w:t>
      </w:r>
      <w:r w:rsidR="00A50E93">
        <w:t>d</w:t>
      </w:r>
      <w:r>
        <w:t xml:space="preserve"> estimated the size (total length) of all fishes greater than 5 cm total length; the exception was rockfishes </w:t>
      </w:r>
      <w:r>
        <w:rPr>
          <w:i/>
        </w:rPr>
        <w:t>Sebastes</w:t>
      </w:r>
      <w:r>
        <w:rPr>
          <w:rFonts w:ascii="Gungsuh" w:eastAsia="Gungsuh" w:hAnsi="Gungsuh" w:cs="Gungsuh"/>
        </w:rPr>
        <w:t xml:space="preserve"> spp. for which we estimated sizes for all individuals, since we were interested in tracking juvenile abundance. Individuals ≤ 10 cm were considered juveniles. Divers also estimated visibility on each transect by determining the distance at which the lead diver could see the</w:t>
      </w:r>
      <w:r w:rsidR="00D60B7A">
        <w:rPr>
          <w:rFonts w:ascii="Gungsuh" w:eastAsia="Gungsuh" w:hAnsi="Gungsuh" w:cs="Gungsuh"/>
        </w:rPr>
        <w:t>ir buddy’s extended</w:t>
      </w:r>
      <w:r>
        <w:rPr>
          <w:rFonts w:ascii="Gungsuh" w:eastAsia="Gungsuh" w:hAnsi="Gungsuh" w:cs="Gungsuh"/>
        </w:rPr>
        <w:t xml:space="preserve"> fingers. Transects with visibility less than 2.0 m were excluded from the analyses including fishes.</w:t>
      </w:r>
      <w:r>
        <w:t xml:space="preserve"> </w:t>
      </w:r>
    </w:p>
    <w:p w14:paraId="01563C20" w14:textId="77777777" w:rsidR="00471A3D" w:rsidRDefault="00EF0B3C">
      <w:r>
        <w:t>Because it is difficult to distinguish visually many rockfish species when they are small, we categorized juvenile rockfishes into five groups established in the literature (Johansson et al 2018, Markel &amp; Shurin 2020). Black/Yellowtail rockfishes (BYT) included both black</w:t>
      </w:r>
      <w:r>
        <w:rPr>
          <w:i/>
        </w:rPr>
        <w:t xml:space="preserve"> S. melanops</w:t>
      </w:r>
      <w:r>
        <w:t xml:space="preserve"> and </w:t>
      </w:r>
      <w:r>
        <w:rPr>
          <w:i/>
        </w:rPr>
        <w:t>S. flavidus</w:t>
      </w:r>
      <w:r>
        <w:t xml:space="preserve"> yellowtail rockfishes. The copper/quillback/brown (CQB) group included copper </w:t>
      </w:r>
      <w:r>
        <w:rPr>
          <w:i/>
        </w:rPr>
        <w:t>S. caurinus</w:t>
      </w:r>
      <w:r>
        <w:t xml:space="preserve">, quillback </w:t>
      </w:r>
      <w:r>
        <w:rPr>
          <w:i/>
        </w:rPr>
        <w:t>S. maliger</w:t>
      </w:r>
      <w:r>
        <w:t xml:space="preserve">, and brown </w:t>
      </w:r>
      <w:r>
        <w:rPr>
          <w:i/>
        </w:rPr>
        <w:t>S. auriculatus</w:t>
      </w:r>
      <w:r>
        <w:t xml:space="preserve"> rockfishes. We were able to identify canary </w:t>
      </w:r>
      <w:r>
        <w:rPr>
          <w:i/>
        </w:rPr>
        <w:t xml:space="preserve">S. </w:t>
      </w:r>
      <w:r>
        <w:rPr>
          <w:i/>
        </w:rPr>
        <w:lastRenderedPageBreak/>
        <w:t>pinniger</w:t>
      </w:r>
      <w:r>
        <w:t xml:space="preserve"> and blue rockfish </w:t>
      </w:r>
      <w:r>
        <w:rPr>
          <w:i/>
        </w:rPr>
        <w:t>S. mystinus</w:t>
      </w:r>
      <w:r>
        <w:t xml:space="preserve"> to species. Unidentified individuals were categorized as juvenile rockfishes.</w:t>
      </w:r>
    </w:p>
    <w:p w14:paraId="644D47F4" w14:textId="77777777" w:rsidR="00471A3D" w:rsidRDefault="00EF0B3C">
      <w:pPr>
        <w:pStyle w:val="Heading2"/>
      </w:pPr>
      <w:bookmarkStart w:id="9" w:name="_imz9yv51qjaf" w:colFirst="0" w:colLast="0"/>
      <w:bookmarkEnd w:id="9"/>
      <w:r>
        <w:t>Sea surface temperature (SST)</w:t>
      </w:r>
    </w:p>
    <w:p w14:paraId="03CE3B8E" w14:textId="0379E579" w:rsidR="00471A3D" w:rsidRDefault="00EF0B3C">
      <w:r>
        <w:t xml:space="preserve">To evaluate SST trends at our sites, we obtained daily mean sea surface temperature (SST) data from the NOAA Optimum Interpolation (OI) SST V2.1 High Resolution Dataset </w:t>
      </w:r>
      <w:r w:rsidR="00DD1DFC">
        <w:fldChar w:fldCharType="begin">
          <w:fldData xml:space="preserve">PEVuZE5vdGU+PENpdGU+PEF1dGhvcj5IdWFuZzwvQXV0aG9yPjxZZWFyPjIwMjE8L1llYXI+PFJl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</w:fldData>
        </w:fldChar>
      </w:r>
      <w:r w:rsidR="00DD1DFC">
        <w:instrText xml:space="preserve"> ADDIN EN.CITE </w:instrText>
      </w:r>
      <w:r w:rsidR="00DD1DFC">
        <w:fldChar w:fldCharType="begin">
          <w:fldData xml:space="preserve">PEVuZE5vdGU+PENpdGU+PEF1dGhvcj5IdWFuZzwvQXV0aG9yPjxZZWFyPjIwMjE8L1llYXI+PFJl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</w:fldData>
        </w:fldChar>
      </w:r>
      <w:r w:rsidR="00DD1DFC">
        <w:instrText xml:space="preserve"> ADDIN EN.CITE.DATA </w:instrText>
      </w:r>
      <w:r w:rsidR="00DD1DFC">
        <w:fldChar w:fldCharType="end"/>
      </w:r>
      <w:r w:rsidR="00DD1DFC">
        <w:fldChar w:fldCharType="separate"/>
      </w:r>
      <w:r w:rsidR="00DD1DFC">
        <w:rPr>
          <w:noProof/>
        </w:rPr>
        <w:t>(Reynolds et al. 2007, Huang et al. 2021)</w:t>
      </w:r>
      <w:r w:rsidR="00DD1DFC">
        <w:fldChar w:fldCharType="end"/>
      </w:r>
      <w:r w:rsidR="00DD1DFC">
        <w:t xml:space="preserve"> </w:t>
      </w:r>
      <w:r>
        <w:t xml:space="preserve">(https://psl.noaa.gov/data/gridded/data.noaa.oisst.v2.highres.html) for 2003-2021 for each of the five sites. These data are available daily in a 0.25-degree latitude x 0.25-degree longitude global grid. The Neah Bay and Tatoosh sites fall within the same OISST grid cell, so their values are identical. We then calculated the mean SST for each month to identify the maximum monthly mean SST for each year </w:t>
      </w:r>
      <w:r w:rsidR="00A6292B">
        <w:fldChar w:fldCharType="begin">
          <w:fldData xml:space="preserve">PEVuZE5vdGU+PENpdGU+PEF1dGhvcj5DYXZhbmF1Z2g8L0F1dGhvcj48WWVhcj4yMDE5PC9ZZWFy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</w:fldData>
        </w:fldChar>
      </w:r>
      <w:r w:rsidR="009A42A8">
        <w:instrText xml:space="preserve"> ADDIN EN.CITE </w:instrText>
      </w:r>
      <w:r w:rsidR="009A42A8">
        <w:fldChar w:fldCharType="begin">
          <w:fldData xml:space="preserve">PEVuZE5vdGU+PENpdGU+PEF1dGhvcj5DYXZhbmF1Z2g8L0F1dGhvcj48WWVhcj4yMDE5PC9ZZWFy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</w:fldData>
        </w:fldChar>
      </w:r>
      <w:r w:rsidR="009A42A8">
        <w:instrText xml:space="preserve"> ADDIN EN.CITE.DATA </w:instrText>
      </w:r>
      <w:r w:rsidR="009A42A8">
        <w:fldChar w:fldCharType="end"/>
      </w:r>
      <w:r w:rsidR="00A6292B">
        <w:fldChar w:fldCharType="separate"/>
      </w:r>
      <w:r w:rsidR="009A42A8">
        <w:rPr>
          <w:noProof/>
        </w:rPr>
        <w:t>(Cavanaugh et al. 2019, Hamilton et al. 2020)</w:t>
      </w:r>
      <w:r w:rsidR="00A6292B">
        <w:fldChar w:fldCharType="end"/>
      </w:r>
      <w:r>
        <w:t>.</w:t>
      </w:r>
    </w:p>
    <w:p w14:paraId="19CF6259" w14:textId="77777777" w:rsidR="00471A3D" w:rsidRDefault="00EF0B3C">
      <w:pPr>
        <w:pStyle w:val="Heading2"/>
        <w:spacing w:before="120"/>
      </w:pPr>
      <w:bookmarkStart w:id="10" w:name="_au0wchpbj09l" w:colFirst="0" w:colLast="0"/>
      <w:bookmarkEnd w:id="10"/>
      <w:r>
        <w:t>Area of canopy kelps</w:t>
      </w:r>
    </w:p>
    <w:p w14:paraId="43FCA6CE" w14:textId="0993902E" w:rsidR="00471A3D" w:rsidRDefault="00EF0B3C">
      <w:r>
        <w:t>We augmented our kelp stipe counts with data from aerial overflight surveys of canopy kelps to provide a broader temporal context of how canopy kelps responded to the MHW prior to our initiating benthic surveys in 2015. The Washington Department of Natural Resources conducts these surveys annually in late July or early August during peak kelp coverage. Data were available for 1989-2021, excluding 1993, with area data derived from the analysis of aerial photographs</w:t>
      </w:r>
      <w:r w:rsidR="009A42A8">
        <w:t xml:space="preserve"> </w:t>
      </w:r>
      <w:r w:rsidR="009A42A8">
        <w:fldChar w:fldCharType="begin">
          <w:fldData xml:space="preserve">PEVuZE5vdGU+PENpdGU+PEF1dGhvcj5TaGVsdG9uPC9BdXRob3I+PFllYXI+MjAxODwvWWVhcj48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</w:fldData>
        </w:fldChar>
      </w:r>
      <w:r w:rsidR="00BB49FB">
        <w:instrText xml:space="preserve"> ADDIN EN.CITE </w:instrText>
      </w:r>
      <w:r w:rsidR="00BB49FB">
        <w:fldChar w:fldCharType="begin">
          <w:fldData xml:space="preserve">PEVuZE5vdGU+PENpdGU+PEF1dGhvcj5TaGVsdG9uPC9BdXRob3I+PFllYXI+MjAxODwvWWVhcj48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</w:fldData>
        </w:fldChar>
      </w:r>
      <w:r w:rsidR="00BB49FB">
        <w:instrText xml:space="preserve"> ADDIN EN.CITE.DATA </w:instrText>
      </w:r>
      <w:r w:rsidR="00BB49FB">
        <w:fldChar w:fldCharType="end"/>
      </w:r>
      <w:r w:rsidR="009A42A8">
        <w:fldChar w:fldCharType="separate"/>
      </w:r>
      <w:r w:rsidR="00BB49FB">
        <w:rPr>
          <w:noProof/>
        </w:rPr>
        <w:t>(Van Wagenen 2015, WADNR 2017, Shelton et al. 2018)</w:t>
      </w:r>
      <w:r w:rsidR="009A42A8">
        <w:fldChar w:fldCharType="end"/>
      </w:r>
      <w:r>
        <w:t xml:space="preserve">. The survey distinguishes between </w:t>
      </w:r>
      <w:r>
        <w:rPr>
          <w:i/>
        </w:rPr>
        <w:t>Macrocystis</w:t>
      </w:r>
      <w:r>
        <w:t xml:space="preserve"> </w:t>
      </w:r>
      <w:r>
        <w:lastRenderedPageBreak/>
        <w:t xml:space="preserve">and </w:t>
      </w:r>
      <w:r>
        <w:rPr>
          <w:i/>
        </w:rPr>
        <w:t>Nereocystis</w:t>
      </w:r>
      <w:r>
        <w:t>. Here we use</w:t>
      </w:r>
      <w:r w:rsidR="00D60B7A">
        <w:t>d</w:t>
      </w:r>
      <w:r>
        <w:t xml:space="preserve"> data on the canopy area defined as the spatial extent of individual surface kelp plants and canopies </w:t>
      </w:r>
      <w:r w:rsidR="005504D7">
        <w:fldChar w:fldCharType="begin"/>
      </w:r>
      <w:r w:rsidR="005504D7">
        <w:instrText xml:space="preserve"> ADDIN EN.CITE &lt;EndNote&gt;&lt;Cite&gt;&lt;Author&gt;Van Wagenen&lt;/Author&gt;&lt;Year&gt;2015&lt;/Year&gt;&lt;RecNum&gt;9089&lt;/RecNum&gt;&lt;DisplayText&gt;(Van Wagenen 2015)&lt;/DisplayText&gt;&lt;record&gt;&lt;rec-number&gt;9089&lt;/rec-number&gt;&lt;foreign-keys&gt;&lt;key app="EN" db-id="prxrzzvdy0x2s4ee00qpxptadsswa02rwx0p" timestamp="1647363840"&gt;9089&lt;/key&gt;&lt;/foreign-keys&gt;&lt;ref-type name="Journal Article"&gt;17&lt;/ref-type&gt;&lt;contributors&gt;&lt;authors&gt;&lt;author&gt;Van Wagenen, R.F.&lt;/author&gt;&lt;/authors&gt;&lt;/contributors&gt;&lt;titles&gt;&lt;title&gt;Washington Coastal kelp resources—port townsend to the Columbia River, summer 2014. Washington Department of Natural Resources, Olympia&lt;/title&gt;&lt;/titles&gt;&lt;dates&gt;&lt;year&gt;2015&lt;/year&gt;&lt;/dates&gt;&lt;urls&gt;&lt;/urls&gt;&lt;/record&gt;&lt;/Cite&gt;&lt;/EndNote&gt;</w:instrText>
      </w:r>
      <w:r w:rsidR="005504D7">
        <w:fldChar w:fldCharType="separate"/>
      </w:r>
      <w:r w:rsidR="005504D7">
        <w:rPr>
          <w:noProof/>
        </w:rPr>
        <w:t>(Van Wagenen 2015)</w:t>
      </w:r>
      <w:r w:rsidR="005504D7">
        <w:fldChar w:fldCharType="end"/>
      </w:r>
      <w:r>
        <w:t>.</w:t>
      </w:r>
      <w:ins w:id="11" w:author="Andrew Shelton - NOAA Federal" w:date="2022-02-10T04:26:00Z">
        <w:r>
          <w:t xml:space="preserve"> </w:t>
        </w:r>
      </w:ins>
    </w:p>
    <w:p w14:paraId="4E9808B3" w14:textId="77777777" w:rsidR="00471A3D" w:rsidRDefault="00EF0B3C">
      <w:pPr>
        <w:pStyle w:val="Heading2"/>
        <w:spacing w:before="120"/>
      </w:pPr>
      <w:bookmarkStart w:id="12" w:name="_2h658b2af9qi" w:colFirst="0" w:colLast="0"/>
      <w:bookmarkEnd w:id="12"/>
      <w:r>
        <w:t>Data analysis</w:t>
      </w:r>
    </w:p>
    <w:p w14:paraId="39928907" w14:textId="231F228E" w:rsidR="00471A3D" w:rsidRDefault="00EF0B3C">
      <w:pPr>
        <w:spacing w:before="120" w:after="120"/>
      </w:pPr>
      <w:r>
        <w:t xml:space="preserve">We examined the WDNR kelp data to estimate the response of canopy kelps to the SST conditions at our sites, especially anomalously warm SST. These data have revealed the influence of bottom-up environmental processes and top-down forcing through trophic cascades on kelp abundance over the past 30 years </w:t>
      </w:r>
      <w:r w:rsidR="009A42A8">
        <w:fldChar w:fldCharType="begin">
          <w:fldData xml:space="preserve">PEVuZE5vdGU+PENpdGU+PEF1dGhvcj5TaGVsdG9uPC9BdXRob3I+PFllYXI+MjAxODwvWWVhcj48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</w:fldData>
        </w:fldChar>
      </w:r>
      <w:r w:rsidR="009A42A8">
        <w:instrText xml:space="preserve"> ADDIN EN.CITE </w:instrText>
      </w:r>
      <w:r w:rsidR="009A42A8">
        <w:fldChar w:fldCharType="begin">
          <w:fldData xml:space="preserve">PEVuZE5vdGU+PENpdGU+PEF1dGhvcj5TaGVsdG9uPC9BdXRob3I+PFllYXI+MjAxODwvWWVhcj48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</w:fldData>
        </w:fldChar>
      </w:r>
      <w:r w:rsidR="009A42A8">
        <w:instrText xml:space="preserve"> ADDIN EN.CITE.DATA </w:instrText>
      </w:r>
      <w:r w:rsidR="009A42A8">
        <w:fldChar w:fldCharType="end"/>
      </w:r>
      <w:r w:rsidR="009A42A8">
        <w:fldChar w:fldCharType="separate"/>
      </w:r>
      <w:r w:rsidR="009A42A8">
        <w:rPr>
          <w:noProof/>
        </w:rPr>
        <w:t>(Pfister et al. 2018, Shelton et al. 2018)</w:t>
      </w:r>
      <w:r w:rsidR="009A42A8">
        <w:fldChar w:fldCharType="end"/>
      </w:r>
      <w:r>
        <w:t xml:space="preserve">. Here we qualitatively examined the short-term response of canopy cover in the years during and following the MHW to better understand changes during our study period in the context of the longer-term kelp dynamics. </w:t>
      </w:r>
    </w:p>
    <w:p w14:paraId="459FAEC1" w14:textId="77777777" w:rsidR="00471A3D" w:rsidRDefault="00EF0B3C">
      <w:pPr>
        <w:spacing w:before="120" w:after="120"/>
      </w:pPr>
      <w:r>
        <w:t xml:space="preserve">To understand changes in kelp forest communities since 2015, we created a regionally aggregated time series (2015-2021) for each of the focal taxa of our SCUBA surveys. We averaged annual densities across all sites, depth zones and transects for each taxon to identify any strong temporal trends at the scale of the study region (Fig. 1). As we have only six years of data, we limited our evaluation to qualitative analysis of trends in these data. </w:t>
      </w:r>
    </w:p>
    <w:p w14:paraId="19FFFA75" w14:textId="098D3463" w:rsidR="00471A3D" w:rsidRDefault="00EF0B3C">
      <w:pPr>
        <w:spacing w:before="120" w:after="120"/>
      </w:pPr>
      <w:r>
        <w:t xml:space="preserve">While aggregate time series are useful for understanding generalized trajectories of each species, we expect different members of the kelp forest community to have distinct spatial and temporal patterns in abundance. Furthermore, identifying shared spatial and temporal patterns of abundance can reveal factors important in structuring kelp forest communities. We focused on understanding the patterns of variation in each of four guilds—kelp, benthic invertebrates, large fishes, and juvenile </w:t>
      </w:r>
      <w:r>
        <w:lastRenderedPageBreak/>
        <w:t xml:space="preserve">rockfishes—and then compared factors explaining variation in abundance among guilds. We applied permutation-based, multivariate analyses to </w:t>
      </w:r>
      <w:r w:rsidR="00C40551">
        <w:t xml:space="preserve">understand how </w:t>
      </w:r>
      <w:r>
        <w:t>each guild (Tables S2-S5) was structured with respect to the three independent variables appropriate to our survey structure: Depth, Site, and Year, plus all two-way interactions</w:t>
      </w:r>
      <w:r w:rsidR="00C40551">
        <w:t xml:space="preserve"> with transects as replicates</w:t>
      </w:r>
      <w:r>
        <w:t>. Each independent variable was coded as a factor. We ordinated sites using canonical an</w:t>
      </w:r>
      <w:r w:rsidR="009A42A8">
        <w:t xml:space="preserve">alysis of principal coordinates </w:t>
      </w:r>
      <w:r w:rsidR="009A42A8">
        <w:fldChar w:fldCharType="begin"/>
      </w:r>
      <w:r w:rsidR="009A42A8">
        <w:instrText xml:space="preserve"> ADDIN EN.CITE &lt;EndNote&gt;&lt;Cite&gt;&lt;Author&gt;Anderson&lt;/Author&gt;&lt;Year&gt;2003&lt;/Year&gt;&lt;RecNum&gt;4716&lt;/RecNum&gt;&lt;Prefix&gt;CAP`, implemented in R using ‘CAPdiscrim’`; &lt;/Prefix&gt;&lt;DisplayText&gt;(CAP, implemented in R using ‘CAPdiscrim’; Anderson and Willis 2003)&lt;/DisplayText&gt;&lt;record&gt;&lt;rec-number&gt;4716&lt;/rec-number&gt;&lt;foreign-keys&gt;&lt;key app="EN" db-id="prxrzzvdy0x2s4ee00qpxptadsswa02rwx0p" timestamp="0"&gt;4716&lt;/key&gt;&lt;/foreign-keys&gt;&lt;ref-type name="Journal Article"&gt;17&lt;/ref-type&gt;&lt;contributors&gt;&lt;authors&gt;&lt;author&gt;Anderson, M. J.&lt;/author&gt;&lt;author&gt;Willis, T. J.&lt;/author&gt;&lt;/authors&gt;&lt;/contributors&gt;&lt;auth-address&gt;Univ Auckland, Dept Stat, Auckland 1, New Zealand&amp;#xD;Univ Auckland, Leigh Marine Lab, Warkworth, New Zealand&lt;/auth-address&gt;&lt;titles&gt;&lt;title&gt;Canonical analysis of principal coordinates: A useful method of constrained ordination for ecology&lt;/title&gt;&lt;secondary-title&gt;Ecology&lt;/secondary-title&gt;&lt;alt-title&gt;Ecology&lt;/alt-title&gt;&lt;/titles&gt;&lt;periodical&gt;&lt;full-title&gt;Ecology&lt;/full-title&gt;&lt;/periodical&gt;&lt;alt-periodical&gt;&lt;full-title&gt;Ecology&lt;/full-title&gt;&lt;/alt-periodical&gt;&lt;pages&gt;511-525&lt;/pages&gt;&lt;volume&gt;84&lt;/volume&gt;&lt;number&gt;2&lt;/number&gt;&lt;dates&gt;&lt;year&gt;2003&lt;/year&gt;&lt;pub-dates&gt;&lt;date&gt;Feb&lt;/date&gt;&lt;/pub-dates&gt;&lt;/dates&gt;&lt;isbn&gt;0012-9658&lt;/isbn&gt;&lt;accession-num&gt;WOS:000181482600023&lt;/accession-num&gt;&lt;label&gt;noaa&lt;/label&gt;&lt;urls&gt;&lt;related-urls&gt;&lt;url&gt;&amp;lt;Go to ISI&amp;gt;://WOS:000181482600023&lt;/url&gt;&lt;/related-urls&gt;&lt;/urls&gt;&lt;electronic-resource-num&gt;10.1890/0012-9658(2003)084[0511:Caopca]2.0.Co;2&lt;/electronic-resource-num&gt;&lt;language&gt;English&lt;/language&gt;&lt;/record&gt;&lt;/Cite&gt;&lt;/EndNote&gt;</w:instrText>
      </w:r>
      <w:r w:rsidR="009A42A8">
        <w:fldChar w:fldCharType="separate"/>
      </w:r>
      <w:r w:rsidR="009A42A8">
        <w:rPr>
          <w:noProof/>
        </w:rPr>
        <w:t>(CAP, implemented in R using ‘CAPdiscrim’; Anderson and Willis 2003)</w:t>
      </w:r>
      <w:r w:rsidR="009A42A8">
        <w:fldChar w:fldCharType="end"/>
      </w:r>
      <w:r w:rsidR="00D60B7A">
        <w:t xml:space="preserve"> </w:t>
      </w:r>
      <w:r>
        <w:t xml:space="preserve">to visualize abundance variation. We used permutation-based multivariate analysis of variance (PerMANOVA, </w:t>
      </w:r>
      <w:r w:rsidR="009A42A8">
        <w:t xml:space="preserve">implemented via ‘adonis’ in R </w:t>
      </w:r>
      <w:r w:rsidR="009A42A8">
        <w:fldChar w:fldCharType="begin"/>
      </w:r>
      <w:r w:rsidR="00DD1DFC">
        <w:instrText xml:space="preserve"> ADDIN EN.CITE &lt;EndNote&gt;&lt;Cite&gt;&lt;Author&gt;Anderson&lt;/Author&gt;&lt;Year&gt;2001&lt;/Year&gt;&lt;RecNum&gt;3670&lt;/RecNum&gt;&lt;DisplayText&gt;(Anderson 2001, R Core Team 2021)&lt;/DisplayText&gt;&lt;record&gt;&lt;rec-number&gt;3670&lt;/rec-number&gt;&lt;foreign-keys&gt;&lt;key app="EN" db-id="prxrzzvdy0x2s4ee00qpxptadsswa02rwx0p" timestamp="0"&gt;3670&lt;/key&gt;&lt;/foreign-keys&gt;&lt;ref-type name="Journal Article"&gt;17&lt;/ref-type&gt;&lt;contributors&gt;&lt;authors&gt;&lt;author&gt;Anderson, M.J.&lt;/author&gt;&lt;/authors&gt;&lt;/contributors&gt;&lt;titles&gt;&lt;title&gt;A new method for non-parametric multivariate analysis of variance&lt;/title&gt;&lt;secondary-title&gt;Austral Ecology&lt;/secondary-title&gt;&lt;/titles&gt;&lt;pages&gt;32-46&lt;/pages&gt;&lt;volume&gt;26&lt;/volume&gt;&lt;dates&gt;&lt;year&gt;2001&lt;/year&gt;&lt;/dates&gt;&lt;label&gt;nz&lt;/label&gt;&lt;urls&gt;&lt;/urls&gt;&lt;/record&gt;&lt;/Cite&gt;&lt;Cite&gt;&lt;Author&gt;R Core Team&lt;/Author&gt;&lt;Year&gt;2021&lt;/Year&gt;&lt;RecNum&gt;9101&lt;/RecNum&gt;&lt;record&gt;&lt;rec-number&gt;9101&lt;/rec-number&gt;&lt;foreign-keys&gt;&lt;key app="EN" db-id="prxrzzvdy0x2s4ee00qpxptadsswa02rwx0p" timestamp="1647365707"&gt;9101&lt;/key&gt;&lt;/foreign-keys&gt;&lt;ref-type name="Journal Article"&gt;17&lt;/ref-type&gt;&lt;contributors&gt;&lt;authors&gt;&lt;author&gt;R Core Team, &lt;/author&gt;&lt;/authors&gt;&lt;/contributors&gt;&lt;titles&gt;&lt;title&gt; R: A language and environment for statistical computing. R Foundation for Statistical Computing, Vienna, Austria. URL https://www.R-project.org/.&lt;/title&gt;&lt;/titles&gt;&lt;dates&gt;&lt;year&gt;2021&lt;/year&gt;&lt;/dates&gt;&lt;urls&gt;&lt;/urls&gt;&lt;/record&gt;&lt;/Cite&gt;&lt;/EndNote&gt;</w:instrText>
      </w:r>
      <w:r w:rsidR="009A42A8">
        <w:fldChar w:fldCharType="separate"/>
      </w:r>
      <w:r w:rsidR="00DD1DFC">
        <w:rPr>
          <w:noProof/>
        </w:rPr>
        <w:t>(Anderson 2001, R Core Team 2021)</w:t>
      </w:r>
      <w:r w:rsidR="009A42A8">
        <w:fldChar w:fldCharType="end"/>
      </w:r>
      <w:r>
        <w:t xml:space="preserve"> to determine the variance explained by each independent variable</w:t>
      </w:r>
      <w:r w:rsidR="00C44F74" w:rsidRPr="00C44F74">
        <w:t xml:space="preserve"> </w:t>
      </w:r>
      <w:r w:rsidR="00C44F74">
        <w:t>(Depth, Site, and Year, plus all two-way interactions)</w:t>
      </w:r>
      <w:r>
        <w:t>. Here we present the r</w:t>
      </w:r>
      <w:r>
        <w:rPr>
          <w:vertAlign w:val="superscript"/>
        </w:rPr>
        <w:t>2</w:t>
      </w:r>
      <w:r>
        <w:t xml:space="preserve"> values with the terms treated as fixed effects, not variance components from random effects. We applied a square-root transform to the data and used a Bray-Curtis distance matrix with 999 permutations for both the CAP and PerMANOVA analyses </w:t>
      </w:r>
      <w:r w:rsidR="009A42A8">
        <w:fldChar w:fldCharType="begin"/>
      </w:r>
      <w:r w:rsidR="009A42A8">
        <w:instrText xml:space="preserve"> ADDIN EN.CITE &lt;EndNote&gt;&lt;Cite&gt;&lt;Author&gt;Anderson&lt;/Author&gt;&lt;Year&gt;2001&lt;/Year&gt;&lt;RecNum&gt;3670&lt;/RecNum&gt;&lt;DisplayText&gt;(Anderson 2001)&lt;/DisplayText&gt;&lt;record&gt;&lt;rec-number&gt;3670&lt;/rec-number&gt;&lt;foreign-keys&gt;&lt;key app="EN" db-id="prxrzzvdy0x2s4ee00qpxptadsswa02rwx0p" timestamp="0"&gt;3670&lt;/key&gt;&lt;/foreign-keys&gt;&lt;ref-type name="Journal Article"&gt;17&lt;/ref-type&gt;&lt;contributors&gt;&lt;authors&gt;&lt;author&gt;Anderson, M.J.&lt;/author&gt;&lt;/authors&gt;&lt;/contributors&gt;&lt;titles&gt;&lt;title&gt;A new method for non-parametric multivariate analysis of variance&lt;/title&gt;&lt;secondary-title&gt;Austral Ecology&lt;/secondary-title&gt;&lt;/titles&gt;&lt;pages&gt;32-46&lt;/pages&gt;&lt;volume&gt;26&lt;/volume&gt;&lt;dates&gt;&lt;year&gt;2001&lt;/year&gt;&lt;/dates&gt;&lt;label&gt;nz&lt;/label&gt;&lt;urls&gt;&lt;/urls&gt;&lt;/record&gt;&lt;/Cite&gt;&lt;/EndNote&gt;</w:instrText>
      </w:r>
      <w:r w:rsidR="009A42A8">
        <w:fldChar w:fldCharType="separate"/>
      </w:r>
      <w:r w:rsidR="009A42A8">
        <w:rPr>
          <w:noProof/>
        </w:rPr>
        <w:t>(Anderson 2001)</w:t>
      </w:r>
      <w:r w:rsidR="009A42A8">
        <w:fldChar w:fldCharType="end"/>
      </w:r>
      <w:r>
        <w:t>. We summarized results for the ordinations at the Site x Year level for presentation. We then compared results among the guilds to assess if the four guilds are structured in a similar</w:t>
      </w:r>
      <w:r w:rsidR="009A42A8">
        <w:t xml:space="preserve"> </w:t>
      </w:r>
      <w:r>
        <w:t>manner that would suggest shared, cross-guild drivers.</w:t>
      </w:r>
    </w:p>
    <w:p w14:paraId="0C3813E7" w14:textId="53124B2A" w:rsidR="00471A3D" w:rsidRDefault="00EF0B3C">
      <w:pPr>
        <w:spacing w:before="120" w:after="120"/>
      </w:pPr>
      <w:r>
        <w:t>In addition to focusing on broad taxonomic guilds, we focus</w:t>
      </w:r>
      <w:r w:rsidR="00D60B7A">
        <w:t>ed</w:t>
      </w:r>
      <w:r>
        <w:t xml:space="preserve"> on two interactions involving multiple guilds that have been identified as particularly important components of kelp forest communities. First, we investigate</w:t>
      </w:r>
      <w:r w:rsidR="00D60B7A">
        <w:t>d</w:t>
      </w:r>
      <w:r>
        <w:t xml:space="preserve"> the relationship between sea urchins and kelp as this interaction plays a disproportionate role in determining kelp forest community structure including mediating between kelp-dominated and urchin barren states </w:t>
      </w:r>
      <w:r w:rsidR="009A42A8">
        <w:fldChar w:fldCharType="begin">
          <w:fldData xml:space="preserve">PEVuZE5vdGU+PENpdGU+PEF1dGhvcj5XYXRzb248L0F1dGhvcj48WWVhcj4yMDExPC9ZZWFyPjxS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</w:fldData>
        </w:fldChar>
      </w:r>
      <w:r w:rsidR="009A42A8">
        <w:instrText xml:space="preserve"> ADDIN EN.CITE </w:instrText>
      </w:r>
      <w:r w:rsidR="009A42A8">
        <w:fldChar w:fldCharType="begin">
          <w:fldData xml:space="preserve">PEVuZE5vdGU+PENpdGU+PEF1dGhvcj5XYXRzb248L0F1dGhvcj48WWVhcj4yMDExPC9ZZWFyPjxS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</w:fldData>
        </w:fldChar>
      </w:r>
      <w:r w:rsidR="009A42A8">
        <w:instrText xml:space="preserve"> ADDIN EN.CITE.DATA </w:instrText>
      </w:r>
      <w:r w:rsidR="009A42A8">
        <w:fldChar w:fldCharType="end"/>
      </w:r>
      <w:r w:rsidR="009A42A8">
        <w:fldChar w:fldCharType="separate"/>
      </w:r>
      <w:r w:rsidR="009A42A8">
        <w:rPr>
          <w:noProof/>
        </w:rPr>
        <w:t>(Estes et al. 2004, Watson and Estes 2011)</w:t>
      </w:r>
      <w:r w:rsidR="009A42A8">
        <w:fldChar w:fldCharType="end"/>
      </w:r>
      <w:r>
        <w:t xml:space="preserve">. </w:t>
      </w:r>
      <w:r>
        <w:lastRenderedPageBreak/>
        <w:t>Second, we assess</w:t>
      </w:r>
      <w:r w:rsidR="00D60B7A">
        <w:t>ed</w:t>
      </w:r>
      <w:r>
        <w:t xml:space="preserve"> the role kelp forests play in providing vital juvenile settlement habitat for supporting fish communities and fisheries by assessing the relationship between rockfish density and kelp abundance.</w:t>
      </w:r>
    </w:p>
    <w:p w14:paraId="5E603DA3" w14:textId="77777777" w:rsidR="00471A3D" w:rsidRDefault="00EF0B3C">
      <w:pPr>
        <w:spacing w:before="120" w:after="120"/>
        <w:rPr>
          <w:i/>
        </w:rPr>
      </w:pPr>
      <w:r>
        <w:t xml:space="preserve">To understand the relationship between sea urchins and kelp, we used linear regression to examine the relationship between urchins and kelp at multiple spatial scales. As sea urchins are major herbivores in this system, we expected negative relationships between urchin and kelp abundance. We assessed the relationship between total sea urchin density (summed across all three observed species, </w:t>
      </w:r>
      <w:r>
        <w:rPr>
          <w:i/>
        </w:rPr>
        <w:t>S. purpuratus</w:t>
      </w:r>
      <w:r>
        <w:t xml:space="preserve"> as well as </w:t>
      </w:r>
      <w:r>
        <w:rPr>
          <w:i/>
        </w:rPr>
        <w:t>S. droebachiensis</w:t>
      </w:r>
      <w:r>
        <w:t xml:space="preserve"> and </w:t>
      </w:r>
      <w:r>
        <w:rPr>
          <w:i/>
        </w:rPr>
        <w:t>Mesocentrotus franciscanus</w:t>
      </w:r>
      <w:r>
        <w:t>) and kelp for each of the major canopy (</w:t>
      </w:r>
      <w:r>
        <w:rPr>
          <w:i/>
        </w:rPr>
        <w:t>Macrocystis</w:t>
      </w:r>
      <w:r>
        <w:t xml:space="preserve"> and </w:t>
      </w:r>
      <w:r>
        <w:rPr>
          <w:i/>
        </w:rPr>
        <w:t>Nereocystis</w:t>
      </w:r>
      <w:r>
        <w:t>) and sub-canopy (</w:t>
      </w:r>
      <w:r>
        <w:rPr>
          <w:i/>
        </w:rPr>
        <w:t>Pterygophora</w:t>
      </w:r>
      <w:r>
        <w:t>) species at three scales: the region-scale (using average densities for the entire survey area in each year), the site-scale (average densities within a site in each year), and the within-site scale (average densities within a depth-zone and site in each year). Such comparisons at multiple scales allow us to consider the range of relationships that can be generated at different spatial scales and enable closer comparisons between our focal communities and those in other regions.</w:t>
      </w:r>
    </w:p>
    <w:p w14:paraId="2D298350" w14:textId="23E6D0DC" w:rsidR="00471A3D" w:rsidRDefault="00EF0B3C">
      <w:pPr>
        <w:spacing w:before="120" w:after="120"/>
      </w:pPr>
      <w:r>
        <w:t xml:space="preserve">Finally, we asked whether the density of kelp stipes (from our SCUBA surveys) explained the occurrence and abundance of juvenile rockfishes with an eye to understanding the downstream effects of any changes in kelp abundance on rockfish recruitment. We fit a hurdle model </w:t>
      </w:r>
      <w:r w:rsidR="009A42A8">
        <w:fldChar w:fldCharType="begin">
          <w:fldData xml:space="preserve">PEVuZE5vdGU+PENpdGU+PEF1dGhvcj5Qb3R0czwvQXV0aG9yPjxZZWFyPjIwMDY8L1llYXI+PFJl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</w:fldData>
        </w:fldChar>
      </w:r>
      <w:r w:rsidR="006F63C4">
        <w:instrText xml:space="preserve"> ADDIN EN.CITE </w:instrText>
      </w:r>
      <w:r w:rsidR="006F63C4">
        <w:fldChar w:fldCharType="begin">
          <w:fldData xml:space="preserve">PEVuZE5vdGU+PENpdGU+PEF1dGhvcj5Qb3R0czwvQXV0aG9yPjxZZWFyPjIwMDY8L1llYXI+PFJl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</w:fldData>
        </w:fldChar>
      </w:r>
      <w:r w:rsidR="006F63C4">
        <w:instrText xml:space="preserve"> ADDIN EN.CITE.DATA </w:instrText>
      </w:r>
      <w:r w:rsidR="006F63C4">
        <w:fldChar w:fldCharType="end"/>
      </w:r>
      <w:r w:rsidR="009A42A8">
        <w:fldChar w:fldCharType="separate"/>
      </w:r>
      <w:r w:rsidR="006F63C4">
        <w:rPr>
          <w:noProof/>
        </w:rPr>
        <w:t>(Maunder and Punt 2004, Potts and Elith 2006)</w:t>
      </w:r>
      <w:r w:rsidR="009A42A8">
        <w:fldChar w:fldCharType="end"/>
      </w:r>
      <w:r>
        <w:t xml:space="preserve"> to our data because of the large number of observed zero rockfish counts in the data set. Hurdle models separate the analysis into two models: a presence/absence model and an abundance (here mean density) model, which uses only the positive observations. </w:t>
      </w:r>
      <w:r>
        <w:lastRenderedPageBreak/>
        <w:t xml:space="preserve">Predictions from the two models are then combined. Because juvenile rockfishes and kelp density were quantified on different transects (see Supplementary Materials), we averaged both </w:t>
      </w:r>
      <w:r w:rsidR="00115A96">
        <w:t xml:space="preserve">the densities of </w:t>
      </w:r>
      <w:r>
        <w:t>kelp</w:t>
      </w:r>
      <w:r w:rsidR="00115A96">
        <w:t>s</w:t>
      </w:r>
      <w:r>
        <w:t xml:space="preserve"> and juvenile rockfish</w:t>
      </w:r>
      <w:r w:rsidR="00115A96">
        <w:t>es</w:t>
      </w:r>
      <w:r>
        <w:t xml:space="preserve"> by Site x Year x Depth x Location bins (hereafter, “strata”). For the occurrence portion of the hurdle model, we fit the presence/absence data with a binomial distribution and logit-link (using the ‘glmer’ package R). We considered a range of covariates as independent predictors (see next paragraph) and used weights to adjust for variation in the total volume sampled among strata (the weight for a given stratum was the total volume of fish transects of each stratum divided by the maximum value for all strata). For the abundance portion of the hurdle model, we fit complementary models using log</w:t>
      </w:r>
      <w:r>
        <w:rPr>
          <w:vertAlign w:val="subscript"/>
        </w:rPr>
        <w:t>e</w:t>
      </w:r>
      <w:r>
        <w:t>(mean density) of juvenile rockfish per stratum (positive observations only) using an identity link and normal distribution (‘lmer’ package in R). As above, we included transect volume per stratum as a weighting factor to account for differences in sampling effort.</w:t>
      </w:r>
    </w:p>
    <w:p w14:paraId="2C9F5986" w14:textId="2834F2A7" w:rsidR="00471A3D" w:rsidRDefault="00EF0B3C">
      <w:pPr>
        <w:spacing w:before="120" w:after="120"/>
      </w:pPr>
      <w:r>
        <w:t xml:space="preserve">We compared model structures involving </w:t>
      </w:r>
      <w:r w:rsidR="00115A96">
        <w:t>three</w:t>
      </w:r>
      <w:r>
        <w:t xml:space="preserve"> types of kelp covariates to ask whether rockfish density is related to kelp abundance: (1) total kelp abundance (sum of </w:t>
      </w:r>
      <w:r>
        <w:rPr>
          <w:i/>
        </w:rPr>
        <w:t xml:space="preserve">Macrocystis, Nereocystis, </w:t>
      </w:r>
      <w:r>
        <w:t xml:space="preserve">and </w:t>
      </w:r>
      <w:r>
        <w:rPr>
          <w:i/>
        </w:rPr>
        <w:t xml:space="preserve">Pterygophora </w:t>
      </w:r>
      <w:r>
        <w:t xml:space="preserve">stipe density), (2) canopy kelp density alone (sum of </w:t>
      </w:r>
      <w:r>
        <w:rPr>
          <w:i/>
        </w:rPr>
        <w:t xml:space="preserve">Macrocystis </w:t>
      </w:r>
      <w:r>
        <w:t xml:space="preserve">and </w:t>
      </w:r>
      <w:r>
        <w:rPr>
          <w:i/>
        </w:rPr>
        <w:t>Nereocystis</w:t>
      </w:r>
      <w:r w:rsidR="00115A96">
        <w:t xml:space="preserve">), </w:t>
      </w:r>
      <w:r>
        <w:t>or (</w:t>
      </w:r>
      <w:r w:rsidR="00115A96">
        <w:t>3</w:t>
      </w:r>
      <w:r>
        <w:t>) each of the three kelps as individual independent variables</w:t>
      </w:r>
      <w:r w:rsidR="00115A96">
        <w:t>, including models with one, two, or three kelp species.</w:t>
      </w:r>
      <w:r>
        <w:t xml:space="preserve"> In all models, Site and Year were included as random </w:t>
      </w:r>
      <w:r w:rsidR="00115A96">
        <w:t>factors</w:t>
      </w:r>
      <w:r>
        <w:t xml:space="preserve"> to account for spatial and temporal variation in the intensity of recruitment unrelated to kelp density. We evaluated each array of models and selected the best fit model using AICc </w:t>
      </w:r>
      <w:r w:rsidR="009A42A8">
        <w:fldChar w:fldCharType="begin"/>
      </w:r>
      <w:r w:rsidR="009A42A8">
        <w:instrText xml:space="preserve"> ADDIN EN.CITE &lt;EndNote&gt;&lt;Cite&gt;&lt;Author&gt;Burnham&lt;/Author&gt;&lt;Year&gt;1998&lt;/Year&gt;&lt;RecNum&gt;5190&lt;/RecNum&gt;&lt;DisplayText&gt;(Burnham and Anderson 1998)&lt;/DisplayText&gt;&lt;record&gt;&lt;rec-number&gt;5190&lt;/rec-number&gt;&lt;foreign-keys&gt;&lt;key app="EN" db-id="prxrzzvdy0x2s4ee00qpxptadsswa02rwx0p" timestamp="0"&gt;5190&lt;/key&gt;&lt;/foreign-keys&gt;&lt;ref-type name="Book"&gt;6&lt;/ref-type&gt;&lt;contributors&gt;&lt;authors&gt;&lt;author&gt;Burnham, K.P. &lt;/author&gt;&lt;author&gt;Anderson, D.R.&lt;/author&gt;&lt;/authors&gt;&lt;/contributors&gt;&lt;titles&gt;&lt;title&gt;Model selection and inference: a practical information-theoretic approach&lt;/title&gt;&lt;/titles&gt;&lt;dates&gt;&lt;year&gt;1998&lt;/year&gt;&lt;/dates&gt;&lt;pub-location&gt;New York, NY&lt;/pub-location&gt;&lt;publisher&gt;Springer-Verlag&lt;/publisher&gt;&lt;urls&gt;&lt;/urls&gt;&lt;/record&gt;&lt;/Cite&gt;&lt;/EndNote&gt;</w:instrText>
      </w:r>
      <w:r w:rsidR="009A42A8">
        <w:fldChar w:fldCharType="separate"/>
      </w:r>
      <w:r w:rsidR="009A42A8">
        <w:rPr>
          <w:noProof/>
        </w:rPr>
        <w:t>(Burnham and Anderson 1998)</w:t>
      </w:r>
      <w:r w:rsidR="009A42A8">
        <w:fldChar w:fldCharType="end"/>
      </w:r>
      <w:r>
        <w:t xml:space="preserve">. </w:t>
      </w:r>
    </w:p>
    <w:p w14:paraId="783A2BC3" w14:textId="77777777" w:rsidR="00471A3D" w:rsidRDefault="00EF0B3C">
      <w:pPr>
        <w:pStyle w:val="Heading1"/>
        <w:spacing w:before="120"/>
      </w:pPr>
      <w:bookmarkStart w:id="13" w:name="_zg3uzw3q29am" w:colFirst="0" w:colLast="0"/>
      <w:bookmarkEnd w:id="13"/>
      <w:r>
        <w:lastRenderedPageBreak/>
        <w:t>Results</w:t>
      </w:r>
    </w:p>
    <w:p w14:paraId="6AADDFFB" w14:textId="77777777" w:rsidR="00471A3D" w:rsidRDefault="00EF0B3C">
      <w:pPr>
        <w:pStyle w:val="Heading2"/>
      </w:pPr>
      <w:bookmarkStart w:id="14" w:name="_f80bb2jl8g29" w:colFirst="0" w:colLast="0"/>
      <w:bookmarkEnd w:id="14"/>
      <w:r>
        <w:t>Sea surface temperature</w:t>
      </w:r>
    </w:p>
    <w:p w14:paraId="2B76A209" w14:textId="72201E3A" w:rsidR="00471A3D" w:rsidRDefault="00EF0B3C">
      <w:r>
        <w:t>The warmest mean monthly SST at our sites (between 2003 and 2021) occurred in 2013 (Fig. 1a) with anomalously warm temperatures in both July and September (Figs. S2 &amp; S3), before the development of the MHW in the boreal winter of 2013-2014 (Bond et al 2014).  In 2013 the mean SST of the warmest month peaked at 15.1°C (± 1.32 s.d.), after which SST declined each year through 2017 before spiking again in 2019 to 14.9°C (± 1.11 s.d.). Thus the 2014-2016 MHW was not the predominant temperature pattern in the coastal region of our study sites. However, warm SST in 2019 does align with a 2019 MH</w:t>
      </w:r>
      <w:r w:rsidRPr="00DD1DFC">
        <w:t xml:space="preserve">W </w:t>
      </w:r>
      <w:r w:rsidR="00DD1DFC" w:rsidRPr="00DD1DFC">
        <w:fldChar w:fldCharType="begin"/>
      </w:r>
      <w:r w:rsidR="00DD1DFC" w:rsidRPr="00DD1DFC">
        <w:instrText xml:space="preserve"> ADDIN EN.CITE &lt;EndNote&gt;&lt;Cite&gt;&lt;Author&gt;Harvey&lt;/Author&gt;&lt;Year&gt;2022&lt;/Year&gt;&lt;RecNum&gt;9094&lt;/RecNum&gt;&lt;DisplayText&gt;(Harvey et al. 2022)&lt;/DisplayText&gt;&lt;record&gt;&lt;rec-number&gt;9094&lt;/rec-number&gt;&lt;foreign-keys&gt;&lt;key app="EN" db-id="prxrzzvdy0x2s4ee00qpxptadsswa02rwx0p" timestamp="1647364963"&gt;9094&lt;/key&gt;&lt;/foreign-keys&gt;&lt;ref-type name="Edited Book"&gt;28&lt;/ref-type&gt;&lt;contributors&gt;&lt;authors&gt;&lt;author&gt;Harvey, C. J.&lt;/author&gt;&lt;author&gt;Garfield, T.&lt;/author&gt;&lt;author&gt;Williams,G.&lt;/author&gt;&lt;author&gt;Tolimieri, N.&lt;/author&gt;&lt;/authors&gt;&lt;/contributors&gt;&lt;titles&gt;&lt;title&gt;2021-2022 California Current ecosystem status report: A report of the NOAA California Current Integrated Ecosystem Assessment Team (CCIEA) to the Pacific Fishery Management Council, March 13, 2022&lt;/title&gt;&lt;/titles&gt;&lt;dates&gt;&lt;year&gt;2022&lt;/year&gt;&lt;/dates&gt;&lt;urls&gt;&lt;/urls&gt;&lt;/record&gt;&lt;/Cite&gt;&lt;/EndNote&gt;</w:instrText>
      </w:r>
      <w:r w:rsidR="00DD1DFC" w:rsidRPr="00DD1DFC">
        <w:fldChar w:fldCharType="separate"/>
      </w:r>
      <w:r w:rsidR="00DD1DFC" w:rsidRPr="00DD1DFC">
        <w:rPr>
          <w:noProof/>
        </w:rPr>
        <w:t>(Harvey et al. 2022)</w:t>
      </w:r>
      <w:r w:rsidR="00DD1DFC" w:rsidRPr="00DD1DFC">
        <w:fldChar w:fldCharType="end"/>
      </w:r>
      <w:r>
        <w:t>. There were warm periods in both 2020 and 2021; however these periods were short enough that they did not register as high when averaged by month (Figs. S2 &amp; S3).</w:t>
      </w:r>
    </w:p>
    <w:p w14:paraId="013304CC" w14:textId="77777777" w:rsidR="00471A3D" w:rsidRDefault="00EF0B3C">
      <w:pPr>
        <w:pStyle w:val="Heading2"/>
      </w:pPr>
      <w:bookmarkStart w:id="15" w:name="_5eofmerod4cl" w:colFirst="0" w:colLast="0"/>
      <w:bookmarkEnd w:id="15"/>
      <w:r>
        <w:t>Region-wide temporal trends</w:t>
      </w:r>
    </w:p>
    <w:p w14:paraId="1D4BAB34" w14:textId="78BA5419" w:rsidR="00471A3D" w:rsidRDefault="00EF0B3C">
      <w:r>
        <w:t xml:space="preserve">The lowest kelp canopy </w:t>
      </w:r>
      <w:r w:rsidR="0093026C">
        <w:t>cover</w:t>
      </w:r>
      <w:r>
        <w:t xml:space="preserve"> in the past 20 years occurred in 2013 and 2014, coincident with the anomalously warm SST in 2013 and 2014 (Fig. 1b). Canopy area for both</w:t>
      </w:r>
      <w:r>
        <w:rPr>
          <w:i/>
        </w:rPr>
        <w:t xml:space="preserve"> Macrocystis</w:t>
      </w:r>
      <w:r>
        <w:t xml:space="preserve"> and </w:t>
      </w:r>
      <w:r>
        <w:rPr>
          <w:i/>
        </w:rPr>
        <w:t>Nereocystis</w:t>
      </w:r>
      <w:r>
        <w:t xml:space="preserve"> dropped to 337 ha in 2014, which was 47% of the mean of the previous decade prior to high SST in 2013 (mean 2003-2012: 720 ha ± 116 sd). Canopy </w:t>
      </w:r>
      <w:r w:rsidR="0093026C">
        <w:t xml:space="preserve">cover </w:t>
      </w:r>
      <w:r>
        <w:t xml:space="preserve">along the Washington coast quickly recovered to earlier levels (Fig. 1b, Fig. S4), averaging 645 ha (± 185 sd) for 2015-2020—or about 90% of that of the previous decade prior to the warming in 2013-2014. For both canopy species </w:t>
      </w:r>
      <w:r>
        <w:rPr>
          <w:i/>
        </w:rPr>
        <w:lastRenderedPageBreak/>
        <w:t>Macrocystis</w:t>
      </w:r>
      <w:r>
        <w:t xml:space="preserve"> and </w:t>
      </w:r>
      <w:r>
        <w:rPr>
          <w:i/>
        </w:rPr>
        <w:t>Nereocystis</w:t>
      </w:r>
      <w:r>
        <w:t xml:space="preserve">, canopy area increased from 2015 through 2018 after which it remained relatively stable (Figs. 1b, S4). </w:t>
      </w:r>
    </w:p>
    <w:p w14:paraId="7AF399FE" w14:textId="77777777" w:rsidR="00471A3D" w:rsidRDefault="00EF0B3C">
      <w:r>
        <w:t xml:space="preserve">At the scale of our survey region, stipe density (from SCUBA surveys) for each of the three major kelp species largely followed the broad-scale patterns derived from aerial imagery. All three major kelp species increased two- to four-fold from 2015-2017 (Fig. 2a). </w:t>
      </w:r>
      <w:r>
        <w:rPr>
          <w:i/>
        </w:rPr>
        <w:t xml:space="preserve">Macrocystis </w:t>
      </w:r>
      <w:r>
        <w:t xml:space="preserve">and </w:t>
      </w:r>
      <w:r>
        <w:rPr>
          <w:i/>
        </w:rPr>
        <w:t xml:space="preserve">Nereocystis </w:t>
      </w:r>
      <w:r>
        <w:t xml:space="preserve">decreased in 2018, after which </w:t>
      </w:r>
      <w:r>
        <w:rPr>
          <w:i/>
        </w:rPr>
        <w:t xml:space="preserve">Macrocystis </w:t>
      </w:r>
      <w:r>
        <w:t xml:space="preserve">density remained at more than twice its 2015 level. </w:t>
      </w:r>
      <w:r>
        <w:rPr>
          <w:i/>
        </w:rPr>
        <w:t>Nereocystis</w:t>
      </w:r>
      <w:r>
        <w:t xml:space="preserve"> stipe density dropped in 2021 to levels similar to 2015 (Figs. 2a, S5). </w:t>
      </w:r>
      <w:r>
        <w:rPr>
          <w:i/>
        </w:rPr>
        <w:t xml:space="preserve">Pterygophora </w:t>
      </w:r>
      <w:r>
        <w:t xml:space="preserve">continued to nominally increase through 2019, but densities were largely similar for 2017-2021. At our specific dive sites, </w:t>
      </w:r>
      <w:r>
        <w:rPr>
          <w:i/>
        </w:rPr>
        <w:t>Macrocystis</w:t>
      </w:r>
      <w:r>
        <w:t xml:space="preserve"> stipe density was high at Neah Bay and Cape Johnson, while</w:t>
      </w:r>
      <w:r>
        <w:rPr>
          <w:i/>
        </w:rPr>
        <w:t xml:space="preserve"> Nereocystis</w:t>
      </w:r>
      <w:r>
        <w:t xml:space="preserve"> was prevalent at Tatoosh Island, Destruction Island, and Cape Alava (Fig. S5). There are some differences between the canopy and stipe density data (Figs. S4 &amp; S5), but these are likely scale issues as the aerial canopy survey covers broader areas than our stipe counts.</w:t>
      </w:r>
    </w:p>
    <w:p w14:paraId="6E67A224" w14:textId="77777777" w:rsidR="00471A3D" w:rsidRDefault="00EF0B3C">
      <w:r>
        <w:t>Density of all three urchins increased in 2017 (Fig. 2b, S6), well after the short-lived drop in kelp abundance and warm SST in 2013. Purple urchins showed the largest increases from 0.011 urchins m</w:t>
      </w:r>
      <w:r>
        <w:rPr>
          <w:vertAlign w:val="superscript"/>
        </w:rPr>
        <w:t>-2</w:t>
      </w:r>
      <w:r>
        <w:t xml:space="preserve"> in 2015 to 1.8 m</w:t>
      </w:r>
      <w:r>
        <w:rPr>
          <w:vertAlign w:val="superscript"/>
        </w:rPr>
        <w:t>-2</w:t>
      </w:r>
      <w:r>
        <w:t xml:space="preserve"> in 2019, a 163-fold increase. In 2021 density dropped to 0.72 m</w:t>
      </w:r>
      <w:r>
        <w:rPr>
          <w:vertAlign w:val="superscript"/>
        </w:rPr>
        <w:t>-2</w:t>
      </w:r>
      <w:r>
        <w:t>, which was still 65 times that of 2015. As we searched extensively for small, hidden urchins, it is unlikely that the low densities from early in the study period were due to a failure to count large numbers of cryptic urchins.</w:t>
      </w:r>
    </w:p>
    <w:p w14:paraId="18C420DD" w14:textId="31D2040E" w:rsidR="00471A3D" w:rsidRDefault="00EF0B3C">
      <w:r>
        <w:t xml:space="preserve">Sea stars were not common in our surveys. We saw little evidence for an increasing trend that would suggest recovery following declines from SSWD (Fig. 2c). </w:t>
      </w:r>
      <w:r>
        <w:lastRenderedPageBreak/>
        <w:t xml:space="preserve">As we might have expected from </w:t>
      </w:r>
      <w:r w:rsidR="00E91813">
        <w:fldChar w:fldCharType="begin">
          <w:fldData xml:space="preserve">PEVuZE5vdGU+PENpdGUgQXV0aG9yWWVhcj0iMSI+PEF1dGhvcj5IYW1pbHRvbjwvQXV0aG9yPjxZ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</w:fldData>
        </w:fldChar>
      </w:r>
      <w:r w:rsidR="00E91813">
        <w:instrText xml:space="preserve"> ADDIN EN.CITE </w:instrText>
      </w:r>
      <w:r w:rsidR="00E91813">
        <w:fldChar w:fldCharType="begin">
          <w:fldData xml:space="preserve">PEVuZE5vdGU+PENpdGUgQXV0aG9yWWVhcj0iMSI+PEF1dGhvcj5IYW1pbHRvbjwvQXV0aG9yPjxZ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</w:fldData>
        </w:fldChar>
      </w:r>
      <w:r w:rsidR="00E91813">
        <w:instrText xml:space="preserve"> ADDIN EN.CITE.DATA </w:instrText>
      </w:r>
      <w:r w:rsidR="00E91813">
        <w:fldChar w:fldCharType="end"/>
      </w:r>
      <w:r w:rsidR="00E91813">
        <w:fldChar w:fldCharType="separate"/>
      </w:r>
      <w:r w:rsidR="00E91813">
        <w:rPr>
          <w:noProof/>
        </w:rPr>
        <w:t>Hamilton et al. (2021)</w:t>
      </w:r>
      <w:r w:rsidR="00E91813">
        <w:fldChar w:fldCharType="end"/>
      </w:r>
      <w:r>
        <w:t>, sea star densities continued to decline. Lather stars (</w:t>
      </w:r>
      <w:r>
        <w:rPr>
          <w:i/>
        </w:rPr>
        <w:t>Dermasterias imbricata</w:t>
      </w:r>
      <w:r>
        <w:t>) decreased by about fifty percent from 2015 to 2021; blood stars (</w:t>
      </w:r>
      <w:r>
        <w:rPr>
          <w:i/>
        </w:rPr>
        <w:t>Henricia leviuscula</w:t>
      </w:r>
      <w:r>
        <w:t xml:space="preserve">) also decreased. We saw a total of eight </w:t>
      </w:r>
      <w:r>
        <w:rPr>
          <w:i/>
        </w:rPr>
        <w:t>Pycnopodia</w:t>
      </w:r>
      <w:r>
        <w:t>, mesopredators that consume urchins (Moitoza and Philips 1979), over the entire six years of surveys: four in 2016, three in 2018, one in 2019, and none in 2021. The only stars to show any evidence of recovery were brood stars (</w:t>
      </w:r>
      <w:r>
        <w:rPr>
          <w:i/>
        </w:rPr>
        <w:t>Leptasterias</w:t>
      </w:r>
      <w:r w:rsidR="003D6C33">
        <w:rPr>
          <w:i/>
        </w:rPr>
        <w:t xml:space="preserve"> </w:t>
      </w:r>
      <w:r w:rsidR="003D6C33" w:rsidRPr="003D6C33">
        <w:t>spp.</w:t>
      </w:r>
      <w:r>
        <w:t xml:space="preserve">). </w:t>
      </w:r>
    </w:p>
    <w:p w14:paraId="372D7369" w14:textId="77777777" w:rsidR="00471A3D" w:rsidRDefault="00EF0B3C">
      <w:r>
        <w:t>We did not see strong temporal trends for most of the larger fishes with the exception of black rockfish, which increased in abundance through 2019 (Fig. 2d, Fig. S7). This increase may have been the result of strong recruitment of BYT rockfishes to most sites in 2016 (Fig. 2e). While much less abundant, other rockfish species also showed annual variation in juvenile density, but often in different years. Canary rockfish had minor peaks in 2016, 2018 and 2021, while CQB rockfishes were more abundant in 2019 and 2021 (Fig. S8).</w:t>
      </w:r>
    </w:p>
    <w:p w14:paraId="65B154AA" w14:textId="77777777" w:rsidR="00471A3D" w:rsidRDefault="00EF0B3C">
      <w:pPr>
        <w:pStyle w:val="Heading2"/>
      </w:pPr>
      <w:bookmarkStart w:id="16" w:name="_u6kl6dz0q0ha" w:colFirst="0" w:colLast="0"/>
      <w:bookmarkEnd w:id="16"/>
      <w:r>
        <w:t xml:space="preserve">Multivariate analyses of kelp forest community guilds </w:t>
      </w:r>
    </w:p>
    <w:p w14:paraId="5F09EF93" w14:textId="46E360DF" w:rsidR="00471A3D" w:rsidRDefault="00EF0B3C">
      <w:pPr>
        <w:rPr>
          <w:highlight w:val="yellow"/>
        </w:rPr>
      </w:pPr>
      <w:r>
        <w:t xml:space="preserve"> The factors Site, Depth, and Year and all two-way interactions explained approximately half of the total variability in each of the four guilds (range r</w:t>
      </w:r>
      <w:r>
        <w:rPr>
          <w:vertAlign w:val="superscript"/>
        </w:rPr>
        <w:t>2</w:t>
      </w:r>
      <w:r>
        <w:t xml:space="preserve"> = 0.32 - 0.59). The composition of the kelp, invertebrate, and fish guilds was largely driven by among-site differences as shown in the three ordinations (CAP, Fig. 3) and PerMANOVA (Fig. 4, Tables S6-S9). For the full fish assemblage, Site explained the largest proportion of variance (r</w:t>
      </w:r>
      <w:r>
        <w:rPr>
          <w:vertAlign w:val="superscript"/>
        </w:rPr>
        <w:t>2</w:t>
      </w:r>
      <w:r>
        <w:t xml:space="preserve"> =0.12) but this was substantially less than the explained variance by site for kelp (r</w:t>
      </w:r>
      <w:r>
        <w:rPr>
          <w:vertAlign w:val="superscript"/>
        </w:rPr>
        <w:t>2</w:t>
      </w:r>
      <w:r>
        <w:t xml:space="preserve"> =0.27) or invertebrates (r</w:t>
      </w:r>
      <w:r>
        <w:rPr>
          <w:vertAlign w:val="superscript"/>
        </w:rPr>
        <w:t>2</w:t>
      </w:r>
      <w:r>
        <w:t xml:space="preserve"> =  0.41), which is evident in Figure 3 where there is considerably less overlap among sites for kelp and </w:t>
      </w:r>
      <w:r>
        <w:lastRenderedPageBreak/>
        <w:t xml:space="preserve">invertebrates than fish. In contrast, juvenile rockfishes were driven by year-to-year variation, and Site was not important, suggesting a strong shared temporal driver of juvenile rockfishes among sites (Fig. 3g, Fig. 4). </w:t>
      </w:r>
    </w:p>
    <w:p w14:paraId="1B38B0DF" w14:textId="77777777" w:rsidR="00471A3D" w:rsidRDefault="00EF0B3C">
      <w:r>
        <w:t xml:space="preserve">Beyond the broad patterns in the amount of variance explained, it is valuable to understand the specific causes of variation within guilds. For kelp, Sites ordinated based on the prevalence of </w:t>
      </w:r>
      <w:r>
        <w:rPr>
          <w:i/>
        </w:rPr>
        <w:t xml:space="preserve">Macrocystis </w:t>
      </w:r>
      <w:r>
        <w:t xml:space="preserve">and </w:t>
      </w:r>
      <w:r>
        <w:rPr>
          <w:i/>
        </w:rPr>
        <w:t xml:space="preserve">Nereocystis, </w:t>
      </w:r>
      <w:r>
        <w:t xml:space="preserve">the two canopy kelps, which loaded in opposite directions on both the first and second axis (Fig. 3a,b). In the context of our data, this result makes sense as three sites are </w:t>
      </w:r>
      <w:r>
        <w:rPr>
          <w:i/>
        </w:rPr>
        <w:t>Nereocystis</w:t>
      </w:r>
      <w:r>
        <w:t xml:space="preserve"> dominated (Tatoosh Island, Destruction Island, and Cape Alava) while the others are </w:t>
      </w:r>
      <w:r>
        <w:rPr>
          <w:i/>
        </w:rPr>
        <w:t>Macrocystis</w:t>
      </w:r>
      <w:r>
        <w:t xml:space="preserve"> dominated (Neah Bay, Cape Johnson). The kelp guild also showed substantial variance explained by the depth and depth-by-site interaction (r</w:t>
      </w:r>
      <w:r>
        <w:rPr>
          <w:vertAlign w:val="superscript"/>
        </w:rPr>
        <w:t>2</w:t>
      </w:r>
      <w:r>
        <w:t xml:space="preserve"> =0.10 and 0.13, respectively; Fig. 4, Table S6), which would be expected as a function of light limitation for autotrophs. We found very little evidence of shared temporal effects for kelp (Year effect, r</w:t>
      </w:r>
      <w:r>
        <w:rPr>
          <w:vertAlign w:val="superscript"/>
        </w:rPr>
        <w:t>2</w:t>
      </w:r>
      <w:r>
        <w:t xml:space="preserve"> = 0.02), and only minor indication of site-specific year effects (Site x Year effect, r</w:t>
      </w:r>
      <w:r>
        <w:rPr>
          <w:vertAlign w:val="superscript"/>
        </w:rPr>
        <w:t>2</w:t>
      </w:r>
      <w:r>
        <w:t xml:space="preserve"> = 0.05), suggesting limited effects of large scale environmental drivers on the kelp community over the survey span (2015-2021), and that differences among sites in terms of which algae were present, remained consistent. </w:t>
      </w:r>
    </w:p>
    <w:p w14:paraId="68E62603" w14:textId="77777777" w:rsidR="00471A3D" w:rsidRDefault="00EF0B3C">
      <w:r>
        <w:t xml:space="preserve">For invertebrates virtually all of the explained variance was in the Site term (Fig. 4) with sites showing clear separation in the ordination (Fig. 3c,d). Tatoosh Island clustered separately from the other sites and was distinguished by the abundance of the three urchin species (axis 1, Fig. 3c). The ordination also tracked increases in urchin densities at Destruction Island and Neah Bay from 2018 as these years ordinated negatively on the first axis, which is consistent with the significant </w:t>
      </w:r>
      <w:r>
        <w:lastRenderedPageBreak/>
        <w:t>Site x Year effect (p &lt; 0.05, r</w:t>
      </w:r>
      <w:r>
        <w:rPr>
          <w:vertAlign w:val="superscript"/>
        </w:rPr>
        <w:t>2</w:t>
      </w:r>
      <w:r>
        <w:t xml:space="preserve"> = 0.07) in the PerMANOVA (Table S7). Leather stars, </w:t>
      </w:r>
      <w:r>
        <w:rPr>
          <w:i/>
        </w:rPr>
        <w:t xml:space="preserve">Pisaster </w:t>
      </w:r>
      <w:r>
        <w:t>spp., tunicates, and sea cucumbers were prevalent at Destruction Island and Cape Alava (positive loading on axis 2), while brood stars were more abundant at Neah Bay and Cape Johnson (negative loading on axis 2). Invertebrates did not have a substantial amount of variance explained by Depth or Site x Depth (r</w:t>
      </w:r>
      <w:r>
        <w:rPr>
          <w:vertAlign w:val="superscript"/>
        </w:rPr>
        <w:t>2</w:t>
      </w:r>
      <w:r>
        <w:t xml:space="preserve"> for both &lt; 0.04) and only minor Year (r</w:t>
      </w:r>
      <w:r>
        <w:rPr>
          <w:vertAlign w:val="superscript"/>
        </w:rPr>
        <w:t>2</w:t>
      </w:r>
      <w:r>
        <w:t xml:space="preserve"> = 0.03) and Site x Year (r</w:t>
      </w:r>
      <w:r>
        <w:rPr>
          <w:vertAlign w:val="superscript"/>
        </w:rPr>
        <w:t>2</w:t>
      </w:r>
      <w:r>
        <w:t xml:space="preserve"> = 0.07) effects. </w:t>
      </w:r>
    </w:p>
    <w:p w14:paraId="604D3A79" w14:textId="77777777" w:rsidR="00471A3D" w:rsidRDefault="00EF0B3C">
      <w:r>
        <w:t>Variability in the fish guild was the least well explained by Site, Year, and Depth (Fig. 3e,f, Fig. 4). While Site did explain most of the variation not in the residual term (r</w:t>
      </w:r>
      <w:r>
        <w:rPr>
          <w:vertAlign w:val="superscript"/>
        </w:rPr>
        <w:t>2</w:t>
      </w:r>
      <w:r>
        <w:t xml:space="preserve"> = 0.12), there was less separation among sites in the ordinations (Fig. 3e). While Neah Bay and Cape Johnson showed some separation from the other locations, Tatoosh Island, Cape Alava, and Destruction Island all overlapped. Similar to the invertebrates, a minimal amount of variance was explained by Depth (r</w:t>
      </w:r>
      <w:r>
        <w:rPr>
          <w:vertAlign w:val="superscript"/>
        </w:rPr>
        <w:t>2</w:t>
      </w:r>
      <w:r>
        <w:t xml:space="preserve"> = 0.03) or Site x Depth (r</w:t>
      </w:r>
      <w:r>
        <w:rPr>
          <w:vertAlign w:val="superscript"/>
        </w:rPr>
        <w:t xml:space="preserve">2 </w:t>
      </w:r>
      <w:r>
        <w:t>= 0.05), and only slightly more was explained by Year (r</w:t>
      </w:r>
      <w:r>
        <w:rPr>
          <w:vertAlign w:val="superscript"/>
        </w:rPr>
        <w:t>2</w:t>
      </w:r>
      <w:r>
        <w:t xml:space="preserve"> = 0.04) or Site x Year (r</w:t>
      </w:r>
      <w:r>
        <w:rPr>
          <w:vertAlign w:val="superscript"/>
        </w:rPr>
        <w:t>2</w:t>
      </w:r>
      <w:r>
        <w:t xml:space="preserve"> = 0.06) (Tables S8).</w:t>
      </w:r>
    </w:p>
    <w:p w14:paraId="0DC917B1" w14:textId="0300979F" w:rsidR="00471A3D" w:rsidRDefault="00EF0B3C">
      <w:r>
        <w:t>For juvenile rockfishes, the ordination showed little clustering of sites (Fig. 3g,h), and most of the explained variance was in the Year term in the PerMANOVA (r</w:t>
      </w:r>
      <w:r>
        <w:rPr>
          <w:vertAlign w:val="superscript"/>
        </w:rPr>
        <w:t>2</w:t>
      </w:r>
      <w:r>
        <w:t xml:space="preserve"> = 0.29, Fig. 4, Table S9) with a smaller contribution from the Site x Year term (r</w:t>
      </w:r>
      <w:r>
        <w:rPr>
          <w:vertAlign w:val="superscript"/>
        </w:rPr>
        <w:t>2</w:t>
      </w:r>
      <w:r>
        <w:t xml:space="preserve"> = 0.07). Specifically, 2016 was a year of shared high recruitment of black/yellowtail (BYT) rockfish region</w:t>
      </w:r>
      <w:r w:rsidR="009A42A8">
        <w:t>-</w:t>
      </w:r>
      <w:r>
        <w:t xml:space="preserve">wide (Fig. 2e) and largely drives the ordination and associated loadings. This pattern shows that recruitment was temporally variable and site difference played a reduced role in terms of the intensity or assemblage of arriving recruits. </w:t>
      </w:r>
    </w:p>
    <w:p w14:paraId="769E8BB5" w14:textId="77777777" w:rsidR="00471A3D" w:rsidRDefault="00EF0B3C">
      <w:pPr>
        <w:pStyle w:val="Heading2"/>
      </w:pPr>
      <w:bookmarkStart w:id="17" w:name="_8ord3kzb5sb4" w:colFirst="0" w:colLast="0"/>
      <w:bookmarkEnd w:id="17"/>
      <w:r>
        <w:lastRenderedPageBreak/>
        <w:t>Urchins and kelp</w:t>
      </w:r>
    </w:p>
    <w:p w14:paraId="3B62979D" w14:textId="77777777" w:rsidR="00471A3D" w:rsidRDefault="00EF0B3C">
      <w:r>
        <w:t xml:space="preserve">We did not see strong, negative correlations between urchins and kelp across years at the coastwide scale that would suggest top-down pressure by urchins on kelp throughout our study region. Neither </w:t>
      </w:r>
      <w:r>
        <w:rPr>
          <w:i/>
        </w:rPr>
        <w:t xml:space="preserve">Macrocystis </w:t>
      </w:r>
      <w:r>
        <w:t>nor</w:t>
      </w:r>
      <w:r>
        <w:rPr>
          <w:i/>
        </w:rPr>
        <w:t xml:space="preserve"> Nereocystis </w:t>
      </w:r>
      <w:r>
        <w:t>stipe densities were correlated with urchin density when averaged across the sites within a year (p &gt; 0.05 for both, Fig. 5a), and unexpectedly we found a positive relationship between</w:t>
      </w:r>
      <w:r>
        <w:rPr>
          <w:i/>
        </w:rPr>
        <w:t xml:space="preserve"> Pterygophora</w:t>
      </w:r>
      <w:r>
        <w:t xml:space="preserve"> stipe density and total urchin density (Fig. 5a, r</w:t>
      </w:r>
      <w:r>
        <w:rPr>
          <w:vertAlign w:val="superscript"/>
        </w:rPr>
        <w:t>2</w:t>
      </w:r>
      <w:r>
        <w:t xml:space="preserve"> = 0.78, p = 0.02). Both </w:t>
      </w:r>
      <w:r>
        <w:rPr>
          <w:i/>
        </w:rPr>
        <w:t xml:space="preserve">Pterygophora </w:t>
      </w:r>
      <w:r>
        <w:t>and total urchin density increased through 2019 but then dropped in 2021 (Fig. 2b,c).</w:t>
      </w:r>
    </w:p>
    <w:p w14:paraId="505F3B6D" w14:textId="77777777" w:rsidR="00471A3D" w:rsidRDefault="00EF0B3C">
      <w:r>
        <w:t xml:space="preserve">Consideration of site- and year-specific variation revealed an apparent strong, negative exponential relationship between </w:t>
      </w:r>
      <w:r>
        <w:rPr>
          <w:i/>
        </w:rPr>
        <w:t xml:space="preserve">Macrocystis </w:t>
      </w:r>
      <w:r>
        <w:t xml:space="preserve">stipe densities and urchins (Fig. 5b), but this relationship was driven by one site (Tatoosh Island) where </w:t>
      </w:r>
      <w:r>
        <w:rPr>
          <w:i/>
        </w:rPr>
        <w:t>Macrocystis</w:t>
      </w:r>
      <w:r>
        <w:t xml:space="preserve"> was largely absent and urchins were abundant (Figs. S5 &amp; S6). As a result, it is hard to come to firm conclusions regarding this relationship. </w:t>
      </w:r>
      <w:r>
        <w:rPr>
          <w:i/>
        </w:rPr>
        <w:t xml:space="preserve">Nereocystis </w:t>
      </w:r>
      <w:r>
        <w:t xml:space="preserve">showed no obvious relationship to urchin density across sites and years (Fig. 5b). Overall, </w:t>
      </w:r>
      <w:r>
        <w:rPr>
          <w:i/>
        </w:rPr>
        <w:t>Pterygophora</w:t>
      </w:r>
      <w:r>
        <w:t xml:space="preserve"> was not correlated with urchin density, but at Tatoosh Island urchins and </w:t>
      </w:r>
      <w:r>
        <w:rPr>
          <w:i/>
        </w:rPr>
        <w:t xml:space="preserve">Pterygophora </w:t>
      </w:r>
      <w:r>
        <w:t>were positively associated across years (r</w:t>
      </w:r>
      <w:r>
        <w:rPr>
          <w:vertAlign w:val="superscript"/>
        </w:rPr>
        <w:t>2</w:t>
      </w:r>
      <w:r>
        <w:t xml:space="preserve"> = 0.82, p= 0.03, Fig. 5d) and thus Tatoosh Island is largely responsible for the urchin-kelp relationship at the region-scale (Fig. 5a)</w:t>
      </w:r>
    </w:p>
    <w:p w14:paraId="707792D2" w14:textId="50BC3357" w:rsidR="00471A3D" w:rsidRDefault="00EF0B3C">
      <w:r>
        <w:t>Because urchin densities changed the most at Tatoosh Island, we examined small-scale (transect-level) relationships between urchins and the two kelps found there to determine whether these increased urchin densities resulted in localized kelp loss. There was a negative relationship between urchin density and log</w:t>
      </w:r>
      <w:r w:rsidR="003D6C33" w:rsidRPr="003D6C33">
        <w:rPr>
          <w:vertAlign w:val="subscript"/>
        </w:rPr>
        <w:t>e</w:t>
      </w:r>
      <w:r>
        <w:t>(</w:t>
      </w:r>
      <w:r>
        <w:rPr>
          <w:i/>
        </w:rPr>
        <w:t xml:space="preserve">Nereocystis </w:t>
      </w:r>
      <w:r>
        <w:lastRenderedPageBreak/>
        <w:t>stipe density) (r</w:t>
      </w:r>
      <w:r>
        <w:rPr>
          <w:vertAlign w:val="superscript"/>
        </w:rPr>
        <w:t>2</w:t>
      </w:r>
      <w:r>
        <w:t xml:space="preserve"> = 0.16, p = 0.002, Fig. 5e), suggesting that at this small scale, urchin herbivory may have led to patchy reductions in </w:t>
      </w:r>
      <w:r>
        <w:rPr>
          <w:i/>
        </w:rPr>
        <w:t xml:space="preserve">Nereocystis </w:t>
      </w:r>
      <w:r>
        <w:t>density.</w:t>
      </w:r>
      <w:r>
        <w:rPr>
          <w:i/>
        </w:rPr>
        <w:t xml:space="preserve"> Pterygophora</w:t>
      </w:r>
      <w:r>
        <w:t xml:space="preserve"> showed no relationship to urchins at the transect level (Fig. 5f), unlike at the site level across years. </w:t>
      </w:r>
      <w:r>
        <w:rPr>
          <w:i/>
        </w:rPr>
        <w:t xml:space="preserve">Macrocystis </w:t>
      </w:r>
      <w:r>
        <w:t>densities were too low at Tatoosh Island to conduct a parallel analysis of this canopy species.</w:t>
      </w:r>
    </w:p>
    <w:p w14:paraId="36487468" w14:textId="77777777" w:rsidR="00471A3D" w:rsidRDefault="00EF0B3C">
      <w:pPr>
        <w:pStyle w:val="Heading2"/>
      </w:pPr>
      <w:bookmarkStart w:id="18" w:name="_kht2apu2sjj7" w:colFirst="0" w:colLast="0"/>
      <w:bookmarkEnd w:id="18"/>
      <w:r>
        <w:t>Kelp density and rockfish recruitment</w:t>
      </w:r>
    </w:p>
    <w:p w14:paraId="14A685D6" w14:textId="5760F77E" w:rsidR="00471A3D" w:rsidRDefault="00EF0B3C">
      <w:r>
        <w:t xml:space="preserve">The probability of occurrence of juvenile rockfishes was positively correlated with the </w:t>
      </w:r>
      <w:r w:rsidR="00422814">
        <w:t xml:space="preserve">stipe </w:t>
      </w:r>
      <w:r>
        <w:t xml:space="preserve">density of canopy kelps. The best-fit model included summed canopy kelp stipe density as a predictor (Fig. 6, Table S10). The two next-best models included </w:t>
      </w:r>
      <w:r>
        <w:rPr>
          <w:i/>
        </w:rPr>
        <w:t xml:space="preserve">Macrocystis </w:t>
      </w:r>
      <w:r>
        <w:t xml:space="preserve">and </w:t>
      </w:r>
      <w:r>
        <w:rPr>
          <w:i/>
        </w:rPr>
        <w:t>Nereocystis</w:t>
      </w:r>
      <w:r>
        <w:t xml:space="preserve"> as individual predictors (ΔAIC = 2.0) and using the sum of all three kelps as predictors (ΔAIC  = 3.2) supporting summed stipe density as a predictor</w:t>
      </w:r>
      <w:r w:rsidR="00422814">
        <w:t>, at least for the presence/absence model</w:t>
      </w:r>
      <w:r>
        <w:t>. The relationships were similar, with the summed or individual kelps all having coefficients of approximately 2.5 (Table S11). For the random effects</w:t>
      </w:r>
      <w:r w:rsidRPr="00CE37D1">
        <w:t xml:space="preserve">, Year </w:t>
      </w:r>
      <w:r w:rsidR="00C40551">
        <w:t>had higher</w:t>
      </w:r>
      <w:r w:rsidR="00CE37D1">
        <w:t xml:space="preserve"> </w:t>
      </w:r>
      <w:r w:rsidRPr="00CE37D1">
        <w:t xml:space="preserve">variance (5.33 ± 2.31) than did Site (3.25 ± 1.80) for the summed canopy model and similar amounts when </w:t>
      </w:r>
      <w:r w:rsidRPr="00CE37D1">
        <w:rPr>
          <w:i/>
        </w:rPr>
        <w:t xml:space="preserve">Macrocystis </w:t>
      </w:r>
      <w:r w:rsidRPr="00CE37D1">
        <w:t xml:space="preserve">and </w:t>
      </w:r>
      <w:r w:rsidRPr="00CE37D1">
        <w:rPr>
          <w:i/>
        </w:rPr>
        <w:t xml:space="preserve">Nereocystis </w:t>
      </w:r>
      <w:r w:rsidRPr="00CE37D1">
        <w:t xml:space="preserve">were included as individual predictors (5.31 ± 2.30 and 3.28 ± 1.81, respectively). For </w:t>
      </w:r>
      <w:r>
        <w:t xml:space="preserve">the abundance portion of the hurdle model, the model including only the random effect Year had the lowest AICc (Table S11). The next best model included both random effects Year and Site, and had an AICc value 2.17 points higher. </w:t>
      </w:r>
    </w:p>
    <w:p w14:paraId="5369243B" w14:textId="77777777" w:rsidR="00471A3D" w:rsidRDefault="00EF0B3C">
      <w:pPr>
        <w:pStyle w:val="Heading1"/>
      </w:pPr>
      <w:bookmarkStart w:id="19" w:name="_1nzuexzh0v9h" w:colFirst="0" w:colLast="0"/>
      <w:bookmarkEnd w:id="19"/>
      <w:r>
        <w:lastRenderedPageBreak/>
        <w:t>Discussion</w:t>
      </w:r>
    </w:p>
    <w:p w14:paraId="039FBBD6" w14:textId="38192A90" w:rsidR="00471A3D" w:rsidRDefault="00EF0B3C">
      <w:r>
        <w:t xml:space="preserve">Wave exposure, nutrient and light availability, grazing, predator-prey dynamics, and a host of anthropogenic factors produce geographic variability and changes over time in the composition of kelp forest communities. In the northeastern Pacific Ocean, the 2014-2016 marine heatwave (MHW) had strong effects on kelp forests and associated invertebrate and fish species in some regions but not others </w:t>
      </w:r>
      <w:r w:rsidR="009A42A8">
        <w:t xml:space="preserve"> </w:t>
      </w:r>
      <w:r w:rsidR="009A42A8">
        <w:fldChar w:fldCharType="begin">
          <w:fldData xml:space="preserve">PEVuZE5vdGU+PENpdGU+PEF1dGhvcj5Sb2dlcnMtQmVubmV0dDwvQXV0aG9yPjxZZWFyPjIwMTk8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</w:fldData>
        </w:fldChar>
      </w:r>
      <w:r w:rsidR="00466117">
        <w:instrText xml:space="preserve"> ADDIN EN.CITE </w:instrText>
      </w:r>
      <w:r w:rsidR="00466117">
        <w:fldChar w:fldCharType="begin">
          <w:fldData xml:space="preserve">PEVuZE5vdGU+PENpdGU+PEF1dGhvcj5Sb2dlcnMtQmVubmV0dDwvQXV0aG9yPjxZZWFyPjIwMTk8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</w:fldData>
        </w:fldChar>
      </w:r>
      <w:r w:rsidR="00466117">
        <w:instrText xml:space="preserve"> ADDIN EN.CITE.DATA </w:instrText>
      </w:r>
      <w:r w:rsidR="00466117">
        <w:fldChar w:fldCharType="end"/>
      </w:r>
      <w:r w:rsidR="009A42A8">
        <w:fldChar w:fldCharType="separate"/>
      </w:r>
      <w:r w:rsidR="00466117">
        <w:rPr>
          <w:noProof/>
        </w:rPr>
        <w:t>(Cavanaugh et al. 2019, Rogers-Bennett and Catton 2019, Beas-Luna et al. 2020a, Hamilton et al. 2020, McPherson et al. 2021)</w:t>
      </w:r>
      <w:r w:rsidR="009A42A8">
        <w:fldChar w:fldCharType="end"/>
      </w:r>
      <w:r>
        <w:t xml:space="preserve">. We provide evidence from a relatively understudied region, along the Washington coast, that spatial differences among sites were consistent across time for kelps, invertebrates, and fishes, resulting in a relatively stable community structure </w:t>
      </w:r>
      <w:r w:rsidR="00057F18">
        <w:t xml:space="preserve">during and </w:t>
      </w:r>
      <w:r>
        <w:t xml:space="preserve">following the 2014-2016 MHW. These findings stand in contrast to other areas, like Northern California, that suffered large, persistent losses in kelp canopy and increases in sea urchin densities. However, we also found similarities between patterns in Washington and those observed elsewhere in the Northeast Pacific during this time period. Specifically, the composition of the juvenile rockfish community in Washington kelp forests showed clear year-to-year variation that was consistent with the idea that oceanographic forces influence larval stages of many species </w:t>
      </w:r>
      <w:r w:rsidR="00466117">
        <w:fldChar w:fldCharType="begin">
          <w:fldData xml:space="preserve">PEVuZE5vdGU+PENpdGU+PEF1dGhvcj5GaWVsZDwvQXV0aG9yPjxZZWFyPjIwMjE8L1llYXI+PFJl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</w:fldData>
        </w:fldChar>
      </w:r>
      <w:r w:rsidR="00E73183">
        <w:instrText xml:space="preserve"> ADDIN EN.CITE </w:instrText>
      </w:r>
      <w:r w:rsidR="00E73183">
        <w:fldChar w:fldCharType="begin">
          <w:fldData xml:space="preserve">PEVuZE5vdGU+PENpdGU+PEF1dGhvcj5GaWVsZDwvQXV0aG9yPjxZZWFyPjIwMjE8L1llYXI+PFJl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</w:fldData>
        </w:fldChar>
      </w:r>
      <w:r w:rsidR="00E73183">
        <w:instrText xml:space="preserve"> ADDIN EN.CITE.DATA </w:instrText>
      </w:r>
      <w:r w:rsidR="00E73183">
        <w:fldChar w:fldCharType="end"/>
      </w:r>
      <w:r w:rsidR="00466117">
        <w:fldChar w:fldCharType="separate"/>
      </w:r>
      <w:r w:rsidR="00E73183">
        <w:rPr>
          <w:noProof/>
        </w:rPr>
        <w:t>(Schroeder et al. 2019, Field et al. 2021)</w:t>
      </w:r>
      <w:r w:rsidR="00466117">
        <w:fldChar w:fldCharType="end"/>
      </w:r>
      <w:r w:rsidR="00466117">
        <w:t xml:space="preserve"> </w:t>
      </w:r>
      <w:r w:rsidR="00E73183">
        <w:t>a</w:t>
      </w:r>
      <w:r>
        <w:t xml:space="preserve">nd that these offshore influences can be moderated by characteristics of nearshore habitats and kelp densities in particular </w:t>
      </w:r>
      <w:r w:rsidR="00466117">
        <w:fldChar w:fldCharType="begin">
          <w:fldData xml:space="preserve">PEVuZE5vdGU+PENpdGU+PEF1dGhvcj5TY2htaXR0PC9BdXRob3I+PFllYXI+MTk5MDwvWWVhcj48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</w:fldData>
        </w:fldChar>
      </w:r>
      <w:r w:rsidR="00466117">
        <w:instrText xml:space="preserve"> ADDIN EN.CITE </w:instrText>
      </w:r>
      <w:r w:rsidR="00466117">
        <w:fldChar w:fldCharType="begin">
          <w:fldData xml:space="preserve">PEVuZE5vdGU+PENpdGU+PEF1dGhvcj5TY2htaXR0PC9BdXRob3I+PFllYXI+MTk5MDwvWWVhcj48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</w:fldData>
        </w:fldChar>
      </w:r>
      <w:r w:rsidR="00466117">
        <w:instrText xml:space="preserve"> ADDIN EN.CITE.DATA </w:instrText>
      </w:r>
      <w:r w:rsidR="00466117">
        <w:fldChar w:fldCharType="end"/>
      </w:r>
      <w:r w:rsidR="00466117">
        <w:fldChar w:fldCharType="separate"/>
      </w:r>
      <w:r w:rsidR="00466117">
        <w:rPr>
          <w:noProof/>
        </w:rPr>
        <w:t>(Schmitt and Holbrook 1990, Carr 1991, Markel and Shurin 2020)</w:t>
      </w:r>
      <w:r w:rsidR="00466117">
        <w:fldChar w:fldCharType="end"/>
      </w:r>
      <w:r>
        <w:t xml:space="preserve">. Filling in the gap in our knowledge along the Washington coast helps to provide a more complete picture for kelp communities in the eastern Pacific and California Current </w:t>
      </w:r>
      <w:r>
        <w:lastRenderedPageBreak/>
        <w:t>ecosystem in particular, and suggests paths forward for conservation and management of these important habitats and the valuable fisheries species they contain.</w:t>
      </w:r>
    </w:p>
    <w:p w14:paraId="21F5B066" w14:textId="2176539D" w:rsidR="00471A3D" w:rsidRDefault="00EF0B3C">
      <w:r>
        <w:t xml:space="preserve">In our study, the assemblage structure of kelps, invertebrates, and fishes exhibited consistent differences among sites during the </w:t>
      </w:r>
      <w:r w:rsidR="00057F18">
        <w:t xml:space="preserve">2015-2021 </w:t>
      </w:r>
      <w:r>
        <w:t xml:space="preserve">period. This pattern is initially surprising given the strong perturbation introduced by the 2014-2016 MHW, which could have reverberated community-wide and led to a cascade of recovery dynamics. Even more puzzling is that longer-term aerial survey data on kelp canopy area along the Washington coast showed a loss of about 50% of total canopy cover (versus 90% in Northern California) from 2012-2014 </w:t>
      </w:r>
      <w:r>
        <w:rPr>
          <w:i/>
        </w:rPr>
        <w:t>prior</w:t>
      </w:r>
      <w:r>
        <w:t xml:space="preserve"> to the MHW of 2014-2016 (Fig. S4). This loss was fleeting, however: kelps rapidly recovered between 2015-2021. Though we might expect the communities associated with kelps– which are foundation species </w:t>
      </w:r>
      <w:r w:rsidR="00466117">
        <w:fldChar w:fldCharType="begin"/>
      </w:r>
      <w:r w:rsidR="00466117">
        <w:instrText xml:space="preserve"> ADDIN EN.CITE &lt;EndNote&gt;&lt;Cite&gt;&lt;Author&gt;Lamy&lt;/Author&gt;&lt;Year&gt;2020&lt;/Year&gt;&lt;RecNum&gt;8703&lt;/RecNum&gt;&lt;DisplayText&gt;(Lamy et al. 2020)&lt;/DisplayText&gt;&lt;record&gt;&lt;rec-number&gt;8703&lt;/rec-number&gt;&lt;foreign-keys&gt;&lt;key app="EN" db-id="prxrzzvdy0x2s4ee00qpxptadsswa02rwx0p" timestamp="1646943533"&gt;8703&lt;/key&gt;&lt;/foreign-keys&gt;&lt;ref-type name="Journal Article"&gt;17&lt;/ref-type&gt;&lt;contributors&gt;&lt;authors&gt;&lt;author&gt;Lamy, Thomas&lt;/author&gt;&lt;author&gt;Koenigs, Craig&lt;/author&gt;&lt;author&gt;Holbrook, Sally J.&lt;/author&gt;&lt;author&gt;Miller, Robert J.&lt;/author&gt;&lt;author&gt;Stier, Adrian C.&lt;/author&gt;&lt;author&gt;Reed, Daniel C.&lt;/author&gt;&lt;/authors&gt;&lt;/contributors&gt;&lt;titles&gt;&lt;title&gt;Foundation species promote community stability by increasing diversity in a giant kelp forest&lt;/title&gt;&lt;secondary-title&gt;Ecology&lt;/secondary-title&gt;&lt;/titles&gt;&lt;periodical&gt;&lt;full-title&gt;Ecology&lt;/full-title&gt;&lt;/periodical&gt;&lt;pages&gt;e02987&lt;/pages&gt;&lt;volume&gt;101&lt;/volume&gt;&lt;number&gt;5&lt;/number&gt;&lt;dates&gt;&lt;year&gt;2020&lt;/year&gt;&lt;/dates&gt;&lt;isbn&gt;0012-9658&lt;/isbn&gt;&lt;urls&gt;&lt;related-urls&gt;&lt;url&gt;https://esajournals.onlinelibrary.wiley.com/doi/abs/10.1002/ecy.2987&lt;/url&gt;&lt;/related-urls&gt;&lt;/urls&gt;&lt;electronic-resource-num&gt;https://doi.org/10.1002/ecy.2987&lt;/electronic-resource-num&gt;&lt;/record&gt;&lt;/Cite&gt;&lt;/EndNote&gt;</w:instrText>
      </w:r>
      <w:r w:rsidR="00466117">
        <w:fldChar w:fldCharType="separate"/>
      </w:r>
      <w:r w:rsidR="00466117">
        <w:rPr>
          <w:noProof/>
        </w:rPr>
        <w:t>(Lamy et al. 2020)</w:t>
      </w:r>
      <w:r w:rsidR="00466117">
        <w:fldChar w:fldCharType="end"/>
      </w:r>
      <w:r>
        <w:t xml:space="preserve">–to track such perturbations, they did not. One explanation for this pattern is that the extent of the shock to kelps was less extreme in Washington </w:t>
      </w:r>
      <w:r w:rsidR="00466117">
        <w:fldChar w:fldCharType="begin">
          <w:fldData xml:space="preserve">PEVuZE5vdGU+PENpdGU+PEF1dGhvcj5IYW1pbHRvbjwvQXV0aG9yPjxZZWFyPjIwMjA8L1llYXI+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</w:fldData>
        </w:fldChar>
      </w:r>
      <w:r w:rsidR="00466117">
        <w:instrText xml:space="preserve"> ADDIN EN.CITE </w:instrText>
      </w:r>
      <w:r w:rsidR="00466117">
        <w:fldChar w:fldCharType="begin">
          <w:fldData xml:space="preserve">PEVuZE5vdGU+PENpdGU+PEF1dGhvcj5IYW1pbHRvbjwvQXV0aG9yPjxZZWFyPjIwMjA8L1llYXI+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</w:fldData>
        </w:fldChar>
      </w:r>
      <w:r w:rsidR="00466117">
        <w:instrText xml:space="preserve"> ADDIN EN.CITE.DATA </w:instrText>
      </w:r>
      <w:r w:rsidR="00466117">
        <w:fldChar w:fldCharType="end"/>
      </w:r>
      <w:r w:rsidR="00466117">
        <w:fldChar w:fldCharType="separate"/>
      </w:r>
      <w:r w:rsidR="00466117">
        <w:rPr>
          <w:noProof/>
        </w:rPr>
        <w:t>(and Oregon; Hamilton et al. 2020)</w:t>
      </w:r>
      <w:r w:rsidR="00466117">
        <w:fldChar w:fldCharType="end"/>
      </w:r>
      <w:r>
        <w:t xml:space="preserve"> than in California. At our sites, maximum monthly temperature reached 15.1 </w:t>
      </w:r>
      <w:r w:rsidR="00466117">
        <w:t>°</w:t>
      </w:r>
      <w:r>
        <w:t xml:space="preserve">C in 2013 and 14.5 </w:t>
      </w:r>
      <w:r w:rsidR="00466117">
        <w:t>°C in 2014—</w:t>
      </w:r>
      <w:r>
        <w:t>approximately</w:t>
      </w:r>
      <w:r w:rsidR="00466117">
        <w:t xml:space="preserve"> </w:t>
      </w:r>
      <w:r>
        <w:t xml:space="preserve">1.0 -1.5 </w:t>
      </w:r>
      <w:r w:rsidR="00466117">
        <w:t>°</w:t>
      </w:r>
      <w:r>
        <w:t>C lower than in Northern California but comparable to or slightly warmer than Oregon. This more moderate thermal shock to kelps may have allowed for their more rapid recovery and forestalled responses of other important species that can fundamentally alter the dynamics of kelp forest communities</w:t>
      </w:r>
      <w:r w:rsidR="00466117">
        <w:t xml:space="preserve"> </w:t>
      </w:r>
      <w:r w:rsidR="00466117">
        <w:fldChar w:fldCharType="begin">
          <w:fldData xml:space="preserve">PEVuZE5vdGU+PENpdGU+PEF1dGhvcj5EdW5uPC9BdXRob3I+PFllYXI+MjAxOTwvWWVhcj48UmVj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</w:fldData>
        </w:fldChar>
      </w:r>
      <w:r w:rsidR="00466117">
        <w:instrText xml:space="preserve"> ADDIN EN.CITE </w:instrText>
      </w:r>
      <w:r w:rsidR="00466117">
        <w:fldChar w:fldCharType="begin">
          <w:fldData xml:space="preserve">PEVuZE5vdGU+PENpdGU+PEF1dGhvcj5EdW5uPC9BdXRob3I+PFllYXI+MjAxOTwvWWVhcj48UmVj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</w:fldData>
        </w:fldChar>
      </w:r>
      <w:r w:rsidR="00466117">
        <w:instrText xml:space="preserve"> ADDIN EN.CITE.DATA </w:instrText>
      </w:r>
      <w:r w:rsidR="00466117">
        <w:fldChar w:fldCharType="end"/>
      </w:r>
      <w:r w:rsidR="00466117">
        <w:fldChar w:fldCharType="separate"/>
      </w:r>
      <w:r w:rsidR="00466117">
        <w:rPr>
          <w:noProof/>
        </w:rPr>
        <w:t>(Dunn and Hovel 2019, Dunn et al. 2021)</w:t>
      </w:r>
      <w:r w:rsidR="00466117">
        <w:fldChar w:fldCharType="end"/>
      </w:r>
      <w:r>
        <w:t xml:space="preserve">. </w:t>
      </w:r>
    </w:p>
    <w:p w14:paraId="697D009C" w14:textId="24706FB5" w:rsidR="00471A3D" w:rsidRDefault="00C40551">
      <w:r w:rsidRPr="00C40551">
        <w:rPr>
          <w:rFonts w:eastAsia="Arial"/>
        </w:rPr>
        <w:t>In marine systems, the interaction between disturbance and recruitment variability can play an important role in determining shifts in community structure</w:t>
      </w:r>
      <w:r w:rsidR="00EF0B3C" w:rsidRPr="00C40551">
        <w:t xml:space="preserve"> </w:t>
      </w:r>
      <w:r w:rsidR="00466117">
        <w:fldChar w:fldCharType="begin"/>
      </w:r>
      <w:r w:rsidR="00466117">
        <w:instrText xml:space="preserve"> ADDIN EN.CITE &lt;EndNote&gt;&lt;Cite&gt;&lt;Author&gt;Underwood&lt;/Author&gt;&lt;Year&gt;1994&lt;/Year&gt;&lt;RecNum&gt;8687&lt;/RecNum&gt;&lt;DisplayText&gt;(Underwood and Anderson 1994)&lt;/DisplayText&gt;&lt;record&gt;&lt;rec-number&gt;8687&lt;/rec-number&gt;&lt;foreign-keys&gt;&lt;key app="EN" db-id="prxrzzvdy0x2s4ee00qpxptadsswa02rwx0p" timestamp="0"&gt;8687&lt;/key&gt;&lt;/foreign-keys&gt;&lt;ref-type name="Journal Article"&gt;17&lt;/ref-type&gt;&lt;contributors&gt;&lt;authors&gt;&lt;author&gt;Underwood, A. J.&lt;/author&gt;&lt;author&gt;Anderson, M. J.&lt;/author&gt;&lt;/authors&gt;&lt;/contributors&gt;&lt;titles&gt;&lt;title&gt;Seasonal and temporal aspects of recruitment and succession in an intertidal estuarine fouling assemblage&lt;/title&gt;&lt;secondary-title&gt;Journal of the Marine Biological Association of the United Kingdom&lt;/secondary-title&gt;&lt;/titles&gt;&lt;pages&gt;563-584&lt;/pages&gt;&lt;volume&gt;74&lt;/volume&gt;&lt;number&gt;3&lt;/number&gt;&lt;edition&gt;2009/05/11&lt;/edition&gt;&lt;dates&gt;&lt;year&gt;1994&lt;/year&gt;&lt;/dates&gt;&lt;publisher&gt;Cambridge University Press&lt;/publisher&gt;&lt;isbn&gt;0025-3154&lt;/isbn&gt;&lt;urls&gt;&lt;related-urls&gt;&lt;url&gt;https://www.cambridge.org/core/article/seasonal-and-temporal-aspects-of-recruitment-and-succession-in-an-intertidal-estuarine-fouling-assemblage/105F728FC20F957F18D3723919E597EA&lt;/url&gt;&lt;/related-urls&gt;&lt;/urls&gt;&lt;electronic-resource-num&gt;10.1017/S0025315400047676&lt;/electronic-resource-num&gt;&lt;remote-database-name&gt;Cambridge Core&lt;/remote-database-name&gt;&lt;remote-database-provider&gt;Cambridge University Press&lt;/remote-database-provider&gt;&lt;/record&gt;&lt;/Cite&gt;&lt;/EndNote&gt;</w:instrText>
      </w:r>
      <w:r w:rsidR="00466117">
        <w:fldChar w:fldCharType="separate"/>
      </w:r>
      <w:r w:rsidR="00466117">
        <w:rPr>
          <w:noProof/>
        </w:rPr>
        <w:t>(Underwood and Anderson 1994)</w:t>
      </w:r>
      <w:r w:rsidR="00466117">
        <w:fldChar w:fldCharType="end"/>
      </w:r>
      <w:r w:rsidR="00EF0B3C">
        <w:t xml:space="preserve">. In Northern California, where the system shifted to </w:t>
      </w:r>
      <w:r w:rsidR="00EF0B3C">
        <w:lastRenderedPageBreak/>
        <w:t xml:space="preserve">sea urchin barrens, strong recruitment events that led to increases in sea urchin density were evident in 2014 at the onset of the MHW when kelp loss was high </w:t>
      </w:r>
      <w:r w:rsidR="00466117">
        <w:fldChar w:fldCharType="begin"/>
      </w:r>
      <w:r w:rsidR="00466117">
        <w:instrText xml:space="preserve"> ADDIN EN.CITE &lt;EndNote&gt;&lt;Cite&gt;&lt;Author&gt;Rogers-Bennett&lt;/Author&gt;&lt;Year&gt;2019&lt;/Year&gt;&lt;RecNum&gt;8424&lt;/RecNum&gt;&lt;DisplayText&gt;(Rogers-Bennett and Catton 2019)&lt;/DisplayText&gt;&lt;record&gt;&lt;rec-number&gt;8424&lt;/rec-number&gt;&lt;foreign-keys&gt;&lt;key app="EN" db-id="prxrzzvdy0x2s4ee00qpxptadsswa02rwx0p" timestamp="0"&gt;8424&lt;/key&gt;&lt;/foreign-keys&gt;&lt;ref-type name="Journal Article"&gt;17&lt;/ref-type&gt;&lt;contributors&gt;&lt;authors&gt;&lt;author&gt;Rogers-Bennett, L.&lt;/author&gt;&lt;author&gt;Catton, C. A.&lt;/author&gt;&lt;/authors&gt;&lt;/contributors&gt;&lt;auth-address&gt;Coastal Marine Science Institute, Karen C. Drayer Wildlife Health Center, University of California, Davis, and California Department of Fish and Wildlife, Bodega Marine Laboratory 2099 Westside Rd., Bodega Bay, CA, 94923-0247, USA. rogersbennett@ucdavis.edu.&amp;#xD;Coastal Marine Science Institute, Karen C. Drayer Wildlife Health Center, University of California, Davis, and California Department of Fish and Wildlife, Bodega Marine Laboratory 2099 Westside Rd., Bodega Bay, CA, 94923-0247, USA.&lt;/auth-address&gt;&lt;titles&gt;&lt;title&gt;Marine heat wave and multiple stressors tip bull kelp forest to sea urchin barrens&lt;/title&gt;&lt;secondary-title&gt;Sci Rep&lt;/secondary-title&gt;&lt;alt-title&gt;Sci Rep-Uk&lt;/alt-title&gt;&lt;/titles&gt;&lt;pages&gt;15050&lt;/pages&gt;&lt;volume&gt;9&lt;/volume&gt;&lt;number&gt;1&lt;/number&gt;&lt;edition&gt;2019/10/23&lt;/edition&gt;&lt;dates&gt;&lt;year&gt;2019&lt;/year&gt;&lt;pub-dates&gt;&lt;date&gt;Oct 21&lt;/date&gt;&lt;/pub-dates&gt;&lt;/dates&gt;&lt;isbn&gt;2045-2322 (Electronic)&amp;#xD;2045-2322 (Linking)&lt;/isbn&gt;&lt;accession-num&gt;31636286&lt;/accession-num&gt;&lt;urls&gt;&lt;related-urls&gt;&lt;url&gt;https://www.ncbi.nlm.nih.gov/pubmed/31636286&lt;/url&gt;&lt;/related-urls&gt;&lt;/urls&gt;&lt;custom2&gt;PMC6803666&lt;/custom2&gt;&lt;electronic-resource-num&gt;10.1038/s41598-019-51114-y&lt;/electronic-resource-num&gt;&lt;language&gt;English&lt;/language&gt;&lt;/record&gt;&lt;/Cite&gt;&lt;/EndNote&gt;</w:instrText>
      </w:r>
      <w:r w:rsidR="00466117">
        <w:fldChar w:fldCharType="separate"/>
      </w:r>
      <w:r w:rsidR="00466117">
        <w:rPr>
          <w:noProof/>
        </w:rPr>
        <w:t>(Rogers-Bennett and Catton 2019)</w:t>
      </w:r>
      <w:r w:rsidR="00466117">
        <w:fldChar w:fldCharType="end"/>
      </w:r>
      <w:r w:rsidR="00EF0B3C">
        <w:t>. Thus impacted kelp forests were immediately challenged by rising sea urchin herbivory, and sea urchins were faced with a lack of drift kelp, likely prompting a shift to active herbivory on kelps already experiencing declines due to thermal disturbance. At our study sites in Washington, however, sea urchin densities did not begin to increase until 2016 and peaked in 2019, well after the onset of the MHW in 2014. Moreover, even at their maximum sea urchins only attained densities comparable to pre-MHW levels in Northern California where they coexisted with kelps. Prior to 2014, purple urchin densities in Northern California were 0.0 - 1.7 urchins m</w:t>
      </w:r>
      <w:r w:rsidR="00EF0B3C">
        <w:rPr>
          <w:vertAlign w:val="superscript"/>
        </w:rPr>
        <w:t>-2</w:t>
      </w:r>
      <w:r w:rsidR="00EF0B3C">
        <w:t>, spiking to 8.2 - 12.9 urchins m</w:t>
      </w:r>
      <w:r w:rsidR="00EF0B3C">
        <w:rPr>
          <w:vertAlign w:val="superscript"/>
        </w:rPr>
        <w:t>-2</w:t>
      </w:r>
      <w:r w:rsidR="00EF0B3C">
        <w:t xml:space="preserve"> in 2015 and 9.2 - 24.1 urchins m</w:t>
      </w:r>
      <w:r w:rsidR="00EF0B3C">
        <w:rPr>
          <w:rFonts w:ascii="Gungsuh" w:eastAsia="Gungsuh" w:hAnsi="Gungsuh" w:cs="Gungsuh"/>
          <w:vertAlign w:val="superscript"/>
        </w:rPr>
        <w:t>−2</w:t>
      </w:r>
      <w:r w:rsidR="00EF0B3C">
        <w:t xml:space="preserve"> by 2018 </w:t>
      </w:r>
      <w:r w:rsidR="00466117">
        <w:fldChar w:fldCharType="begin"/>
      </w:r>
      <w:r w:rsidR="00466117">
        <w:instrText xml:space="preserve"> ADDIN EN.CITE &lt;EndNote&gt;&lt;Cite&gt;&lt;Author&gt;Rogers-Bennett&lt;/Author&gt;&lt;Year&gt;2019&lt;/Year&gt;&lt;RecNum&gt;8424&lt;/RecNum&gt;&lt;DisplayText&gt;(Rogers-Bennett and Catton 2019)&lt;/DisplayText&gt;&lt;record&gt;&lt;rec-number&gt;8424&lt;/rec-number&gt;&lt;foreign-keys&gt;&lt;key app="EN" db-id="prxrzzvdy0x2s4ee00qpxptadsswa02rwx0p" timestamp="0"&gt;8424&lt;/key&gt;&lt;/foreign-keys&gt;&lt;ref-type name="Journal Article"&gt;17&lt;/ref-type&gt;&lt;contributors&gt;&lt;authors&gt;&lt;author&gt;Rogers-Bennett, L.&lt;/author&gt;&lt;author&gt;Catton, C. A.&lt;/author&gt;&lt;/authors&gt;&lt;/contributors&gt;&lt;auth-address&gt;Coastal Marine Science Institute, Karen C. Drayer Wildlife Health Center, University of California, Davis, and California Department of Fish and Wildlife, Bodega Marine Laboratory 2099 Westside Rd., Bodega Bay, CA, 94923-0247, USA. rogersbennett@ucdavis.edu.&amp;#xD;Coastal Marine Science Institute, Karen C. Drayer Wildlife Health Center, University of California, Davis, and California Department of Fish and Wildlife, Bodega Marine Laboratory 2099 Westside Rd., Bodega Bay, CA, 94923-0247, USA.&lt;/auth-address&gt;&lt;titles&gt;&lt;title&gt;Marine heat wave and multiple stressors tip bull kelp forest to sea urchin barrens&lt;/title&gt;&lt;secondary-title&gt;Sci Rep&lt;/secondary-title&gt;&lt;alt-title&gt;Sci Rep-Uk&lt;/alt-title&gt;&lt;/titles&gt;&lt;pages&gt;15050&lt;/pages&gt;&lt;volume&gt;9&lt;/volume&gt;&lt;number&gt;1&lt;/number&gt;&lt;edition&gt;2019/10/23&lt;/edition&gt;&lt;dates&gt;&lt;year&gt;2019&lt;/year&gt;&lt;pub-dates&gt;&lt;date&gt;Oct 21&lt;/date&gt;&lt;/pub-dates&gt;&lt;/dates&gt;&lt;isbn&gt;2045-2322 (Electronic)&amp;#xD;2045-2322 (Linking)&lt;/isbn&gt;&lt;accession-num&gt;31636286&lt;/accession-num&gt;&lt;urls&gt;&lt;related-urls&gt;&lt;url&gt;https://www.ncbi.nlm.nih.gov/pubmed/31636286&lt;/url&gt;&lt;/related-urls&gt;&lt;/urls&gt;&lt;custom2&gt;PMC6803666&lt;/custom2&gt;&lt;electronic-resource-num&gt;10.1038/s41598-019-51114-y&lt;/electronic-resource-num&gt;&lt;language&gt;English&lt;/language&gt;&lt;/record&gt;&lt;/Cite&gt;&lt;/EndNote&gt;</w:instrText>
      </w:r>
      <w:r w:rsidR="00466117">
        <w:fldChar w:fldCharType="separate"/>
      </w:r>
      <w:r w:rsidR="00466117">
        <w:rPr>
          <w:noProof/>
        </w:rPr>
        <w:t>(Rogers-Bennett and Catton 2019)</w:t>
      </w:r>
      <w:r w:rsidR="00466117">
        <w:fldChar w:fldCharType="end"/>
      </w:r>
      <w:r w:rsidR="00EF0B3C">
        <w:t>. Across our sites in Washington, mean urchin densities increased from 0.012 m</w:t>
      </w:r>
      <w:r w:rsidR="00EF0B3C">
        <w:rPr>
          <w:vertAlign w:val="superscript"/>
        </w:rPr>
        <w:t>-2</w:t>
      </w:r>
      <w:r w:rsidR="00EF0B3C">
        <w:t xml:space="preserve"> in 2015 to 1.7 m</w:t>
      </w:r>
      <w:r w:rsidR="00EF0B3C">
        <w:rPr>
          <w:vertAlign w:val="superscript"/>
        </w:rPr>
        <w:t>-2</w:t>
      </w:r>
      <w:r w:rsidR="00EF0B3C">
        <w:t xml:space="preserve"> at their maximum in 2019. While we found that higher sea urchin densities were associated with lower kelp densities within sites at small spatial scales, we did not detect large-scale spatial differences in community structure in Washington that would suggest that sea urchins drove kelp density trends through herbivory. At the two sites where sea urchins increased, Tatoosh Island and Destruction Island, the high-relief, complex structure of the benthos (Fig. S1) may have aided retention of drift kelp and contributed to the prevention of localized shifts to sea urchin barrens </w:t>
      </w:r>
      <w:r w:rsidR="00466117">
        <w:fldChar w:fldCharType="begin"/>
      </w:r>
      <w:r w:rsidR="00466117">
        <w:instrText xml:space="preserve"> ADDIN EN.CITE &lt;EndNote&gt;&lt;Cite&gt;&lt;Author&gt;Randell&lt;/Author&gt;&lt;Year&gt;2022&lt;/Year&gt;&lt;RecNum&gt;8683&lt;/RecNum&gt;&lt;DisplayText&gt;(Randell et al. 2022)&lt;/DisplayText&gt;&lt;record&gt;&lt;rec-number&gt;8683&lt;/rec-number&gt;&lt;foreign-keys&gt;&lt;key app="EN" db-id="prxrzzvdy0x2s4ee00qpxptadsswa02rwx0p" timestamp="0"&gt;8683&lt;/key&gt;&lt;/foreign-keys&gt;&lt;ref-type name="Journal Article"&gt;17&lt;/ref-type&gt;&lt;contributors&gt;&lt;authors&gt;&lt;author&gt;Randell, Zachary&lt;/author&gt;&lt;author&gt;Kenner, Michael&lt;/author&gt;&lt;author&gt;Tomoleoni, Joseph&lt;/author&gt;&lt;author&gt;Yee, Julie&lt;/author&gt;&lt;author&gt;Novak, Mark&lt;/author&gt;&lt;/authors&gt;&lt;/contributors&gt;&lt;titles&gt;&lt;title&gt;Kelp-forest dynamics controlled by substrate complexity&lt;/title&gt;&lt;secondary-title&gt;Proceedings of the National Academy of Sciences&lt;/secondary-title&gt;&lt;/titles&gt;&lt;pages&gt;e2103483119&lt;/pages&gt;&lt;volume&gt;119&lt;/volume&gt;&lt;dates&gt;&lt;year&gt;2022&lt;/year&gt;&lt;pub-dates&gt;&lt;date&gt;02/22&lt;/date&gt;&lt;/pub-dates&gt;&lt;/dates&gt;&lt;urls&gt;&lt;/urls&gt;&lt;electronic-resource-num&gt;10.1073/pnas.2103483119&lt;/electronic-resource-num&gt;&lt;/record&gt;&lt;/Cite&gt;&lt;/EndNote&gt;</w:instrText>
      </w:r>
      <w:r w:rsidR="00466117">
        <w:fldChar w:fldCharType="separate"/>
      </w:r>
      <w:r w:rsidR="00466117">
        <w:rPr>
          <w:noProof/>
        </w:rPr>
        <w:t>(Randell et al. 2022)</w:t>
      </w:r>
      <w:r w:rsidR="00466117">
        <w:fldChar w:fldCharType="end"/>
      </w:r>
      <w:r w:rsidR="00EF0B3C">
        <w:t xml:space="preserve">. Overall and due to a combination of factors, in Washington kelp forests had essentially regrown following declines from 2012-2014, prior to being challenged by sea urchin herbivory, </w:t>
      </w:r>
      <w:r w:rsidR="00EF0B3C">
        <w:lastRenderedPageBreak/>
        <w:t xml:space="preserve">and won the race to recovery to a kelp forest community state rather than shifting to a sea urchin barren community state. </w:t>
      </w:r>
    </w:p>
    <w:p w14:paraId="7B8D4C6A" w14:textId="7CC6D54A" w:rsidR="00471A3D" w:rsidRDefault="00EF0B3C">
      <w:r>
        <w:t xml:space="preserve">One influence we expected to observe, but did not, was shared temporal variation in the invertebrate assemblages caused by a response to the die-off of sea stars–important predators within kelp forests–due to SSWD </w:t>
      </w:r>
      <w:r w:rsidR="00466117">
        <w:fldChar w:fldCharType="begin"/>
      </w:r>
      <w:r w:rsidR="00466117">
        <w:instrText xml:space="preserve"> ADDIN EN.CITE &lt;EndNote&gt;&lt;Cite&gt;&lt;Author&gt;Burt&lt;/Author&gt;&lt;Year&gt;2018&lt;/Year&gt;&lt;RecNum&gt;8527&lt;/RecNum&gt;&lt;DisplayText&gt;(Burt et al. 2018)&lt;/DisplayText&gt;&lt;record&gt;&lt;rec-number&gt;8527&lt;/rec-number&gt;&lt;foreign-keys&gt;&lt;key app="EN" db-id="prxrzzvdy0x2s4ee00qpxptadsswa02rwx0p" timestamp="0"&gt;8527&lt;/key&gt;&lt;/foreign-keys&gt;&lt;ref-type name="Journal Article"&gt;17&lt;/ref-type&gt;&lt;contributors&gt;&lt;authors&gt;&lt;author&gt;Burt, J. M.&lt;/author&gt;&lt;author&gt;Tinker, M. T.&lt;/author&gt;&lt;author&gt;Okamoto, D. K.&lt;/author&gt;&lt;author&gt;Demes, K. W.&lt;/author&gt;&lt;author&gt;Holmes, K.&lt;/author&gt;&lt;author&gt;Salomon, A. K.&lt;/author&gt;&lt;/authors&gt;&lt;/contributors&gt;&lt;auth-address&gt;Simon Fraser Univ, Sch Resource &amp;amp; Environm Management, Burnaby, BC V5A 1S6, Canada&amp;#xD;Hakai Inst, Heriot Bay, BC V0P 1H0, Canada&amp;#xD;Univ Calif Santa Cruz, Dept Ecol &amp;amp; Evolutionary Biol, Santa Cruz, CA 95060 USA&amp;#xD;Florida State Univ, Dept Biol Sci, B-157, Tallahassee, FL 32306 USA&amp;#xD;Univ British Columbia, Dept Zool, Vancouver, BC V6T 1Z4, Canada&lt;/auth-address&gt;&lt;titles&gt;&lt;title&gt;Sudden collapse of a mesopredator reveals its complementary role in mediating rocky reef regime shifts&lt;/title&gt;&lt;secondary-title&gt;Proceedings of the Royal Society B-Biological Sciences&lt;/secondary-title&gt;&lt;alt-title&gt;P Roy Soc B-Biol Sci&lt;/alt-title&gt;&lt;/titles&gt;&lt;volume&gt;285&lt;/volume&gt;&lt;number&gt;1883&lt;/number&gt;&lt;dates&gt;&lt;year&gt;2018&lt;/year&gt;&lt;pub-dates&gt;&lt;date&gt;Jul 25&lt;/date&gt;&lt;/pub-dates&gt;&lt;/dates&gt;&lt;isbn&gt;0962-8452&lt;/isbn&gt;&lt;accession-num&gt;WOS:000439907900006&lt;/accession-num&gt;&lt;urls&gt;&lt;related-urls&gt;&lt;url&gt;&amp;lt;Go to ISI&amp;gt;://WOS:000439907900006&lt;/url&gt;&lt;/related-urls&gt;&lt;/urls&gt;&lt;electronic-resource-num&gt;ARTN 20180553&amp;#xD;10.1098/rspb.2018.0553&lt;/electronic-resource-num&gt;&lt;language&gt;English&lt;/language&gt;&lt;/record&gt;&lt;/Cite&gt;&lt;/EndNote&gt;</w:instrText>
      </w:r>
      <w:r w:rsidR="00466117">
        <w:fldChar w:fldCharType="separate"/>
      </w:r>
      <w:r w:rsidR="00466117">
        <w:rPr>
          <w:noProof/>
        </w:rPr>
        <w:t>(Burt et al. 2018)</w:t>
      </w:r>
      <w:r w:rsidR="00466117">
        <w:fldChar w:fldCharType="end"/>
      </w:r>
      <w:r>
        <w:t xml:space="preserve">. The sea star die-off began in 2013 before our data collection commenced </w:t>
      </w:r>
      <w:r w:rsidR="00466117">
        <w:fldChar w:fldCharType="begin">
          <w:fldData xml:space="preserve">PEVuZE5vdGU+PENpdGU+PEF1dGhvcj5Nb250ZWNpbm8tTGF0b3JyZTwvQXV0aG9yPjxZZWFyPjIw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</w:fldData>
        </w:fldChar>
      </w:r>
      <w:r w:rsidR="00154489">
        <w:instrText xml:space="preserve"> ADDIN EN.CITE </w:instrText>
      </w:r>
      <w:r w:rsidR="00154489">
        <w:fldChar w:fldCharType="begin">
          <w:fldData xml:space="preserve">PEVuZE5vdGU+PENpdGU+PEF1dGhvcj5Nb250ZWNpbm8tTGF0b3JyZTwvQXV0aG9yPjxZZWFyPjIw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</w:fldData>
        </w:fldChar>
      </w:r>
      <w:r w:rsidR="00154489">
        <w:instrText xml:space="preserve"> ADDIN EN.CITE.DATA </w:instrText>
      </w:r>
      <w:r w:rsidR="00154489">
        <w:fldChar w:fldCharType="end"/>
      </w:r>
      <w:r w:rsidR="00466117">
        <w:fldChar w:fldCharType="separate"/>
      </w:r>
      <w:r w:rsidR="00154489">
        <w:rPr>
          <w:noProof/>
        </w:rPr>
        <w:t>(Montecino-Latorre et al. 2016, Hamilton et al. 2021)</w:t>
      </w:r>
      <w:r w:rsidR="00466117">
        <w:fldChar w:fldCharType="end"/>
      </w:r>
      <w:r>
        <w:t xml:space="preserve">, but off the Washington coast species like </w:t>
      </w:r>
      <w:r>
        <w:rPr>
          <w:i/>
        </w:rPr>
        <w:t xml:space="preserve">Pycnopodia </w:t>
      </w:r>
      <w:r>
        <w:t xml:space="preserve">did not become fully extirpated (decline to 75% occurrence) until late 2017 </w:t>
      </w:r>
      <w:r w:rsidR="00154489">
        <w:fldChar w:fldCharType="begin">
          <w:fldData xml:space="preserve">PEVuZE5vdGU+PENpdGU+PEF1dGhvcj5IYW1pbHRvbjwvQXV0aG9yPjxZZWFyPjIwMjE8L1llYXI+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</w:fldData>
        </w:fldChar>
      </w:r>
      <w:r w:rsidR="00154489">
        <w:instrText xml:space="preserve"> ADDIN EN.CITE </w:instrText>
      </w:r>
      <w:r w:rsidR="00154489">
        <w:fldChar w:fldCharType="begin">
          <w:fldData xml:space="preserve">PEVuZE5vdGU+PENpdGU+PEF1dGhvcj5IYW1pbHRvbjwvQXV0aG9yPjxZZWFyPjIwMjE8L1llYXI+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</w:fldData>
        </w:fldChar>
      </w:r>
      <w:r w:rsidR="00154489">
        <w:instrText xml:space="preserve"> ADDIN EN.CITE.DATA </w:instrText>
      </w:r>
      <w:r w:rsidR="00154489">
        <w:fldChar w:fldCharType="end"/>
      </w:r>
      <w:r w:rsidR="00154489">
        <w:fldChar w:fldCharType="separate"/>
      </w:r>
      <w:r w:rsidR="00154489">
        <w:rPr>
          <w:noProof/>
        </w:rPr>
        <w:t>(Hamilton et al. 2021)</w:t>
      </w:r>
      <w:r w:rsidR="00154489">
        <w:fldChar w:fldCharType="end"/>
      </w:r>
      <w:r>
        <w:t xml:space="preserve">. Sea stars were uncommon on our transects. In fact, we saw only eight </w:t>
      </w:r>
      <w:r>
        <w:rPr>
          <w:i/>
        </w:rPr>
        <w:t>Pycnopodia</w:t>
      </w:r>
      <w:r>
        <w:t xml:space="preserve"> over the whole survey from 2015-2021 declining from four in 2015 to zero in 2021. The lack of any recovery of sea star populations may be due to Allee effects leading to failed reproduction and to disease persistence removing any recruits </w:t>
      </w:r>
      <w:r w:rsidR="00154489">
        <w:fldChar w:fldCharType="begin">
          <w:fldData xml:space="preserve">PEVuZE5vdGU+PENpdGU+PEF1dGhvcj5IYW1pbHRvbjwvQXV0aG9yPjxZZWFyPjIwMjE8L1llYXI+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</w:fldData>
        </w:fldChar>
      </w:r>
      <w:r w:rsidR="00154489">
        <w:instrText xml:space="preserve"> ADDIN EN.CITE </w:instrText>
      </w:r>
      <w:r w:rsidR="00154489">
        <w:fldChar w:fldCharType="begin">
          <w:fldData xml:space="preserve">PEVuZE5vdGU+PENpdGU+PEF1dGhvcj5IYW1pbHRvbjwvQXV0aG9yPjxZZWFyPjIwMjE8L1llYXI+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</w:fldData>
        </w:fldChar>
      </w:r>
      <w:r w:rsidR="00154489">
        <w:instrText xml:space="preserve"> ADDIN EN.CITE.DATA </w:instrText>
      </w:r>
      <w:r w:rsidR="00154489">
        <w:fldChar w:fldCharType="end"/>
      </w:r>
      <w:r w:rsidR="00154489">
        <w:fldChar w:fldCharType="separate"/>
      </w:r>
      <w:r w:rsidR="00154489">
        <w:rPr>
          <w:noProof/>
        </w:rPr>
        <w:t>(Hamilton et al. 2021)</w:t>
      </w:r>
      <w:r w:rsidR="00154489">
        <w:fldChar w:fldCharType="end"/>
      </w:r>
      <w:r>
        <w:t xml:space="preserve">. Allee effects may also explain the lack of temporal variation in the invertebrate populations, which have been characterized by low densities since recolonization of the area by sea otters </w:t>
      </w:r>
      <w:r w:rsidR="00154489">
        <w:fldChar w:fldCharType="begin">
          <w:fldData xml:space="preserve">PEVuZE5vdGU+PENpdGU+PEF1dGhvcj5TaGVsdG9uPC9BdXRob3I+PFllYXI+MjAxODwvWWVhcj48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</w:fldData>
        </w:fldChar>
      </w:r>
      <w:r w:rsidR="00154489">
        <w:instrText xml:space="preserve"> ADDIN EN.CITE </w:instrText>
      </w:r>
      <w:r w:rsidR="00154489">
        <w:fldChar w:fldCharType="begin">
          <w:fldData xml:space="preserve">PEVuZE5vdGU+PENpdGU+PEF1dGhvcj5TaGVsdG9uPC9BdXRob3I+PFllYXI+MjAxODwvWWVhcj48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</w:fldData>
        </w:fldChar>
      </w:r>
      <w:r w:rsidR="00154489">
        <w:instrText xml:space="preserve"> ADDIN EN.CITE.DATA </w:instrText>
      </w:r>
      <w:r w:rsidR="00154489">
        <w:fldChar w:fldCharType="end"/>
      </w:r>
      <w:r w:rsidR="00154489">
        <w:fldChar w:fldCharType="separate"/>
      </w:r>
      <w:r w:rsidR="00154489">
        <w:rPr>
          <w:noProof/>
        </w:rPr>
        <w:t>(Shelton et al. 2018)</w:t>
      </w:r>
      <w:r w:rsidR="00154489">
        <w:fldChar w:fldCharType="end"/>
      </w:r>
      <w:r>
        <w:t xml:space="preserve">. </w:t>
      </w:r>
    </w:p>
    <w:p w14:paraId="76B9865A" w14:textId="375B9020" w:rsidR="00471A3D" w:rsidRDefault="00EF0B3C">
      <w:r>
        <w:t>The lack of strong temporal variation in the assemblage structure of the analyzed fish community corresponds well with the long life spans of many of the species and the relatively small, and short-term, impact of ocean warming on kelps in Washington. It does stand in contrast to other regions, such as Baja California, where persistent and pervasive loss of kelp (</w:t>
      </w:r>
      <w:r>
        <w:rPr>
          <w:i/>
        </w:rPr>
        <w:t>Macrocystis</w:t>
      </w:r>
      <w:r>
        <w:t>) and exceptionally warm SST led to the disappearance of as many</w:t>
      </w:r>
      <w:r w:rsidR="00057F18">
        <w:t xml:space="preserve"> as half of the kelp-associated</w:t>
      </w:r>
      <w:r>
        <w:t xml:space="preserve"> fish and invertebrate species and an increase in the abundance of warmer water species </w:t>
      </w:r>
      <w:r w:rsidR="00154489">
        <w:fldChar w:fldCharType="begin">
          <w:fldData xml:space="preserve">PEVuZE5vdGU+PENpdGU+PEF1dGhvcj5BcmFmZWgtRGFsbWF1PC9BdXRob3I+PFllYXI+MjAxOTwv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</w:fldData>
        </w:fldChar>
      </w:r>
      <w:r w:rsidR="00154489">
        <w:instrText xml:space="preserve"> ADDIN EN.CITE </w:instrText>
      </w:r>
      <w:r w:rsidR="00154489">
        <w:fldChar w:fldCharType="begin">
          <w:fldData xml:space="preserve">PEVuZE5vdGU+PENpdGU+PEF1dGhvcj5BcmFmZWgtRGFsbWF1PC9BdXRob3I+PFllYXI+MjAxOTwv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</w:fldData>
        </w:fldChar>
      </w:r>
      <w:r w:rsidR="00154489">
        <w:instrText xml:space="preserve"> ADDIN EN.CITE.DATA </w:instrText>
      </w:r>
      <w:r w:rsidR="00154489">
        <w:fldChar w:fldCharType="end"/>
      </w:r>
      <w:r w:rsidR="00154489">
        <w:fldChar w:fldCharType="separate"/>
      </w:r>
      <w:r w:rsidR="00154489">
        <w:rPr>
          <w:noProof/>
        </w:rPr>
        <w:t>(Arafeh-Dalmau et al. 2019)</w:t>
      </w:r>
      <w:r w:rsidR="00154489">
        <w:fldChar w:fldCharType="end"/>
      </w:r>
      <w:r>
        <w:t xml:space="preserve">. While the full fish community at our study sites in Washington was </w:t>
      </w:r>
      <w:r>
        <w:lastRenderedPageBreak/>
        <w:t xml:space="preserve">relatively stable temporally, we found that most of the variation in the assemblage structure of juvenile rockfishes was temporal. Interestingly, the 2016 pulse in our SCUBA surveys coincided with high abundance of winter-spawned pelagic rockfish juveniles observed by </w:t>
      </w:r>
      <w:r w:rsidR="00154489">
        <w:fldChar w:fldCharType="begin">
          <w:fldData xml:space="preserve">PEVuZE5vdGU+PENpdGUgQXV0aG9yWWVhcj0iMSI+PEF1dGhvcj5GaWVsZDwvQXV0aG9yPjxZZWFy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==
</w:fldData>
        </w:fldChar>
      </w:r>
      <w:r w:rsidR="00154489">
        <w:instrText xml:space="preserve"> ADDIN EN.CITE </w:instrText>
      </w:r>
      <w:r w:rsidR="00154489">
        <w:fldChar w:fldCharType="begin">
          <w:fldData xml:space="preserve">PEVuZE5vdGU+PENpdGUgQXV0aG9yWWVhcj0iMSI+PEF1dGhvcj5GaWVsZDwvQXV0aG9yPjxZZWFy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==
</w:fldData>
        </w:fldChar>
      </w:r>
      <w:r w:rsidR="00154489">
        <w:instrText xml:space="preserve"> ADDIN EN.CITE.DATA </w:instrText>
      </w:r>
      <w:r w:rsidR="00154489">
        <w:fldChar w:fldCharType="end"/>
      </w:r>
      <w:r w:rsidR="00154489">
        <w:fldChar w:fldCharType="separate"/>
      </w:r>
      <w:r w:rsidR="00154489">
        <w:rPr>
          <w:noProof/>
        </w:rPr>
        <w:t>Field et al. (2021)</w:t>
      </w:r>
      <w:r w:rsidR="00154489">
        <w:fldChar w:fldCharType="end"/>
      </w:r>
      <w:r>
        <w:t xml:space="preserve"> in the northernmost portion of their survey in 2016 </w:t>
      </w:r>
      <w:r w:rsidR="00154489">
        <w:fldChar w:fldCharType="begin">
          <w:fldData xml:space="preserve">PEVuZE5vdGU+PENpdGU+PEF1dGhvcj5GaWVsZDwvQXV0aG9yPjxZZWFyPjIwMjE8L1llYXI+PFJl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</w:fldData>
        </w:fldChar>
      </w:r>
      <w:r w:rsidR="00154489">
        <w:instrText xml:space="preserve"> ADDIN EN.CITE </w:instrText>
      </w:r>
      <w:r w:rsidR="00154489">
        <w:fldChar w:fldCharType="begin">
          <w:fldData xml:space="preserve">PEVuZE5vdGU+PENpdGU+PEF1dGhvcj5GaWVsZDwvQXV0aG9yPjxZZWFyPjIwMjE8L1llYXI+PFJl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</w:fldData>
        </w:fldChar>
      </w:r>
      <w:r w:rsidR="00154489">
        <w:instrText xml:space="preserve"> ADDIN EN.CITE.DATA </w:instrText>
      </w:r>
      <w:r w:rsidR="00154489">
        <w:fldChar w:fldCharType="end"/>
      </w:r>
      <w:r w:rsidR="00154489">
        <w:fldChar w:fldCharType="separate"/>
      </w:r>
      <w:r w:rsidR="00154489">
        <w:rPr>
          <w:noProof/>
        </w:rPr>
        <w:t>(Figs. 4 &amp; 8 in Field et al. 2021)</w:t>
      </w:r>
      <w:r w:rsidR="00154489">
        <w:fldChar w:fldCharType="end"/>
      </w:r>
      <w:r w:rsidR="00154489">
        <w:t xml:space="preserve"> </w:t>
      </w:r>
      <w:r>
        <w:t>indicating the importance of large-scale oceanic processes</w:t>
      </w:r>
      <w:r w:rsidR="00057F18">
        <w:t xml:space="preserve">, especially source water </w:t>
      </w:r>
      <w:r w:rsidR="00057F18">
        <w:fldChar w:fldCharType="begin"/>
      </w:r>
      <w:r w:rsidR="00057F18">
        <w:instrText xml:space="preserve"> ADDIN EN.CITE &lt;EndNote&gt;&lt;Cite&gt;&lt;Author&gt;Schroeder&lt;/Author&gt;&lt;Year&gt;2019&lt;/Year&gt;&lt;RecNum&gt;7229&lt;/RecNum&gt;&lt;DisplayText&gt;(Schroeder et al. 2019)&lt;/DisplayText&gt;&lt;record&gt;&lt;rec-number&gt;7229&lt;/rec-number&gt;&lt;foreign-keys&gt;&lt;key app="EN" db-id="prxrzzvdy0x2s4ee00qpxptadsswa02rwx0p" timestamp="0"&gt;7229&lt;/key&gt;&lt;/foreign-keys&gt;&lt;ref-type name="Journal Article"&gt;17&lt;/ref-type&gt;&lt;contributors&gt;&lt;authors&gt;&lt;author&gt;Schroeder, Isaac D.&lt;/author&gt;&lt;author&gt;Santora, Jarrod A.&lt;/author&gt;&lt;author&gt;Bograd, Steven J.&lt;/author&gt;&lt;author&gt;Hazen, Elliott L.&lt;/author&gt;&lt;author&gt;Sakuma, Keith M.&lt;/author&gt;&lt;author&gt;Moore, Andrew M.&lt;/author&gt;&lt;author&gt;Edwards, Christopher A.&lt;/author&gt;&lt;author&gt;Wells, Brian K.&lt;/author&gt;&lt;author&gt;Field, John C.&lt;/author&gt;&lt;/authors&gt;&lt;/contributors&gt;&lt;titles&gt;&lt;title&gt;Source water variability as a driver of rockfish recruitment in the California Current Ecosystem: implications for climate change and fisheries management&lt;/title&gt;&lt;secondary-title&gt;Canadian Journal of Fisheries and Aquatic Sciences&lt;/secondary-title&gt;&lt;/titles&gt;&lt;pages&gt;950-960&lt;/pages&gt;&lt;volume&gt;76&lt;/volume&gt;&lt;number&gt;6&lt;/number&gt;&lt;section&gt;950&lt;/section&gt;&lt;dates&gt;&lt;year&gt;2019&lt;/year&gt;&lt;pub-dates&gt;&lt;date&gt;2019/06/01&lt;/date&gt;&lt;/pub-dates&gt;&lt;/dates&gt;&lt;publisher&gt;NRC Research Press&lt;/publisher&gt;&lt;isbn&gt;0706-652X&amp;#xD;1205-7533&lt;/isbn&gt;&lt;urls&gt;&lt;related-urls&gt;&lt;url&gt;https://doi.org/10.1139/cjfas-2017-0480&lt;/url&gt;&lt;/related-urls&gt;&lt;/urls&gt;&lt;electronic-resource-num&gt;10.1139/cjfas-2017-0480&lt;/electronic-resource-num&gt;&lt;access-date&gt;2019/06/08&lt;/access-date&gt;&lt;/record&gt;&lt;/Cite&gt;&lt;/EndNote&gt;</w:instrText>
      </w:r>
      <w:r w:rsidR="00057F18">
        <w:fldChar w:fldCharType="separate"/>
      </w:r>
      <w:r w:rsidR="00057F18">
        <w:rPr>
          <w:noProof/>
        </w:rPr>
        <w:t>(Schroeder et al. 2019)</w:t>
      </w:r>
      <w:r w:rsidR="00057F18">
        <w:fldChar w:fldCharType="end"/>
      </w:r>
      <w:r>
        <w:t xml:space="preserve">. Additionally, the abundance of </w:t>
      </w:r>
      <w:r w:rsidR="00C40551">
        <w:t>harvestable sized</w:t>
      </w:r>
      <w:r>
        <w:t xml:space="preserve"> black rockfish increased in 2017 following high recruitment of BYT rockfishes in 2016, suggesting that our SCUBA surveys may act as a leading indicator of changes in population size for this recreationally and commercially important species, although a longer time series is certainly necessary to be more confident in this conclusion. </w:t>
      </w:r>
    </w:p>
    <w:p w14:paraId="466410AC" w14:textId="3929FF9A" w:rsidR="00471A3D" w:rsidRDefault="00EF0B3C">
      <w:r>
        <w:t>While interannual variability explained most of the changes in the species composition of juvenile rockfishes associated with Washington kelp forests, the occurrence of juvenile rockfish, regardless of species, was positively associated with kelp densities. In our analyses (Fig. 6, Tables S10-12), juvenile rockfish presence exhibited a positive correlation with the abundance of canopy kelps (no matter which combination of kelps we considered), reinforcing the role of kelp forests as essential fish habita</w:t>
      </w:r>
      <w:r w:rsidRPr="00E73183">
        <w:t xml:space="preserve">t </w:t>
      </w:r>
      <w:r w:rsidR="00E73183" w:rsidRPr="00E73183">
        <w:fldChar w:fldCharType="begin"/>
      </w:r>
      <w:r w:rsidR="00E73183" w:rsidRPr="00E73183">
        <w:instrText xml:space="preserve"> ADDIN EN.CITE &lt;EndNote&gt;&lt;Cite&gt;&lt;Author&gt;PFMC&lt;/Author&gt;&lt;Year&gt;2020&lt;/Year&gt;&lt;RecNum&gt;8701&lt;/RecNum&gt;&lt;DisplayText&gt;(PFMC 2020)&lt;/DisplayText&gt;&lt;record&gt;&lt;rec-number&gt;8701&lt;/rec-number&gt;&lt;foreign-keys&gt;&lt;key app="EN" db-id="prxrzzvdy0x2s4ee00qpxptadsswa02rwx0p" timestamp="1646942622"&gt;8701&lt;/key&gt;&lt;/foreign-keys&gt;&lt;ref-type name="Report"&gt;27&lt;/ref-type&gt;&lt;contributors&gt;&lt;authors&gt;&lt;author&gt;PFMC&lt;/author&gt;&lt;/authors&gt;&lt;/contributors&gt;&lt;titles&gt;&lt;title&gt;Pacific coast groundifhs fishery management plan: for the California, Oregon, and Washington groundfish fishery&lt;/title&gt;&lt;/titles&gt;&lt;dates&gt;&lt;year&gt;2020&lt;/year&gt;&lt;/dates&gt;&lt;pub-location&gt;7700 NE Ambnassador Place, Suite 101, Portland, OR, 97220&lt;/pub-location&gt;&lt;publisher&gt;Pacific Fishery Management Council&lt;/publisher&gt;&lt;urls&gt;&lt;/urls&gt;&lt;/record&gt;&lt;/Cite&gt;&lt;/EndNote&gt;</w:instrText>
      </w:r>
      <w:r w:rsidR="00E73183" w:rsidRPr="00E73183">
        <w:fldChar w:fldCharType="separate"/>
      </w:r>
      <w:r w:rsidR="00E73183" w:rsidRPr="00E73183">
        <w:rPr>
          <w:noProof/>
        </w:rPr>
        <w:t>(PFMC 2020)</w:t>
      </w:r>
      <w:r w:rsidR="00E73183" w:rsidRPr="00E73183">
        <w:fldChar w:fldCharType="end"/>
      </w:r>
      <w:r w:rsidRPr="00E73183">
        <w:t xml:space="preserve"> fo</w:t>
      </w:r>
      <w:r>
        <w:t xml:space="preserve">r these commercially and recreationally valuable species. In other regions, there are strong relationships between juvenile rockfish and aquatic vegetation as well </w:t>
      </w:r>
      <w:r w:rsidR="00154489">
        <w:fldChar w:fldCharType="begin">
          <w:fldData xml:space="preserve">PEVuZE5vdGU+PENpdGU+PEF1dGhvcj5Ib2xicm9vazwvQXV0aG9yPjxZZWFyPjE5OTA8L1llYXI+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</w:fldData>
        </w:fldChar>
      </w:r>
      <w:r w:rsidR="00154489">
        <w:instrText xml:space="preserve"> ADDIN EN.CITE </w:instrText>
      </w:r>
      <w:r w:rsidR="00154489">
        <w:fldChar w:fldCharType="begin">
          <w:fldData xml:space="preserve">PEVuZE5vdGU+PENpdGU+PEF1dGhvcj5Ib2xicm9vazwvQXV0aG9yPjxZZWFyPjE5OTA8L1llYXI+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</w:fldData>
        </w:fldChar>
      </w:r>
      <w:r w:rsidR="00154489">
        <w:instrText xml:space="preserve"> ADDIN EN.CITE.DATA </w:instrText>
      </w:r>
      <w:r w:rsidR="00154489">
        <w:fldChar w:fldCharType="end"/>
      </w:r>
      <w:r w:rsidR="00154489">
        <w:fldChar w:fldCharType="separate"/>
      </w:r>
      <w:r w:rsidR="00154489">
        <w:rPr>
          <w:noProof/>
        </w:rPr>
        <w:t>(Holbrook et al. 1990, Carr 1991, Markel and Shurin 2020)</w:t>
      </w:r>
      <w:r w:rsidR="00154489">
        <w:fldChar w:fldCharType="end"/>
      </w:r>
      <w:r>
        <w:t xml:space="preserve">. The vertical structure and canopy of kelps can be especially important for recruitment of larvae into nearshore areas, where it serves as shelter from predators and provides </w:t>
      </w:r>
      <w:r>
        <w:lastRenderedPageBreak/>
        <w:t xml:space="preserve">ample opportunities for foraging for prey species during a critical life stage </w:t>
      </w:r>
      <w:r w:rsidR="00154489">
        <w:fldChar w:fldCharType="begin"/>
      </w:r>
      <w:r w:rsidR="00154489">
        <w:instrText xml:space="preserve"> ADDIN EN.CITE &lt;EndNote&gt;&lt;Cite&gt;&lt;Author&gt;Carr&lt;/Author&gt;&lt;Year&gt;1991&lt;/Year&gt;&lt;RecNum&gt;447&lt;/RecNum&gt;&lt;DisplayText&gt;(Carr 1991, Andrews and Anderson 2004)&lt;/DisplayText&gt;&lt;record&gt;&lt;rec-number&gt;447&lt;/rec-number&gt;&lt;foreign-keys&gt;&lt;key app="EN" db-id="prxrzzvdy0x2s4ee00qpxptadsswa02rwx0p" timestamp="0"&gt;447&lt;/key&gt;&lt;/foreign-keys&gt;&lt;ref-type name="Journal Article"&gt;17&lt;/ref-type&gt;&lt;contributors&gt;&lt;authors&gt;&lt;author&gt;Carr, M.H.&lt;/author&gt;&lt;/authors&gt;&lt;/contributors&gt;&lt;titles&gt;&lt;title&gt;Habitat selection and recruitment of an assemblage of temperate zone reef fishes&lt;/title&gt;&lt;secondary-title&gt;Journal of Experimental Marine Biology and Ecology&lt;/secondary-title&gt;&lt;/titles&gt;&lt;periodical&gt;&lt;full-title&gt;Journal of Experimental Marine Biology and Ecology&lt;/full-title&gt;&lt;abbr-1&gt;J Exp Mar Biol Ecol&lt;/abbr-1&gt;&lt;/periodical&gt;&lt;pages&gt;113-137&lt;/pages&gt;&lt;volume&gt;146&lt;/volume&gt;&lt;keywords&gt;&lt;keyword&gt;recruitment, settlement, habitat selection&lt;/keyword&gt;&lt;/keywords&gt;&lt;dates&gt;&lt;year&gt;1991&lt;/year&gt;&lt;/dates&gt;&lt;label&gt;noaa&lt;/label&gt;&lt;urls&gt;&lt;/urls&gt;&lt;/record&gt;&lt;/Cite&gt;&lt;Cite&gt;&lt;Author&gt;Andrews&lt;/Author&gt;&lt;Year&gt;2004&lt;/Year&gt;&lt;RecNum&gt;5263&lt;/RecNum&gt;&lt;record&gt;&lt;rec-number&gt;5263&lt;/rec-number&gt;&lt;foreign-keys&gt;&lt;key app="EN" db-id="prxrzzvdy0x2s4ee00qpxptadsswa02rwx0p" timestamp="0"&gt;5263&lt;/key&gt;&lt;/foreign-keys&gt;&lt;ref-type name="Journal Article"&gt;17&lt;/ref-type&gt;&lt;contributors&gt;&lt;authors&gt;&lt;author&gt;Andrews, K. S.&lt;/author&gt;&lt;author&gt;Anderson, T. W.&lt;/author&gt;&lt;/authors&gt;&lt;/contributors&gt;&lt;titles&gt;&lt;title&gt;Habitat-dependent recruitment of two temperate reef fishes at multiple spatial scales&lt;/title&gt;&lt;secondary-title&gt;Marine Ecology-Progress Series&lt;/secondary-title&gt;&lt;/titles&gt;&lt;pages&gt;231-244&lt;/pages&gt;&lt;volume&gt;277&lt;/volume&gt;&lt;dates&gt;&lt;year&gt;2004&lt;/year&gt;&lt;/dates&gt;&lt;isbn&gt;0171-8630&lt;/isbn&gt;&lt;accession-num&gt;ISI:000224095900018&lt;/accession-num&gt;&lt;urls&gt;&lt;related-urls&gt;&lt;url&gt;&amp;lt;Go to ISI&amp;gt;://000224095900018&lt;/url&gt;&lt;/related-urls&gt;&lt;/urls&gt;&lt;/record&gt;&lt;/Cite&gt;&lt;/EndNote&gt;</w:instrText>
      </w:r>
      <w:r w:rsidR="00154489">
        <w:fldChar w:fldCharType="separate"/>
      </w:r>
      <w:r w:rsidR="00154489">
        <w:rPr>
          <w:noProof/>
        </w:rPr>
        <w:t>(Carr 1991, Andrews and Anderson 2004)</w:t>
      </w:r>
      <w:r w:rsidR="00154489">
        <w:fldChar w:fldCharType="end"/>
      </w:r>
      <w:r>
        <w:t>.</w:t>
      </w:r>
    </w:p>
    <w:p w14:paraId="07E07892" w14:textId="33631E2D" w:rsidR="00471A3D" w:rsidRDefault="00EF0B3C">
      <w:r>
        <w:t xml:space="preserve">Overall, this study from a relatively understudied region adds to a growing body of information about kelp forest communities in the Northeastern Pacific. We suggest that in Washington the combination of lower thermal stress and less total kelp canopy loss, lower total sea urchin densities, and lower sea urchin food intake in colder water </w:t>
      </w:r>
      <w:r w:rsidR="00154489">
        <w:fldChar w:fldCharType="begin"/>
      </w:r>
      <w:r w:rsidR="00154489">
        <w:instrText xml:space="preserve"> ADDIN EN.CITE &lt;EndNote&gt;&lt;Cite&gt;&lt;Author&gt;Siikavuopio&lt;/Author&gt;&lt;Year&gt;2008&lt;/Year&gt;&lt;RecNum&gt;8702&lt;/RecNum&gt;&lt;DisplayText&gt;(Siikavuopio et al. 2008)&lt;/DisplayText&gt;&lt;record&gt;&lt;rec-number&gt;8702&lt;/rec-number&gt;&lt;foreign-keys&gt;&lt;key app="EN" db-id="prxrzzvdy0x2s4ee00qpxptadsswa02rwx0p" timestamp="1646943412"&gt;8702&lt;/key&gt;&lt;/foreign-keys&gt;&lt;ref-type name="Journal Article"&gt;17&lt;/ref-type&gt;&lt;contributors&gt;&lt;authors&gt;&lt;author&gt;Siikavuopio, Sten Ivar&lt;/author&gt;&lt;author&gt;Mortensen, Atle&lt;/author&gt;&lt;author&gt;Christiansen, Jørgen S.&lt;/author&gt;&lt;/authors&gt;&lt;/contributors&gt;&lt;titles&gt;&lt;title&gt;Effects of body weight and temperature on feed intake, gonad growth and oxygen consumption in green sea urchin, Strongylocentrotus droebachiensis&lt;/title&gt;&lt;secondary-title&gt;Aquaculture&lt;/secondary-title&gt;&lt;/titles&gt;&lt;periodical&gt;&lt;full-title&gt;Aquaculture&lt;/full-title&gt;&lt;/periodical&gt;&lt;pages&gt;77-82&lt;/pages&gt;&lt;volume&gt;281&lt;/volume&gt;&lt;number&gt;1&lt;/number&gt;&lt;keywords&gt;&lt;keyword&gt;Sea urchin&lt;/keyword&gt;&lt;keyword&gt;Oxygen consumption&lt;/keyword&gt;&lt;keyword&gt;Body size&lt;/keyword&gt;&lt;keyword&gt;Temperature&lt;/keyword&gt;&lt;keyword&gt;Energy partitioning&lt;/keyword&gt;&lt;/keywords&gt;&lt;dates&gt;&lt;year&gt;2008&lt;/year&gt;&lt;pub-dates&gt;&lt;date&gt;2008/09/01/&lt;/date&gt;&lt;/pub-dates&gt;&lt;/dates&gt;&lt;isbn&gt;0044-8486&lt;/isbn&gt;&lt;urls&gt;&lt;related-urls&gt;&lt;url&gt;https://www.sciencedirect.com/science/article/pii/S0044848608004006&lt;/url&gt;&lt;/related-urls&gt;&lt;/urls&gt;&lt;electronic-resource-num&gt;https://doi.org/10.1016/j.aquaculture.2008.05.033&lt;/electronic-resource-num&gt;&lt;/record&gt;&lt;/Cite&gt;&lt;/EndNote&gt;</w:instrText>
      </w:r>
      <w:r w:rsidR="00154489">
        <w:fldChar w:fldCharType="separate"/>
      </w:r>
      <w:r w:rsidR="00154489">
        <w:rPr>
          <w:noProof/>
        </w:rPr>
        <w:t>(Siikavuopio et al. 2008)</w:t>
      </w:r>
      <w:r w:rsidR="00154489">
        <w:fldChar w:fldCharType="end"/>
      </w:r>
      <w:r>
        <w:t xml:space="preserve"> may have limited the impacts of sea urchin herbivory on kelp and precluded a transition to sea urchin barrens like the one observed in Northern California. Trophic dynamics involving the almost complete extirpation of sea stars due to SSWD may have been offset by redundancy of other important consumers, such as sea otters </w:t>
      </w:r>
      <w:r w:rsidR="00154489">
        <w:fldChar w:fldCharType="begin">
          <w:fldData xml:space="preserve">PEVuZE5vdGU+PENpdGU+PEF1dGhvcj5TaGVsdG9uPC9BdXRob3I+PFllYXI+MjAxODwvWWVhcj48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</w:fldData>
        </w:fldChar>
      </w:r>
      <w:r w:rsidR="00154489">
        <w:instrText xml:space="preserve"> ADDIN EN.CITE </w:instrText>
      </w:r>
      <w:r w:rsidR="00154489">
        <w:fldChar w:fldCharType="begin">
          <w:fldData xml:space="preserve">PEVuZE5vdGU+PENpdGU+PEF1dGhvcj5TaGVsdG9uPC9BdXRob3I+PFllYXI+MjAxODwvWWVhcj48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</w:fldData>
        </w:fldChar>
      </w:r>
      <w:r w:rsidR="00154489">
        <w:instrText xml:space="preserve"> ADDIN EN.CITE.DATA </w:instrText>
      </w:r>
      <w:r w:rsidR="00154489">
        <w:fldChar w:fldCharType="end"/>
      </w:r>
      <w:r w:rsidR="00154489">
        <w:fldChar w:fldCharType="separate"/>
      </w:r>
      <w:r w:rsidR="00154489">
        <w:rPr>
          <w:noProof/>
        </w:rPr>
        <w:t>(Shelton et al. 2018)</w:t>
      </w:r>
      <w:r w:rsidR="00154489">
        <w:fldChar w:fldCharType="end"/>
      </w:r>
      <w:r>
        <w:t xml:space="preserve">, and affected the patterns we observed relative to those seen in other regions </w:t>
      </w:r>
      <w:r w:rsidR="00154489">
        <w:fldChar w:fldCharType="begin">
          <w:fldData xml:space="preserve">PEVuZE5vdGU+PENpdGU+PEF1dGhvcj5CZWFzLUx1bmE8L0F1dGhvcj48WWVhcj4yMDIwPC9ZZWFy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</w:fldData>
        </w:fldChar>
      </w:r>
      <w:r w:rsidR="00154489">
        <w:instrText xml:space="preserve"> ADDIN EN.CITE </w:instrText>
      </w:r>
      <w:r w:rsidR="00154489">
        <w:fldChar w:fldCharType="begin">
          <w:fldData xml:space="preserve">PEVuZE5vdGU+PENpdGU+PEF1dGhvcj5CZWFzLUx1bmE8L0F1dGhvcj48WWVhcj4yMDIwPC9ZZWFy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</w:fldData>
        </w:fldChar>
      </w:r>
      <w:r w:rsidR="00154489">
        <w:instrText xml:space="preserve"> ADDIN EN.CITE.DATA </w:instrText>
      </w:r>
      <w:r w:rsidR="00154489">
        <w:fldChar w:fldCharType="end"/>
      </w:r>
      <w:r w:rsidR="00154489">
        <w:fldChar w:fldCharType="separate"/>
      </w:r>
      <w:r w:rsidR="00154489">
        <w:rPr>
          <w:noProof/>
        </w:rPr>
        <w:t>(Eurich et al. 2014, Beas-Luna et al. 2020a, Gregr et al. 2020)</w:t>
      </w:r>
      <w:r w:rsidR="00154489">
        <w:fldChar w:fldCharType="end"/>
      </w:r>
      <w:r>
        <w:t xml:space="preserve">. Consequently, our analyses point toward the importance of spatial variation in structuring the responses of kelp forest communities to disturbance, across a range of spatial scales. From a habitat conservation perspective, this insight leads to consideration of spatial portfolio effects </w:t>
      </w:r>
      <w:r w:rsidR="00154489">
        <w:fldChar w:fldCharType="begin">
          <w:fldData xml:space="preserve">PEVuZE5vdGU+PENpdGU+PEF1dGhvcj5TY2hpbmRsZXI8L0F1dGhvcj48WWVhcj4yMDE1PC9ZZWFy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</w:fldData>
        </w:fldChar>
      </w:r>
      <w:r w:rsidR="00154489">
        <w:instrText xml:space="preserve"> ADDIN EN.CITE </w:instrText>
      </w:r>
      <w:r w:rsidR="00154489">
        <w:fldChar w:fldCharType="begin">
          <w:fldData xml:space="preserve">PEVuZE5vdGU+PENpdGU+PEF1dGhvcj5TY2hpbmRsZXI8L0F1dGhvcj48WWVhcj4yMDE1PC9ZZWFy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</w:fldData>
        </w:fldChar>
      </w:r>
      <w:r w:rsidR="00154489">
        <w:instrText xml:space="preserve"> ADDIN EN.CITE.DATA </w:instrText>
      </w:r>
      <w:r w:rsidR="00154489">
        <w:fldChar w:fldCharType="end"/>
      </w:r>
      <w:r w:rsidR="00154489">
        <w:fldChar w:fldCharType="separate"/>
      </w:r>
      <w:r w:rsidR="00154489">
        <w:rPr>
          <w:noProof/>
        </w:rPr>
        <w:t>(Schindler et al. 2015, Thorson et al. 2018)</w:t>
      </w:r>
      <w:r w:rsidR="00154489">
        <w:fldChar w:fldCharType="end"/>
      </w:r>
      <w:r>
        <w:t xml:space="preserve"> for kelp forests, in which different locations are characterized by a diversity of community types, each of which can afford resilience to different types of shocks</w:t>
      </w:r>
      <w:r w:rsidR="005504D7">
        <w:t xml:space="preserve"> </w:t>
      </w:r>
      <w:r w:rsidR="005504D7">
        <w:fldChar w:fldCharType="begin"/>
      </w:r>
      <w:r w:rsidR="00770825">
        <w:instrText xml:space="preserve"> ADDIN EN.CITE &lt;EndNote&gt;&lt;Cite&gt;&lt;Author&gt;McNaughton&lt;/Author&gt;&lt;Year&gt;1977&lt;/Year&gt;&lt;RecNum&gt;9085&lt;/RecNum&gt;&lt;DisplayText&gt;(McNaughton 1977, Carpenter et al. 2009)&lt;/DisplayText&gt;&lt;record&gt;&lt;rec-number&gt;9085&lt;/rec-number&gt;&lt;foreign-keys&gt;&lt;key app="EN" db-id="prxrzzvdy0x2s4ee00qpxptadsswa02rwx0p" timestamp="1647363347"&gt;9085&lt;/key&gt;&lt;/foreign-keys&gt;&lt;ref-type name="Journal Article"&gt;17&lt;/ref-type&gt;&lt;contributors&gt;&lt;authors&gt;&lt;author&gt;S. J. McNaughton&lt;/author&gt;&lt;/authors&gt;&lt;/contributors&gt;&lt;titles&gt;&lt;title&gt;Diversity and Stability of Ecological Communities: A Comment on the Role of Empiricism in Ecology&lt;/title&gt;&lt;secondary-title&gt;The American Naturalist&lt;/secondary-title&gt;&lt;/titles&gt;&lt;periodical&gt;&lt;full-title&gt;The American Naturalist&lt;/full-title&gt;&lt;/periodical&gt;&lt;pages&gt;515-525&lt;/pages&gt;&lt;volume&gt;111&lt;/volume&gt;&lt;number&gt;979&lt;/number&gt;&lt;dates&gt;&lt;year&gt;1977&lt;/year&gt;&lt;/dates&gt;&lt;urls&gt;&lt;related-urls&gt;&lt;url&gt;https://www.journals.uchicago.edu/doi/abs/10.1086/283181&lt;/url&gt;&lt;/related-urls&gt;&lt;/urls&gt;&lt;electronic-resource-num&gt;10.1086/283181&lt;/electronic-resource-num&gt;&lt;/record&gt;&lt;/Cite&gt;&lt;Cite&gt;&lt;Author&gt;Carpenter&lt;/Author&gt;&lt;Year&gt;2009&lt;/Year&gt;&lt;RecNum&gt;9084&lt;/RecNum&gt;&lt;record&gt;&lt;rec-number&gt;9084&lt;/rec-number&gt;&lt;foreign-keys&gt;&lt;key app="EN" db-id="prxrzzvdy0x2s4ee00qpxptadsswa02rwx0p" timestamp="1647363257"&gt;9084&lt;/key&gt;&lt;/foreign-keys&gt;&lt;ref-type name="Journal Article"&gt;17&lt;/ref-type&gt;&lt;contributors&gt;&lt;authors&gt;&lt;author&gt;Carpenter, S. R., &lt;/author&gt;&lt;author&gt;Folke,C.&lt;/author&gt;&lt;author&gt;Scheffer, M.&lt;/author&gt;&lt;author&gt;Westley. F.R.&lt;/author&gt;&lt;/authors&gt;&lt;/contributors&gt;&lt;titles&gt;&lt;title&gt;Resilience: accounting for the noncomputable. &lt;/title&gt;&lt;secondary-title&gt;Ecology and Society&lt;/secondary-title&gt;&lt;/titles&gt;&lt;periodical&gt;&lt;full-title&gt;Ecology and Society&lt;/full-title&gt;&lt;/periodical&gt;&lt;pages&gt;13&lt;/pages&gt;&lt;volume&gt;14&lt;/volume&gt;&lt;number&gt;1&lt;/number&gt;&lt;dates&gt;&lt;year&gt;2009&lt;/year&gt;&lt;/dates&gt;&lt;urls&gt;&lt;related-urls&gt;&lt;url&gt;http://www.ecologyandsociety.org/vol14/&lt;/url&gt;&lt;/related-urls&gt;&lt;/urls&gt;&lt;/record&gt;&lt;/Cite&gt;&lt;/EndNote&gt;</w:instrText>
      </w:r>
      <w:r w:rsidR="005504D7">
        <w:fldChar w:fldCharType="separate"/>
      </w:r>
      <w:r w:rsidR="00770825">
        <w:rPr>
          <w:noProof/>
        </w:rPr>
        <w:t>(McNaughton 1977, Carpenter et al. 2009)</w:t>
      </w:r>
      <w:r w:rsidR="005504D7">
        <w:fldChar w:fldCharType="end"/>
      </w:r>
      <w:r>
        <w:t>. This finding is consistent with recent work suggesting that kelps themselves benefit from spatial portfolio diversification in the face of wave exposure-induced disturbance-recovery dynamics</w:t>
      </w:r>
      <w:r w:rsidR="00770825">
        <w:t xml:space="preserve"> </w:t>
      </w:r>
      <w:r w:rsidR="00770825">
        <w:fldChar w:fldCharType="begin"/>
      </w:r>
      <w:r w:rsidR="00770825">
        <w:instrText xml:space="preserve"> ADDIN EN.CITE &lt;EndNote&gt;&lt;Cite&gt;&lt;Author&gt;Walter&lt;/Author&gt;&lt;Year&gt;2022&lt;/Year&gt;&lt;RecNum&gt;9083&lt;/RecNum&gt;&lt;DisplayText&gt;(Walter et al. 2022)&lt;/DisplayText&gt;&lt;record&gt;&lt;rec-number&gt;9083&lt;/rec-number&gt;&lt;foreign-keys&gt;&lt;key app="EN" db-id="prxrzzvdy0x2s4ee00qpxptadsswa02rwx0p" timestamp="1647362597"&gt;9083&lt;/key&gt;&lt;/foreign-keys&gt;&lt;ref-type name="Journal Article"&gt;17&lt;/ref-type&gt;&lt;contributors&gt;&lt;authors&gt;&lt;author&gt;Walter, Jonathan A.&lt;/author&gt;&lt;author&gt;Castorani, Max C. N.&lt;/author&gt;&lt;author&gt;Bell, Tom W.&lt;/author&gt;&lt;author&gt;Sheppard, Lawrence W.&lt;/author&gt;&lt;author&gt;Cavanaugh, Kyle C.&lt;/author&gt;&lt;author&gt;Reuman, Daniel C.&lt;/author&gt;&lt;/authors&gt;&lt;/contributors&gt;&lt;titles&gt;&lt;title&gt;Tail-dependent spatial synchrony arises from nonlinear driver–response relationships&lt;/title&gt;&lt;secondary-title&gt;Ecology Letters&lt;/secondary-title&gt;&lt;/titles&gt;&lt;periodical&gt;&lt;full-title&gt;Ecology Letters&lt;/full-title&gt;&lt;/periodical&gt;&lt;pages&gt;1-13&lt;/pages&gt;&lt;volume&gt;00&lt;/volume&gt;&lt;dates&gt;&lt;year&gt;2022&lt;/year&gt;&lt;/dates&gt;&lt;isbn&gt;1461-023X&lt;/isbn&gt;&lt;urls&gt;&lt;related-urls&gt;&lt;url&gt;https://onlinelibrary.wiley.com/doi/abs/10.1111/ele.13991&lt;/url&gt;&lt;/related-urls&gt;&lt;/urls&gt;&lt;electronic-resource-num&gt;https://doi.org/10.1111/ele.13991&lt;/electronic-resource-num&gt;&lt;/record&gt;&lt;/Cite&gt;&lt;/EndNote&gt;</w:instrText>
      </w:r>
      <w:r w:rsidR="00770825">
        <w:fldChar w:fldCharType="separate"/>
      </w:r>
      <w:r w:rsidR="00770825">
        <w:rPr>
          <w:noProof/>
        </w:rPr>
        <w:t>(Walter et al. 2022)</w:t>
      </w:r>
      <w:r w:rsidR="00770825">
        <w:fldChar w:fldCharType="end"/>
      </w:r>
      <w:r>
        <w:t xml:space="preserve">. From a fisheries management perspective, protection of a spatial portfolio of kelp forest locations may ensure the preservation of essential fish habitat </w:t>
      </w:r>
      <w:r>
        <w:lastRenderedPageBreak/>
        <w:t xml:space="preserve">for critical life stages of managed species. For instance, by increasing the probability that kelp densities remain high in at least a few places at any one time, protection of a portfolio of kelp forest locations may enhance the probability of juvenile rockfishes joining these nearshore communities in years when offshore oceanographic conditions are favorable for larvae. In order to maintain sustainable fisheries, then, what is essential is not to pick and choose a small subset of kelp forests for protection, but rather to ensure the protection of a diversity of kelp forests, each of which harbors habitats that can exhibit unique responses to ecological surprises yet to come. </w:t>
      </w:r>
    </w:p>
    <w:p w14:paraId="497E2399" w14:textId="77777777" w:rsidR="00471A3D" w:rsidRDefault="00471A3D"/>
    <w:p w14:paraId="07288505" w14:textId="77777777" w:rsidR="00471A3D" w:rsidRDefault="00EF0B3C">
      <w:pPr>
        <w:pStyle w:val="Heading3"/>
      </w:pPr>
      <w:bookmarkStart w:id="20" w:name="_2ckoofy96g8s" w:colFirst="0" w:colLast="0"/>
      <w:bookmarkEnd w:id="20"/>
      <w:r>
        <w:t>Acknowledgements</w:t>
      </w:r>
    </w:p>
    <w:p w14:paraId="3883BB87" w14:textId="260114DF" w:rsidR="00471A3D" w:rsidRDefault="00EF0B3C">
      <w:r>
        <w:t xml:space="preserve">We thank </w:t>
      </w:r>
      <w:r>
        <w:rPr>
          <w:highlight w:val="yellow"/>
        </w:rPr>
        <w:t>XX</w:t>
      </w:r>
      <w:r>
        <w:t xml:space="preserve"> anonymous reviewers, </w:t>
      </w:r>
      <w:r>
        <w:rPr>
          <w:highlight w:val="yellow"/>
        </w:rPr>
        <w:t>XX</w:t>
      </w:r>
      <w:r>
        <w:t xml:space="preserve">, and </w:t>
      </w:r>
      <w:r>
        <w:rPr>
          <w:highlight w:val="yellow"/>
        </w:rPr>
        <w:t>XX</w:t>
      </w:r>
      <w:r>
        <w:t xml:space="preserve"> for critical review. </w:t>
      </w:r>
      <w:r>
        <w:rPr>
          <w:highlight w:val="yellow"/>
        </w:rPr>
        <w:t xml:space="preserve">We thank the Makah and Quileute for </w:t>
      </w:r>
      <w:r w:rsidR="00C40551">
        <w:t>….</w:t>
      </w:r>
      <w:r>
        <w:t xml:space="preserve">, L. Antram, the NOAA Dive Center, </w:t>
      </w:r>
      <w:r>
        <w:rPr>
          <w:shd w:val="clear" w:color="auto" w:fill="FF9900"/>
        </w:rPr>
        <w:t xml:space="preserve">sanctuary </w:t>
      </w:r>
      <w:r w:rsidR="00C40551">
        <w:rPr>
          <w:shd w:val="clear" w:color="auto" w:fill="FF9900"/>
        </w:rPr>
        <w:t>staff</w:t>
      </w:r>
      <w:r>
        <w:t xml:space="preserve">, and USCG Station Neah Bay for logistical support. Special thanks to R.C. Wilson and B.J. Wagner. </w:t>
      </w:r>
    </w:p>
    <w:p w14:paraId="30BDF20D" w14:textId="77777777" w:rsidR="00471A3D" w:rsidRDefault="00EF0B3C">
      <w:pPr>
        <w:pStyle w:val="Heading1"/>
      </w:pPr>
      <w:bookmarkStart w:id="21" w:name="_tfgwewy7a3j9" w:colFirst="0" w:colLast="0"/>
      <w:bookmarkEnd w:id="21"/>
      <w:r>
        <w:br w:type="page"/>
      </w:r>
    </w:p>
    <w:p w14:paraId="01FBA58F" w14:textId="77777777" w:rsidR="00471A3D" w:rsidRDefault="00EF0B3C">
      <w:pPr>
        <w:pStyle w:val="Heading1"/>
      </w:pPr>
      <w:bookmarkStart w:id="22" w:name="_jyj55lpsprbv" w:colFirst="0" w:colLast="0"/>
      <w:bookmarkEnd w:id="22"/>
      <w:r>
        <w:lastRenderedPageBreak/>
        <w:t>Literature Cited</w:t>
      </w:r>
    </w:p>
    <w:bookmarkStart w:id="23" w:name="_vq7lwaa8xm4l" w:colFirst="0" w:colLast="0"/>
    <w:bookmarkEnd w:id="23"/>
    <w:p w14:paraId="3DF73C7B" w14:textId="77777777" w:rsidR="00A50E93" w:rsidRPr="00A50E93" w:rsidRDefault="000E2E98" w:rsidP="00A50E93">
      <w:pPr>
        <w:pStyle w:val="EndNoteBibliography"/>
        <w:ind w:left="720" w:hanging="720"/>
      </w:pPr>
      <w:r w:rsidRPr="000E2E98">
        <w:fldChar w:fldCharType="begin"/>
      </w:r>
      <w:r w:rsidRPr="000E2E98">
        <w:instrText xml:space="preserve"> ADDIN EN.REFLIST </w:instrText>
      </w:r>
      <w:r w:rsidRPr="000E2E98">
        <w:fldChar w:fldCharType="separate"/>
      </w:r>
      <w:r w:rsidR="00A50E93" w:rsidRPr="00A50E93">
        <w:t xml:space="preserve">Ammann, A. J. 2004. SMURFs: standard monitoring unts for the recruitment of temperate reef fishes. Journal of Experimental Marine Biology and Ecology </w:t>
      </w:r>
      <w:r w:rsidR="00A50E93" w:rsidRPr="00A50E93">
        <w:rPr>
          <w:b/>
        </w:rPr>
        <w:t>299</w:t>
      </w:r>
      <w:r w:rsidR="00A50E93" w:rsidRPr="00A50E93">
        <w:t>:135-154.</w:t>
      </w:r>
    </w:p>
    <w:p w14:paraId="1176D6EE" w14:textId="77777777" w:rsidR="00A50E93" w:rsidRPr="00A50E93" w:rsidRDefault="00A50E93" w:rsidP="00A50E93">
      <w:pPr>
        <w:pStyle w:val="EndNoteBibliography"/>
        <w:ind w:left="720" w:hanging="720"/>
      </w:pPr>
      <w:r w:rsidRPr="00A50E93">
        <w:t xml:space="preserve">Anderson, M. J. 2001. A new method for non-parametric multivariate analysis of variance. Austral Ecology </w:t>
      </w:r>
      <w:r w:rsidRPr="00A50E93">
        <w:rPr>
          <w:b/>
        </w:rPr>
        <w:t>26</w:t>
      </w:r>
      <w:r w:rsidRPr="00A50E93">
        <w:t>:32-46.</w:t>
      </w:r>
    </w:p>
    <w:p w14:paraId="48691A81" w14:textId="77777777" w:rsidR="00A50E93" w:rsidRPr="00A50E93" w:rsidRDefault="00A50E93" w:rsidP="00A50E93">
      <w:pPr>
        <w:pStyle w:val="EndNoteBibliography"/>
        <w:ind w:left="720" w:hanging="720"/>
      </w:pPr>
      <w:r w:rsidRPr="00A50E93">
        <w:t xml:space="preserve">Anderson, M. J., and T. J. Willis. 2003. Canonical analysis of principal coordinates: A useful method of constrained ordination for ecology. Ecology </w:t>
      </w:r>
      <w:r w:rsidRPr="00A50E93">
        <w:rPr>
          <w:b/>
        </w:rPr>
        <w:t>84</w:t>
      </w:r>
      <w:r w:rsidRPr="00A50E93">
        <w:t>:511-525.</w:t>
      </w:r>
    </w:p>
    <w:p w14:paraId="4367A666" w14:textId="77777777" w:rsidR="00A50E93" w:rsidRPr="00A50E93" w:rsidRDefault="00A50E93" w:rsidP="00A50E93">
      <w:pPr>
        <w:pStyle w:val="EndNoteBibliography"/>
        <w:ind w:left="720" w:hanging="720"/>
      </w:pPr>
      <w:r w:rsidRPr="00A50E93">
        <w:t xml:space="preserve">Andrews, K. S., and T. W. Anderson. 2004. Habitat-dependent recruitment of two temperate reef fishes at multiple spatial scales. Marine Ecology-Progress Series </w:t>
      </w:r>
      <w:r w:rsidRPr="00A50E93">
        <w:rPr>
          <w:b/>
        </w:rPr>
        <w:t>277</w:t>
      </w:r>
      <w:r w:rsidRPr="00A50E93">
        <w:t>:231-244.</w:t>
      </w:r>
    </w:p>
    <w:p w14:paraId="5D88DA25" w14:textId="77777777" w:rsidR="00A50E93" w:rsidRPr="00A50E93" w:rsidRDefault="00A50E93" w:rsidP="00A50E93">
      <w:pPr>
        <w:pStyle w:val="EndNoteBibliography"/>
        <w:ind w:left="720" w:hanging="720"/>
      </w:pPr>
      <w:r w:rsidRPr="00A50E93">
        <w:t xml:space="preserve">Arafeh-Dalmau, N., G. Montano-Moctezuma, J. A. Martinez, R. Beas-Luna, D. S. Schoeman, and G. Torres-Moye. 2019. Extreme Marine Heatwaves Alter Kelp Forest Community Near Its Equatorward Distribution Limit. Frontiers in Marine Science </w:t>
      </w:r>
      <w:r w:rsidRPr="00A50E93">
        <w:rPr>
          <w:b/>
        </w:rPr>
        <w:t>6</w:t>
      </w:r>
      <w:r w:rsidRPr="00A50E93">
        <w:t>.</w:t>
      </w:r>
    </w:p>
    <w:p w14:paraId="0090730B" w14:textId="77777777" w:rsidR="00A50E93" w:rsidRPr="00A50E93" w:rsidRDefault="00A50E93" w:rsidP="00A50E93">
      <w:pPr>
        <w:pStyle w:val="EndNoteBibliography"/>
        <w:ind w:left="720" w:hanging="720"/>
      </w:pPr>
      <w:r w:rsidRPr="00A50E93">
        <w:t xml:space="preserve">Beas-Luna, R., F. Micheli, C. B. Woodson, M. Carr, D. Malone, J. Torre, C. Boch, J. E. Caselle, M. Edwards, J. Freiwald, S. L. Hamilton, A. Hernandez, B. Konar, K. J. Kroeker, J. Lorda, G. Montano-Moctezuma, and G. Torres-Moye. 2020a. Geographic variation in responses of kelp forest communities of the California Current to recent climatic changes. Global Change Biology </w:t>
      </w:r>
      <w:r w:rsidRPr="00A50E93">
        <w:rPr>
          <w:b/>
        </w:rPr>
        <w:t>26</w:t>
      </w:r>
      <w:r w:rsidRPr="00A50E93">
        <w:t>:6457-6473.</w:t>
      </w:r>
    </w:p>
    <w:p w14:paraId="35573E66" w14:textId="77777777" w:rsidR="00A50E93" w:rsidRPr="00A50E93" w:rsidRDefault="00A50E93" w:rsidP="00A50E93">
      <w:pPr>
        <w:pStyle w:val="EndNoteBibliography"/>
        <w:ind w:left="720" w:hanging="720"/>
      </w:pPr>
      <w:r w:rsidRPr="00A50E93">
        <w:t xml:space="preserve">Beas-Luna, R., F. Micheli, C. B. Woodson, M. Carr, D. Malone, J. Torre, C. Boch, J. E. Caselle, M. Edwards, J. Freiwald, S. L. Hamilton, A. Hernandez, B. Konar, K. J. Kroeker, J. Lorda, G. Montaño-Moctezuma, and G. Torres-Moye. 2020b. Geographic variation in responses of kelp forest communities of the California Current to recent climatic changes. Global Change Biology </w:t>
      </w:r>
      <w:r w:rsidRPr="00A50E93">
        <w:rPr>
          <w:b/>
        </w:rPr>
        <w:t>26</w:t>
      </w:r>
      <w:r w:rsidRPr="00A50E93">
        <w:t>:6457-6473.</w:t>
      </w:r>
    </w:p>
    <w:p w14:paraId="570248DC" w14:textId="77777777" w:rsidR="00A50E93" w:rsidRPr="00A50E93" w:rsidRDefault="00A50E93" w:rsidP="00A50E93">
      <w:pPr>
        <w:pStyle w:val="EndNoteBibliography"/>
        <w:ind w:left="720" w:hanging="720"/>
      </w:pPr>
      <w:r w:rsidRPr="00A50E93">
        <w:t xml:space="preserve">Bond, N. A., M. F. Cronin, H. Freeland, and N. Mantua. 2015. Causes and impacts of the 2014 warm anomaly in the NE Pacific. Geophysical Research Letters </w:t>
      </w:r>
      <w:r w:rsidRPr="00A50E93">
        <w:rPr>
          <w:b/>
        </w:rPr>
        <w:t>42</w:t>
      </w:r>
      <w:r w:rsidRPr="00A50E93">
        <w:t>:3414-3420.</w:t>
      </w:r>
    </w:p>
    <w:p w14:paraId="029EBECC" w14:textId="77777777" w:rsidR="00A50E93" w:rsidRPr="00A50E93" w:rsidRDefault="00A50E93" w:rsidP="00A50E93">
      <w:pPr>
        <w:pStyle w:val="EndNoteBibliography"/>
        <w:ind w:left="720" w:hanging="720"/>
      </w:pPr>
      <w:r w:rsidRPr="00A50E93">
        <w:t>Burnham, K. P., and D. R. Anderson. 1998. Model selection and inference: a practical information-theoretic approach. Springer-Verlag, New York, NY.</w:t>
      </w:r>
    </w:p>
    <w:p w14:paraId="58F39B41" w14:textId="77777777" w:rsidR="00A50E93" w:rsidRPr="00A50E93" w:rsidRDefault="00A50E93" w:rsidP="00A50E93">
      <w:pPr>
        <w:pStyle w:val="EndNoteBibliography"/>
        <w:ind w:left="720" w:hanging="720"/>
      </w:pPr>
      <w:r w:rsidRPr="00A50E93">
        <w:t xml:space="preserve">Burt, J. M., M. T. Tinker, D. K. Okamoto, K. W. Demes, K. Holmes, and A. K. Salomon. 2018. Sudden collapse of a mesopredator reveals its complementary role in mediating rocky reef regime shifts. Proceedings of the Royal Society B-Biological Sciences </w:t>
      </w:r>
      <w:r w:rsidRPr="00A50E93">
        <w:rPr>
          <w:b/>
        </w:rPr>
        <w:t>285</w:t>
      </w:r>
      <w:r w:rsidRPr="00A50E93">
        <w:t>.</w:t>
      </w:r>
    </w:p>
    <w:p w14:paraId="251EEB33" w14:textId="77777777" w:rsidR="00A50E93" w:rsidRPr="00A50E93" w:rsidRDefault="00A50E93" w:rsidP="00A50E93">
      <w:pPr>
        <w:pStyle w:val="EndNoteBibliography"/>
        <w:ind w:left="720" w:hanging="720"/>
      </w:pPr>
      <w:r w:rsidRPr="00A50E93">
        <w:t xml:space="preserve">Carpenter, S. R., C. Folke, M. Scheffer, and W. F.R. 2009. Resilience: accounting for the noncomputable. . Ecology and Society </w:t>
      </w:r>
      <w:r w:rsidRPr="00A50E93">
        <w:rPr>
          <w:b/>
        </w:rPr>
        <w:t>14</w:t>
      </w:r>
      <w:r w:rsidRPr="00A50E93">
        <w:t>:13.</w:t>
      </w:r>
    </w:p>
    <w:p w14:paraId="45CD6172" w14:textId="77777777" w:rsidR="00A50E93" w:rsidRPr="00A50E93" w:rsidRDefault="00A50E93" w:rsidP="00A50E93">
      <w:pPr>
        <w:pStyle w:val="EndNoteBibliography"/>
        <w:ind w:left="720" w:hanging="720"/>
      </w:pPr>
      <w:r w:rsidRPr="00A50E93">
        <w:t xml:space="preserve">Carr, M. H. 1991. Habitat selection and recruitment of an assemblage of temperate zone reef fishes. Journal of Experimental Marine Biology and Ecology </w:t>
      </w:r>
      <w:r w:rsidRPr="00A50E93">
        <w:rPr>
          <w:b/>
        </w:rPr>
        <w:t>146</w:t>
      </w:r>
      <w:r w:rsidRPr="00A50E93">
        <w:t>:113-137.</w:t>
      </w:r>
    </w:p>
    <w:p w14:paraId="559E87B2" w14:textId="77777777" w:rsidR="00A50E93" w:rsidRPr="00A50E93" w:rsidRDefault="00A50E93" w:rsidP="00A50E93">
      <w:pPr>
        <w:pStyle w:val="EndNoteBibliography"/>
        <w:ind w:left="720" w:hanging="720"/>
      </w:pPr>
      <w:r w:rsidRPr="00A50E93">
        <w:t xml:space="preserve">Cavanaugh, K. C., D. C. Reed, T. W. Bell, M. N. Castorani, and R. Beas-Luna. 2019. Spatial Variability in the Resistance and Resilience of Giant Kelp in Southern and Baja California to a Multiyear Heatwave. Frontiers in Marine Science </w:t>
      </w:r>
      <w:r w:rsidRPr="00A50E93">
        <w:rPr>
          <w:b/>
        </w:rPr>
        <w:t>6</w:t>
      </w:r>
      <w:r w:rsidRPr="00A50E93">
        <w:t>.</w:t>
      </w:r>
    </w:p>
    <w:p w14:paraId="05515D09" w14:textId="77777777" w:rsidR="00A50E93" w:rsidRPr="00A50E93" w:rsidRDefault="00A50E93" w:rsidP="00A50E93">
      <w:pPr>
        <w:pStyle w:val="EndNoteBibliography"/>
        <w:ind w:left="720" w:hanging="720"/>
      </w:pPr>
      <w:r w:rsidRPr="00A50E93">
        <w:lastRenderedPageBreak/>
        <w:t xml:space="preserve">Cavole, L. M., A. M. Demko, R. E. Diner, A. Giddings, I. Koester, C. M. L. S. Pagniello, M. L. Paulsen, A. Ramirez-Valdez, S. M. Schwenck, N. K. Yen, M. E. Zill, and P. J. S. Franks. 2016. Biological Impacts of the 2013-2015 Warm-Water Anomaly in the Northeast Pacific. Oceanography </w:t>
      </w:r>
      <w:r w:rsidRPr="00A50E93">
        <w:rPr>
          <w:b/>
        </w:rPr>
        <w:t>29</w:t>
      </w:r>
      <w:r w:rsidRPr="00A50E93">
        <w:t>:273-285.</w:t>
      </w:r>
    </w:p>
    <w:p w14:paraId="329C9615" w14:textId="77777777" w:rsidR="00A50E93" w:rsidRPr="00A50E93" w:rsidRDefault="00A50E93" w:rsidP="00A50E93">
      <w:pPr>
        <w:pStyle w:val="EndNoteBibliography"/>
        <w:ind w:left="720" w:hanging="720"/>
      </w:pPr>
      <w:r w:rsidRPr="00A50E93">
        <w:t xml:space="preserve">Cheung, W. W. L., and T. L. Frölicher. 2020. Marine heatwaves exacerbate climate change impacts for fisheries in the northeast Pacific. Scientific Reports </w:t>
      </w:r>
      <w:r w:rsidRPr="00A50E93">
        <w:rPr>
          <w:b/>
        </w:rPr>
        <w:t>10</w:t>
      </w:r>
      <w:r w:rsidRPr="00A50E93">
        <w:t>:6678.</w:t>
      </w:r>
    </w:p>
    <w:p w14:paraId="0EC01B4C" w14:textId="77777777" w:rsidR="00A50E93" w:rsidRPr="00A50E93" w:rsidRDefault="00A50E93" w:rsidP="00A50E93">
      <w:pPr>
        <w:pStyle w:val="EndNoteBibliography"/>
        <w:ind w:left="720" w:hanging="720"/>
      </w:pPr>
      <w:r w:rsidRPr="00A50E93">
        <w:t xml:space="preserve">Connell, S. D. 2005. Assembly and maintenance of subtidal habitat heterogeneity: synergistic effects of light penetration and sedimentation. Marine Ecology Progress Series </w:t>
      </w:r>
      <w:r w:rsidRPr="00A50E93">
        <w:rPr>
          <w:b/>
        </w:rPr>
        <w:t>289</w:t>
      </w:r>
      <w:r w:rsidRPr="00A50E93">
        <w:t>:53-61.</w:t>
      </w:r>
    </w:p>
    <w:p w14:paraId="1762C49C" w14:textId="77777777" w:rsidR="00A50E93" w:rsidRPr="00A50E93" w:rsidRDefault="00A50E93" w:rsidP="00A50E93">
      <w:pPr>
        <w:pStyle w:val="EndNoteBibliography"/>
        <w:ind w:left="720" w:hanging="720"/>
      </w:pPr>
      <w:r w:rsidRPr="00A50E93">
        <w:t xml:space="preserve">Duggins, D. O., C. A. Simenstad, and J. A. Estes. 1989. Magnification of Secondary Production by Kelp Detritus in Coastal Marine Ecosystems. Science </w:t>
      </w:r>
      <w:r w:rsidRPr="00A50E93">
        <w:rPr>
          <w:b/>
        </w:rPr>
        <w:t>245</w:t>
      </w:r>
      <w:r w:rsidRPr="00A50E93">
        <w:t>:170-173.</w:t>
      </w:r>
    </w:p>
    <w:p w14:paraId="55741218" w14:textId="77777777" w:rsidR="00A50E93" w:rsidRPr="00A50E93" w:rsidRDefault="00A50E93" w:rsidP="00A50E93">
      <w:pPr>
        <w:pStyle w:val="EndNoteBibliography"/>
        <w:ind w:left="720" w:hanging="720"/>
      </w:pPr>
      <w:r w:rsidRPr="00A50E93">
        <w:t xml:space="preserve">Dunn, R. P., and K. A. Hovel. 2019. Experiments reveal limited top-down control of key herbivores in southern California kelp forests. Ecology </w:t>
      </w:r>
      <w:r w:rsidRPr="00A50E93">
        <w:rPr>
          <w:b/>
        </w:rPr>
        <w:t>100</w:t>
      </w:r>
      <w:r w:rsidRPr="00A50E93">
        <w:t>:e02625.</w:t>
      </w:r>
    </w:p>
    <w:p w14:paraId="6020D5FC" w14:textId="77777777" w:rsidR="00A50E93" w:rsidRPr="00A50E93" w:rsidRDefault="00A50E93" w:rsidP="00A50E93">
      <w:pPr>
        <w:pStyle w:val="EndNoteBibliography"/>
        <w:ind w:left="720" w:hanging="720"/>
      </w:pPr>
      <w:r w:rsidRPr="00A50E93">
        <w:t xml:space="preserve">Dunn, R. P., J. F. Samhouri, and M. L. Baskett. 2021. Transient dynamics during kelp forest recovery from fishing across multiple trophic levels. Ecological Applications </w:t>
      </w:r>
      <w:r w:rsidRPr="00A50E93">
        <w:rPr>
          <w:b/>
        </w:rPr>
        <w:t>31</w:t>
      </w:r>
      <w:r w:rsidRPr="00A50E93">
        <w:t>.</w:t>
      </w:r>
    </w:p>
    <w:p w14:paraId="26BFF4FE" w14:textId="77777777" w:rsidR="00A50E93" w:rsidRPr="00A50E93" w:rsidRDefault="00A50E93" w:rsidP="00A50E93">
      <w:pPr>
        <w:pStyle w:val="EndNoteBibliography"/>
        <w:ind w:left="720" w:hanging="720"/>
      </w:pPr>
      <w:r w:rsidRPr="00A50E93">
        <w:t xml:space="preserve">Estes, J. A., E. M. Danner, D. F. Doak, B. Konar, A. M. Springer, P. D. Steinberg, M. T. Tinker, and T. M. Williams. 2004. Complex trophic interactions in kelp forest ecosystems. Bulletin of Marine Science </w:t>
      </w:r>
      <w:r w:rsidRPr="00A50E93">
        <w:rPr>
          <w:b/>
        </w:rPr>
        <w:t>74</w:t>
      </w:r>
      <w:r w:rsidRPr="00A50E93">
        <w:t>:621-638.</w:t>
      </w:r>
    </w:p>
    <w:p w14:paraId="0FDB4E25" w14:textId="77777777" w:rsidR="00A50E93" w:rsidRPr="00A50E93" w:rsidRDefault="00A50E93" w:rsidP="00A50E93">
      <w:pPr>
        <w:pStyle w:val="EndNoteBibliography"/>
        <w:ind w:left="720" w:hanging="720"/>
      </w:pPr>
      <w:r w:rsidRPr="00A50E93">
        <w:t xml:space="preserve">Eurich, J. G., R. L. Selden, and R. R. Warner. 2014. California spiny lobster preference for urchins from kelp forests: implications for urchin barren persistence. Marine Ecology Progress Series </w:t>
      </w:r>
      <w:r w:rsidRPr="00A50E93">
        <w:rPr>
          <w:b/>
        </w:rPr>
        <w:t>498</w:t>
      </w:r>
      <w:r w:rsidRPr="00A50E93">
        <w:t>:217-225.</w:t>
      </w:r>
    </w:p>
    <w:p w14:paraId="625874EB" w14:textId="77777777" w:rsidR="00A50E93" w:rsidRPr="00A50E93" w:rsidRDefault="00A50E93" w:rsidP="00A50E93">
      <w:pPr>
        <w:pStyle w:val="EndNoteBibliography"/>
        <w:ind w:left="720" w:hanging="720"/>
      </w:pPr>
      <w:r w:rsidRPr="00A50E93">
        <w:t xml:space="preserve">Feehan, C. J., and R. E. Scheibling. 2014. Effects of sea urchin disease on coastal marine ecosystems. Marine Biology </w:t>
      </w:r>
      <w:r w:rsidRPr="00A50E93">
        <w:rPr>
          <w:b/>
        </w:rPr>
        <w:t>161</w:t>
      </w:r>
      <w:r w:rsidRPr="00A50E93">
        <w:t>:1467-1485.</w:t>
      </w:r>
    </w:p>
    <w:p w14:paraId="3DF73369" w14:textId="77777777" w:rsidR="00A50E93" w:rsidRPr="00A50E93" w:rsidRDefault="00A50E93" w:rsidP="00A50E93">
      <w:pPr>
        <w:pStyle w:val="EndNoteBibliography"/>
        <w:ind w:left="720" w:hanging="720"/>
      </w:pPr>
      <w:r w:rsidRPr="00A50E93">
        <w:t xml:space="preserve">Field, J. C., R. R. Miller, J. A. Santora, N. Tolimieri, M. A. Haltuch, R. D. Brodeur, T. D. Auth, E. J. Dick, M. H. Monk, K. M. Sakuma, and B. K. Wells. 2021. Spatiotemporal patterns of variability in the abundance and distribution of winter-spawned pelagic juvenile rockfish in the California Current. Plos One </w:t>
      </w:r>
      <w:r w:rsidRPr="00A50E93">
        <w:rPr>
          <w:b/>
        </w:rPr>
        <w:t>16</w:t>
      </w:r>
      <w:r w:rsidRPr="00A50E93">
        <w:t>.</w:t>
      </w:r>
    </w:p>
    <w:p w14:paraId="3A909ABF" w14:textId="77777777" w:rsidR="00A50E93" w:rsidRPr="00A50E93" w:rsidRDefault="00A50E93" w:rsidP="00A50E93">
      <w:pPr>
        <w:pStyle w:val="EndNoteBibliography"/>
        <w:ind w:left="720" w:hanging="720"/>
      </w:pPr>
      <w:r w:rsidRPr="00A50E93">
        <w:t xml:space="preserve">Gabara, S. S., B. H. Konar, and M. S. Edwards. 2021. Biodiversity loss leads to reductions in community-wide trophic complexity. Ecosphere </w:t>
      </w:r>
      <w:r w:rsidRPr="00A50E93">
        <w:rPr>
          <w:b/>
        </w:rPr>
        <w:t>12</w:t>
      </w:r>
      <w:r w:rsidRPr="00A50E93">
        <w:t>:e03361.</w:t>
      </w:r>
    </w:p>
    <w:p w14:paraId="45431723" w14:textId="77777777" w:rsidR="00A50E93" w:rsidRPr="00A50E93" w:rsidRDefault="00A50E93" w:rsidP="00A50E93">
      <w:pPr>
        <w:pStyle w:val="EndNoteBibliography"/>
        <w:ind w:left="720" w:hanging="720"/>
      </w:pPr>
      <w:r w:rsidRPr="00A50E93">
        <w:t>Gallagher, J. B., V. Shelamoff, and C. Layton. 2022. Seaweed ecosystems may not mitigate CO2 emissions. ICES Journal of Marine Science.</w:t>
      </w:r>
    </w:p>
    <w:p w14:paraId="65B22B4E" w14:textId="77777777" w:rsidR="00A50E93" w:rsidRPr="00A50E93" w:rsidRDefault="00A50E93" w:rsidP="00A50E93">
      <w:pPr>
        <w:pStyle w:val="EndNoteBibliography"/>
        <w:ind w:left="720" w:hanging="720"/>
      </w:pPr>
      <w:r w:rsidRPr="00A50E93">
        <w:t xml:space="preserve">Graham, M. H. 2004. Effects of Local Deforestation on the Diversity and Structure of Southern California Giant Kelp Forest Food Webs. Ecosystems </w:t>
      </w:r>
      <w:r w:rsidRPr="00A50E93">
        <w:rPr>
          <w:b/>
        </w:rPr>
        <w:t>7</w:t>
      </w:r>
      <w:r w:rsidRPr="00A50E93">
        <w:t>:341-357.</w:t>
      </w:r>
    </w:p>
    <w:p w14:paraId="33A642EF" w14:textId="77777777" w:rsidR="00A50E93" w:rsidRPr="00A50E93" w:rsidRDefault="00A50E93" w:rsidP="00A50E93">
      <w:pPr>
        <w:pStyle w:val="EndNoteBibliography"/>
        <w:ind w:left="720" w:hanging="720"/>
      </w:pPr>
      <w:r w:rsidRPr="00A50E93">
        <w:t xml:space="preserve">Gregr, E. J., V. Christensen, L. Nichol, R. G. Martone, R. W. Markel, J. C. Watson, C. D. G. Harley, E. A. Pakhomov, J. B. Shurin, and K. M. A. Chan. 2020. Cascading social-ecological costs and benefits triggered by a recovering keystone predator. Science </w:t>
      </w:r>
      <w:r w:rsidRPr="00A50E93">
        <w:rPr>
          <w:b/>
        </w:rPr>
        <w:t>368</w:t>
      </w:r>
      <w:r w:rsidRPr="00A50E93">
        <w:t>:1243-+.</w:t>
      </w:r>
    </w:p>
    <w:p w14:paraId="1D9B2656" w14:textId="77777777" w:rsidR="00A50E93" w:rsidRPr="00A50E93" w:rsidRDefault="00A50E93" w:rsidP="00A50E93">
      <w:pPr>
        <w:pStyle w:val="EndNoteBibliography"/>
        <w:ind w:left="720" w:hanging="720"/>
      </w:pPr>
      <w:r w:rsidRPr="00A50E93">
        <w:t xml:space="preserve">Hamilton, S. L., T. W. Bell, J. R. Watson, K. A. Grorud-Colvert, and B. A. Menge. 2020. Remote sensing: generation of long-term kelp bed data sets for evaluation of impacts of climatic variation. Ecology </w:t>
      </w:r>
      <w:r w:rsidRPr="00A50E93">
        <w:rPr>
          <w:b/>
        </w:rPr>
        <w:t>101</w:t>
      </w:r>
      <w:r w:rsidRPr="00A50E93">
        <w:t>.</w:t>
      </w:r>
    </w:p>
    <w:p w14:paraId="35FE2A38" w14:textId="77777777" w:rsidR="00A50E93" w:rsidRPr="00A50E93" w:rsidRDefault="00A50E93" w:rsidP="00A50E93">
      <w:pPr>
        <w:pStyle w:val="EndNoteBibliography"/>
        <w:ind w:left="720" w:hanging="720"/>
      </w:pPr>
      <w:r w:rsidRPr="00A50E93">
        <w:t xml:space="preserve">Hamilton, S. L., V. R. Saccomanno, W. N. Heady, A. L. Gehman, S. I. Lonhart, R. Beas-Luna, F. T. Francis, L. Lee, L. Rogers-Bennett, A. K. Salomon, and S. A. </w:t>
      </w:r>
      <w:r w:rsidRPr="00A50E93">
        <w:lastRenderedPageBreak/>
        <w:t xml:space="preserve">Gravem. 2021. Disease-driven mass mortality event leads to widespread extirpation and variable recovery potential of a marine predator across the eastern Pacific. Proceedings of the Royal Society B: Biological Sciences </w:t>
      </w:r>
      <w:r w:rsidRPr="00A50E93">
        <w:rPr>
          <w:b/>
        </w:rPr>
        <w:t>288</w:t>
      </w:r>
      <w:r w:rsidRPr="00A50E93">
        <w:t>:20211195.</w:t>
      </w:r>
    </w:p>
    <w:p w14:paraId="55A03C2C" w14:textId="77777777" w:rsidR="00A50E93" w:rsidRPr="00A50E93" w:rsidRDefault="00A50E93" w:rsidP="00A50E93">
      <w:pPr>
        <w:pStyle w:val="EndNoteBibliography"/>
        <w:ind w:left="720" w:hanging="720"/>
      </w:pPr>
      <w:r w:rsidRPr="00A50E93">
        <w:t>Harvey, C. J., T. Garfield, G. Williams, and N. Tolimieri, editors. 2022. 2021-2022 California Current ecosystem status report: A report of the NOAA California Current Integrated Ecosystem Assessment Team (CCIEA) to the Pacific Fishery Management Council, March 13, 2022.</w:t>
      </w:r>
    </w:p>
    <w:p w14:paraId="2242E801" w14:textId="77777777" w:rsidR="00A50E93" w:rsidRPr="00A50E93" w:rsidRDefault="00A50E93" w:rsidP="00A50E93">
      <w:pPr>
        <w:pStyle w:val="EndNoteBibliography"/>
        <w:ind w:left="720" w:hanging="720"/>
      </w:pPr>
      <w:r w:rsidRPr="00A50E93">
        <w:t xml:space="preserve">Hewson, I., K. S. I. Bistolas, E. M. Quijano Cardé, J. B. Button, P. J. Foster, J. M. Flanzenbaum, J. Kocian, and C. K. Lewis. 2018. Investigating the Complex Association Between Viral Ecology, Environment, and Northeast Pacific Sea Star Wasting. Frontiers in Marine Science </w:t>
      </w:r>
      <w:r w:rsidRPr="00A50E93">
        <w:rPr>
          <w:b/>
        </w:rPr>
        <w:t>5</w:t>
      </w:r>
      <w:r w:rsidRPr="00A50E93">
        <w:t>.</w:t>
      </w:r>
    </w:p>
    <w:p w14:paraId="24C80E9C" w14:textId="77777777" w:rsidR="00A50E93" w:rsidRPr="00A50E93" w:rsidRDefault="00A50E93" w:rsidP="00A50E93">
      <w:pPr>
        <w:pStyle w:val="EndNoteBibliography"/>
        <w:ind w:left="720" w:hanging="720"/>
      </w:pPr>
      <w:r w:rsidRPr="00A50E93">
        <w:t xml:space="preserve">Hewson, I., J. B. Button, B. M. Gudenkauf, B. Miner, A. L. Newton, J. K. Gaydos, J. Wynne, C. L. Groves, G. Hendler, M. Murray, S. Fradkin, M. Breitbart, E. Fahsbender, K. D. Lafferty, A. M. Kilpatrick, C. M. Miner, P. Raimondi, L. Lahner, C. S. Friedman, S. Daniels, M. Haulena, J. Marliave, C. A. Burge, M. E. Eisenlord, and C. D. Harvell. 2014. Densovirus associated with sea-star wasting disease and mass mortality. Proc Natl Acad Sci U S A </w:t>
      </w:r>
      <w:r w:rsidRPr="00A50E93">
        <w:rPr>
          <w:b/>
        </w:rPr>
        <w:t>111</w:t>
      </w:r>
      <w:r w:rsidRPr="00A50E93">
        <w:t>:17278-17283.</w:t>
      </w:r>
    </w:p>
    <w:p w14:paraId="775BA45C" w14:textId="77777777" w:rsidR="00A50E93" w:rsidRPr="00A50E93" w:rsidRDefault="00A50E93" w:rsidP="00A50E93">
      <w:pPr>
        <w:pStyle w:val="EndNoteBibliography"/>
        <w:ind w:left="720" w:hanging="720"/>
      </w:pPr>
      <w:r w:rsidRPr="00A50E93">
        <w:t xml:space="preserve">Holbrook, S. J., M. H. Carr, R. J. Schmitt, and J. A. Coyer. 1990. Effect of Giant Kelp on Local Abundance of Reef Fishes: The Importance of Ontogenetic Resource Requirements. Bulletin of Marine Science </w:t>
      </w:r>
      <w:r w:rsidRPr="00A50E93">
        <w:rPr>
          <w:b/>
        </w:rPr>
        <w:t>47</w:t>
      </w:r>
      <w:r w:rsidRPr="00A50E93">
        <w:t>:104-114.</w:t>
      </w:r>
    </w:p>
    <w:p w14:paraId="143F1108" w14:textId="77777777" w:rsidR="00A50E93" w:rsidRPr="00A50E93" w:rsidRDefault="00A50E93" w:rsidP="00A50E93">
      <w:pPr>
        <w:pStyle w:val="EndNoteBibliography"/>
        <w:ind w:left="720" w:hanging="720"/>
      </w:pPr>
      <w:r w:rsidRPr="00A50E93">
        <w:t xml:space="preserve">Huang, B., C. Liu, V. Banzon, E. Freeman, G. Graham, B. Hankins, T. Smith, and H.-M. Zhang. 2021. Improvements of the Daily Optimum Interpolation Sea Surface Temperature (DOISST) Version 2.1. Journal of Climate </w:t>
      </w:r>
      <w:r w:rsidRPr="00A50E93">
        <w:rPr>
          <w:b/>
        </w:rPr>
        <w:t>34</w:t>
      </w:r>
      <w:r w:rsidRPr="00A50E93">
        <w:t>:2923-2939.</w:t>
      </w:r>
    </w:p>
    <w:p w14:paraId="7A2182CC" w14:textId="77777777" w:rsidR="00A50E93" w:rsidRPr="00A50E93" w:rsidRDefault="00A50E93" w:rsidP="00A50E93">
      <w:pPr>
        <w:pStyle w:val="EndNoteBibliography"/>
        <w:ind w:left="720" w:hanging="720"/>
      </w:pPr>
      <w:r w:rsidRPr="00A50E93">
        <w:t>IPCC. 2022. Climate change 2022: Impacts, adaptation and vulnerability. Summary for policy makers. Sixth assessment report., Intergovernmental panel on clmate change.</w:t>
      </w:r>
    </w:p>
    <w:p w14:paraId="2638464F" w14:textId="77777777" w:rsidR="00A50E93" w:rsidRPr="00A50E93" w:rsidRDefault="00A50E93" w:rsidP="00A50E93">
      <w:pPr>
        <w:pStyle w:val="EndNoteBibliography"/>
        <w:ind w:left="720" w:hanging="720"/>
      </w:pPr>
      <w:r w:rsidRPr="00A50E93">
        <w:t xml:space="preserve">Jacox, M. G., M. A. Alexander, N. J. Mantua, J. D. Scott, G. Hervieux, R. S. Webb, and F. E. Werner. 2018. Forcing of Multiyear Extreme Ocean Temperatures That Impacted California Current Living Marine Resources in 2016. Bulletin of the American Meteorological Society </w:t>
      </w:r>
      <w:r w:rsidRPr="00A50E93">
        <w:rPr>
          <w:b/>
        </w:rPr>
        <w:t>99</w:t>
      </w:r>
      <w:r w:rsidRPr="00A50E93">
        <w:t>:S27-S33.</w:t>
      </w:r>
    </w:p>
    <w:p w14:paraId="5F764698" w14:textId="77777777" w:rsidR="00A50E93" w:rsidRPr="00A50E93" w:rsidRDefault="00A50E93" w:rsidP="00A50E93">
      <w:pPr>
        <w:pStyle w:val="EndNoteBibliography"/>
        <w:ind w:left="720" w:hanging="720"/>
      </w:pPr>
      <w:r w:rsidRPr="00A50E93">
        <w:t xml:space="preserve">Johnson, D. W. 2006. Predation, habitat complexity, and variation in density-dependent mortality of temperate reef fishes. Ecology </w:t>
      </w:r>
      <w:r w:rsidRPr="00A50E93">
        <w:rPr>
          <w:b/>
        </w:rPr>
        <w:t>87</w:t>
      </w:r>
      <w:r w:rsidRPr="00A50E93">
        <w:t>:1179-1188.</w:t>
      </w:r>
    </w:p>
    <w:p w14:paraId="457F477F" w14:textId="77777777" w:rsidR="00A50E93" w:rsidRPr="00A50E93" w:rsidRDefault="00A50E93" w:rsidP="00A50E93">
      <w:pPr>
        <w:pStyle w:val="EndNoteBibliography"/>
        <w:ind w:left="720" w:hanging="720"/>
      </w:pPr>
      <w:r w:rsidRPr="00A50E93">
        <w:t xml:space="preserve">Kriegisch, N., S. E. Reeves, E. B. Flukes, C. R. Johnson, and S. D. Ling. 2019. Drift-kelp suppresses foraging movement of overgrazing sea urchins. Oecologia </w:t>
      </w:r>
      <w:r w:rsidRPr="00A50E93">
        <w:rPr>
          <w:b/>
        </w:rPr>
        <w:t>190</w:t>
      </w:r>
      <w:r w:rsidRPr="00A50E93">
        <w:t>:665-677.</w:t>
      </w:r>
    </w:p>
    <w:p w14:paraId="0537DA41" w14:textId="77777777" w:rsidR="00A50E93" w:rsidRPr="00A50E93" w:rsidRDefault="00A50E93" w:rsidP="00A50E93">
      <w:pPr>
        <w:pStyle w:val="EndNoteBibliography"/>
        <w:ind w:left="720" w:hanging="720"/>
      </w:pPr>
      <w:r w:rsidRPr="00A50E93">
        <w:t xml:space="preserve">Kvitek, R. G., P. Iampietro, and C. E. Bowlby. 1998. Sea Otters and Benthic Prey Communities: A Direct Test of the Sea Otter as Keystone Predator in Washington State. Marine Mammal Science </w:t>
      </w:r>
      <w:r w:rsidRPr="00A50E93">
        <w:rPr>
          <w:b/>
        </w:rPr>
        <w:t>14</w:t>
      </w:r>
      <w:r w:rsidRPr="00A50E93">
        <w:t>:895-902.</w:t>
      </w:r>
    </w:p>
    <w:p w14:paraId="43CC03E1" w14:textId="77777777" w:rsidR="00A50E93" w:rsidRPr="00A50E93" w:rsidRDefault="00A50E93" w:rsidP="00A50E93">
      <w:pPr>
        <w:pStyle w:val="EndNoteBibliography"/>
        <w:ind w:left="720" w:hanging="720"/>
      </w:pPr>
      <w:r w:rsidRPr="00A50E93">
        <w:t xml:space="preserve">Kvitek, R. G., D. Shull, D. Canestro, E. C. Bowlby, and B. L. Troutman. 1989. Sea Otters and Benthic Prey Communities in Washington State. Marine Mammal Science </w:t>
      </w:r>
      <w:r w:rsidRPr="00A50E93">
        <w:rPr>
          <w:b/>
        </w:rPr>
        <w:t>5</w:t>
      </w:r>
      <w:r w:rsidRPr="00A50E93">
        <w:t>:266-280.</w:t>
      </w:r>
    </w:p>
    <w:p w14:paraId="42CA4C87" w14:textId="77777777" w:rsidR="00A50E93" w:rsidRPr="00A50E93" w:rsidRDefault="00A50E93" w:rsidP="00A50E93">
      <w:pPr>
        <w:pStyle w:val="EndNoteBibliography"/>
        <w:ind w:left="720" w:hanging="720"/>
      </w:pPr>
      <w:r w:rsidRPr="00A50E93">
        <w:t xml:space="preserve">Lamy, T., C. Koenigs, S. J. Holbrook, R. J. Miller, A. C. Stier, and D. C. Reed. 2020. Foundation species promote community stability by increasing diversity in a giant kelp forest. Ecology </w:t>
      </w:r>
      <w:r w:rsidRPr="00A50E93">
        <w:rPr>
          <w:b/>
        </w:rPr>
        <w:t>101</w:t>
      </w:r>
      <w:r w:rsidRPr="00A50E93">
        <w:t>:e02987.</w:t>
      </w:r>
    </w:p>
    <w:p w14:paraId="44C0644F" w14:textId="77777777" w:rsidR="00A50E93" w:rsidRPr="00A50E93" w:rsidRDefault="00A50E93" w:rsidP="00A50E93">
      <w:pPr>
        <w:pStyle w:val="EndNoteBibliography"/>
        <w:ind w:left="720" w:hanging="720"/>
      </w:pPr>
      <w:r w:rsidRPr="00A50E93">
        <w:lastRenderedPageBreak/>
        <w:t>Love, M. S., M. Yoklavich, and L. Thorsteinson. 2002. The rockfishes of the Northeast Pacific. University of California Press, Berkley and Los Angeles.</w:t>
      </w:r>
    </w:p>
    <w:p w14:paraId="532CC62E" w14:textId="77777777" w:rsidR="00A50E93" w:rsidRPr="00A50E93" w:rsidRDefault="00A50E93" w:rsidP="00A50E93">
      <w:pPr>
        <w:pStyle w:val="EndNoteBibliography"/>
        <w:ind w:left="720" w:hanging="720"/>
      </w:pPr>
      <w:r w:rsidRPr="00A50E93">
        <w:t xml:space="preserve">Markel, R. W., and J. B. Shurin. 2020. Contrasting effects of coastal upwelling on growth and recruitment of nearshore Pacific rockfishes (genus Sebastes). Canadian Journal of Fisheries and Aquatic Sciences </w:t>
      </w:r>
      <w:r w:rsidRPr="00A50E93">
        <w:rPr>
          <w:b/>
        </w:rPr>
        <w:t>77</w:t>
      </w:r>
      <w:r w:rsidRPr="00A50E93">
        <w:t>:950-962.</w:t>
      </w:r>
    </w:p>
    <w:p w14:paraId="79C581A1" w14:textId="77777777" w:rsidR="00A50E93" w:rsidRPr="00A50E93" w:rsidRDefault="00A50E93" w:rsidP="00A50E93">
      <w:pPr>
        <w:pStyle w:val="EndNoteBibliography"/>
        <w:ind w:left="720" w:hanging="720"/>
      </w:pPr>
      <w:r w:rsidRPr="00A50E93">
        <w:t xml:space="preserve">Maunder, M. N., and A. E. Punt. 2004. Standardizing catch and effort data: a review of recent approaches. Fisheries Research </w:t>
      </w:r>
      <w:r w:rsidRPr="00A50E93">
        <w:rPr>
          <w:b/>
        </w:rPr>
        <w:t>70</w:t>
      </w:r>
      <w:r w:rsidRPr="00A50E93">
        <w:t>:141-159.</w:t>
      </w:r>
    </w:p>
    <w:p w14:paraId="03023BD6" w14:textId="77777777" w:rsidR="00A50E93" w:rsidRPr="00A50E93" w:rsidRDefault="00A50E93" w:rsidP="00A50E93">
      <w:pPr>
        <w:pStyle w:val="EndNoteBibliography"/>
        <w:ind w:left="720" w:hanging="720"/>
      </w:pPr>
      <w:r w:rsidRPr="00A50E93">
        <w:t xml:space="preserve">McNaughton, S. J. 1977. Diversity and Stability of Ecological Communities: A Comment on the Role of Empiricism in Ecology. The American Naturalist </w:t>
      </w:r>
      <w:r w:rsidRPr="00A50E93">
        <w:rPr>
          <w:b/>
        </w:rPr>
        <w:t>111</w:t>
      </w:r>
      <w:r w:rsidRPr="00A50E93">
        <w:t>:515-525.</w:t>
      </w:r>
    </w:p>
    <w:p w14:paraId="1824316C" w14:textId="77777777" w:rsidR="00A50E93" w:rsidRPr="00A50E93" w:rsidRDefault="00A50E93" w:rsidP="00A50E93">
      <w:pPr>
        <w:pStyle w:val="EndNoteBibliography"/>
        <w:ind w:left="720" w:hanging="720"/>
      </w:pPr>
      <w:r w:rsidRPr="00A50E93">
        <w:t xml:space="preserve">McPherson, M. L., D. J. I. Finger, H. F. Houskeeper, T. W. Bell, M. H. Carr, L. Rogers-Bennett, and R. M. Kudela. 2021. Large-scale shift in the structure of a kelp forest ecosystem co-occurs with an epizootic and marine heatwave. Communications Biology </w:t>
      </w:r>
      <w:r w:rsidRPr="00A50E93">
        <w:rPr>
          <w:b/>
        </w:rPr>
        <w:t>4</w:t>
      </w:r>
      <w:r w:rsidRPr="00A50E93">
        <w:t>:298.</w:t>
      </w:r>
    </w:p>
    <w:p w14:paraId="7145B63C" w14:textId="77777777" w:rsidR="00A50E93" w:rsidRPr="00A50E93" w:rsidRDefault="00A50E93" w:rsidP="00A50E93">
      <w:pPr>
        <w:pStyle w:val="EndNoteBibliography"/>
        <w:ind w:left="720" w:hanging="720"/>
      </w:pPr>
      <w:r w:rsidRPr="00A50E93">
        <w:t xml:space="preserve">Montecino-Latorre, D., M. E. Eisenlord, M. Turner, R. Yoshioka, C. D. Harvell, C. V. Pattengill-Semmens, J. D. Nichols, and J. K. Gaydos. 2016. Devastating Transboundary Impacts of Sea Star Wasting Disease on Subtidal Asteroids. PLoS One </w:t>
      </w:r>
      <w:r w:rsidRPr="00A50E93">
        <w:rPr>
          <w:b/>
        </w:rPr>
        <w:t>11</w:t>
      </w:r>
      <w:r w:rsidRPr="00A50E93">
        <w:t>:e0163190.</w:t>
      </w:r>
    </w:p>
    <w:p w14:paraId="67E071D9" w14:textId="77777777" w:rsidR="00A50E93" w:rsidRPr="00A50E93" w:rsidRDefault="00A50E93" w:rsidP="00A50E93">
      <w:pPr>
        <w:pStyle w:val="EndNoteBibliography"/>
        <w:ind w:left="720" w:hanging="720"/>
      </w:pPr>
      <w:r w:rsidRPr="00A50E93">
        <w:t xml:space="preserve">Morgan, C. A., B. R. Beckman, L. A. Weitkamp, and K. L. Fresh. 2019. Recent Ecosystem Disturbance in the Northern California Current. Fisheries </w:t>
      </w:r>
      <w:r w:rsidRPr="00A50E93">
        <w:rPr>
          <w:b/>
        </w:rPr>
        <w:t>44</w:t>
      </w:r>
      <w:r w:rsidRPr="00A50E93">
        <w:t>:465-474.</w:t>
      </w:r>
    </w:p>
    <w:p w14:paraId="7EC5E0D8" w14:textId="77777777" w:rsidR="00A50E93" w:rsidRPr="00A50E93" w:rsidRDefault="00A50E93" w:rsidP="00A50E93">
      <w:pPr>
        <w:pStyle w:val="EndNoteBibliography"/>
        <w:ind w:left="720" w:hanging="720"/>
      </w:pPr>
      <w:r w:rsidRPr="00A50E93">
        <w:t xml:space="preserve">Pearse, J. S., and A. H. Hines. 1987. Long-Term Population-Dynamics of Sea-Urchins in a Central California Kelp Forest - Rare Recruitment and Rapid Decline. Marine Ecology Progress Series </w:t>
      </w:r>
      <w:r w:rsidRPr="00A50E93">
        <w:rPr>
          <w:b/>
        </w:rPr>
        <w:t>39</w:t>
      </w:r>
      <w:r w:rsidRPr="00A50E93">
        <w:t>:275-283.</w:t>
      </w:r>
    </w:p>
    <w:p w14:paraId="25413E5C" w14:textId="77777777" w:rsidR="00A50E93" w:rsidRPr="00A50E93" w:rsidRDefault="00A50E93" w:rsidP="00A50E93">
      <w:pPr>
        <w:pStyle w:val="EndNoteBibliography"/>
        <w:ind w:left="720" w:hanging="720"/>
      </w:pPr>
      <w:r w:rsidRPr="00A50E93">
        <w:t xml:space="preserve">Pfister, C. A., H. D. Berry, T. Mumford, and A. Randall Hughes. 2018. The dynamics of Kelp Forests in the Northeast Pacific Ocean and the relationship with environmental drivers. Journal of Ecology </w:t>
      </w:r>
      <w:r w:rsidRPr="00A50E93">
        <w:rPr>
          <w:b/>
        </w:rPr>
        <w:t>106</w:t>
      </w:r>
      <w:r w:rsidRPr="00A50E93">
        <w:t>:1520-1533.</w:t>
      </w:r>
    </w:p>
    <w:p w14:paraId="02753B08" w14:textId="77777777" w:rsidR="00A50E93" w:rsidRPr="00A50E93" w:rsidRDefault="00A50E93" w:rsidP="00A50E93">
      <w:pPr>
        <w:pStyle w:val="EndNoteBibliography"/>
        <w:ind w:left="720" w:hanging="720"/>
      </w:pPr>
      <w:r w:rsidRPr="00A50E93">
        <w:t>PFMC. 2020. Pacific coast groundifhs fishery management plan: for the California, Oregon, and Washington groundfish fishery. Pacific Fishery Management Council, 7700 NE Ambnassador Place, Suite 101, Portland, OR, 97220.</w:t>
      </w:r>
    </w:p>
    <w:p w14:paraId="7ED2432D" w14:textId="77777777" w:rsidR="00A50E93" w:rsidRPr="00A50E93" w:rsidRDefault="00A50E93" w:rsidP="00A50E93">
      <w:pPr>
        <w:pStyle w:val="EndNoteBibliography"/>
        <w:ind w:left="720" w:hanging="720"/>
      </w:pPr>
      <w:r w:rsidRPr="00A50E93">
        <w:t xml:space="preserve">Pinsky, M. L., G. Guannel, and K. K. Arkema. 2013. Quantifying wave attenuation to inform coastal habitat conservation. Ecosphere </w:t>
      </w:r>
      <w:r w:rsidRPr="00A50E93">
        <w:rPr>
          <w:b/>
        </w:rPr>
        <w:t>4</w:t>
      </w:r>
      <w:r w:rsidRPr="00A50E93">
        <w:t>:art95.</w:t>
      </w:r>
    </w:p>
    <w:p w14:paraId="03886A6E" w14:textId="77777777" w:rsidR="00A50E93" w:rsidRPr="00A50E93" w:rsidRDefault="00A50E93" w:rsidP="00A50E93">
      <w:pPr>
        <w:pStyle w:val="EndNoteBibliography"/>
        <w:ind w:left="720" w:hanging="720"/>
      </w:pPr>
      <w:r w:rsidRPr="00A50E93">
        <w:t xml:space="preserve">Potts, J. M., and J. Elith. 2006. Comparing species abundance models. Ecological Modelling </w:t>
      </w:r>
      <w:r w:rsidRPr="00A50E93">
        <w:rPr>
          <w:b/>
        </w:rPr>
        <w:t>199</w:t>
      </w:r>
      <w:r w:rsidRPr="00A50E93">
        <w:t>:153-163.</w:t>
      </w:r>
    </w:p>
    <w:p w14:paraId="5DB85438" w14:textId="76FFD724" w:rsidR="00A50E93" w:rsidRPr="00A50E93" w:rsidRDefault="00A50E93" w:rsidP="00A50E93">
      <w:pPr>
        <w:pStyle w:val="EndNoteBibliography"/>
        <w:ind w:left="720" w:hanging="720"/>
      </w:pPr>
      <w:r w:rsidRPr="00A50E93">
        <w:t xml:space="preserve">R Core Team. 2021. R: A language and environment for statistical computing. R Foundation for Statistical Computing, Vienna, Austria. URL </w:t>
      </w:r>
      <w:hyperlink r:id="rId8" w:history="1">
        <w:r w:rsidRPr="00A50E93">
          <w:rPr>
            <w:rStyle w:val="Hyperlink"/>
          </w:rPr>
          <w:t>https://www.R-project.org/</w:t>
        </w:r>
      </w:hyperlink>
      <w:r w:rsidRPr="00A50E93">
        <w:t>.</w:t>
      </w:r>
    </w:p>
    <w:p w14:paraId="7B5CBDBE" w14:textId="77777777" w:rsidR="00A50E93" w:rsidRPr="00A50E93" w:rsidRDefault="00A50E93" w:rsidP="00A50E93">
      <w:pPr>
        <w:pStyle w:val="EndNoteBibliography"/>
        <w:ind w:left="720" w:hanging="720"/>
      </w:pPr>
      <w:r w:rsidRPr="00A50E93">
        <w:t xml:space="preserve">Randell, Z., M. Kenner, J. Tomoleoni, J. Yee, and M. Novak. 2022. Kelp-forest dynamics controlled by substrate complexity. Proceedings of the National Academy of Sciences </w:t>
      </w:r>
      <w:r w:rsidRPr="00A50E93">
        <w:rPr>
          <w:b/>
        </w:rPr>
        <w:t>119</w:t>
      </w:r>
      <w:r w:rsidRPr="00A50E93">
        <w:t>:e2103483119.</w:t>
      </w:r>
    </w:p>
    <w:p w14:paraId="3C8C8DF9" w14:textId="77777777" w:rsidR="00A50E93" w:rsidRPr="00A50E93" w:rsidRDefault="00A50E93" w:rsidP="00A50E93">
      <w:pPr>
        <w:pStyle w:val="EndNoteBibliography"/>
        <w:ind w:left="720" w:hanging="720"/>
      </w:pPr>
      <w:r w:rsidRPr="00A50E93">
        <w:t xml:space="preserve">Reed, D., L. Washburn, A. Rassweiler, R. Miller, T. Bell, and S. Harrer. 2016. Extreme warming challenges sentinel status of kelp forests as indicators of climate change. Nature Communications </w:t>
      </w:r>
      <w:r w:rsidRPr="00A50E93">
        <w:rPr>
          <w:b/>
        </w:rPr>
        <w:t>7</w:t>
      </w:r>
      <w:r w:rsidRPr="00A50E93">
        <w:t>.</w:t>
      </w:r>
    </w:p>
    <w:p w14:paraId="0F5BC4E5" w14:textId="77777777" w:rsidR="00A50E93" w:rsidRPr="00A50E93" w:rsidRDefault="00A50E93" w:rsidP="00A50E93">
      <w:pPr>
        <w:pStyle w:val="EndNoteBibliography"/>
        <w:ind w:left="720" w:hanging="720"/>
      </w:pPr>
      <w:r w:rsidRPr="00A50E93">
        <w:t xml:space="preserve">Reynolds, R. W., T. M. Smith, C. Liu, D. B. Chelton, K. S. Casey, and M. G. Schlax. 2007. Daily High-Resolution-Blended Analyses for Sea Surface Temperature. Journal of Climate </w:t>
      </w:r>
      <w:r w:rsidRPr="00A50E93">
        <w:rPr>
          <w:b/>
        </w:rPr>
        <w:t>20</w:t>
      </w:r>
      <w:r w:rsidRPr="00A50E93">
        <w:t>:5473-5496.</w:t>
      </w:r>
    </w:p>
    <w:p w14:paraId="7F185ADC" w14:textId="77777777" w:rsidR="00A50E93" w:rsidRPr="00A50E93" w:rsidRDefault="00A50E93" w:rsidP="00A50E93">
      <w:pPr>
        <w:pStyle w:val="EndNoteBibliography"/>
        <w:ind w:left="720" w:hanging="720"/>
      </w:pPr>
      <w:r w:rsidRPr="00A50E93">
        <w:lastRenderedPageBreak/>
        <w:t xml:space="preserve">Rogers-Bennett, L., and C. A. Catton. 2019. Marine heat wave and multiple stressors tip bull kelp forest to sea urchin barrens. Sci Rep </w:t>
      </w:r>
      <w:r w:rsidRPr="00A50E93">
        <w:rPr>
          <w:b/>
        </w:rPr>
        <w:t>9</w:t>
      </w:r>
      <w:r w:rsidRPr="00A50E93">
        <w:t>:15050.</w:t>
      </w:r>
    </w:p>
    <w:p w14:paraId="18703278" w14:textId="77777777" w:rsidR="00A50E93" w:rsidRPr="00A50E93" w:rsidRDefault="00A50E93" w:rsidP="00A50E93">
      <w:pPr>
        <w:pStyle w:val="EndNoteBibliography"/>
        <w:ind w:left="720" w:hanging="720"/>
      </w:pPr>
      <w:r w:rsidRPr="00A50E93">
        <w:t xml:space="preserve">Sanford, E., J. L. Sones, M. García-Reyes, J. H. R. Goddard, and J. L. Largier. 2019. Widespread shifts in the coastal biota of northern California during the 2014–2016 marine heatwaves. Scientific Reports </w:t>
      </w:r>
      <w:r w:rsidRPr="00A50E93">
        <w:rPr>
          <w:b/>
        </w:rPr>
        <w:t>9</w:t>
      </w:r>
      <w:r w:rsidRPr="00A50E93">
        <w:t>:4216.</w:t>
      </w:r>
    </w:p>
    <w:p w14:paraId="5C5E45F3" w14:textId="77777777" w:rsidR="00A50E93" w:rsidRPr="00A50E93" w:rsidRDefault="00A50E93" w:rsidP="00A50E93">
      <w:pPr>
        <w:pStyle w:val="EndNoteBibliography"/>
        <w:ind w:left="720" w:hanging="720"/>
      </w:pPr>
      <w:r w:rsidRPr="00A50E93">
        <w:t xml:space="preserve">Scannell, H. A., G. C. Johnson, L. Thompson, J. M. Lyman, and S. C. Riser. 2020. Subsurface Evolution and Persistence of Marine Heatwaves in the Northeast Pacific. Geophysical Research Letters </w:t>
      </w:r>
      <w:r w:rsidRPr="00A50E93">
        <w:rPr>
          <w:b/>
        </w:rPr>
        <w:t>47</w:t>
      </w:r>
      <w:r w:rsidRPr="00A50E93">
        <w:t>:e2020GL090548.</w:t>
      </w:r>
    </w:p>
    <w:p w14:paraId="6AE0D992" w14:textId="77777777" w:rsidR="00A50E93" w:rsidRPr="00A50E93" w:rsidRDefault="00A50E93" w:rsidP="00A50E93">
      <w:pPr>
        <w:pStyle w:val="EndNoteBibliography"/>
        <w:ind w:left="720" w:hanging="720"/>
      </w:pPr>
      <w:r w:rsidRPr="00A50E93">
        <w:t>Schiel, D. R., and M. S. Foster. 2015. The Biology and Ecology of Giant Kelp Forests. University of California Press, Berkeley, CA.</w:t>
      </w:r>
    </w:p>
    <w:p w14:paraId="62B8E4B4" w14:textId="77777777" w:rsidR="00A50E93" w:rsidRPr="00A50E93" w:rsidRDefault="00A50E93" w:rsidP="00A50E93">
      <w:pPr>
        <w:pStyle w:val="EndNoteBibliography"/>
        <w:ind w:left="720" w:hanging="720"/>
      </w:pPr>
      <w:r w:rsidRPr="00A50E93">
        <w:t xml:space="preserve">Schindler, D. E., J. B. Armstrong, and T. E. Reed. 2015. The portfolio concept in ecology and evolution. Frontiers in Ecology and the Environment </w:t>
      </w:r>
      <w:r w:rsidRPr="00A50E93">
        <w:rPr>
          <w:b/>
        </w:rPr>
        <w:t>15</w:t>
      </w:r>
      <w:r w:rsidRPr="00A50E93">
        <w:t>:257-263.</w:t>
      </w:r>
    </w:p>
    <w:p w14:paraId="23D36918" w14:textId="77777777" w:rsidR="00A50E93" w:rsidRPr="00A50E93" w:rsidRDefault="00A50E93" w:rsidP="00A50E93">
      <w:pPr>
        <w:pStyle w:val="EndNoteBibliography"/>
        <w:ind w:left="720" w:hanging="720"/>
      </w:pPr>
      <w:r w:rsidRPr="00A50E93">
        <w:t xml:space="preserve">Schmitt, R. J., and S. J. Holbrook. 1990. Contrasting effects of giant kelp on dynamics of surfperch populations. Oecologia </w:t>
      </w:r>
      <w:r w:rsidRPr="00A50E93">
        <w:rPr>
          <w:b/>
        </w:rPr>
        <w:t>84</w:t>
      </w:r>
      <w:r w:rsidRPr="00A50E93">
        <w:t>:419-429.</w:t>
      </w:r>
    </w:p>
    <w:p w14:paraId="0E851977" w14:textId="77777777" w:rsidR="00A50E93" w:rsidRPr="00A50E93" w:rsidRDefault="00A50E93" w:rsidP="00A50E93">
      <w:pPr>
        <w:pStyle w:val="EndNoteBibliography"/>
        <w:ind w:left="720" w:hanging="720"/>
      </w:pPr>
      <w:r w:rsidRPr="00A50E93">
        <w:t xml:space="preserve">Schroeder, I. D., J. A. Santora, S. J. Bograd, E. L. Hazen, K. M. Sakuma, A. M. Moore, C. A. Edwards, B. K. Wells, and J. C. Field. 2019. Source water variability as a driver of rockfish recruitment in the California Current Ecosystem: implications for climate change and fisheries management. Canadian Journal of Fisheries and Aquatic Sciences </w:t>
      </w:r>
      <w:r w:rsidRPr="00A50E93">
        <w:rPr>
          <w:b/>
        </w:rPr>
        <w:t>76</w:t>
      </w:r>
      <w:r w:rsidRPr="00A50E93">
        <w:t>:950-960.</w:t>
      </w:r>
    </w:p>
    <w:p w14:paraId="403AF8D9" w14:textId="77777777" w:rsidR="00A50E93" w:rsidRPr="00A50E93" w:rsidRDefault="00A50E93" w:rsidP="00A50E93">
      <w:pPr>
        <w:pStyle w:val="EndNoteBibliography"/>
        <w:ind w:left="720" w:hanging="720"/>
      </w:pPr>
      <w:r w:rsidRPr="00A50E93">
        <w:t xml:space="preserve">Shelton, A. O., C. J. Harvey, J. F. Samhouri, K. S. Andrews, B. E. Feist, K. E. Frick, N. Tolimieri, G. D. Williams, L. D. Antrim, and H. D. Berry. 2018. From the predictable to the unexpected: kelp forest and benthic invertebrate community dynamics following decades of sea otter expansion. Oecologia </w:t>
      </w:r>
      <w:r w:rsidRPr="00A50E93">
        <w:rPr>
          <w:b/>
        </w:rPr>
        <w:t>188</w:t>
      </w:r>
      <w:r w:rsidRPr="00A50E93">
        <w:t>:1105-1119.</w:t>
      </w:r>
    </w:p>
    <w:p w14:paraId="0290702A" w14:textId="77777777" w:rsidR="00A50E93" w:rsidRPr="00A50E93" w:rsidRDefault="00A50E93" w:rsidP="00A50E93">
      <w:pPr>
        <w:pStyle w:val="EndNoteBibliography"/>
        <w:ind w:left="720" w:hanging="720"/>
      </w:pPr>
      <w:r w:rsidRPr="00A50E93">
        <w:t xml:space="preserve">Siikavuopio, S. I., A. Mortensen, and J. S. Christiansen. 2008. Effects of body weight and temperature on feed intake, gonad growth and oxygen consumption in green sea urchin, Strongylocentrotus droebachiensis. Aquaculture </w:t>
      </w:r>
      <w:r w:rsidRPr="00A50E93">
        <w:rPr>
          <w:b/>
        </w:rPr>
        <w:t>281</w:t>
      </w:r>
      <w:r w:rsidRPr="00A50E93">
        <w:t>:77-82.</w:t>
      </w:r>
    </w:p>
    <w:p w14:paraId="042E7FB3" w14:textId="77777777" w:rsidR="00A50E93" w:rsidRPr="00A50E93" w:rsidRDefault="00A50E93" w:rsidP="00A50E93">
      <w:pPr>
        <w:pStyle w:val="EndNoteBibliography"/>
        <w:ind w:left="720" w:hanging="720"/>
      </w:pPr>
      <w:r w:rsidRPr="00A50E93">
        <w:t>Smith, E. A. E., and M. D. Fox. 2021. Characterizing energy flow in kelp forest food webs: a geochemical review and call for additional research. Ecography.</w:t>
      </w:r>
    </w:p>
    <w:p w14:paraId="1EFEAF42" w14:textId="77777777" w:rsidR="00A50E93" w:rsidRPr="00A50E93" w:rsidRDefault="00A50E93" w:rsidP="00A50E93">
      <w:pPr>
        <w:pStyle w:val="EndNoteBibliography"/>
        <w:ind w:left="720" w:hanging="720"/>
      </w:pPr>
      <w:r w:rsidRPr="00A50E93">
        <w:t xml:space="preserve">Smith, J. G., J. Tomoleoni, M. Staedler, S. Lyon, J. Fujii, and M. T. Tinker. 2021. Behavioral responses across a mosaic of ecosystem states restructure a sea otter-urchin trophic cascade. Proc Natl Acad Sci U S A </w:t>
      </w:r>
      <w:r w:rsidRPr="00A50E93">
        <w:rPr>
          <w:b/>
        </w:rPr>
        <w:t>118</w:t>
      </w:r>
      <w:r w:rsidRPr="00A50E93">
        <w:t>.</w:t>
      </w:r>
    </w:p>
    <w:p w14:paraId="3E457464" w14:textId="77777777" w:rsidR="00A50E93" w:rsidRPr="00A50E93" w:rsidRDefault="00A50E93" w:rsidP="00A50E93">
      <w:pPr>
        <w:pStyle w:val="EndNoteBibliography"/>
        <w:ind w:left="720" w:hanging="720"/>
      </w:pPr>
      <w:r w:rsidRPr="00A50E93">
        <w:t xml:space="preserve">Thorson, J. T., M. D. Scheuerell, J. D. Olden, and D. E. Schindler. 2018. Spatial heterogeneity contributes more to portfolio effects than species variability in bottom-associated marine fishes. Proceedings of the Royal Society B: Biological Sciences </w:t>
      </w:r>
      <w:r w:rsidRPr="00A50E93">
        <w:rPr>
          <w:b/>
        </w:rPr>
        <w:t>285</w:t>
      </w:r>
      <w:r w:rsidRPr="00A50E93">
        <w:t>:20180915.</w:t>
      </w:r>
    </w:p>
    <w:p w14:paraId="532A22B2" w14:textId="77777777" w:rsidR="00A50E93" w:rsidRPr="00A50E93" w:rsidRDefault="00A50E93" w:rsidP="00A50E93">
      <w:pPr>
        <w:pStyle w:val="EndNoteBibliography"/>
        <w:ind w:left="720" w:hanging="720"/>
      </w:pPr>
      <w:r w:rsidRPr="00A50E93">
        <w:t xml:space="preserve">Underwood, A. J., and M. J. Anderson. 1994. Seasonal and temporal aspects of recruitment and succession in an intertidal estuarine fouling assemblage. Journal of the Marine Biological Association of the United Kingdom </w:t>
      </w:r>
      <w:r w:rsidRPr="00A50E93">
        <w:rPr>
          <w:b/>
        </w:rPr>
        <w:t>74</w:t>
      </w:r>
      <w:r w:rsidRPr="00A50E93">
        <w:t>:563-584.</w:t>
      </w:r>
    </w:p>
    <w:p w14:paraId="1DFE4A79" w14:textId="77777777" w:rsidR="00A50E93" w:rsidRPr="00A50E93" w:rsidRDefault="00A50E93" w:rsidP="00A50E93">
      <w:pPr>
        <w:pStyle w:val="EndNoteBibliography"/>
        <w:ind w:left="720" w:hanging="720"/>
      </w:pPr>
      <w:r w:rsidRPr="00A50E93">
        <w:t xml:space="preserve">Uthicke, S., B. Schaffelke, and M. Byrne. 2009. A boom–bust phylum? Ecological and evolutionary consequences of density variations in echinoderms. Ecological Monographs </w:t>
      </w:r>
      <w:r w:rsidRPr="00A50E93">
        <w:rPr>
          <w:b/>
        </w:rPr>
        <w:t>79</w:t>
      </w:r>
      <w:r w:rsidRPr="00A50E93">
        <w:t>:3-24.</w:t>
      </w:r>
    </w:p>
    <w:p w14:paraId="04A70E17" w14:textId="77777777" w:rsidR="00A50E93" w:rsidRPr="00A50E93" w:rsidRDefault="00A50E93" w:rsidP="00A50E93">
      <w:pPr>
        <w:pStyle w:val="EndNoteBibliography"/>
        <w:ind w:left="720" w:hanging="720"/>
      </w:pPr>
      <w:r w:rsidRPr="00A50E93">
        <w:t>Van Wagenen, R. F. 2015. Washington Coastal kelp resources—port townsend to the Columbia River, summer 2014. Washington Department of Natural Resources, Olympia.</w:t>
      </w:r>
    </w:p>
    <w:p w14:paraId="7CA8FB4C" w14:textId="3187EA20" w:rsidR="00A50E93" w:rsidRPr="00A50E93" w:rsidRDefault="00A50E93" w:rsidP="00A50E93">
      <w:pPr>
        <w:pStyle w:val="EndNoteBibliography"/>
        <w:ind w:left="720" w:hanging="720"/>
      </w:pPr>
      <w:r w:rsidRPr="00A50E93">
        <w:lastRenderedPageBreak/>
        <w:t xml:space="preserve">WADNR. 2017. Kelp monitoring—Olympic Peninsula,  Washington State Department of Natural Resources, Olympia, WA. </w:t>
      </w:r>
      <w:hyperlink r:id="rId9" w:history="1">
        <w:r w:rsidRPr="00A50E93">
          <w:rPr>
            <w:rStyle w:val="Hyperlink"/>
          </w:rPr>
          <w:t>http://data-wadnr</w:t>
        </w:r>
      </w:hyperlink>
      <w:r w:rsidRPr="00A50E93">
        <w:t xml:space="preserve"> .opend ata.arcgi s.com/datas ets/kelp-monit oring -olympic-penin sula Accessed: 1 Sept 2017.</w:t>
      </w:r>
    </w:p>
    <w:p w14:paraId="7A214527" w14:textId="77777777" w:rsidR="00A50E93" w:rsidRPr="00A50E93" w:rsidRDefault="00A50E93" w:rsidP="00A50E93">
      <w:pPr>
        <w:pStyle w:val="EndNoteBibliography"/>
        <w:ind w:left="720" w:hanging="720"/>
      </w:pPr>
      <w:r w:rsidRPr="00A50E93">
        <w:t xml:space="preserve">Walter, J. A., M. C. N. Castorani, T. W. Bell, Lawrence W. Sheppard, K. C. Cavanaugh, and D. C. Reuman. 2022. Tail-dependent spatial synchrony arises from nonlinear driver–response relationships. Ecology Letters </w:t>
      </w:r>
      <w:r w:rsidRPr="00A50E93">
        <w:rPr>
          <w:b/>
        </w:rPr>
        <w:t>00</w:t>
      </w:r>
      <w:r w:rsidRPr="00A50E93">
        <w:t>:1-13.</w:t>
      </w:r>
    </w:p>
    <w:p w14:paraId="294AD355" w14:textId="77777777" w:rsidR="00A50E93" w:rsidRPr="00A50E93" w:rsidRDefault="00A50E93" w:rsidP="00A50E93">
      <w:pPr>
        <w:pStyle w:val="EndNoteBibliography"/>
        <w:ind w:left="720" w:hanging="720"/>
      </w:pPr>
      <w:r w:rsidRPr="00A50E93">
        <w:t xml:space="preserve">Watson, J., and J. A. Estes. 2011. Stability, resilience, and phase shifts in rocky subtidal communities along the west coast of Vancouver Island, Canada. Ecological Monographs </w:t>
      </w:r>
      <w:r w:rsidRPr="00A50E93">
        <w:rPr>
          <w:b/>
        </w:rPr>
        <w:t>81</w:t>
      </w:r>
      <w:r w:rsidRPr="00A50E93">
        <w:t>:215-239.</w:t>
      </w:r>
    </w:p>
    <w:p w14:paraId="7019BAF2" w14:textId="77777777" w:rsidR="00A50E93" w:rsidRPr="00A50E93" w:rsidRDefault="00A50E93" w:rsidP="00A50E93">
      <w:pPr>
        <w:pStyle w:val="EndNoteBibliography"/>
        <w:ind w:left="720" w:hanging="720"/>
      </w:pPr>
      <w:r w:rsidRPr="00A50E93">
        <w:t xml:space="preserve">Weigel, B. L., and C. A. Pfister. 2021. The dynamics and stoichiometry of dissolved organic carbon release by kelp. Ecology </w:t>
      </w:r>
      <w:r w:rsidRPr="00A50E93">
        <w:rPr>
          <w:b/>
        </w:rPr>
        <w:t>102</w:t>
      </w:r>
      <w:r w:rsidRPr="00A50E93">
        <w:t>:e03221.</w:t>
      </w:r>
    </w:p>
    <w:p w14:paraId="6BCDBE4B" w14:textId="77777777" w:rsidR="00A50E93" w:rsidRPr="00A50E93" w:rsidRDefault="00A50E93" w:rsidP="00A50E93">
      <w:pPr>
        <w:pStyle w:val="EndNoteBibliography"/>
        <w:ind w:left="720" w:hanging="720"/>
      </w:pPr>
      <w:r w:rsidRPr="00A50E93">
        <w:t xml:space="preserve">Williams, J. P., J. T. Claisse, D. J. Pondella, II, C. M. Williams, M. J. Robart, Z. Scholz, E. M. Jaco, T. Ford, H. Burdick, and D. Witting. 2021. Sea urchin mass mortality rapidly restores kelp forest communities. Marine Ecology Progress Series </w:t>
      </w:r>
      <w:r w:rsidRPr="00A50E93">
        <w:rPr>
          <w:b/>
        </w:rPr>
        <w:t>664</w:t>
      </w:r>
      <w:r w:rsidRPr="00A50E93">
        <w:t>:117-131.</w:t>
      </w:r>
    </w:p>
    <w:p w14:paraId="718779FE" w14:textId="77777777" w:rsidR="00A50E93" w:rsidRPr="00A50E93" w:rsidRDefault="00A50E93" w:rsidP="00A50E93">
      <w:pPr>
        <w:pStyle w:val="EndNoteBibliography"/>
        <w:ind w:left="720" w:hanging="720"/>
      </w:pPr>
      <w:r w:rsidRPr="00A50E93">
        <w:t xml:space="preserve">Wilmers, C. C., J. A. Estes, M. Edwards, K. L. Laidre, and B. Konar. 2012. Do trophic cascades affect the storage and flux of atmospheric carbon? An analysis of sea otters and kelp forests. Frontiers in Ecology and the Environment </w:t>
      </w:r>
      <w:r w:rsidRPr="00A50E93">
        <w:rPr>
          <w:b/>
        </w:rPr>
        <w:t>10</w:t>
      </w:r>
      <w:r w:rsidRPr="00A50E93">
        <w:t>:409-415.</w:t>
      </w:r>
    </w:p>
    <w:p w14:paraId="773F4EC1" w14:textId="53FED03C" w:rsidR="00471A3D" w:rsidRDefault="000E2E98" w:rsidP="000D6AFE">
      <w:r w:rsidRPr="000E2E98">
        <w:fldChar w:fldCharType="end"/>
      </w:r>
      <w:r w:rsidR="00EF0B3C">
        <w:br w:type="page"/>
      </w:r>
    </w:p>
    <w:p w14:paraId="52BD4563" w14:textId="77777777" w:rsidR="00471A3D" w:rsidRDefault="00EF0B3C">
      <w:pPr>
        <w:pStyle w:val="Heading1"/>
      </w:pPr>
      <w:bookmarkStart w:id="24" w:name="_x7i6qakwgxpk" w:colFirst="0" w:colLast="0"/>
      <w:bookmarkEnd w:id="24"/>
      <w:r>
        <w:lastRenderedPageBreak/>
        <w:t>Figures</w:t>
      </w:r>
    </w:p>
    <w:p w14:paraId="421BC9CC" w14:textId="77777777" w:rsidR="00471A3D" w:rsidRDefault="00471A3D"/>
    <w:p w14:paraId="3F1960FD" w14:textId="77777777" w:rsidR="00471A3D" w:rsidRDefault="00EF0B3C">
      <w:pPr>
        <w:ind w:firstLine="0"/>
        <w:jc w:val="center"/>
      </w:pPr>
      <w:r>
        <w:rPr>
          <w:noProof/>
          <w:lang w:val="en-US"/>
        </w:rPr>
        <w:drawing>
          <wp:inline distT="114300" distB="114300" distL="114300" distR="114300" wp14:anchorId="5F9CF896" wp14:editId="23F98210">
            <wp:extent cx="5943600" cy="4610100"/>
            <wp:effectExtent l="0" t="0" r="0" b="0"/>
            <wp:docPr id="1" name="image14.jpg"/>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a:blip r:embed="rId10"/>
                    <a:srcRect/>
                    <a:stretch>
                      <a:fillRect/>
                    </a:stretch>
                  </pic:blipFill>
                  <pic:spPr>
                    <a:xfrm>
                      <a:off x="0" y="0"/>
                      <a:ext cx="5943600" cy="4610100"/>
                    </a:xfrm>
                    <a:prstGeom prst="rect">
                      <a:avLst/>
                    </a:prstGeom>
                    <a:ln/>
                  </pic:spPr>
                </pic:pic>
              </a:graphicData>
            </a:graphic>
          </wp:inline>
        </w:drawing>
      </w:r>
    </w:p>
    <w:p w14:paraId="4BAAA77F" w14:textId="77777777" w:rsidR="00471A3D" w:rsidRDefault="00471A3D"/>
    <w:p w14:paraId="6CE887F4" w14:textId="77777777" w:rsidR="00471A3D" w:rsidRDefault="00EF0B3C">
      <w:pPr>
        <w:pStyle w:val="Heading5"/>
      </w:pPr>
      <w:bookmarkStart w:id="25" w:name="_xh2yuyi7vi5o" w:colFirst="0" w:colLast="0"/>
      <w:bookmarkEnd w:id="25"/>
      <w:r>
        <w:t>Figure 1. Location of the five study sites with distribution of floating kelp shown in green. Sites with round dots have wave/wind exposure scores of ~13k, whereas sites with triangles have scores of ~</w:t>
      </w:r>
      <w:commentRangeStart w:id="26"/>
      <w:r>
        <w:t>100-150k</w:t>
      </w:r>
      <w:commentRangeEnd w:id="26"/>
      <w:r>
        <w:commentReference w:id="26"/>
      </w:r>
      <w:r>
        <w:t>. Plots on right (2003-2021) are: a) Mean SST of the warmest month averaged across the five sites, and b) mean cover of canopy kelps summed across the five study sites. Gray envelope in (a) is +/- 1.0 s.d.</w:t>
      </w:r>
    </w:p>
    <w:p w14:paraId="2FB48D29" w14:textId="77777777" w:rsidR="00471A3D" w:rsidRDefault="00471A3D">
      <w:pPr>
        <w:jc w:val="center"/>
      </w:pPr>
    </w:p>
    <w:p w14:paraId="3C981890" w14:textId="77777777" w:rsidR="00471A3D" w:rsidRDefault="00EF0B3C">
      <w:pPr>
        <w:ind w:firstLine="0"/>
        <w:jc w:val="center"/>
      </w:pPr>
      <w:r>
        <w:rPr>
          <w:noProof/>
          <w:lang w:val="en-US"/>
        </w:rPr>
        <w:lastRenderedPageBreak/>
        <w:drawing>
          <wp:inline distT="114300" distB="114300" distL="114300" distR="114300" wp14:anchorId="35FF650C" wp14:editId="21D450E8">
            <wp:extent cx="5486400" cy="5486400"/>
            <wp:effectExtent l="0" t="0" r="0" b="0"/>
            <wp:docPr id="1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3"/>
                    <a:srcRect/>
                    <a:stretch>
                      <a:fillRect/>
                    </a:stretch>
                  </pic:blipFill>
                  <pic:spPr>
                    <a:xfrm>
                      <a:off x="0" y="0"/>
                      <a:ext cx="5486400" cy="5486400"/>
                    </a:xfrm>
                    <a:prstGeom prst="rect">
                      <a:avLst/>
                    </a:prstGeom>
                    <a:ln/>
                  </pic:spPr>
                </pic:pic>
              </a:graphicData>
            </a:graphic>
          </wp:inline>
        </w:drawing>
      </w:r>
    </w:p>
    <w:p w14:paraId="31F32EC5" w14:textId="77777777" w:rsidR="00471A3D" w:rsidRDefault="00EF0B3C">
      <w:pPr>
        <w:pStyle w:val="Heading5"/>
      </w:pPr>
      <w:bookmarkStart w:id="27" w:name="_mtrc7z2fgaa" w:colFirst="0" w:colLast="0"/>
      <w:bookmarkEnd w:id="27"/>
      <w:r>
        <w:t>Figure 2. Time series of the focal groups coastwide from dive surveys from 2015-2021. a) density of kelp stipes, b) urchin density, c) sea star density, d) fish abundance, and e) abundance of juvenile rockfishes.</w:t>
      </w:r>
    </w:p>
    <w:p w14:paraId="595608F7" w14:textId="77777777" w:rsidR="00471A3D" w:rsidRDefault="00471A3D"/>
    <w:p w14:paraId="54A2DDEC" w14:textId="77777777" w:rsidR="00471A3D" w:rsidRDefault="00471A3D"/>
    <w:p w14:paraId="072879AF" w14:textId="77777777" w:rsidR="00471A3D" w:rsidRDefault="00EF0B3C">
      <w:pPr>
        <w:jc w:val="center"/>
      </w:pPr>
      <w:r>
        <w:rPr>
          <w:noProof/>
          <w:lang w:val="en-US"/>
        </w:rPr>
        <w:lastRenderedPageBreak/>
        <w:drawing>
          <wp:inline distT="114300" distB="114300" distL="114300" distR="114300" wp14:anchorId="69309C0F" wp14:editId="08DFEC1B">
            <wp:extent cx="3799368" cy="6912864"/>
            <wp:effectExtent l="0" t="0" r="0" b="0"/>
            <wp:docPr id="1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4"/>
                    <a:srcRect/>
                    <a:stretch>
                      <a:fillRect/>
                    </a:stretch>
                  </pic:blipFill>
                  <pic:spPr>
                    <a:xfrm>
                      <a:off x="0" y="0"/>
                      <a:ext cx="3799368" cy="6912864"/>
                    </a:xfrm>
                    <a:prstGeom prst="rect">
                      <a:avLst/>
                    </a:prstGeom>
                    <a:ln/>
                  </pic:spPr>
                </pic:pic>
              </a:graphicData>
            </a:graphic>
          </wp:inline>
        </w:drawing>
      </w:r>
    </w:p>
    <w:p w14:paraId="36D0E4F9" w14:textId="77777777" w:rsidR="00471A3D" w:rsidRDefault="00EF0B3C">
      <w:pPr>
        <w:pStyle w:val="Heading5"/>
      </w:pPr>
      <w:bookmarkStart w:id="28" w:name="_mt07ceww4l6x" w:colFirst="0" w:colLast="0"/>
      <w:bookmarkEnd w:id="28"/>
      <w:r>
        <w:lastRenderedPageBreak/>
        <w:t xml:space="preserve">Figure 3. Results of canonical analysis of principal coordinates (CAP) of the assemblage structure of four guilds: kelps, invertebrates, fishes, and juvenile rockfishes. Left panes (a,c,e,g) show the ordination of Site x Year averages and p-values for the CAP analysis. Right panes (b,d,f,h) show the loadings for each taxon. RF = rockfish, YTB = yellow tail and black rockfish. </w:t>
      </w:r>
    </w:p>
    <w:p w14:paraId="06ECF95B" w14:textId="77777777" w:rsidR="00471A3D" w:rsidRDefault="00471A3D"/>
    <w:p w14:paraId="4C26C3D1" w14:textId="77777777" w:rsidR="00471A3D" w:rsidRDefault="00471A3D">
      <w:pPr>
        <w:jc w:val="center"/>
      </w:pPr>
    </w:p>
    <w:p w14:paraId="063305C4" w14:textId="77777777" w:rsidR="00471A3D" w:rsidRDefault="00EF0B3C">
      <w:pPr>
        <w:ind w:firstLine="0"/>
        <w:jc w:val="center"/>
      </w:pPr>
      <w:r>
        <w:rPr>
          <w:noProof/>
          <w:lang w:val="en-US"/>
        </w:rPr>
        <w:drawing>
          <wp:inline distT="114300" distB="114300" distL="114300" distR="114300" wp14:anchorId="11717691" wp14:editId="48DE5957">
            <wp:extent cx="4572000" cy="3003176"/>
            <wp:effectExtent l="0" t="0" r="0" b="0"/>
            <wp:docPr id="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5"/>
                    <a:srcRect/>
                    <a:stretch>
                      <a:fillRect/>
                    </a:stretch>
                  </pic:blipFill>
                  <pic:spPr>
                    <a:xfrm>
                      <a:off x="0" y="0"/>
                      <a:ext cx="4572000" cy="3003176"/>
                    </a:xfrm>
                    <a:prstGeom prst="rect">
                      <a:avLst/>
                    </a:prstGeom>
                    <a:ln/>
                  </pic:spPr>
                </pic:pic>
              </a:graphicData>
            </a:graphic>
          </wp:inline>
        </w:drawing>
      </w:r>
    </w:p>
    <w:p w14:paraId="6E70E5B3" w14:textId="77777777" w:rsidR="00471A3D" w:rsidRDefault="00EF0B3C">
      <w:pPr>
        <w:pStyle w:val="Heading5"/>
      </w:pPr>
      <w:bookmarkStart w:id="29" w:name="_4bme7ouk12lb" w:colFirst="0" w:colLast="0"/>
      <w:bookmarkEnd w:id="29"/>
      <w:r>
        <w:t>Figure 4. Explained variation from permutation-based multivariate analysis of variance (PerMANOVA) for four guilds: kelp, invertebrates, fish, and rockfish  juveniles. All terms are fixed effects and results are the r</w:t>
      </w:r>
      <w:r>
        <w:rPr>
          <w:vertAlign w:val="superscript"/>
        </w:rPr>
        <w:t>2</w:t>
      </w:r>
      <w:r>
        <w:t xml:space="preserve"> values. D = depth, S = site, Y = year, Res = Residual. </w:t>
      </w:r>
    </w:p>
    <w:p w14:paraId="7C28F863" w14:textId="77777777" w:rsidR="00471A3D" w:rsidRDefault="00471A3D"/>
    <w:p w14:paraId="4ACDF19D" w14:textId="77777777" w:rsidR="00471A3D" w:rsidRDefault="00471A3D"/>
    <w:p w14:paraId="59BAF36B" w14:textId="77777777" w:rsidR="00471A3D" w:rsidRDefault="00EF0B3C">
      <w:r>
        <w:br w:type="page"/>
      </w:r>
    </w:p>
    <w:p w14:paraId="74193279" w14:textId="77777777" w:rsidR="00471A3D" w:rsidRDefault="00EF0B3C">
      <w:pPr>
        <w:ind w:firstLine="0"/>
        <w:jc w:val="center"/>
      </w:pPr>
      <w:r>
        <w:rPr>
          <w:noProof/>
          <w:lang w:val="en-US"/>
        </w:rPr>
        <w:lastRenderedPageBreak/>
        <w:drawing>
          <wp:inline distT="114300" distB="114300" distL="114300" distR="114300" wp14:anchorId="15162F15" wp14:editId="0F18EF41">
            <wp:extent cx="5943600" cy="5092700"/>
            <wp:effectExtent l="0" t="0" r="0" b="0"/>
            <wp:docPr id="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6"/>
                    <a:srcRect/>
                    <a:stretch>
                      <a:fillRect/>
                    </a:stretch>
                  </pic:blipFill>
                  <pic:spPr>
                    <a:xfrm>
                      <a:off x="0" y="0"/>
                      <a:ext cx="5943600" cy="5092700"/>
                    </a:xfrm>
                    <a:prstGeom prst="rect">
                      <a:avLst/>
                    </a:prstGeom>
                    <a:ln/>
                  </pic:spPr>
                </pic:pic>
              </a:graphicData>
            </a:graphic>
          </wp:inline>
        </w:drawing>
      </w:r>
    </w:p>
    <w:p w14:paraId="05B24DA9" w14:textId="77777777" w:rsidR="00471A3D" w:rsidRDefault="00EF0B3C">
      <w:pPr>
        <w:pStyle w:val="Heading5"/>
      </w:pPr>
      <w:bookmarkStart w:id="30" w:name="_7xmf17j1uw2r" w:colFirst="0" w:colLast="0"/>
      <w:bookmarkEnd w:id="30"/>
      <w:r>
        <w:t xml:space="preserve">Figure 5. Relationship between the density of kelp stipe and total urchin density at different spatial scales: a) coastwide across years, site by year means for b) </w:t>
      </w:r>
      <w:r>
        <w:rPr>
          <w:i/>
        </w:rPr>
        <w:t>Macrocystis</w:t>
      </w:r>
      <w:r>
        <w:t xml:space="preserve">, c) </w:t>
      </w:r>
      <w:r>
        <w:rPr>
          <w:i/>
        </w:rPr>
        <w:t xml:space="preserve">Nereocystis, </w:t>
      </w:r>
      <w:r>
        <w:t xml:space="preserve">d) </w:t>
      </w:r>
      <w:r>
        <w:rPr>
          <w:i/>
        </w:rPr>
        <w:t xml:space="preserve">Pterygophora, </w:t>
      </w:r>
      <w:r>
        <w:t xml:space="preserve">and at the transect level at Tatoosh Island for e) </w:t>
      </w:r>
      <w:r>
        <w:rPr>
          <w:i/>
        </w:rPr>
        <w:t xml:space="preserve">Nereocystis, </w:t>
      </w:r>
      <w:r>
        <w:t xml:space="preserve">and f) </w:t>
      </w:r>
      <w:r>
        <w:rPr>
          <w:i/>
        </w:rPr>
        <w:t xml:space="preserve">Pterygophora. </w:t>
      </w:r>
      <w:r>
        <w:t>For panels e the regression is log(Y) = Urchin density. Other statistics are not logged. In panels b-f, numbered points refer to the year of data collection: 5 = 2015; 6 = 2016; 7 =2017; 8 = 2018; 9 =2019; 1=2021.</w:t>
      </w:r>
    </w:p>
    <w:p w14:paraId="245A100F" w14:textId="77777777" w:rsidR="00471A3D" w:rsidRDefault="00471A3D"/>
    <w:p w14:paraId="2E26C3C0" w14:textId="77777777" w:rsidR="00471A3D" w:rsidRDefault="00EF0B3C">
      <w:r>
        <w:br w:type="page"/>
      </w:r>
    </w:p>
    <w:p w14:paraId="20306E59" w14:textId="0126DC9E" w:rsidR="00471A3D" w:rsidRDefault="00917ACC">
      <w:pPr>
        <w:ind w:firstLine="0"/>
        <w:jc w:val="center"/>
      </w:pPr>
      <w:r>
        <w:rPr>
          <w:noProof/>
          <w:lang w:val="en-US"/>
        </w:rPr>
        <w:lastRenderedPageBreak/>
        <w:drawing>
          <wp:inline distT="0" distB="0" distL="0" distR="0" wp14:anchorId="4AEA3DE3" wp14:editId="3A3085B8">
            <wp:extent cx="4572009" cy="457200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igure-6-fish-kelp-combined.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572009" cy="4572009"/>
                    </a:xfrm>
                    <a:prstGeom prst="rect">
                      <a:avLst/>
                    </a:prstGeom>
                  </pic:spPr>
                </pic:pic>
              </a:graphicData>
            </a:graphic>
          </wp:inline>
        </w:drawing>
      </w:r>
    </w:p>
    <w:p w14:paraId="7D061EC0" w14:textId="77777777" w:rsidR="00471A3D" w:rsidRDefault="00EF0B3C">
      <w:pPr>
        <w:pStyle w:val="Heading5"/>
      </w:pPr>
      <w:bookmarkStart w:id="31" w:name="_eftbkgdry3s2" w:colFirst="0" w:colLast="0"/>
      <w:bookmarkEnd w:id="31"/>
      <w:r>
        <w:t xml:space="preserve">Figure 6. Relationship between kelp density and the abundance of rockfish juveniles from the hurdle model.  (a) Probability of occurrence of juvenile rockfishes in relation to the total stipe density of the canopy kelps </w:t>
      </w:r>
      <w:r>
        <w:rPr>
          <w:i/>
        </w:rPr>
        <w:t>Macrocystis and Nereocystis</w:t>
      </w:r>
      <w:r>
        <w:t xml:space="preserve">. Blue line shows the result of the binomial presence/absence model. Black points are the actual observations (present =1, absent = 0). Colored points are predicted probability of occurrence. (b) Results of the combined presence/absence model and abundance model. Larger circles have a higher probability of occurrence. Data were summarized by Site x Depth x Location x Year strata prior to analysis. </w:t>
      </w:r>
    </w:p>
    <w:p w14:paraId="6ED6A475" w14:textId="77777777" w:rsidR="00471A3D" w:rsidRDefault="00471A3D">
      <w:pPr>
        <w:spacing w:line="240" w:lineRule="auto"/>
        <w:ind w:firstLine="0"/>
        <w:rPr>
          <w:color w:val="FF0000"/>
        </w:rPr>
      </w:pPr>
    </w:p>
    <w:p w14:paraId="3B700E52" w14:textId="77777777" w:rsidR="00471A3D" w:rsidRDefault="00471A3D">
      <w:pPr>
        <w:spacing w:line="240" w:lineRule="auto"/>
        <w:ind w:firstLine="0"/>
        <w:rPr>
          <w:color w:val="FF0000"/>
        </w:rPr>
      </w:pPr>
    </w:p>
    <w:p w14:paraId="54E23655" w14:textId="77777777" w:rsidR="00471A3D" w:rsidRDefault="00471A3D">
      <w:pPr>
        <w:spacing w:line="240" w:lineRule="auto"/>
        <w:ind w:firstLine="0"/>
      </w:pPr>
    </w:p>
    <w:p w14:paraId="054B2CDB" w14:textId="77777777" w:rsidR="00471A3D" w:rsidRDefault="00EF0B3C">
      <w:pPr>
        <w:pStyle w:val="Heading1"/>
      </w:pPr>
      <w:bookmarkStart w:id="32" w:name="_buajqntar0pd" w:colFirst="0" w:colLast="0"/>
      <w:bookmarkEnd w:id="32"/>
      <w:r>
        <w:lastRenderedPageBreak/>
        <w:t>Supplementary Material</w:t>
      </w:r>
    </w:p>
    <w:p w14:paraId="30047619" w14:textId="77777777" w:rsidR="00471A3D" w:rsidRDefault="00EF0B3C">
      <w:pPr>
        <w:pStyle w:val="Heading2"/>
      </w:pPr>
      <w:bookmarkStart w:id="33" w:name="_qzsq8nqamq8w" w:colFirst="0" w:colLast="0"/>
      <w:bookmarkEnd w:id="33"/>
      <w:r>
        <w:t>Additional methods description</w:t>
      </w:r>
    </w:p>
    <w:p w14:paraId="36335AD3" w14:textId="77777777" w:rsidR="00471A3D" w:rsidRDefault="00EF0B3C">
      <w:r>
        <w:t>At each site, we conducted visual surveys on scuba on 30 x 2 m transects to quantify: 1) fish abundance, 2) macroinvertebrate abundance, 3) kelp abundance, 4) other biotic habitat, and 5) substratum type (abiotic habitat, e.g., cobble, pavement, etc) (modified from Pondella et al. (2019)). Kelp and invertebrates were surveyed along a 2-m wide swatch (60 m</w:t>
      </w:r>
      <w:r>
        <w:rPr>
          <w:vertAlign w:val="superscript"/>
        </w:rPr>
        <w:t>2</w:t>
      </w:r>
      <w:r>
        <w:t>), while fishes were counted within a 2-m x 2-m box along the transect (120 m</w:t>
      </w:r>
      <w:r>
        <w:rPr>
          <w:vertAlign w:val="superscript"/>
        </w:rPr>
        <w:t>3</w:t>
      </w:r>
      <w:r>
        <w:t>). At each site, we sample two locations, separated by 100+ m and marked by separate down lines, and at two depths at each location (5 m and 10 m). One pair of divers sampled fish and quantified biotic habitat. The second pair of divers sampled macroinvertebrates and kelp and quantified substratum type. The lead diver laid down the transect tape and counted fish or macroinvertebrates and kelp. The second diver followed recording biotic habitat or substratum characteristics respectively. Both biotic habitat and substratum type were quantified using uniform point contact (UPC) methods by recording the organism or substratum directly under every meter mark along the transect for 30 data points per transect. Each pair of divers began transects from the same drop point marked by the down-line and followed the same overall heading. However, pairs did not necessarily cover the exact same ground, so one cannot directly match fish counts to substratum characteristics at the transect level, for example. Therefore, we summarize data by year x site x location x depth for some analyses.</w:t>
      </w:r>
    </w:p>
    <w:p w14:paraId="6B301DE7" w14:textId="77777777" w:rsidR="00471A3D" w:rsidRDefault="00EF0B3C">
      <w:r>
        <w:lastRenderedPageBreak/>
        <w:t xml:space="preserve">We counted canopy-forming kelp species within a 2-m swath along the 30-m transect (Table S2). For </w:t>
      </w:r>
      <w:r>
        <w:rPr>
          <w:i/>
        </w:rPr>
        <w:t>Macrocystis pyrifera,</w:t>
      </w:r>
      <w:r>
        <w:t xml:space="preserve"> we counted stipes greater than 1.0 m in height. For </w:t>
      </w:r>
      <w:r>
        <w:rPr>
          <w:i/>
        </w:rPr>
        <w:t>Nereocystis luetkeana</w:t>
      </w:r>
      <w:r>
        <w:t xml:space="preserve"> and</w:t>
      </w:r>
      <w:r>
        <w:rPr>
          <w:i/>
        </w:rPr>
        <w:t xml:space="preserve"> Pterygophora californica</w:t>
      </w:r>
      <w:r>
        <w:t xml:space="preserve"> plants with stipes greater than 30 cm in height were included, along with other brown algae species greater than 30 cm in overall length. We used the segment subsampling for abundant species described for invertebrate species (see below Urchin and Kelp Segment Expansion). </w:t>
      </w:r>
    </w:p>
    <w:p w14:paraId="2FF80B2C" w14:textId="77777777" w:rsidR="00471A3D" w:rsidRDefault="00EF0B3C">
      <w:r>
        <w:t xml:space="preserve">Large mobile invertebrates were enumerated on the same transects as kelp (Table S3). We counted individuals greater than 2.5 cm in diameter or width, with the exception of sea stars where we measured radius. We counted individuals under prostrate algae and within bottom topography and on algae up to a height of 1.0 m above the substrate. This category included species of sea urchins, sea star, sea cucumbers, crabs, bivalves, nudibranchs, etc. We included only species that were easily identifiable to avoid concerns about the detection of cryptic species. For abundant species the transect was broken into 10-m segments, and the distance at which 30 individuals were counted per segment was noted, to be used in expansion calculations (see below Urchin and Kelp Segment Expansion). We also recorded sea urchin test diameter, sea star radius, and crab carapace width. </w:t>
      </w:r>
    </w:p>
    <w:p w14:paraId="59D17252" w14:textId="77777777" w:rsidR="00471A3D" w:rsidRDefault="00EF0B3C">
      <w:r>
        <w:t xml:space="preserve">We counted and estimated the size (total length) of all fishes we observed within a 2-m wide swatch along the transect and within 2 m of the bottom (Table S4). We counted fishes greater than 5 cm total length; the exception was rockfishes </w:t>
      </w:r>
      <w:r>
        <w:rPr>
          <w:i/>
        </w:rPr>
        <w:t>Sebastes</w:t>
      </w:r>
      <w:r>
        <w:rPr>
          <w:rFonts w:ascii="Gungsuh" w:eastAsia="Gungsuh" w:hAnsi="Gungsuh" w:cs="Gungsuh"/>
        </w:rPr>
        <w:t xml:space="preserve"> spp. for which we estimated sizes for all individuals, since we were interested in monitoring rockfish recruitment Individuale ≤ 10 cm were considered juveniles </w:t>
      </w:r>
      <w:r>
        <w:rPr>
          <w:rFonts w:ascii="Gungsuh" w:eastAsia="Gungsuh" w:hAnsi="Gungsuh" w:cs="Gungsuh"/>
        </w:rPr>
        <w:lastRenderedPageBreak/>
        <w:t xml:space="preserve">(Table S5). Divers estimated visibility on each transect by determining the distance at which the lead diver could see the fingers of their buddy. Transects with visibility less than 2.0 m were excluded from the analyses including fishes. </w:t>
      </w:r>
    </w:p>
    <w:p w14:paraId="531B9DBD" w14:textId="77777777" w:rsidR="00471A3D" w:rsidRDefault="00EF0B3C">
      <w:r>
        <w:t xml:space="preserve">For biotic habitat, the diver recorded the organism directly under the transect every meter mark (universal point contact, UPC). Biotic habitat included the following functional groups: brown algae, red algae, green algae, encrusting species, diatom layer, eelgrass/surfgrass, non-mobile invertebrates, or non-living substratum (rock/sand). However, these data are not used in the present study. </w:t>
      </w:r>
    </w:p>
    <w:p w14:paraId="657F2F5A" w14:textId="77777777" w:rsidR="00471A3D" w:rsidRDefault="00EF0B3C">
      <w:r>
        <w:t xml:space="preserve">We classified abiotic habitat (substratum) based on a simplified version of a system used extensively on the U.S. West Coast (Pearcy et al. 1989, Hixon et al. 1991, Stein et al. 1992, Greene et al. 1999, Tolimieri et al. 2008): sand, cobble, boulder, or bedrock; these features were recorded every meter (UPC). Additionally, we included an estimate of the slope every 10 m by estimating the drop in elevation across the 2-m width of the transect as: 0-10 cm, 10-100 cm, 1-2 m, or &gt;2 m. </w:t>
      </w:r>
    </w:p>
    <w:p w14:paraId="012FD275" w14:textId="77777777" w:rsidR="001817D2" w:rsidRDefault="001817D2">
      <w:pPr>
        <w:pStyle w:val="Heading2"/>
      </w:pPr>
      <w:bookmarkStart w:id="34" w:name="_jp468p2oc9iz" w:colFirst="0" w:colLast="0"/>
      <w:bookmarkStart w:id="35" w:name="_j5x39n4vczlu" w:colFirst="0" w:colLast="0"/>
      <w:bookmarkEnd w:id="34"/>
      <w:bookmarkEnd w:id="35"/>
      <w:r>
        <w:br w:type="page"/>
      </w:r>
    </w:p>
    <w:p w14:paraId="6BA90E2D" w14:textId="16D19437" w:rsidR="00471A3D" w:rsidRDefault="00EF0B3C">
      <w:pPr>
        <w:pStyle w:val="Heading2"/>
      </w:pPr>
      <w:r>
        <w:lastRenderedPageBreak/>
        <w:t>Supplement Tables</w:t>
      </w:r>
    </w:p>
    <w:p w14:paraId="4F91B514" w14:textId="77777777" w:rsidR="00471A3D" w:rsidRDefault="00EF0B3C">
      <w:pPr>
        <w:pStyle w:val="Heading5"/>
      </w:pPr>
      <w:bookmarkStart w:id="36" w:name="_dsu0wlp4dfo" w:colFirst="0" w:colLast="0"/>
      <w:bookmarkEnd w:id="36"/>
      <w:r>
        <w:t>Table S1. Sampling effort. Number of transects completed by year and site. Kelp and invertebrates were counted on the same transects, while fish were counted on separate transects. For fish, transects with visibility lower than 2.0 m were removed resulting in no (NA) transects at some sites and years.</w:t>
      </w:r>
    </w:p>
    <w:tbl>
      <w:tblPr>
        <w:tblStyle w:val="a"/>
        <w:tblW w:w="6060" w:type="dxa"/>
        <w:tblBorders>
          <w:top w:val="nil"/>
          <w:left w:val="nil"/>
          <w:bottom w:val="nil"/>
          <w:right w:val="nil"/>
          <w:insideH w:val="nil"/>
          <w:insideV w:val="nil"/>
        </w:tblBorders>
        <w:tblLayout w:type="fixed"/>
        <w:tblLook w:val="0600" w:firstRow="0" w:lastRow="0" w:firstColumn="0" w:lastColumn="0" w:noHBand="1" w:noVBand="1"/>
      </w:tblPr>
      <w:tblGrid>
        <w:gridCol w:w="1005"/>
        <w:gridCol w:w="1980"/>
        <w:gridCol w:w="720"/>
        <w:gridCol w:w="2355"/>
      </w:tblGrid>
      <w:tr w:rsidR="00471A3D" w14:paraId="23265A35" w14:textId="77777777" w:rsidTr="00AE532B">
        <w:trPr>
          <w:trHeight w:val="20"/>
        </w:trPr>
        <w:tc>
          <w:tcPr>
            <w:tcW w:w="1005" w:type="dxa"/>
            <w:tcBorders>
              <w:top w:val="nil"/>
              <w:left w:val="nil"/>
              <w:bottom w:val="single" w:sz="8" w:space="0" w:color="000000"/>
              <w:right w:val="nil"/>
            </w:tcBorders>
            <w:tcMar>
              <w:top w:w="100" w:type="dxa"/>
              <w:left w:w="100" w:type="dxa"/>
              <w:bottom w:w="100" w:type="dxa"/>
              <w:right w:w="100" w:type="dxa"/>
            </w:tcMar>
          </w:tcPr>
          <w:p w14:paraId="23DCAD4A" w14:textId="77777777" w:rsidR="00471A3D" w:rsidRDefault="00EF0B3C" w:rsidP="00A12D1D">
            <w:pPr>
              <w:widowControl w:val="0"/>
              <w:pBdr>
                <w:top w:val="nil"/>
                <w:left w:val="nil"/>
                <w:bottom w:val="nil"/>
                <w:right w:val="nil"/>
                <w:between w:val="nil"/>
              </w:pBdr>
              <w:spacing w:line="240" w:lineRule="auto"/>
              <w:ind w:firstLine="0"/>
            </w:pPr>
            <w:r>
              <w:t>Year</w:t>
            </w:r>
          </w:p>
        </w:tc>
        <w:tc>
          <w:tcPr>
            <w:tcW w:w="1980" w:type="dxa"/>
            <w:tcBorders>
              <w:top w:val="nil"/>
              <w:left w:val="nil"/>
              <w:bottom w:val="single" w:sz="8" w:space="0" w:color="000000"/>
              <w:right w:val="nil"/>
            </w:tcBorders>
            <w:tcMar>
              <w:top w:w="100" w:type="dxa"/>
              <w:left w:w="100" w:type="dxa"/>
              <w:bottom w:w="100" w:type="dxa"/>
              <w:right w:w="100" w:type="dxa"/>
            </w:tcMar>
          </w:tcPr>
          <w:p w14:paraId="63F0AE5F" w14:textId="77777777" w:rsidR="00471A3D" w:rsidRDefault="00EF0B3C" w:rsidP="00A12D1D">
            <w:pPr>
              <w:widowControl w:val="0"/>
              <w:pBdr>
                <w:top w:val="nil"/>
                <w:left w:val="nil"/>
                <w:bottom w:val="nil"/>
                <w:right w:val="nil"/>
                <w:between w:val="nil"/>
              </w:pBdr>
              <w:spacing w:line="240" w:lineRule="auto"/>
              <w:ind w:firstLine="0"/>
            </w:pPr>
            <w:r>
              <w:t>Site</w:t>
            </w:r>
          </w:p>
        </w:tc>
        <w:tc>
          <w:tcPr>
            <w:tcW w:w="720" w:type="dxa"/>
            <w:tcBorders>
              <w:top w:val="nil"/>
              <w:left w:val="nil"/>
              <w:bottom w:val="single" w:sz="8" w:space="0" w:color="000000"/>
              <w:right w:val="nil"/>
            </w:tcBorders>
            <w:tcMar>
              <w:top w:w="100" w:type="dxa"/>
              <w:left w:w="100" w:type="dxa"/>
              <w:bottom w:w="100" w:type="dxa"/>
              <w:right w:w="100" w:type="dxa"/>
            </w:tcMar>
          </w:tcPr>
          <w:p w14:paraId="235E5F16" w14:textId="77777777" w:rsidR="00471A3D" w:rsidRDefault="00EF0B3C" w:rsidP="00A12D1D">
            <w:pPr>
              <w:widowControl w:val="0"/>
              <w:pBdr>
                <w:top w:val="nil"/>
                <w:left w:val="nil"/>
                <w:bottom w:val="nil"/>
                <w:right w:val="nil"/>
                <w:between w:val="nil"/>
              </w:pBdr>
              <w:spacing w:line="240" w:lineRule="auto"/>
              <w:ind w:firstLine="0"/>
            </w:pPr>
            <w:r>
              <w:t>Fish</w:t>
            </w:r>
          </w:p>
        </w:tc>
        <w:tc>
          <w:tcPr>
            <w:tcW w:w="2355" w:type="dxa"/>
            <w:tcBorders>
              <w:top w:val="nil"/>
              <w:left w:val="nil"/>
              <w:bottom w:val="single" w:sz="8" w:space="0" w:color="000000"/>
              <w:right w:val="nil"/>
            </w:tcBorders>
            <w:tcMar>
              <w:top w:w="100" w:type="dxa"/>
              <w:left w:w="100" w:type="dxa"/>
              <w:bottom w:w="100" w:type="dxa"/>
              <w:right w:w="100" w:type="dxa"/>
            </w:tcMar>
          </w:tcPr>
          <w:p w14:paraId="76728A08" w14:textId="77777777" w:rsidR="00471A3D" w:rsidRDefault="00EF0B3C" w:rsidP="00A12D1D">
            <w:pPr>
              <w:widowControl w:val="0"/>
              <w:pBdr>
                <w:top w:val="nil"/>
                <w:left w:val="nil"/>
                <w:bottom w:val="nil"/>
                <w:right w:val="nil"/>
                <w:between w:val="nil"/>
              </w:pBdr>
              <w:spacing w:line="240" w:lineRule="auto"/>
              <w:ind w:firstLine="0"/>
            </w:pPr>
            <w:r>
              <w:t>Kelp/Invertebrates</w:t>
            </w:r>
          </w:p>
        </w:tc>
      </w:tr>
      <w:tr w:rsidR="00471A3D" w14:paraId="452BECEF" w14:textId="77777777" w:rsidTr="00AE532B">
        <w:trPr>
          <w:trHeight w:val="20"/>
        </w:trPr>
        <w:tc>
          <w:tcPr>
            <w:tcW w:w="1005" w:type="dxa"/>
            <w:tcBorders>
              <w:top w:val="single" w:sz="8" w:space="0" w:color="000000"/>
              <w:left w:val="nil"/>
              <w:bottom w:val="nil"/>
              <w:right w:val="nil"/>
            </w:tcBorders>
            <w:tcMar>
              <w:top w:w="100" w:type="dxa"/>
              <w:left w:w="100" w:type="dxa"/>
              <w:bottom w:w="100" w:type="dxa"/>
              <w:right w:w="100" w:type="dxa"/>
            </w:tcMar>
          </w:tcPr>
          <w:p w14:paraId="115F5C21" w14:textId="77777777" w:rsidR="00471A3D" w:rsidRDefault="00EF0B3C" w:rsidP="00A12D1D">
            <w:pPr>
              <w:widowControl w:val="0"/>
              <w:pBdr>
                <w:top w:val="nil"/>
                <w:left w:val="nil"/>
                <w:bottom w:val="nil"/>
                <w:right w:val="nil"/>
                <w:between w:val="nil"/>
              </w:pBdr>
              <w:spacing w:line="240" w:lineRule="auto"/>
              <w:ind w:firstLine="0"/>
            </w:pPr>
            <w:r>
              <w:t>2015</w:t>
            </w:r>
          </w:p>
        </w:tc>
        <w:tc>
          <w:tcPr>
            <w:tcW w:w="1980" w:type="dxa"/>
            <w:tcBorders>
              <w:top w:val="single" w:sz="8" w:space="0" w:color="000000"/>
            </w:tcBorders>
            <w:tcMar>
              <w:top w:w="100" w:type="dxa"/>
              <w:left w:w="100" w:type="dxa"/>
              <w:bottom w:w="100" w:type="dxa"/>
              <w:right w:w="100" w:type="dxa"/>
            </w:tcMar>
          </w:tcPr>
          <w:p w14:paraId="125E0C4C" w14:textId="77777777" w:rsidR="00471A3D" w:rsidRDefault="00EF0B3C" w:rsidP="00A12D1D">
            <w:pPr>
              <w:widowControl w:val="0"/>
              <w:pBdr>
                <w:top w:val="nil"/>
                <w:left w:val="nil"/>
                <w:bottom w:val="nil"/>
                <w:right w:val="nil"/>
                <w:between w:val="nil"/>
              </w:pBdr>
              <w:spacing w:line="240" w:lineRule="auto"/>
              <w:ind w:firstLine="0"/>
            </w:pPr>
            <w:r>
              <w:t>Cape Johnson</w:t>
            </w:r>
          </w:p>
        </w:tc>
        <w:tc>
          <w:tcPr>
            <w:tcW w:w="720" w:type="dxa"/>
            <w:tcBorders>
              <w:top w:val="single" w:sz="8" w:space="0" w:color="000000"/>
            </w:tcBorders>
            <w:tcMar>
              <w:top w:w="100" w:type="dxa"/>
              <w:left w:w="100" w:type="dxa"/>
              <w:bottom w:w="100" w:type="dxa"/>
              <w:right w:w="100" w:type="dxa"/>
            </w:tcMar>
          </w:tcPr>
          <w:p w14:paraId="3D0A7CD4" w14:textId="77777777" w:rsidR="00471A3D" w:rsidRDefault="00EF0B3C" w:rsidP="00A12D1D">
            <w:pPr>
              <w:widowControl w:val="0"/>
              <w:pBdr>
                <w:top w:val="nil"/>
                <w:left w:val="nil"/>
                <w:bottom w:val="nil"/>
                <w:right w:val="nil"/>
                <w:between w:val="nil"/>
              </w:pBdr>
              <w:spacing w:line="240" w:lineRule="auto"/>
              <w:ind w:firstLine="0"/>
              <w:jc w:val="center"/>
            </w:pPr>
            <w:r>
              <w:t>2</w:t>
            </w:r>
          </w:p>
        </w:tc>
        <w:tc>
          <w:tcPr>
            <w:tcW w:w="2355" w:type="dxa"/>
            <w:tcBorders>
              <w:top w:val="single" w:sz="8" w:space="0" w:color="000000"/>
            </w:tcBorders>
            <w:tcMar>
              <w:top w:w="100" w:type="dxa"/>
              <w:left w:w="100" w:type="dxa"/>
              <w:bottom w:w="100" w:type="dxa"/>
              <w:right w:w="100" w:type="dxa"/>
            </w:tcMar>
          </w:tcPr>
          <w:p w14:paraId="566393DA" w14:textId="77777777" w:rsidR="00471A3D" w:rsidRDefault="00EF0B3C" w:rsidP="00A12D1D">
            <w:pPr>
              <w:widowControl w:val="0"/>
              <w:pBdr>
                <w:top w:val="nil"/>
                <w:left w:val="nil"/>
                <w:bottom w:val="nil"/>
                <w:right w:val="nil"/>
                <w:between w:val="nil"/>
              </w:pBdr>
              <w:spacing w:line="240" w:lineRule="auto"/>
              <w:ind w:firstLine="0"/>
              <w:jc w:val="center"/>
            </w:pPr>
            <w:r>
              <w:t>2</w:t>
            </w:r>
          </w:p>
        </w:tc>
      </w:tr>
      <w:tr w:rsidR="00471A3D" w14:paraId="44453837" w14:textId="77777777" w:rsidTr="00AE532B">
        <w:trPr>
          <w:trHeight w:val="20"/>
        </w:trPr>
        <w:tc>
          <w:tcPr>
            <w:tcW w:w="1005" w:type="dxa"/>
            <w:tcBorders>
              <w:top w:val="nil"/>
              <w:left w:val="nil"/>
              <w:bottom w:val="nil"/>
              <w:right w:val="nil"/>
            </w:tcBorders>
            <w:tcMar>
              <w:top w:w="100" w:type="dxa"/>
              <w:left w:w="100" w:type="dxa"/>
              <w:bottom w:w="100" w:type="dxa"/>
              <w:right w:w="100" w:type="dxa"/>
            </w:tcMar>
          </w:tcPr>
          <w:p w14:paraId="412D6564" w14:textId="77777777" w:rsidR="00471A3D" w:rsidRDefault="00EF0B3C" w:rsidP="00A12D1D">
            <w:pPr>
              <w:widowControl w:val="0"/>
              <w:pBdr>
                <w:top w:val="nil"/>
                <w:left w:val="nil"/>
                <w:bottom w:val="nil"/>
                <w:right w:val="nil"/>
                <w:between w:val="nil"/>
              </w:pBdr>
              <w:spacing w:line="240" w:lineRule="auto"/>
              <w:ind w:firstLine="0"/>
            </w:pPr>
            <w:r>
              <w:t>2015</w:t>
            </w:r>
          </w:p>
        </w:tc>
        <w:tc>
          <w:tcPr>
            <w:tcW w:w="1980" w:type="dxa"/>
            <w:tcMar>
              <w:top w:w="100" w:type="dxa"/>
              <w:left w:w="100" w:type="dxa"/>
              <w:bottom w:w="100" w:type="dxa"/>
              <w:right w:w="100" w:type="dxa"/>
            </w:tcMar>
          </w:tcPr>
          <w:p w14:paraId="05977BA2" w14:textId="77777777" w:rsidR="00471A3D" w:rsidRDefault="00EF0B3C" w:rsidP="00A12D1D">
            <w:pPr>
              <w:widowControl w:val="0"/>
              <w:pBdr>
                <w:top w:val="nil"/>
                <w:left w:val="nil"/>
                <w:bottom w:val="nil"/>
                <w:right w:val="nil"/>
                <w:between w:val="nil"/>
              </w:pBdr>
              <w:spacing w:line="240" w:lineRule="auto"/>
              <w:ind w:firstLine="0"/>
            </w:pPr>
            <w:r>
              <w:t>Cape Alava</w:t>
            </w:r>
          </w:p>
        </w:tc>
        <w:tc>
          <w:tcPr>
            <w:tcW w:w="720" w:type="dxa"/>
            <w:tcMar>
              <w:top w:w="100" w:type="dxa"/>
              <w:left w:w="100" w:type="dxa"/>
              <w:bottom w:w="100" w:type="dxa"/>
              <w:right w:w="100" w:type="dxa"/>
            </w:tcMar>
          </w:tcPr>
          <w:p w14:paraId="1F6EA236" w14:textId="77777777" w:rsidR="00471A3D" w:rsidRDefault="00EF0B3C" w:rsidP="00A12D1D">
            <w:pPr>
              <w:widowControl w:val="0"/>
              <w:pBdr>
                <w:top w:val="nil"/>
                <w:left w:val="nil"/>
                <w:bottom w:val="nil"/>
                <w:right w:val="nil"/>
                <w:between w:val="nil"/>
              </w:pBdr>
              <w:spacing w:line="240" w:lineRule="auto"/>
              <w:ind w:firstLine="0"/>
              <w:jc w:val="center"/>
            </w:pPr>
            <w:r>
              <w:t>2</w:t>
            </w:r>
          </w:p>
        </w:tc>
        <w:tc>
          <w:tcPr>
            <w:tcW w:w="2355" w:type="dxa"/>
            <w:tcMar>
              <w:top w:w="100" w:type="dxa"/>
              <w:left w:w="100" w:type="dxa"/>
              <w:bottom w:w="100" w:type="dxa"/>
              <w:right w:w="100" w:type="dxa"/>
            </w:tcMar>
          </w:tcPr>
          <w:p w14:paraId="7251B978" w14:textId="77777777" w:rsidR="00471A3D" w:rsidRDefault="00EF0B3C" w:rsidP="00A12D1D">
            <w:pPr>
              <w:widowControl w:val="0"/>
              <w:pBdr>
                <w:top w:val="nil"/>
                <w:left w:val="nil"/>
                <w:bottom w:val="nil"/>
                <w:right w:val="nil"/>
                <w:between w:val="nil"/>
              </w:pBdr>
              <w:spacing w:line="240" w:lineRule="auto"/>
              <w:ind w:firstLine="0"/>
              <w:jc w:val="center"/>
            </w:pPr>
            <w:r>
              <w:t>2</w:t>
            </w:r>
          </w:p>
        </w:tc>
      </w:tr>
      <w:tr w:rsidR="00471A3D" w14:paraId="64B58056" w14:textId="77777777" w:rsidTr="00AE532B">
        <w:trPr>
          <w:trHeight w:val="20"/>
        </w:trPr>
        <w:tc>
          <w:tcPr>
            <w:tcW w:w="1005" w:type="dxa"/>
            <w:tcBorders>
              <w:top w:val="nil"/>
              <w:left w:val="nil"/>
              <w:bottom w:val="nil"/>
              <w:right w:val="nil"/>
            </w:tcBorders>
            <w:tcMar>
              <w:top w:w="100" w:type="dxa"/>
              <w:left w:w="100" w:type="dxa"/>
              <w:bottom w:w="100" w:type="dxa"/>
              <w:right w:w="100" w:type="dxa"/>
            </w:tcMar>
          </w:tcPr>
          <w:p w14:paraId="2E8A6721" w14:textId="77777777" w:rsidR="00471A3D" w:rsidRDefault="00EF0B3C" w:rsidP="00A12D1D">
            <w:pPr>
              <w:widowControl w:val="0"/>
              <w:pBdr>
                <w:top w:val="nil"/>
                <w:left w:val="nil"/>
                <w:bottom w:val="nil"/>
                <w:right w:val="nil"/>
                <w:between w:val="nil"/>
              </w:pBdr>
              <w:spacing w:line="240" w:lineRule="auto"/>
              <w:ind w:firstLine="0"/>
            </w:pPr>
            <w:r>
              <w:t>2015</w:t>
            </w:r>
          </w:p>
        </w:tc>
        <w:tc>
          <w:tcPr>
            <w:tcW w:w="1980" w:type="dxa"/>
            <w:tcMar>
              <w:top w:w="100" w:type="dxa"/>
              <w:left w:w="100" w:type="dxa"/>
              <w:bottom w:w="100" w:type="dxa"/>
              <w:right w:w="100" w:type="dxa"/>
            </w:tcMar>
          </w:tcPr>
          <w:p w14:paraId="0EA32BF7" w14:textId="77777777" w:rsidR="00471A3D" w:rsidRDefault="00EF0B3C" w:rsidP="00A12D1D">
            <w:pPr>
              <w:widowControl w:val="0"/>
              <w:pBdr>
                <w:top w:val="nil"/>
                <w:left w:val="nil"/>
                <w:bottom w:val="nil"/>
                <w:right w:val="nil"/>
                <w:between w:val="nil"/>
              </w:pBdr>
              <w:spacing w:line="240" w:lineRule="auto"/>
              <w:ind w:firstLine="0"/>
            </w:pPr>
            <w:r>
              <w:t>Tatoosh Island</w:t>
            </w:r>
          </w:p>
        </w:tc>
        <w:tc>
          <w:tcPr>
            <w:tcW w:w="720" w:type="dxa"/>
            <w:tcMar>
              <w:top w:w="100" w:type="dxa"/>
              <w:left w:w="100" w:type="dxa"/>
              <w:bottom w:w="100" w:type="dxa"/>
              <w:right w:w="100" w:type="dxa"/>
            </w:tcMar>
          </w:tcPr>
          <w:p w14:paraId="24DA6771" w14:textId="77777777" w:rsidR="00471A3D" w:rsidRDefault="00EF0B3C" w:rsidP="00A12D1D">
            <w:pPr>
              <w:widowControl w:val="0"/>
              <w:pBdr>
                <w:top w:val="nil"/>
                <w:left w:val="nil"/>
                <w:bottom w:val="nil"/>
                <w:right w:val="nil"/>
                <w:between w:val="nil"/>
              </w:pBdr>
              <w:spacing w:line="240" w:lineRule="auto"/>
              <w:ind w:firstLine="0"/>
              <w:jc w:val="center"/>
            </w:pPr>
            <w:r>
              <w:t>2</w:t>
            </w:r>
          </w:p>
        </w:tc>
        <w:tc>
          <w:tcPr>
            <w:tcW w:w="2355" w:type="dxa"/>
            <w:tcMar>
              <w:top w:w="100" w:type="dxa"/>
              <w:left w:w="100" w:type="dxa"/>
              <w:bottom w:w="100" w:type="dxa"/>
              <w:right w:w="100" w:type="dxa"/>
            </w:tcMar>
          </w:tcPr>
          <w:p w14:paraId="69BF232E" w14:textId="77777777" w:rsidR="00471A3D" w:rsidRDefault="00EF0B3C" w:rsidP="00A12D1D">
            <w:pPr>
              <w:widowControl w:val="0"/>
              <w:pBdr>
                <w:top w:val="nil"/>
                <w:left w:val="nil"/>
                <w:bottom w:val="nil"/>
                <w:right w:val="nil"/>
                <w:between w:val="nil"/>
              </w:pBdr>
              <w:spacing w:line="240" w:lineRule="auto"/>
              <w:ind w:firstLine="0"/>
              <w:jc w:val="center"/>
            </w:pPr>
            <w:r>
              <w:t>2</w:t>
            </w:r>
          </w:p>
        </w:tc>
      </w:tr>
      <w:tr w:rsidR="00471A3D" w14:paraId="4808F724" w14:textId="77777777" w:rsidTr="00AE532B">
        <w:trPr>
          <w:trHeight w:val="20"/>
        </w:trPr>
        <w:tc>
          <w:tcPr>
            <w:tcW w:w="1005" w:type="dxa"/>
            <w:tcBorders>
              <w:top w:val="nil"/>
              <w:left w:val="nil"/>
              <w:bottom w:val="nil"/>
              <w:right w:val="nil"/>
            </w:tcBorders>
            <w:tcMar>
              <w:top w:w="100" w:type="dxa"/>
              <w:left w:w="100" w:type="dxa"/>
              <w:bottom w:w="100" w:type="dxa"/>
              <w:right w:w="100" w:type="dxa"/>
            </w:tcMar>
          </w:tcPr>
          <w:p w14:paraId="22096146" w14:textId="77777777" w:rsidR="00471A3D" w:rsidRDefault="00EF0B3C" w:rsidP="00A12D1D">
            <w:pPr>
              <w:widowControl w:val="0"/>
              <w:pBdr>
                <w:top w:val="nil"/>
                <w:left w:val="nil"/>
                <w:bottom w:val="nil"/>
                <w:right w:val="nil"/>
                <w:between w:val="nil"/>
              </w:pBdr>
              <w:spacing w:line="240" w:lineRule="auto"/>
              <w:ind w:firstLine="0"/>
            </w:pPr>
            <w:r>
              <w:t>2015</w:t>
            </w:r>
          </w:p>
        </w:tc>
        <w:tc>
          <w:tcPr>
            <w:tcW w:w="1980" w:type="dxa"/>
            <w:tcMar>
              <w:top w:w="100" w:type="dxa"/>
              <w:left w:w="100" w:type="dxa"/>
              <w:bottom w:w="100" w:type="dxa"/>
              <w:right w:w="100" w:type="dxa"/>
            </w:tcMar>
          </w:tcPr>
          <w:p w14:paraId="5CE581D6" w14:textId="77777777" w:rsidR="00471A3D" w:rsidRDefault="00EF0B3C" w:rsidP="00A12D1D">
            <w:pPr>
              <w:widowControl w:val="0"/>
              <w:pBdr>
                <w:top w:val="nil"/>
                <w:left w:val="nil"/>
                <w:bottom w:val="nil"/>
                <w:right w:val="nil"/>
                <w:between w:val="nil"/>
              </w:pBdr>
              <w:spacing w:line="240" w:lineRule="auto"/>
              <w:ind w:firstLine="0"/>
            </w:pPr>
            <w:r>
              <w:t>Neah Bay</w:t>
            </w:r>
          </w:p>
        </w:tc>
        <w:tc>
          <w:tcPr>
            <w:tcW w:w="720" w:type="dxa"/>
            <w:tcMar>
              <w:top w:w="100" w:type="dxa"/>
              <w:left w:w="100" w:type="dxa"/>
              <w:bottom w:w="100" w:type="dxa"/>
              <w:right w:w="100" w:type="dxa"/>
            </w:tcMar>
          </w:tcPr>
          <w:p w14:paraId="6BB2CC8D" w14:textId="77777777" w:rsidR="00471A3D" w:rsidRDefault="00EF0B3C" w:rsidP="00A12D1D">
            <w:pPr>
              <w:widowControl w:val="0"/>
              <w:pBdr>
                <w:top w:val="nil"/>
                <w:left w:val="nil"/>
                <w:bottom w:val="nil"/>
                <w:right w:val="nil"/>
                <w:between w:val="nil"/>
              </w:pBdr>
              <w:spacing w:line="240" w:lineRule="auto"/>
              <w:ind w:firstLine="0"/>
              <w:jc w:val="center"/>
            </w:pPr>
            <w:r>
              <w:t>2</w:t>
            </w:r>
          </w:p>
        </w:tc>
        <w:tc>
          <w:tcPr>
            <w:tcW w:w="2355" w:type="dxa"/>
            <w:tcMar>
              <w:top w:w="100" w:type="dxa"/>
              <w:left w:w="100" w:type="dxa"/>
              <w:bottom w:w="100" w:type="dxa"/>
              <w:right w:w="100" w:type="dxa"/>
            </w:tcMar>
          </w:tcPr>
          <w:p w14:paraId="455E26F2" w14:textId="77777777" w:rsidR="00471A3D" w:rsidRDefault="00EF0B3C" w:rsidP="00A12D1D">
            <w:pPr>
              <w:widowControl w:val="0"/>
              <w:pBdr>
                <w:top w:val="nil"/>
                <w:left w:val="nil"/>
                <w:bottom w:val="nil"/>
                <w:right w:val="nil"/>
                <w:between w:val="nil"/>
              </w:pBdr>
              <w:spacing w:line="240" w:lineRule="auto"/>
              <w:ind w:firstLine="0"/>
              <w:jc w:val="center"/>
            </w:pPr>
            <w:r>
              <w:t>2</w:t>
            </w:r>
          </w:p>
        </w:tc>
      </w:tr>
      <w:tr w:rsidR="00471A3D" w14:paraId="55A5AC75" w14:textId="77777777" w:rsidTr="00AE532B">
        <w:trPr>
          <w:trHeight w:val="20"/>
        </w:trPr>
        <w:tc>
          <w:tcPr>
            <w:tcW w:w="1005" w:type="dxa"/>
            <w:tcBorders>
              <w:top w:val="nil"/>
              <w:left w:val="nil"/>
              <w:bottom w:val="nil"/>
              <w:right w:val="nil"/>
            </w:tcBorders>
            <w:tcMar>
              <w:top w:w="100" w:type="dxa"/>
              <w:left w:w="100" w:type="dxa"/>
              <w:bottom w:w="100" w:type="dxa"/>
              <w:right w:w="100" w:type="dxa"/>
            </w:tcMar>
          </w:tcPr>
          <w:p w14:paraId="1AFE0921" w14:textId="77777777" w:rsidR="00471A3D" w:rsidRDefault="00EF0B3C" w:rsidP="00A12D1D">
            <w:pPr>
              <w:widowControl w:val="0"/>
              <w:pBdr>
                <w:top w:val="nil"/>
                <w:left w:val="nil"/>
                <w:bottom w:val="nil"/>
                <w:right w:val="nil"/>
                <w:between w:val="nil"/>
              </w:pBdr>
              <w:spacing w:line="240" w:lineRule="auto"/>
              <w:ind w:firstLine="0"/>
            </w:pPr>
            <w:r>
              <w:t>2015</w:t>
            </w:r>
          </w:p>
        </w:tc>
        <w:tc>
          <w:tcPr>
            <w:tcW w:w="1980" w:type="dxa"/>
            <w:tcMar>
              <w:top w:w="100" w:type="dxa"/>
              <w:left w:w="100" w:type="dxa"/>
              <w:bottom w:w="100" w:type="dxa"/>
              <w:right w:w="100" w:type="dxa"/>
            </w:tcMar>
          </w:tcPr>
          <w:p w14:paraId="1EB103CB" w14:textId="77777777" w:rsidR="00471A3D" w:rsidRDefault="00EF0B3C" w:rsidP="00A12D1D">
            <w:pPr>
              <w:widowControl w:val="0"/>
              <w:pBdr>
                <w:top w:val="nil"/>
                <w:left w:val="nil"/>
                <w:bottom w:val="nil"/>
                <w:right w:val="nil"/>
                <w:between w:val="nil"/>
              </w:pBdr>
              <w:spacing w:line="240" w:lineRule="auto"/>
              <w:ind w:firstLine="0"/>
            </w:pPr>
            <w:r>
              <w:t>Destruction Island</w:t>
            </w:r>
          </w:p>
        </w:tc>
        <w:tc>
          <w:tcPr>
            <w:tcW w:w="720" w:type="dxa"/>
            <w:tcMar>
              <w:top w:w="100" w:type="dxa"/>
              <w:left w:w="100" w:type="dxa"/>
              <w:bottom w:w="100" w:type="dxa"/>
              <w:right w:w="100" w:type="dxa"/>
            </w:tcMar>
          </w:tcPr>
          <w:p w14:paraId="07EB3D32" w14:textId="77777777" w:rsidR="00471A3D" w:rsidRDefault="00EF0B3C" w:rsidP="00A12D1D">
            <w:pPr>
              <w:widowControl w:val="0"/>
              <w:pBdr>
                <w:top w:val="nil"/>
                <w:left w:val="nil"/>
                <w:bottom w:val="nil"/>
                <w:right w:val="nil"/>
                <w:between w:val="nil"/>
              </w:pBdr>
              <w:spacing w:line="240" w:lineRule="auto"/>
              <w:ind w:firstLine="0"/>
              <w:jc w:val="center"/>
            </w:pPr>
            <w:r>
              <w:t>NA</w:t>
            </w:r>
          </w:p>
        </w:tc>
        <w:tc>
          <w:tcPr>
            <w:tcW w:w="2355" w:type="dxa"/>
            <w:tcMar>
              <w:top w:w="100" w:type="dxa"/>
              <w:left w:w="100" w:type="dxa"/>
              <w:bottom w:w="100" w:type="dxa"/>
              <w:right w:w="100" w:type="dxa"/>
            </w:tcMar>
          </w:tcPr>
          <w:p w14:paraId="66974E59" w14:textId="77777777" w:rsidR="00471A3D" w:rsidRDefault="00EF0B3C" w:rsidP="00A12D1D">
            <w:pPr>
              <w:widowControl w:val="0"/>
              <w:pBdr>
                <w:top w:val="nil"/>
                <w:left w:val="nil"/>
                <w:bottom w:val="nil"/>
                <w:right w:val="nil"/>
                <w:between w:val="nil"/>
              </w:pBdr>
              <w:spacing w:line="240" w:lineRule="auto"/>
              <w:ind w:firstLine="0"/>
              <w:jc w:val="center"/>
            </w:pPr>
            <w:r>
              <w:t>2</w:t>
            </w:r>
          </w:p>
        </w:tc>
      </w:tr>
      <w:tr w:rsidR="00471A3D" w14:paraId="182908EF" w14:textId="77777777" w:rsidTr="00AE532B">
        <w:trPr>
          <w:trHeight w:val="20"/>
        </w:trPr>
        <w:tc>
          <w:tcPr>
            <w:tcW w:w="1005" w:type="dxa"/>
            <w:tcBorders>
              <w:top w:val="nil"/>
              <w:left w:val="nil"/>
              <w:bottom w:val="nil"/>
              <w:right w:val="nil"/>
            </w:tcBorders>
            <w:tcMar>
              <w:top w:w="100" w:type="dxa"/>
              <w:left w:w="100" w:type="dxa"/>
              <w:bottom w:w="100" w:type="dxa"/>
              <w:right w:w="100" w:type="dxa"/>
            </w:tcMar>
          </w:tcPr>
          <w:p w14:paraId="4FD5F592" w14:textId="77777777" w:rsidR="00471A3D" w:rsidRDefault="00EF0B3C" w:rsidP="00A12D1D">
            <w:pPr>
              <w:widowControl w:val="0"/>
              <w:pBdr>
                <w:top w:val="nil"/>
                <w:left w:val="nil"/>
                <w:bottom w:val="nil"/>
                <w:right w:val="nil"/>
                <w:between w:val="nil"/>
              </w:pBdr>
              <w:spacing w:line="240" w:lineRule="auto"/>
              <w:ind w:firstLine="0"/>
            </w:pPr>
            <w:r>
              <w:t>2016</w:t>
            </w:r>
          </w:p>
        </w:tc>
        <w:tc>
          <w:tcPr>
            <w:tcW w:w="1980" w:type="dxa"/>
            <w:tcMar>
              <w:top w:w="100" w:type="dxa"/>
              <w:left w:w="100" w:type="dxa"/>
              <w:bottom w:w="100" w:type="dxa"/>
              <w:right w:w="100" w:type="dxa"/>
            </w:tcMar>
          </w:tcPr>
          <w:p w14:paraId="5E3ABF8C" w14:textId="77777777" w:rsidR="00471A3D" w:rsidRDefault="00EF0B3C" w:rsidP="00A12D1D">
            <w:pPr>
              <w:widowControl w:val="0"/>
              <w:pBdr>
                <w:top w:val="nil"/>
                <w:left w:val="nil"/>
                <w:bottom w:val="nil"/>
                <w:right w:val="nil"/>
                <w:between w:val="nil"/>
              </w:pBdr>
              <w:spacing w:line="240" w:lineRule="auto"/>
              <w:ind w:firstLine="0"/>
            </w:pPr>
            <w:r>
              <w:t>Destruction Island</w:t>
            </w:r>
          </w:p>
        </w:tc>
        <w:tc>
          <w:tcPr>
            <w:tcW w:w="720" w:type="dxa"/>
            <w:tcMar>
              <w:top w:w="100" w:type="dxa"/>
              <w:left w:w="100" w:type="dxa"/>
              <w:bottom w:w="100" w:type="dxa"/>
              <w:right w:w="100" w:type="dxa"/>
            </w:tcMar>
          </w:tcPr>
          <w:p w14:paraId="0ED35214" w14:textId="77777777" w:rsidR="00471A3D" w:rsidRDefault="00EF0B3C" w:rsidP="00A12D1D">
            <w:pPr>
              <w:widowControl w:val="0"/>
              <w:pBdr>
                <w:top w:val="nil"/>
                <w:left w:val="nil"/>
                <w:bottom w:val="nil"/>
                <w:right w:val="nil"/>
                <w:between w:val="nil"/>
              </w:pBdr>
              <w:spacing w:line="240" w:lineRule="auto"/>
              <w:ind w:firstLine="0"/>
              <w:jc w:val="center"/>
            </w:pPr>
            <w:r>
              <w:t>3</w:t>
            </w:r>
          </w:p>
        </w:tc>
        <w:tc>
          <w:tcPr>
            <w:tcW w:w="2355" w:type="dxa"/>
            <w:tcMar>
              <w:top w:w="100" w:type="dxa"/>
              <w:left w:w="100" w:type="dxa"/>
              <w:bottom w:w="100" w:type="dxa"/>
              <w:right w:w="100" w:type="dxa"/>
            </w:tcMar>
          </w:tcPr>
          <w:p w14:paraId="5C00722D" w14:textId="77777777" w:rsidR="00471A3D" w:rsidRDefault="00EF0B3C" w:rsidP="00A12D1D">
            <w:pPr>
              <w:widowControl w:val="0"/>
              <w:pBdr>
                <w:top w:val="nil"/>
                <w:left w:val="nil"/>
                <w:bottom w:val="nil"/>
                <w:right w:val="nil"/>
                <w:between w:val="nil"/>
              </w:pBdr>
              <w:spacing w:line="240" w:lineRule="auto"/>
              <w:ind w:firstLine="0"/>
              <w:jc w:val="center"/>
            </w:pPr>
            <w:r>
              <w:t>7</w:t>
            </w:r>
          </w:p>
        </w:tc>
      </w:tr>
      <w:tr w:rsidR="00471A3D" w14:paraId="67CB0AC8" w14:textId="77777777" w:rsidTr="00AE532B">
        <w:trPr>
          <w:trHeight w:val="20"/>
        </w:trPr>
        <w:tc>
          <w:tcPr>
            <w:tcW w:w="1005" w:type="dxa"/>
            <w:tcBorders>
              <w:top w:val="nil"/>
              <w:left w:val="nil"/>
              <w:bottom w:val="nil"/>
              <w:right w:val="nil"/>
            </w:tcBorders>
            <w:tcMar>
              <w:top w:w="100" w:type="dxa"/>
              <w:left w:w="100" w:type="dxa"/>
              <w:bottom w:w="100" w:type="dxa"/>
              <w:right w:w="100" w:type="dxa"/>
            </w:tcMar>
          </w:tcPr>
          <w:p w14:paraId="79487178" w14:textId="77777777" w:rsidR="00471A3D" w:rsidRDefault="00EF0B3C" w:rsidP="00A12D1D">
            <w:pPr>
              <w:widowControl w:val="0"/>
              <w:pBdr>
                <w:top w:val="nil"/>
                <w:left w:val="nil"/>
                <w:bottom w:val="nil"/>
                <w:right w:val="nil"/>
                <w:between w:val="nil"/>
              </w:pBdr>
              <w:spacing w:line="240" w:lineRule="auto"/>
              <w:ind w:firstLine="0"/>
            </w:pPr>
            <w:r>
              <w:t>2016</w:t>
            </w:r>
          </w:p>
        </w:tc>
        <w:tc>
          <w:tcPr>
            <w:tcW w:w="1980" w:type="dxa"/>
            <w:tcMar>
              <w:top w:w="100" w:type="dxa"/>
              <w:left w:w="100" w:type="dxa"/>
              <w:bottom w:w="100" w:type="dxa"/>
              <w:right w:w="100" w:type="dxa"/>
            </w:tcMar>
          </w:tcPr>
          <w:p w14:paraId="6B35EEB8" w14:textId="77777777" w:rsidR="00471A3D" w:rsidRDefault="00EF0B3C" w:rsidP="00A12D1D">
            <w:pPr>
              <w:widowControl w:val="0"/>
              <w:pBdr>
                <w:top w:val="nil"/>
                <w:left w:val="nil"/>
                <w:bottom w:val="nil"/>
                <w:right w:val="nil"/>
                <w:between w:val="nil"/>
              </w:pBdr>
              <w:spacing w:line="240" w:lineRule="auto"/>
              <w:ind w:firstLine="0"/>
            </w:pPr>
            <w:r>
              <w:t>Cape Johnson</w:t>
            </w:r>
          </w:p>
        </w:tc>
        <w:tc>
          <w:tcPr>
            <w:tcW w:w="720" w:type="dxa"/>
            <w:tcMar>
              <w:top w:w="100" w:type="dxa"/>
              <w:left w:w="100" w:type="dxa"/>
              <w:bottom w:w="100" w:type="dxa"/>
              <w:right w:w="100" w:type="dxa"/>
            </w:tcMar>
          </w:tcPr>
          <w:p w14:paraId="0F13F8DD" w14:textId="77777777" w:rsidR="00471A3D" w:rsidRDefault="00EF0B3C" w:rsidP="00A12D1D">
            <w:pPr>
              <w:widowControl w:val="0"/>
              <w:pBdr>
                <w:top w:val="nil"/>
                <w:left w:val="nil"/>
                <w:bottom w:val="nil"/>
                <w:right w:val="nil"/>
                <w:between w:val="nil"/>
              </w:pBdr>
              <w:spacing w:line="240" w:lineRule="auto"/>
              <w:ind w:firstLine="0"/>
              <w:jc w:val="center"/>
            </w:pPr>
            <w:r>
              <w:t>10</w:t>
            </w:r>
          </w:p>
        </w:tc>
        <w:tc>
          <w:tcPr>
            <w:tcW w:w="2355" w:type="dxa"/>
            <w:tcMar>
              <w:top w:w="100" w:type="dxa"/>
              <w:left w:w="100" w:type="dxa"/>
              <w:bottom w:w="100" w:type="dxa"/>
              <w:right w:w="100" w:type="dxa"/>
            </w:tcMar>
          </w:tcPr>
          <w:p w14:paraId="0C3EFF0B" w14:textId="77777777" w:rsidR="00471A3D" w:rsidRDefault="00EF0B3C" w:rsidP="00A12D1D">
            <w:pPr>
              <w:widowControl w:val="0"/>
              <w:pBdr>
                <w:top w:val="nil"/>
                <w:left w:val="nil"/>
                <w:bottom w:val="nil"/>
                <w:right w:val="nil"/>
                <w:between w:val="nil"/>
              </w:pBdr>
              <w:spacing w:line="240" w:lineRule="auto"/>
              <w:ind w:firstLine="0"/>
              <w:jc w:val="center"/>
            </w:pPr>
            <w:r>
              <w:t>13</w:t>
            </w:r>
          </w:p>
        </w:tc>
      </w:tr>
      <w:tr w:rsidR="00471A3D" w14:paraId="5D3A7827" w14:textId="77777777" w:rsidTr="00AE532B">
        <w:trPr>
          <w:trHeight w:val="20"/>
        </w:trPr>
        <w:tc>
          <w:tcPr>
            <w:tcW w:w="1005" w:type="dxa"/>
            <w:tcBorders>
              <w:top w:val="nil"/>
              <w:left w:val="nil"/>
              <w:bottom w:val="nil"/>
              <w:right w:val="nil"/>
            </w:tcBorders>
            <w:tcMar>
              <w:top w:w="100" w:type="dxa"/>
              <w:left w:w="100" w:type="dxa"/>
              <w:bottom w:w="100" w:type="dxa"/>
              <w:right w:w="100" w:type="dxa"/>
            </w:tcMar>
          </w:tcPr>
          <w:p w14:paraId="736986ED" w14:textId="77777777" w:rsidR="00471A3D" w:rsidRDefault="00EF0B3C" w:rsidP="00A12D1D">
            <w:pPr>
              <w:widowControl w:val="0"/>
              <w:pBdr>
                <w:top w:val="nil"/>
                <w:left w:val="nil"/>
                <w:bottom w:val="nil"/>
                <w:right w:val="nil"/>
                <w:between w:val="nil"/>
              </w:pBdr>
              <w:spacing w:line="240" w:lineRule="auto"/>
              <w:ind w:firstLine="0"/>
            </w:pPr>
            <w:r>
              <w:t>2016</w:t>
            </w:r>
          </w:p>
        </w:tc>
        <w:tc>
          <w:tcPr>
            <w:tcW w:w="1980" w:type="dxa"/>
            <w:tcMar>
              <w:top w:w="100" w:type="dxa"/>
              <w:left w:w="100" w:type="dxa"/>
              <w:bottom w:w="100" w:type="dxa"/>
              <w:right w:w="100" w:type="dxa"/>
            </w:tcMar>
          </w:tcPr>
          <w:p w14:paraId="326A1DFF" w14:textId="77777777" w:rsidR="00471A3D" w:rsidRDefault="00EF0B3C" w:rsidP="00A12D1D">
            <w:pPr>
              <w:widowControl w:val="0"/>
              <w:pBdr>
                <w:top w:val="nil"/>
                <w:left w:val="nil"/>
                <w:bottom w:val="nil"/>
                <w:right w:val="nil"/>
                <w:between w:val="nil"/>
              </w:pBdr>
              <w:spacing w:line="240" w:lineRule="auto"/>
              <w:ind w:firstLine="0"/>
            </w:pPr>
            <w:r>
              <w:t>Cape Alava</w:t>
            </w:r>
          </w:p>
        </w:tc>
        <w:tc>
          <w:tcPr>
            <w:tcW w:w="720" w:type="dxa"/>
            <w:tcMar>
              <w:top w:w="100" w:type="dxa"/>
              <w:left w:w="100" w:type="dxa"/>
              <w:bottom w:w="100" w:type="dxa"/>
              <w:right w:w="100" w:type="dxa"/>
            </w:tcMar>
          </w:tcPr>
          <w:p w14:paraId="2C0D88B1" w14:textId="77777777" w:rsidR="00471A3D" w:rsidRDefault="00EF0B3C" w:rsidP="00A12D1D">
            <w:pPr>
              <w:widowControl w:val="0"/>
              <w:pBdr>
                <w:top w:val="nil"/>
                <w:left w:val="nil"/>
                <w:bottom w:val="nil"/>
                <w:right w:val="nil"/>
                <w:between w:val="nil"/>
              </w:pBdr>
              <w:spacing w:line="240" w:lineRule="auto"/>
              <w:ind w:firstLine="0"/>
              <w:jc w:val="center"/>
            </w:pPr>
            <w:r>
              <w:t>12</w:t>
            </w:r>
          </w:p>
        </w:tc>
        <w:tc>
          <w:tcPr>
            <w:tcW w:w="2355" w:type="dxa"/>
            <w:tcMar>
              <w:top w:w="100" w:type="dxa"/>
              <w:left w:w="100" w:type="dxa"/>
              <w:bottom w:w="100" w:type="dxa"/>
              <w:right w:w="100" w:type="dxa"/>
            </w:tcMar>
          </w:tcPr>
          <w:p w14:paraId="1E41CBF7" w14:textId="77777777" w:rsidR="00471A3D" w:rsidRDefault="00EF0B3C" w:rsidP="00A12D1D">
            <w:pPr>
              <w:widowControl w:val="0"/>
              <w:pBdr>
                <w:top w:val="nil"/>
                <w:left w:val="nil"/>
                <w:bottom w:val="nil"/>
                <w:right w:val="nil"/>
                <w:between w:val="nil"/>
              </w:pBdr>
              <w:spacing w:line="240" w:lineRule="auto"/>
              <w:ind w:firstLine="0"/>
              <w:jc w:val="center"/>
            </w:pPr>
            <w:r>
              <w:t>10</w:t>
            </w:r>
          </w:p>
        </w:tc>
      </w:tr>
      <w:tr w:rsidR="00471A3D" w14:paraId="42B31BA3" w14:textId="77777777" w:rsidTr="00AE532B">
        <w:trPr>
          <w:trHeight w:val="20"/>
        </w:trPr>
        <w:tc>
          <w:tcPr>
            <w:tcW w:w="1005" w:type="dxa"/>
            <w:tcBorders>
              <w:top w:val="nil"/>
              <w:left w:val="nil"/>
              <w:bottom w:val="nil"/>
              <w:right w:val="nil"/>
            </w:tcBorders>
            <w:tcMar>
              <w:top w:w="100" w:type="dxa"/>
              <w:left w:w="100" w:type="dxa"/>
              <w:bottom w:w="100" w:type="dxa"/>
              <w:right w:w="100" w:type="dxa"/>
            </w:tcMar>
          </w:tcPr>
          <w:p w14:paraId="27205D91" w14:textId="77777777" w:rsidR="00471A3D" w:rsidRDefault="00EF0B3C" w:rsidP="00A12D1D">
            <w:pPr>
              <w:widowControl w:val="0"/>
              <w:pBdr>
                <w:top w:val="nil"/>
                <w:left w:val="nil"/>
                <w:bottom w:val="nil"/>
                <w:right w:val="nil"/>
                <w:between w:val="nil"/>
              </w:pBdr>
              <w:spacing w:line="240" w:lineRule="auto"/>
              <w:ind w:firstLine="0"/>
            </w:pPr>
            <w:r>
              <w:t>2016</w:t>
            </w:r>
          </w:p>
        </w:tc>
        <w:tc>
          <w:tcPr>
            <w:tcW w:w="1980" w:type="dxa"/>
            <w:tcMar>
              <w:top w:w="100" w:type="dxa"/>
              <w:left w:w="100" w:type="dxa"/>
              <w:bottom w:w="100" w:type="dxa"/>
              <w:right w:w="100" w:type="dxa"/>
            </w:tcMar>
          </w:tcPr>
          <w:p w14:paraId="1FB23EA6" w14:textId="77777777" w:rsidR="00471A3D" w:rsidRDefault="00EF0B3C" w:rsidP="00A12D1D">
            <w:pPr>
              <w:widowControl w:val="0"/>
              <w:pBdr>
                <w:top w:val="nil"/>
                <w:left w:val="nil"/>
                <w:bottom w:val="nil"/>
                <w:right w:val="nil"/>
                <w:between w:val="nil"/>
              </w:pBdr>
              <w:spacing w:line="240" w:lineRule="auto"/>
              <w:ind w:firstLine="0"/>
            </w:pPr>
            <w:r>
              <w:t>Tatoosh Island</w:t>
            </w:r>
          </w:p>
        </w:tc>
        <w:tc>
          <w:tcPr>
            <w:tcW w:w="720" w:type="dxa"/>
            <w:tcMar>
              <w:top w:w="100" w:type="dxa"/>
              <w:left w:w="100" w:type="dxa"/>
              <w:bottom w:w="100" w:type="dxa"/>
              <w:right w:w="100" w:type="dxa"/>
            </w:tcMar>
          </w:tcPr>
          <w:p w14:paraId="141A17E9" w14:textId="77777777" w:rsidR="00471A3D" w:rsidRDefault="00EF0B3C" w:rsidP="00A12D1D">
            <w:pPr>
              <w:widowControl w:val="0"/>
              <w:pBdr>
                <w:top w:val="nil"/>
                <w:left w:val="nil"/>
                <w:bottom w:val="nil"/>
                <w:right w:val="nil"/>
                <w:between w:val="nil"/>
              </w:pBdr>
              <w:spacing w:line="240" w:lineRule="auto"/>
              <w:ind w:firstLine="0"/>
              <w:jc w:val="center"/>
            </w:pPr>
            <w:r>
              <w:t>8</w:t>
            </w:r>
          </w:p>
        </w:tc>
        <w:tc>
          <w:tcPr>
            <w:tcW w:w="2355" w:type="dxa"/>
            <w:tcMar>
              <w:top w:w="100" w:type="dxa"/>
              <w:left w:w="100" w:type="dxa"/>
              <w:bottom w:w="100" w:type="dxa"/>
              <w:right w:w="100" w:type="dxa"/>
            </w:tcMar>
          </w:tcPr>
          <w:p w14:paraId="48140290" w14:textId="77777777" w:rsidR="00471A3D" w:rsidRDefault="00EF0B3C" w:rsidP="00A12D1D">
            <w:pPr>
              <w:widowControl w:val="0"/>
              <w:pBdr>
                <w:top w:val="nil"/>
                <w:left w:val="nil"/>
                <w:bottom w:val="nil"/>
                <w:right w:val="nil"/>
                <w:between w:val="nil"/>
              </w:pBdr>
              <w:spacing w:line="240" w:lineRule="auto"/>
              <w:ind w:firstLine="0"/>
              <w:jc w:val="center"/>
            </w:pPr>
            <w:r>
              <w:t>9</w:t>
            </w:r>
          </w:p>
        </w:tc>
      </w:tr>
      <w:tr w:rsidR="00471A3D" w14:paraId="020DF385" w14:textId="77777777" w:rsidTr="00AE532B">
        <w:trPr>
          <w:trHeight w:val="20"/>
        </w:trPr>
        <w:tc>
          <w:tcPr>
            <w:tcW w:w="1005" w:type="dxa"/>
            <w:tcBorders>
              <w:top w:val="nil"/>
              <w:left w:val="nil"/>
              <w:bottom w:val="nil"/>
              <w:right w:val="nil"/>
            </w:tcBorders>
            <w:tcMar>
              <w:top w:w="100" w:type="dxa"/>
              <w:left w:w="100" w:type="dxa"/>
              <w:bottom w:w="100" w:type="dxa"/>
              <w:right w:w="100" w:type="dxa"/>
            </w:tcMar>
          </w:tcPr>
          <w:p w14:paraId="6C38276F" w14:textId="77777777" w:rsidR="00471A3D" w:rsidRDefault="00EF0B3C" w:rsidP="00A12D1D">
            <w:pPr>
              <w:widowControl w:val="0"/>
              <w:pBdr>
                <w:top w:val="nil"/>
                <w:left w:val="nil"/>
                <w:bottom w:val="nil"/>
                <w:right w:val="nil"/>
                <w:between w:val="nil"/>
              </w:pBdr>
              <w:spacing w:line="240" w:lineRule="auto"/>
              <w:ind w:firstLine="0"/>
            </w:pPr>
            <w:r>
              <w:t>2016</w:t>
            </w:r>
          </w:p>
        </w:tc>
        <w:tc>
          <w:tcPr>
            <w:tcW w:w="1980" w:type="dxa"/>
            <w:tcMar>
              <w:top w:w="100" w:type="dxa"/>
              <w:left w:w="100" w:type="dxa"/>
              <w:bottom w:w="100" w:type="dxa"/>
              <w:right w:w="100" w:type="dxa"/>
            </w:tcMar>
          </w:tcPr>
          <w:p w14:paraId="414DCAC1" w14:textId="77777777" w:rsidR="00471A3D" w:rsidRDefault="00EF0B3C" w:rsidP="00A12D1D">
            <w:pPr>
              <w:widowControl w:val="0"/>
              <w:pBdr>
                <w:top w:val="nil"/>
                <w:left w:val="nil"/>
                <w:bottom w:val="nil"/>
                <w:right w:val="nil"/>
                <w:between w:val="nil"/>
              </w:pBdr>
              <w:spacing w:line="240" w:lineRule="auto"/>
              <w:ind w:firstLine="0"/>
            </w:pPr>
            <w:r>
              <w:t>Neah Bay</w:t>
            </w:r>
          </w:p>
        </w:tc>
        <w:tc>
          <w:tcPr>
            <w:tcW w:w="720" w:type="dxa"/>
            <w:tcMar>
              <w:top w:w="100" w:type="dxa"/>
              <w:left w:w="100" w:type="dxa"/>
              <w:bottom w:w="100" w:type="dxa"/>
              <w:right w:w="100" w:type="dxa"/>
            </w:tcMar>
          </w:tcPr>
          <w:p w14:paraId="60682AA6" w14:textId="77777777" w:rsidR="00471A3D" w:rsidRDefault="00EF0B3C" w:rsidP="00A12D1D">
            <w:pPr>
              <w:widowControl w:val="0"/>
              <w:pBdr>
                <w:top w:val="nil"/>
                <w:left w:val="nil"/>
                <w:bottom w:val="nil"/>
                <w:right w:val="nil"/>
                <w:between w:val="nil"/>
              </w:pBdr>
              <w:spacing w:line="240" w:lineRule="auto"/>
              <w:ind w:firstLine="0"/>
              <w:jc w:val="center"/>
            </w:pPr>
            <w:r>
              <w:t>10</w:t>
            </w:r>
          </w:p>
        </w:tc>
        <w:tc>
          <w:tcPr>
            <w:tcW w:w="2355" w:type="dxa"/>
            <w:tcMar>
              <w:top w:w="100" w:type="dxa"/>
              <w:left w:w="100" w:type="dxa"/>
              <w:bottom w:w="100" w:type="dxa"/>
              <w:right w:w="100" w:type="dxa"/>
            </w:tcMar>
          </w:tcPr>
          <w:p w14:paraId="173908A9" w14:textId="77777777" w:rsidR="00471A3D" w:rsidRDefault="00EF0B3C" w:rsidP="00A12D1D">
            <w:pPr>
              <w:widowControl w:val="0"/>
              <w:pBdr>
                <w:top w:val="nil"/>
                <w:left w:val="nil"/>
                <w:bottom w:val="nil"/>
                <w:right w:val="nil"/>
                <w:between w:val="nil"/>
              </w:pBdr>
              <w:spacing w:line="240" w:lineRule="auto"/>
              <w:ind w:firstLine="0"/>
              <w:jc w:val="center"/>
            </w:pPr>
            <w:r>
              <w:t>10</w:t>
            </w:r>
          </w:p>
        </w:tc>
      </w:tr>
      <w:tr w:rsidR="00471A3D" w14:paraId="41750E16" w14:textId="77777777" w:rsidTr="00AE532B">
        <w:trPr>
          <w:trHeight w:val="20"/>
        </w:trPr>
        <w:tc>
          <w:tcPr>
            <w:tcW w:w="1005" w:type="dxa"/>
            <w:tcBorders>
              <w:top w:val="nil"/>
              <w:left w:val="nil"/>
              <w:bottom w:val="nil"/>
              <w:right w:val="nil"/>
            </w:tcBorders>
            <w:tcMar>
              <w:top w:w="100" w:type="dxa"/>
              <w:left w:w="100" w:type="dxa"/>
              <w:bottom w:w="100" w:type="dxa"/>
              <w:right w:w="100" w:type="dxa"/>
            </w:tcMar>
          </w:tcPr>
          <w:p w14:paraId="6C43EAAA" w14:textId="77777777" w:rsidR="00471A3D" w:rsidRDefault="00EF0B3C" w:rsidP="00A12D1D">
            <w:pPr>
              <w:widowControl w:val="0"/>
              <w:pBdr>
                <w:top w:val="nil"/>
                <w:left w:val="nil"/>
                <w:bottom w:val="nil"/>
                <w:right w:val="nil"/>
                <w:between w:val="nil"/>
              </w:pBdr>
              <w:spacing w:line="240" w:lineRule="auto"/>
              <w:ind w:firstLine="0"/>
            </w:pPr>
            <w:r>
              <w:t>2017</w:t>
            </w:r>
          </w:p>
        </w:tc>
        <w:tc>
          <w:tcPr>
            <w:tcW w:w="1980" w:type="dxa"/>
            <w:tcMar>
              <w:top w:w="100" w:type="dxa"/>
              <w:left w:w="100" w:type="dxa"/>
              <w:bottom w:w="100" w:type="dxa"/>
              <w:right w:w="100" w:type="dxa"/>
            </w:tcMar>
          </w:tcPr>
          <w:p w14:paraId="048E6231" w14:textId="77777777" w:rsidR="00471A3D" w:rsidRDefault="00EF0B3C" w:rsidP="00A12D1D">
            <w:pPr>
              <w:widowControl w:val="0"/>
              <w:pBdr>
                <w:top w:val="nil"/>
                <w:left w:val="nil"/>
                <w:bottom w:val="nil"/>
                <w:right w:val="nil"/>
                <w:between w:val="nil"/>
              </w:pBdr>
              <w:spacing w:line="240" w:lineRule="auto"/>
              <w:ind w:firstLine="0"/>
            </w:pPr>
            <w:r>
              <w:t>Destruction Island</w:t>
            </w:r>
          </w:p>
        </w:tc>
        <w:tc>
          <w:tcPr>
            <w:tcW w:w="720" w:type="dxa"/>
            <w:tcMar>
              <w:top w:w="100" w:type="dxa"/>
              <w:left w:w="100" w:type="dxa"/>
              <w:bottom w:w="100" w:type="dxa"/>
              <w:right w:w="100" w:type="dxa"/>
            </w:tcMar>
          </w:tcPr>
          <w:p w14:paraId="6559A187" w14:textId="77777777" w:rsidR="00471A3D" w:rsidRDefault="00EF0B3C" w:rsidP="00A12D1D">
            <w:pPr>
              <w:widowControl w:val="0"/>
              <w:pBdr>
                <w:top w:val="nil"/>
                <w:left w:val="nil"/>
                <w:bottom w:val="nil"/>
                <w:right w:val="nil"/>
                <w:between w:val="nil"/>
              </w:pBdr>
              <w:spacing w:line="240" w:lineRule="auto"/>
              <w:ind w:firstLine="0"/>
              <w:jc w:val="center"/>
            </w:pPr>
            <w:r>
              <w:t>4</w:t>
            </w:r>
          </w:p>
        </w:tc>
        <w:tc>
          <w:tcPr>
            <w:tcW w:w="2355" w:type="dxa"/>
            <w:tcMar>
              <w:top w:w="100" w:type="dxa"/>
              <w:left w:w="100" w:type="dxa"/>
              <w:bottom w:w="100" w:type="dxa"/>
              <w:right w:w="100" w:type="dxa"/>
            </w:tcMar>
          </w:tcPr>
          <w:p w14:paraId="3A96ACEF" w14:textId="77777777" w:rsidR="00471A3D" w:rsidRDefault="00EF0B3C" w:rsidP="00A12D1D">
            <w:pPr>
              <w:widowControl w:val="0"/>
              <w:pBdr>
                <w:top w:val="nil"/>
                <w:left w:val="nil"/>
                <w:bottom w:val="nil"/>
                <w:right w:val="nil"/>
                <w:between w:val="nil"/>
              </w:pBdr>
              <w:spacing w:line="240" w:lineRule="auto"/>
              <w:ind w:firstLine="0"/>
              <w:jc w:val="center"/>
            </w:pPr>
            <w:r>
              <w:t>12</w:t>
            </w:r>
          </w:p>
        </w:tc>
      </w:tr>
      <w:tr w:rsidR="00471A3D" w14:paraId="2DBBDF14" w14:textId="77777777" w:rsidTr="00AE532B">
        <w:trPr>
          <w:trHeight w:val="20"/>
        </w:trPr>
        <w:tc>
          <w:tcPr>
            <w:tcW w:w="1005" w:type="dxa"/>
            <w:tcBorders>
              <w:top w:val="nil"/>
              <w:left w:val="nil"/>
              <w:bottom w:val="nil"/>
              <w:right w:val="nil"/>
            </w:tcBorders>
            <w:tcMar>
              <w:top w:w="100" w:type="dxa"/>
              <w:left w:w="100" w:type="dxa"/>
              <w:bottom w:w="100" w:type="dxa"/>
              <w:right w:w="100" w:type="dxa"/>
            </w:tcMar>
          </w:tcPr>
          <w:p w14:paraId="42AA43D9" w14:textId="77777777" w:rsidR="00471A3D" w:rsidRDefault="00EF0B3C" w:rsidP="00A12D1D">
            <w:pPr>
              <w:widowControl w:val="0"/>
              <w:pBdr>
                <w:top w:val="nil"/>
                <w:left w:val="nil"/>
                <w:bottom w:val="nil"/>
                <w:right w:val="nil"/>
                <w:between w:val="nil"/>
              </w:pBdr>
              <w:spacing w:line="240" w:lineRule="auto"/>
              <w:ind w:firstLine="0"/>
            </w:pPr>
            <w:r>
              <w:t>2017</w:t>
            </w:r>
          </w:p>
        </w:tc>
        <w:tc>
          <w:tcPr>
            <w:tcW w:w="1980" w:type="dxa"/>
            <w:tcMar>
              <w:top w:w="100" w:type="dxa"/>
              <w:left w:w="100" w:type="dxa"/>
              <w:bottom w:w="100" w:type="dxa"/>
              <w:right w:w="100" w:type="dxa"/>
            </w:tcMar>
          </w:tcPr>
          <w:p w14:paraId="18F9BE37" w14:textId="77777777" w:rsidR="00471A3D" w:rsidRDefault="00EF0B3C" w:rsidP="00A12D1D">
            <w:pPr>
              <w:widowControl w:val="0"/>
              <w:pBdr>
                <w:top w:val="nil"/>
                <w:left w:val="nil"/>
                <w:bottom w:val="nil"/>
                <w:right w:val="nil"/>
                <w:between w:val="nil"/>
              </w:pBdr>
              <w:spacing w:line="240" w:lineRule="auto"/>
              <w:ind w:firstLine="0"/>
            </w:pPr>
            <w:r>
              <w:t>Cape Johnson</w:t>
            </w:r>
          </w:p>
        </w:tc>
        <w:tc>
          <w:tcPr>
            <w:tcW w:w="720" w:type="dxa"/>
            <w:tcMar>
              <w:top w:w="100" w:type="dxa"/>
              <w:left w:w="100" w:type="dxa"/>
              <w:bottom w:w="100" w:type="dxa"/>
              <w:right w:w="100" w:type="dxa"/>
            </w:tcMar>
          </w:tcPr>
          <w:p w14:paraId="40030A6A" w14:textId="77777777" w:rsidR="00471A3D" w:rsidRDefault="00EF0B3C" w:rsidP="00A12D1D">
            <w:pPr>
              <w:widowControl w:val="0"/>
              <w:pBdr>
                <w:top w:val="nil"/>
                <w:left w:val="nil"/>
                <w:bottom w:val="nil"/>
                <w:right w:val="nil"/>
                <w:between w:val="nil"/>
              </w:pBdr>
              <w:spacing w:line="240" w:lineRule="auto"/>
              <w:ind w:firstLine="0"/>
              <w:jc w:val="center"/>
            </w:pPr>
            <w:r>
              <w:t>9</w:t>
            </w:r>
          </w:p>
        </w:tc>
        <w:tc>
          <w:tcPr>
            <w:tcW w:w="2355" w:type="dxa"/>
            <w:tcMar>
              <w:top w:w="100" w:type="dxa"/>
              <w:left w:w="100" w:type="dxa"/>
              <w:bottom w:w="100" w:type="dxa"/>
              <w:right w:w="100" w:type="dxa"/>
            </w:tcMar>
          </w:tcPr>
          <w:p w14:paraId="4FB35475" w14:textId="77777777" w:rsidR="00471A3D" w:rsidRDefault="00EF0B3C" w:rsidP="00A12D1D">
            <w:pPr>
              <w:widowControl w:val="0"/>
              <w:pBdr>
                <w:top w:val="nil"/>
                <w:left w:val="nil"/>
                <w:bottom w:val="nil"/>
                <w:right w:val="nil"/>
                <w:between w:val="nil"/>
              </w:pBdr>
              <w:spacing w:line="240" w:lineRule="auto"/>
              <w:ind w:firstLine="0"/>
              <w:jc w:val="center"/>
            </w:pPr>
            <w:r>
              <w:t>13</w:t>
            </w:r>
          </w:p>
        </w:tc>
      </w:tr>
      <w:tr w:rsidR="00471A3D" w14:paraId="2A897A8D" w14:textId="77777777" w:rsidTr="00AE532B">
        <w:trPr>
          <w:trHeight w:val="20"/>
        </w:trPr>
        <w:tc>
          <w:tcPr>
            <w:tcW w:w="1005" w:type="dxa"/>
            <w:tcBorders>
              <w:top w:val="nil"/>
              <w:left w:val="nil"/>
              <w:bottom w:val="nil"/>
              <w:right w:val="nil"/>
            </w:tcBorders>
            <w:tcMar>
              <w:top w:w="100" w:type="dxa"/>
              <w:left w:w="100" w:type="dxa"/>
              <w:bottom w:w="100" w:type="dxa"/>
              <w:right w:w="100" w:type="dxa"/>
            </w:tcMar>
          </w:tcPr>
          <w:p w14:paraId="1B69BC30" w14:textId="77777777" w:rsidR="00471A3D" w:rsidRDefault="00EF0B3C" w:rsidP="00A12D1D">
            <w:pPr>
              <w:widowControl w:val="0"/>
              <w:pBdr>
                <w:top w:val="nil"/>
                <w:left w:val="nil"/>
                <w:bottom w:val="nil"/>
                <w:right w:val="nil"/>
                <w:between w:val="nil"/>
              </w:pBdr>
              <w:spacing w:line="240" w:lineRule="auto"/>
              <w:ind w:firstLine="0"/>
            </w:pPr>
            <w:r>
              <w:t>2017</w:t>
            </w:r>
          </w:p>
        </w:tc>
        <w:tc>
          <w:tcPr>
            <w:tcW w:w="1980" w:type="dxa"/>
            <w:tcMar>
              <w:top w:w="100" w:type="dxa"/>
              <w:left w:w="100" w:type="dxa"/>
              <w:bottom w:w="100" w:type="dxa"/>
              <w:right w:w="100" w:type="dxa"/>
            </w:tcMar>
          </w:tcPr>
          <w:p w14:paraId="42654093" w14:textId="77777777" w:rsidR="00471A3D" w:rsidRDefault="00EF0B3C" w:rsidP="00A12D1D">
            <w:pPr>
              <w:widowControl w:val="0"/>
              <w:pBdr>
                <w:top w:val="nil"/>
                <w:left w:val="nil"/>
                <w:bottom w:val="nil"/>
                <w:right w:val="nil"/>
                <w:between w:val="nil"/>
              </w:pBdr>
              <w:spacing w:line="240" w:lineRule="auto"/>
              <w:ind w:firstLine="0"/>
            </w:pPr>
            <w:r>
              <w:t>Cape Alava</w:t>
            </w:r>
          </w:p>
        </w:tc>
        <w:tc>
          <w:tcPr>
            <w:tcW w:w="720" w:type="dxa"/>
            <w:tcMar>
              <w:top w:w="100" w:type="dxa"/>
              <w:left w:w="100" w:type="dxa"/>
              <w:bottom w:w="100" w:type="dxa"/>
              <w:right w:w="100" w:type="dxa"/>
            </w:tcMar>
          </w:tcPr>
          <w:p w14:paraId="416B17A7" w14:textId="77777777" w:rsidR="00471A3D" w:rsidRDefault="00EF0B3C" w:rsidP="00A12D1D">
            <w:pPr>
              <w:widowControl w:val="0"/>
              <w:pBdr>
                <w:top w:val="nil"/>
                <w:left w:val="nil"/>
                <w:bottom w:val="nil"/>
                <w:right w:val="nil"/>
                <w:between w:val="nil"/>
              </w:pBdr>
              <w:spacing w:line="240" w:lineRule="auto"/>
              <w:ind w:firstLine="0"/>
              <w:jc w:val="center"/>
            </w:pPr>
            <w:r>
              <w:t>18</w:t>
            </w:r>
          </w:p>
        </w:tc>
        <w:tc>
          <w:tcPr>
            <w:tcW w:w="2355" w:type="dxa"/>
            <w:tcMar>
              <w:top w:w="100" w:type="dxa"/>
              <w:left w:w="100" w:type="dxa"/>
              <w:bottom w:w="100" w:type="dxa"/>
              <w:right w:w="100" w:type="dxa"/>
            </w:tcMar>
          </w:tcPr>
          <w:p w14:paraId="447729C0" w14:textId="77777777" w:rsidR="00471A3D" w:rsidRDefault="00EF0B3C" w:rsidP="00A12D1D">
            <w:pPr>
              <w:widowControl w:val="0"/>
              <w:pBdr>
                <w:top w:val="nil"/>
                <w:left w:val="nil"/>
                <w:bottom w:val="nil"/>
                <w:right w:val="nil"/>
                <w:between w:val="nil"/>
              </w:pBdr>
              <w:spacing w:line="240" w:lineRule="auto"/>
              <w:ind w:firstLine="0"/>
              <w:jc w:val="center"/>
            </w:pPr>
            <w:r>
              <w:t>14</w:t>
            </w:r>
          </w:p>
        </w:tc>
      </w:tr>
      <w:tr w:rsidR="00471A3D" w14:paraId="3A6BFD3A" w14:textId="77777777" w:rsidTr="00AE532B">
        <w:trPr>
          <w:trHeight w:val="20"/>
        </w:trPr>
        <w:tc>
          <w:tcPr>
            <w:tcW w:w="1005" w:type="dxa"/>
            <w:tcBorders>
              <w:top w:val="nil"/>
              <w:left w:val="nil"/>
              <w:bottom w:val="nil"/>
              <w:right w:val="nil"/>
            </w:tcBorders>
            <w:tcMar>
              <w:top w:w="100" w:type="dxa"/>
              <w:left w:w="100" w:type="dxa"/>
              <w:bottom w:w="100" w:type="dxa"/>
              <w:right w:w="100" w:type="dxa"/>
            </w:tcMar>
          </w:tcPr>
          <w:p w14:paraId="772F37DB" w14:textId="77777777" w:rsidR="00471A3D" w:rsidRDefault="00EF0B3C" w:rsidP="00A12D1D">
            <w:pPr>
              <w:widowControl w:val="0"/>
              <w:pBdr>
                <w:top w:val="nil"/>
                <w:left w:val="nil"/>
                <w:bottom w:val="nil"/>
                <w:right w:val="nil"/>
                <w:between w:val="nil"/>
              </w:pBdr>
              <w:spacing w:line="240" w:lineRule="auto"/>
              <w:ind w:firstLine="0"/>
            </w:pPr>
            <w:r>
              <w:t>2017</w:t>
            </w:r>
          </w:p>
        </w:tc>
        <w:tc>
          <w:tcPr>
            <w:tcW w:w="1980" w:type="dxa"/>
            <w:tcMar>
              <w:top w:w="100" w:type="dxa"/>
              <w:left w:w="100" w:type="dxa"/>
              <w:bottom w:w="100" w:type="dxa"/>
              <w:right w:w="100" w:type="dxa"/>
            </w:tcMar>
          </w:tcPr>
          <w:p w14:paraId="697EB515" w14:textId="77777777" w:rsidR="00471A3D" w:rsidRDefault="00EF0B3C" w:rsidP="00A12D1D">
            <w:pPr>
              <w:widowControl w:val="0"/>
              <w:pBdr>
                <w:top w:val="nil"/>
                <w:left w:val="nil"/>
                <w:bottom w:val="nil"/>
                <w:right w:val="nil"/>
                <w:between w:val="nil"/>
              </w:pBdr>
              <w:spacing w:line="240" w:lineRule="auto"/>
              <w:ind w:firstLine="0"/>
            </w:pPr>
            <w:r>
              <w:t>Tatoosh Island</w:t>
            </w:r>
          </w:p>
        </w:tc>
        <w:tc>
          <w:tcPr>
            <w:tcW w:w="720" w:type="dxa"/>
            <w:tcMar>
              <w:top w:w="100" w:type="dxa"/>
              <w:left w:w="100" w:type="dxa"/>
              <w:bottom w:w="100" w:type="dxa"/>
              <w:right w:w="100" w:type="dxa"/>
            </w:tcMar>
          </w:tcPr>
          <w:p w14:paraId="3CF5CF74" w14:textId="77777777" w:rsidR="00471A3D" w:rsidRDefault="00EF0B3C" w:rsidP="00A12D1D">
            <w:pPr>
              <w:widowControl w:val="0"/>
              <w:pBdr>
                <w:top w:val="nil"/>
                <w:left w:val="nil"/>
                <w:bottom w:val="nil"/>
                <w:right w:val="nil"/>
                <w:between w:val="nil"/>
              </w:pBdr>
              <w:spacing w:line="240" w:lineRule="auto"/>
              <w:ind w:firstLine="0"/>
              <w:jc w:val="center"/>
            </w:pPr>
            <w:r>
              <w:t>13</w:t>
            </w:r>
          </w:p>
        </w:tc>
        <w:tc>
          <w:tcPr>
            <w:tcW w:w="2355" w:type="dxa"/>
            <w:tcMar>
              <w:top w:w="100" w:type="dxa"/>
              <w:left w:w="100" w:type="dxa"/>
              <w:bottom w:w="100" w:type="dxa"/>
              <w:right w:w="100" w:type="dxa"/>
            </w:tcMar>
          </w:tcPr>
          <w:p w14:paraId="3D247367" w14:textId="77777777" w:rsidR="00471A3D" w:rsidRDefault="00EF0B3C" w:rsidP="00A12D1D">
            <w:pPr>
              <w:widowControl w:val="0"/>
              <w:pBdr>
                <w:top w:val="nil"/>
                <w:left w:val="nil"/>
                <w:bottom w:val="nil"/>
                <w:right w:val="nil"/>
                <w:between w:val="nil"/>
              </w:pBdr>
              <w:spacing w:line="240" w:lineRule="auto"/>
              <w:ind w:firstLine="0"/>
              <w:jc w:val="center"/>
            </w:pPr>
            <w:r>
              <w:t>11</w:t>
            </w:r>
          </w:p>
        </w:tc>
      </w:tr>
      <w:tr w:rsidR="00471A3D" w14:paraId="48C2D79D" w14:textId="77777777" w:rsidTr="00AE532B">
        <w:trPr>
          <w:trHeight w:val="20"/>
        </w:trPr>
        <w:tc>
          <w:tcPr>
            <w:tcW w:w="1005" w:type="dxa"/>
            <w:tcBorders>
              <w:top w:val="nil"/>
              <w:left w:val="nil"/>
              <w:bottom w:val="nil"/>
              <w:right w:val="nil"/>
            </w:tcBorders>
            <w:tcMar>
              <w:top w:w="100" w:type="dxa"/>
              <w:left w:w="100" w:type="dxa"/>
              <w:bottom w:w="100" w:type="dxa"/>
              <w:right w:w="100" w:type="dxa"/>
            </w:tcMar>
          </w:tcPr>
          <w:p w14:paraId="5BDE667F" w14:textId="77777777" w:rsidR="00471A3D" w:rsidRDefault="00EF0B3C" w:rsidP="00A12D1D">
            <w:pPr>
              <w:widowControl w:val="0"/>
              <w:pBdr>
                <w:top w:val="nil"/>
                <w:left w:val="nil"/>
                <w:bottom w:val="nil"/>
                <w:right w:val="nil"/>
                <w:between w:val="nil"/>
              </w:pBdr>
              <w:spacing w:line="240" w:lineRule="auto"/>
              <w:ind w:firstLine="0"/>
            </w:pPr>
            <w:r>
              <w:t>2017</w:t>
            </w:r>
          </w:p>
        </w:tc>
        <w:tc>
          <w:tcPr>
            <w:tcW w:w="1980" w:type="dxa"/>
            <w:tcMar>
              <w:top w:w="100" w:type="dxa"/>
              <w:left w:w="100" w:type="dxa"/>
              <w:bottom w:w="100" w:type="dxa"/>
              <w:right w:w="100" w:type="dxa"/>
            </w:tcMar>
          </w:tcPr>
          <w:p w14:paraId="7E0EFA76" w14:textId="77777777" w:rsidR="00471A3D" w:rsidRDefault="00EF0B3C" w:rsidP="00A12D1D">
            <w:pPr>
              <w:widowControl w:val="0"/>
              <w:pBdr>
                <w:top w:val="nil"/>
                <w:left w:val="nil"/>
                <w:bottom w:val="nil"/>
                <w:right w:val="nil"/>
                <w:between w:val="nil"/>
              </w:pBdr>
              <w:spacing w:line="240" w:lineRule="auto"/>
              <w:ind w:firstLine="0"/>
            </w:pPr>
            <w:r>
              <w:t>Neah Bay</w:t>
            </w:r>
          </w:p>
        </w:tc>
        <w:tc>
          <w:tcPr>
            <w:tcW w:w="720" w:type="dxa"/>
            <w:tcMar>
              <w:top w:w="100" w:type="dxa"/>
              <w:left w:w="100" w:type="dxa"/>
              <w:bottom w:w="100" w:type="dxa"/>
              <w:right w:w="100" w:type="dxa"/>
            </w:tcMar>
          </w:tcPr>
          <w:p w14:paraId="1FAB8964" w14:textId="77777777" w:rsidR="00471A3D" w:rsidRDefault="00EF0B3C" w:rsidP="00A12D1D">
            <w:pPr>
              <w:widowControl w:val="0"/>
              <w:pBdr>
                <w:top w:val="nil"/>
                <w:left w:val="nil"/>
                <w:bottom w:val="nil"/>
                <w:right w:val="nil"/>
                <w:between w:val="nil"/>
              </w:pBdr>
              <w:spacing w:line="240" w:lineRule="auto"/>
              <w:ind w:firstLine="0"/>
              <w:jc w:val="center"/>
            </w:pPr>
            <w:r>
              <w:t>16</w:t>
            </w:r>
          </w:p>
        </w:tc>
        <w:tc>
          <w:tcPr>
            <w:tcW w:w="2355" w:type="dxa"/>
            <w:tcMar>
              <w:top w:w="100" w:type="dxa"/>
              <w:left w:w="100" w:type="dxa"/>
              <w:bottom w:w="100" w:type="dxa"/>
              <w:right w:w="100" w:type="dxa"/>
            </w:tcMar>
          </w:tcPr>
          <w:p w14:paraId="12C27302" w14:textId="77777777" w:rsidR="00471A3D" w:rsidRDefault="00EF0B3C" w:rsidP="00A12D1D">
            <w:pPr>
              <w:widowControl w:val="0"/>
              <w:pBdr>
                <w:top w:val="nil"/>
                <w:left w:val="nil"/>
                <w:bottom w:val="nil"/>
                <w:right w:val="nil"/>
                <w:between w:val="nil"/>
              </w:pBdr>
              <w:spacing w:line="240" w:lineRule="auto"/>
              <w:ind w:firstLine="0"/>
              <w:jc w:val="center"/>
            </w:pPr>
            <w:r>
              <w:t>12</w:t>
            </w:r>
          </w:p>
        </w:tc>
      </w:tr>
      <w:tr w:rsidR="00471A3D" w14:paraId="4CCBCCA8" w14:textId="77777777" w:rsidTr="00AE532B">
        <w:trPr>
          <w:trHeight w:val="20"/>
        </w:trPr>
        <w:tc>
          <w:tcPr>
            <w:tcW w:w="1005" w:type="dxa"/>
            <w:tcBorders>
              <w:top w:val="nil"/>
              <w:left w:val="nil"/>
              <w:bottom w:val="nil"/>
              <w:right w:val="nil"/>
            </w:tcBorders>
            <w:tcMar>
              <w:top w:w="100" w:type="dxa"/>
              <w:left w:w="100" w:type="dxa"/>
              <w:bottom w:w="100" w:type="dxa"/>
              <w:right w:w="100" w:type="dxa"/>
            </w:tcMar>
          </w:tcPr>
          <w:p w14:paraId="75D66B3D" w14:textId="77777777" w:rsidR="00471A3D" w:rsidRDefault="00EF0B3C" w:rsidP="00A12D1D">
            <w:pPr>
              <w:widowControl w:val="0"/>
              <w:pBdr>
                <w:top w:val="nil"/>
                <w:left w:val="nil"/>
                <w:bottom w:val="nil"/>
                <w:right w:val="nil"/>
                <w:between w:val="nil"/>
              </w:pBdr>
              <w:spacing w:line="240" w:lineRule="auto"/>
              <w:ind w:firstLine="0"/>
            </w:pPr>
            <w:r>
              <w:t>2018</w:t>
            </w:r>
          </w:p>
        </w:tc>
        <w:tc>
          <w:tcPr>
            <w:tcW w:w="1980" w:type="dxa"/>
            <w:tcMar>
              <w:top w:w="100" w:type="dxa"/>
              <w:left w:w="100" w:type="dxa"/>
              <w:bottom w:w="100" w:type="dxa"/>
              <w:right w:w="100" w:type="dxa"/>
            </w:tcMar>
          </w:tcPr>
          <w:p w14:paraId="3DDCEEC2" w14:textId="77777777" w:rsidR="00471A3D" w:rsidRDefault="00EF0B3C" w:rsidP="00A12D1D">
            <w:pPr>
              <w:widowControl w:val="0"/>
              <w:pBdr>
                <w:top w:val="nil"/>
                <w:left w:val="nil"/>
                <w:bottom w:val="nil"/>
                <w:right w:val="nil"/>
                <w:between w:val="nil"/>
              </w:pBdr>
              <w:spacing w:line="240" w:lineRule="auto"/>
              <w:ind w:firstLine="0"/>
            </w:pPr>
            <w:r>
              <w:t>Cape Johnson</w:t>
            </w:r>
          </w:p>
        </w:tc>
        <w:tc>
          <w:tcPr>
            <w:tcW w:w="720" w:type="dxa"/>
            <w:tcMar>
              <w:top w:w="100" w:type="dxa"/>
              <w:left w:w="100" w:type="dxa"/>
              <w:bottom w:w="100" w:type="dxa"/>
              <w:right w:w="100" w:type="dxa"/>
            </w:tcMar>
          </w:tcPr>
          <w:p w14:paraId="5FC05C05" w14:textId="77777777" w:rsidR="00471A3D" w:rsidRDefault="00EF0B3C" w:rsidP="00A12D1D">
            <w:pPr>
              <w:widowControl w:val="0"/>
              <w:pBdr>
                <w:top w:val="nil"/>
                <w:left w:val="nil"/>
                <w:bottom w:val="nil"/>
                <w:right w:val="nil"/>
                <w:between w:val="nil"/>
              </w:pBdr>
              <w:spacing w:line="240" w:lineRule="auto"/>
              <w:ind w:firstLine="0"/>
              <w:jc w:val="center"/>
            </w:pPr>
            <w:r>
              <w:t>7</w:t>
            </w:r>
          </w:p>
        </w:tc>
        <w:tc>
          <w:tcPr>
            <w:tcW w:w="2355" w:type="dxa"/>
            <w:tcMar>
              <w:top w:w="100" w:type="dxa"/>
              <w:left w:w="100" w:type="dxa"/>
              <w:bottom w:w="100" w:type="dxa"/>
              <w:right w:w="100" w:type="dxa"/>
            </w:tcMar>
          </w:tcPr>
          <w:p w14:paraId="719719F5" w14:textId="77777777" w:rsidR="00471A3D" w:rsidRDefault="00EF0B3C" w:rsidP="00A12D1D">
            <w:pPr>
              <w:widowControl w:val="0"/>
              <w:pBdr>
                <w:top w:val="nil"/>
                <w:left w:val="nil"/>
                <w:bottom w:val="nil"/>
                <w:right w:val="nil"/>
                <w:between w:val="nil"/>
              </w:pBdr>
              <w:spacing w:line="240" w:lineRule="auto"/>
              <w:ind w:firstLine="0"/>
              <w:jc w:val="center"/>
            </w:pPr>
            <w:r>
              <w:t>12</w:t>
            </w:r>
          </w:p>
        </w:tc>
      </w:tr>
      <w:tr w:rsidR="00471A3D" w14:paraId="1A0B56E2" w14:textId="77777777" w:rsidTr="00AE532B">
        <w:trPr>
          <w:trHeight w:val="20"/>
        </w:trPr>
        <w:tc>
          <w:tcPr>
            <w:tcW w:w="1005" w:type="dxa"/>
            <w:tcBorders>
              <w:top w:val="nil"/>
              <w:left w:val="nil"/>
              <w:bottom w:val="nil"/>
              <w:right w:val="nil"/>
            </w:tcBorders>
            <w:tcMar>
              <w:top w:w="100" w:type="dxa"/>
              <w:left w:w="100" w:type="dxa"/>
              <w:bottom w:w="100" w:type="dxa"/>
              <w:right w:w="100" w:type="dxa"/>
            </w:tcMar>
          </w:tcPr>
          <w:p w14:paraId="41771E3A" w14:textId="77777777" w:rsidR="00471A3D" w:rsidRDefault="00EF0B3C" w:rsidP="00A12D1D">
            <w:pPr>
              <w:widowControl w:val="0"/>
              <w:pBdr>
                <w:top w:val="nil"/>
                <w:left w:val="nil"/>
                <w:bottom w:val="nil"/>
                <w:right w:val="nil"/>
                <w:between w:val="nil"/>
              </w:pBdr>
              <w:spacing w:line="240" w:lineRule="auto"/>
              <w:ind w:firstLine="0"/>
            </w:pPr>
            <w:r>
              <w:t>2018</w:t>
            </w:r>
          </w:p>
        </w:tc>
        <w:tc>
          <w:tcPr>
            <w:tcW w:w="1980" w:type="dxa"/>
            <w:tcMar>
              <w:top w:w="100" w:type="dxa"/>
              <w:left w:w="100" w:type="dxa"/>
              <w:bottom w:w="100" w:type="dxa"/>
              <w:right w:w="100" w:type="dxa"/>
            </w:tcMar>
          </w:tcPr>
          <w:p w14:paraId="11CF5EB4" w14:textId="77777777" w:rsidR="00471A3D" w:rsidRDefault="00EF0B3C" w:rsidP="00A12D1D">
            <w:pPr>
              <w:widowControl w:val="0"/>
              <w:pBdr>
                <w:top w:val="nil"/>
                <w:left w:val="nil"/>
                <w:bottom w:val="nil"/>
                <w:right w:val="nil"/>
                <w:between w:val="nil"/>
              </w:pBdr>
              <w:spacing w:line="240" w:lineRule="auto"/>
              <w:ind w:firstLine="0"/>
            </w:pPr>
            <w:r>
              <w:t>Cape Alava</w:t>
            </w:r>
          </w:p>
        </w:tc>
        <w:tc>
          <w:tcPr>
            <w:tcW w:w="720" w:type="dxa"/>
            <w:tcMar>
              <w:top w:w="100" w:type="dxa"/>
              <w:left w:w="100" w:type="dxa"/>
              <w:bottom w:w="100" w:type="dxa"/>
              <w:right w:w="100" w:type="dxa"/>
            </w:tcMar>
          </w:tcPr>
          <w:p w14:paraId="5B70EBBE" w14:textId="77777777" w:rsidR="00471A3D" w:rsidRDefault="00EF0B3C" w:rsidP="00A12D1D">
            <w:pPr>
              <w:widowControl w:val="0"/>
              <w:pBdr>
                <w:top w:val="nil"/>
                <w:left w:val="nil"/>
                <w:bottom w:val="nil"/>
                <w:right w:val="nil"/>
                <w:between w:val="nil"/>
              </w:pBdr>
              <w:spacing w:line="240" w:lineRule="auto"/>
              <w:ind w:firstLine="0"/>
              <w:jc w:val="center"/>
            </w:pPr>
            <w:r>
              <w:t>16</w:t>
            </w:r>
          </w:p>
        </w:tc>
        <w:tc>
          <w:tcPr>
            <w:tcW w:w="2355" w:type="dxa"/>
            <w:tcMar>
              <w:top w:w="100" w:type="dxa"/>
              <w:left w:w="100" w:type="dxa"/>
              <w:bottom w:w="100" w:type="dxa"/>
              <w:right w:w="100" w:type="dxa"/>
            </w:tcMar>
          </w:tcPr>
          <w:p w14:paraId="1610B563" w14:textId="77777777" w:rsidR="00471A3D" w:rsidRDefault="00EF0B3C" w:rsidP="00A12D1D">
            <w:pPr>
              <w:widowControl w:val="0"/>
              <w:pBdr>
                <w:top w:val="nil"/>
                <w:left w:val="nil"/>
                <w:bottom w:val="nil"/>
                <w:right w:val="nil"/>
                <w:between w:val="nil"/>
              </w:pBdr>
              <w:spacing w:line="240" w:lineRule="auto"/>
              <w:ind w:firstLine="0"/>
              <w:jc w:val="center"/>
            </w:pPr>
            <w:r>
              <w:t>12</w:t>
            </w:r>
          </w:p>
        </w:tc>
      </w:tr>
      <w:tr w:rsidR="00471A3D" w14:paraId="00983E2B" w14:textId="77777777" w:rsidTr="00AE532B">
        <w:trPr>
          <w:trHeight w:val="20"/>
        </w:trPr>
        <w:tc>
          <w:tcPr>
            <w:tcW w:w="1005" w:type="dxa"/>
            <w:tcBorders>
              <w:top w:val="nil"/>
              <w:left w:val="nil"/>
              <w:bottom w:val="nil"/>
              <w:right w:val="nil"/>
            </w:tcBorders>
            <w:tcMar>
              <w:top w:w="100" w:type="dxa"/>
              <w:left w:w="100" w:type="dxa"/>
              <w:bottom w:w="100" w:type="dxa"/>
              <w:right w:w="100" w:type="dxa"/>
            </w:tcMar>
          </w:tcPr>
          <w:p w14:paraId="4010CD41" w14:textId="77777777" w:rsidR="00471A3D" w:rsidRDefault="00EF0B3C" w:rsidP="00A12D1D">
            <w:pPr>
              <w:widowControl w:val="0"/>
              <w:pBdr>
                <w:top w:val="nil"/>
                <w:left w:val="nil"/>
                <w:bottom w:val="nil"/>
                <w:right w:val="nil"/>
                <w:between w:val="nil"/>
              </w:pBdr>
              <w:spacing w:line="240" w:lineRule="auto"/>
              <w:ind w:firstLine="0"/>
            </w:pPr>
            <w:r>
              <w:t>2018</w:t>
            </w:r>
          </w:p>
        </w:tc>
        <w:tc>
          <w:tcPr>
            <w:tcW w:w="1980" w:type="dxa"/>
            <w:tcMar>
              <w:top w:w="100" w:type="dxa"/>
              <w:left w:w="100" w:type="dxa"/>
              <w:bottom w:w="100" w:type="dxa"/>
              <w:right w:w="100" w:type="dxa"/>
            </w:tcMar>
          </w:tcPr>
          <w:p w14:paraId="5F9F1672" w14:textId="77777777" w:rsidR="00471A3D" w:rsidRDefault="00EF0B3C" w:rsidP="00A12D1D">
            <w:pPr>
              <w:widowControl w:val="0"/>
              <w:pBdr>
                <w:top w:val="nil"/>
                <w:left w:val="nil"/>
                <w:bottom w:val="nil"/>
                <w:right w:val="nil"/>
                <w:between w:val="nil"/>
              </w:pBdr>
              <w:spacing w:line="240" w:lineRule="auto"/>
              <w:ind w:firstLine="0"/>
            </w:pPr>
            <w:r>
              <w:t>Tatoosh Island</w:t>
            </w:r>
          </w:p>
        </w:tc>
        <w:tc>
          <w:tcPr>
            <w:tcW w:w="720" w:type="dxa"/>
            <w:tcMar>
              <w:top w:w="100" w:type="dxa"/>
              <w:left w:w="100" w:type="dxa"/>
              <w:bottom w:w="100" w:type="dxa"/>
              <w:right w:w="100" w:type="dxa"/>
            </w:tcMar>
          </w:tcPr>
          <w:p w14:paraId="752CF977" w14:textId="77777777" w:rsidR="00471A3D" w:rsidRDefault="00EF0B3C" w:rsidP="00A12D1D">
            <w:pPr>
              <w:widowControl w:val="0"/>
              <w:pBdr>
                <w:top w:val="nil"/>
                <w:left w:val="nil"/>
                <w:bottom w:val="nil"/>
                <w:right w:val="nil"/>
                <w:between w:val="nil"/>
              </w:pBdr>
              <w:spacing w:line="240" w:lineRule="auto"/>
              <w:ind w:firstLine="0"/>
              <w:jc w:val="center"/>
            </w:pPr>
            <w:r>
              <w:t>15</w:t>
            </w:r>
          </w:p>
        </w:tc>
        <w:tc>
          <w:tcPr>
            <w:tcW w:w="2355" w:type="dxa"/>
            <w:tcMar>
              <w:top w:w="100" w:type="dxa"/>
              <w:left w:w="100" w:type="dxa"/>
              <w:bottom w:w="100" w:type="dxa"/>
              <w:right w:w="100" w:type="dxa"/>
            </w:tcMar>
          </w:tcPr>
          <w:p w14:paraId="596B3334" w14:textId="77777777" w:rsidR="00471A3D" w:rsidRDefault="00EF0B3C" w:rsidP="00A12D1D">
            <w:pPr>
              <w:widowControl w:val="0"/>
              <w:pBdr>
                <w:top w:val="nil"/>
                <w:left w:val="nil"/>
                <w:bottom w:val="nil"/>
                <w:right w:val="nil"/>
                <w:between w:val="nil"/>
              </w:pBdr>
              <w:spacing w:line="240" w:lineRule="auto"/>
              <w:ind w:firstLine="0"/>
              <w:jc w:val="center"/>
            </w:pPr>
            <w:r>
              <w:t>12</w:t>
            </w:r>
          </w:p>
        </w:tc>
      </w:tr>
      <w:tr w:rsidR="00471A3D" w14:paraId="355A2D2A" w14:textId="77777777" w:rsidTr="00AE532B">
        <w:trPr>
          <w:trHeight w:val="20"/>
        </w:trPr>
        <w:tc>
          <w:tcPr>
            <w:tcW w:w="1005" w:type="dxa"/>
            <w:tcBorders>
              <w:top w:val="nil"/>
              <w:left w:val="nil"/>
              <w:bottom w:val="nil"/>
              <w:right w:val="nil"/>
            </w:tcBorders>
            <w:tcMar>
              <w:top w:w="100" w:type="dxa"/>
              <w:left w:w="100" w:type="dxa"/>
              <w:bottom w:w="100" w:type="dxa"/>
              <w:right w:w="100" w:type="dxa"/>
            </w:tcMar>
          </w:tcPr>
          <w:p w14:paraId="6B9596CA" w14:textId="77777777" w:rsidR="00471A3D" w:rsidRDefault="00EF0B3C" w:rsidP="00A12D1D">
            <w:pPr>
              <w:widowControl w:val="0"/>
              <w:pBdr>
                <w:top w:val="nil"/>
                <w:left w:val="nil"/>
                <w:bottom w:val="nil"/>
                <w:right w:val="nil"/>
                <w:between w:val="nil"/>
              </w:pBdr>
              <w:spacing w:line="240" w:lineRule="auto"/>
              <w:ind w:firstLine="0"/>
            </w:pPr>
            <w:r>
              <w:t>2018</w:t>
            </w:r>
          </w:p>
        </w:tc>
        <w:tc>
          <w:tcPr>
            <w:tcW w:w="1980" w:type="dxa"/>
            <w:tcMar>
              <w:top w:w="100" w:type="dxa"/>
              <w:left w:w="100" w:type="dxa"/>
              <w:bottom w:w="100" w:type="dxa"/>
              <w:right w:w="100" w:type="dxa"/>
            </w:tcMar>
          </w:tcPr>
          <w:p w14:paraId="64C6B2CD" w14:textId="77777777" w:rsidR="00471A3D" w:rsidRDefault="00EF0B3C" w:rsidP="00A12D1D">
            <w:pPr>
              <w:widowControl w:val="0"/>
              <w:pBdr>
                <w:top w:val="nil"/>
                <w:left w:val="nil"/>
                <w:bottom w:val="nil"/>
                <w:right w:val="nil"/>
                <w:between w:val="nil"/>
              </w:pBdr>
              <w:spacing w:line="240" w:lineRule="auto"/>
              <w:ind w:firstLine="0"/>
            </w:pPr>
            <w:r>
              <w:t>Neah Bay</w:t>
            </w:r>
          </w:p>
        </w:tc>
        <w:tc>
          <w:tcPr>
            <w:tcW w:w="720" w:type="dxa"/>
            <w:tcMar>
              <w:top w:w="100" w:type="dxa"/>
              <w:left w:w="100" w:type="dxa"/>
              <w:bottom w:w="100" w:type="dxa"/>
              <w:right w:w="100" w:type="dxa"/>
            </w:tcMar>
          </w:tcPr>
          <w:p w14:paraId="35C64BBF" w14:textId="77777777" w:rsidR="00471A3D" w:rsidRDefault="00EF0B3C" w:rsidP="00A12D1D">
            <w:pPr>
              <w:widowControl w:val="0"/>
              <w:pBdr>
                <w:top w:val="nil"/>
                <w:left w:val="nil"/>
                <w:bottom w:val="nil"/>
                <w:right w:val="nil"/>
                <w:between w:val="nil"/>
              </w:pBdr>
              <w:spacing w:line="240" w:lineRule="auto"/>
              <w:ind w:firstLine="0"/>
              <w:jc w:val="center"/>
            </w:pPr>
            <w:r>
              <w:t>15</w:t>
            </w:r>
          </w:p>
        </w:tc>
        <w:tc>
          <w:tcPr>
            <w:tcW w:w="2355" w:type="dxa"/>
            <w:tcMar>
              <w:top w:w="100" w:type="dxa"/>
              <w:left w:w="100" w:type="dxa"/>
              <w:bottom w:w="100" w:type="dxa"/>
              <w:right w:w="100" w:type="dxa"/>
            </w:tcMar>
          </w:tcPr>
          <w:p w14:paraId="1354C019" w14:textId="77777777" w:rsidR="00471A3D" w:rsidRDefault="00EF0B3C" w:rsidP="00A12D1D">
            <w:pPr>
              <w:widowControl w:val="0"/>
              <w:pBdr>
                <w:top w:val="nil"/>
                <w:left w:val="nil"/>
                <w:bottom w:val="nil"/>
                <w:right w:val="nil"/>
                <w:between w:val="nil"/>
              </w:pBdr>
              <w:spacing w:line="240" w:lineRule="auto"/>
              <w:ind w:firstLine="0"/>
              <w:jc w:val="center"/>
            </w:pPr>
            <w:r>
              <w:t>14</w:t>
            </w:r>
          </w:p>
        </w:tc>
      </w:tr>
      <w:tr w:rsidR="00471A3D" w14:paraId="4E6CF621" w14:textId="77777777" w:rsidTr="00AE532B">
        <w:trPr>
          <w:trHeight w:val="20"/>
        </w:trPr>
        <w:tc>
          <w:tcPr>
            <w:tcW w:w="1005" w:type="dxa"/>
            <w:tcBorders>
              <w:top w:val="nil"/>
              <w:left w:val="nil"/>
              <w:bottom w:val="nil"/>
              <w:right w:val="nil"/>
            </w:tcBorders>
            <w:tcMar>
              <w:top w:w="100" w:type="dxa"/>
              <w:left w:w="100" w:type="dxa"/>
              <w:bottom w:w="100" w:type="dxa"/>
              <w:right w:w="100" w:type="dxa"/>
            </w:tcMar>
          </w:tcPr>
          <w:p w14:paraId="5F8372EE" w14:textId="77777777" w:rsidR="00471A3D" w:rsidRDefault="00EF0B3C" w:rsidP="00A12D1D">
            <w:pPr>
              <w:widowControl w:val="0"/>
              <w:pBdr>
                <w:top w:val="nil"/>
                <w:left w:val="nil"/>
                <w:bottom w:val="nil"/>
                <w:right w:val="nil"/>
                <w:between w:val="nil"/>
              </w:pBdr>
              <w:spacing w:line="240" w:lineRule="auto"/>
              <w:ind w:firstLine="0"/>
            </w:pPr>
            <w:r>
              <w:t>2018</w:t>
            </w:r>
          </w:p>
        </w:tc>
        <w:tc>
          <w:tcPr>
            <w:tcW w:w="1980" w:type="dxa"/>
            <w:tcMar>
              <w:top w:w="100" w:type="dxa"/>
              <w:left w:w="100" w:type="dxa"/>
              <w:bottom w:w="100" w:type="dxa"/>
              <w:right w:w="100" w:type="dxa"/>
            </w:tcMar>
          </w:tcPr>
          <w:p w14:paraId="50DD0A06" w14:textId="77777777" w:rsidR="00471A3D" w:rsidRDefault="00EF0B3C" w:rsidP="00A12D1D">
            <w:pPr>
              <w:widowControl w:val="0"/>
              <w:pBdr>
                <w:top w:val="nil"/>
                <w:left w:val="nil"/>
                <w:bottom w:val="nil"/>
                <w:right w:val="nil"/>
                <w:between w:val="nil"/>
              </w:pBdr>
              <w:spacing w:line="240" w:lineRule="auto"/>
              <w:ind w:firstLine="0"/>
            </w:pPr>
            <w:r>
              <w:t>Destruction Island</w:t>
            </w:r>
          </w:p>
        </w:tc>
        <w:tc>
          <w:tcPr>
            <w:tcW w:w="720" w:type="dxa"/>
            <w:tcMar>
              <w:top w:w="100" w:type="dxa"/>
              <w:left w:w="100" w:type="dxa"/>
              <w:bottom w:w="100" w:type="dxa"/>
              <w:right w:w="100" w:type="dxa"/>
            </w:tcMar>
          </w:tcPr>
          <w:p w14:paraId="4AD661CB" w14:textId="77777777" w:rsidR="00471A3D" w:rsidRDefault="00EF0B3C" w:rsidP="00A12D1D">
            <w:pPr>
              <w:widowControl w:val="0"/>
              <w:pBdr>
                <w:top w:val="nil"/>
                <w:left w:val="nil"/>
                <w:bottom w:val="nil"/>
                <w:right w:val="nil"/>
                <w:between w:val="nil"/>
              </w:pBdr>
              <w:spacing w:line="240" w:lineRule="auto"/>
              <w:ind w:firstLine="0"/>
              <w:jc w:val="center"/>
            </w:pPr>
            <w:r>
              <w:t>NA</w:t>
            </w:r>
          </w:p>
        </w:tc>
        <w:tc>
          <w:tcPr>
            <w:tcW w:w="2355" w:type="dxa"/>
            <w:tcMar>
              <w:top w:w="100" w:type="dxa"/>
              <w:left w:w="100" w:type="dxa"/>
              <w:bottom w:w="100" w:type="dxa"/>
              <w:right w:w="100" w:type="dxa"/>
            </w:tcMar>
          </w:tcPr>
          <w:p w14:paraId="1D728BE1" w14:textId="77777777" w:rsidR="00471A3D" w:rsidRDefault="00EF0B3C" w:rsidP="00A12D1D">
            <w:pPr>
              <w:widowControl w:val="0"/>
              <w:pBdr>
                <w:top w:val="nil"/>
                <w:left w:val="nil"/>
                <w:bottom w:val="nil"/>
                <w:right w:val="nil"/>
                <w:between w:val="nil"/>
              </w:pBdr>
              <w:spacing w:line="240" w:lineRule="auto"/>
              <w:ind w:firstLine="0"/>
              <w:jc w:val="center"/>
            </w:pPr>
            <w:r>
              <w:t>14</w:t>
            </w:r>
          </w:p>
        </w:tc>
      </w:tr>
      <w:tr w:rsidR="00471A3D" w14:paraId="1416BC0D" w14:textId="77777777" w:rsidTr="00AE532B">
        <w:trPr>
          <w:trHeight w:val="20"/>
        </w:trPr>
        <w:tc>
          <w:tcPr>
            <w:tcW w:w="1005" w:type="dxa"/>
            <w:tcBorders>
              <w:top w:val="nil"/>
              <w:left w:val="nil"/>
              <w:bottom w:val="nil"/>
              <w:right w:val="nil"/>
            </w:tcBorders>
            <w:tcMar>
              <w:top w:w="100" w:type="dxa"/>
              <w:left w:w="100" w:type="dxa"/>
              <w:bottom w:w="100" w:type="dxa"/>
              <w:right w:w="100" w:type="dxa"/>
            </w:tcMar>
          </w:tcPr>
          <w:p w14:paraId="452B1D17" w14:textId="77777777" w:rsidR="00471A3D" w:rsidRDefault="00EF0B3C" w:rsidP="00A12D1D">
            <w:pPr>
              <w:widowControl w:val="0"/>
              <w:pBdr>
                <w:top w:val="nil"/>
                <w:left w:val="nil"/>
                <w:bottom w:val="nil"/>
                <w:right w:val="nil"/>
                <w:between w:val="nil"/>
              </w:pBdr>
              <w:spacing w:line="240" w:lineRule="auto"/>
              <w:ind w:firstLine="0"/>
            </w:pPr>
            <w:r>
              <w:t>2019</w:t>
            </w:r>
          </w:p>
        </w:tc>
        <w:tc>
          <w:tcPr>
            <w:tcW w:w="1980" w:type="dxa"/>
            <w:tcMar>
              <w:top w:w="100" w:type="dxa"/>
              <w:left w:w="100" w:type="dxa"/>
              <w:bottom w:w="100" w:type="dxa"/>
              <w:right w:w="100" w:type="dxa"/>
            </w:tcMar>
          </w:tcPr>
          <w:p w14:paraId="2207D1AD" w14:textId="77777777" w:rsidR="00471A3D" w:rsidRDefault="00EF0B3C" w:rsidP="00A12D1D">
            <w:pPr>
              <w:widowControl w:val="0"/>
              <w:pBdr>
                <w:top w:val="nil"/>
                <w:left w:val="nil"/>
                <w:bottom w:val="nil"/>
                <w:right w:val="nil"/>
                <w:between w:val="nil"/>
              </w:pBdr>
              <w:spacing w:line="240" w:lineRule="auto"/>
              <w:ind w:firstLine="0"/>
            </w:pPr>
            <w:r>
              <w:t>Destruction Island</w:t>
            </w:r>
          </w:p>
        </w:tc>
        <w:tc>
          <w:tcPr>
            <w:tcW w:w="720" w:type="dxa"/>
            <w:tcMar>
              <w:top w:w="100" w:type="dxa"/>
              <w:left w:w="100" w:type="dxa"/>
              <w:bottom w:w="100" w:type="dxa"/>
              <w:right w:w="100" w:type="dxa"/>
            </w:tcMar>
          </w:tcPr>
          <w:p w14:paraId="210396EB" w14:textId="77777777" w:rsidR="00471A3D" w:rsidRDefault="00EF0B3C" w:rsidP="00A12D1D">
            <w:pPr>
              <w:widowControl w:val="0"/>
              <w:pBdr>
                <w:top w:val="nil"/>
                <w:left w:val="nil"/>
                <w:bottom w:val="nil"/>
                <w:right w:val="nil"/>
                <w:between w:val="nil"/>
              </w:pBdr>
              <w:spacing w:line="240" w:lineRule="auto"/>
              <w:ind w:firstLine="0"/>
              <w:jc w:val="center"/>
            </w:pPr>
            <w:r>
              <w:t>16</w:t>
            </w:r>
          </w:p>
        </w:tc>
        <w:tc>
          <w:tcPr>
            <w:tcW w:w="2355" w:type="dxa"/>
            <w:tcMar>
              <w:top w:w="100" w:type="dxa"/>
              <w:left w:w="100" w:type="dxa"/>
              <w:bottom w:w="100" w:type="dxa"/>
              <w:right w:w="100" w:type="dxa"/>
            </w:tcMar>
          </w:tcPr>
          <w:p w14:paraId="21C16A46" w14:textId="77777777" w:rsidR="00471A3D" w:rsidRDefault="00EF0B3C" w:rsidP="00A12D1D">
            <w:pPr>
              <w:widowControl w:val="0"/>
              <w:pBdr>
                <w:top w:val="nil"/>
                <w:left w:val="nil"/>
                <w:bottom w:val="nil"/>
                <w:right w:val="nil"/>
                <w:between w:val="nil"/>
              </w:pBdr>
              <w:spacing w:line="240" w:lineRule="auto"/>
              <w:ind w:firstLine="0"/>
              <w:jc w:val="center"/>
            </w:pPr>
            <w:r>
              <w:t>11</w:t>
            </w:r>
          </w:p>
        </w:tc>
      </w:tr>
      <w:tr w:rsidR="00471A3D" w14:paraId="2433981D" w14:textId="77777777" w:rsidTr="00AE532B">
        <w:trPr>
          <w:trHeight w:val="20"/>
        </w:trPr>
        <w:tc>
          <w:tcPr>
            <w:tcW w:w="1005" w:type="dxa"/>
            <w:tcBorders>
              <w:top w:val="nil"/>
              <w:left w:val="nil"/>
              <w:bottom w:val="nil"/>
              <w:right w:val="nil"/>
            </w:tcBorders>
            <w:tcMar>
              <w:top w:w="100" w:type="dxa"/>
              <w:left w:w="100" w:type="dxa"/>
              <w:bottom w:w="100" w:type="dxa"/>
              <w:right w:w="100" w:type="dxa"/>
            </w:tcMar>
          </w:tcPr>
          <w:p w14:paraId="4738F02D" w14:textId="77777777" w:rsidR="00471A3D" w:rsidRDefault="00EF0B3C" w:rsidP="00A12D1D">
            <w:pPr>
              <w:widowControl w:val="0"/>
              <w:pBdr>
                <w:top w:val="nil"/>
                <w:left w:val="nil"/>
                <w:bottom w:val="nil"/>
                <w:right w:val="nil"/>
                <w:between w:val="nil"/>
              </w:pBdr>
              <w:spacing w:line="240" w:lineRule="auto"/>
              <w:ind w:firstLine="0"/>
            </w:pPr>
            <w:r>
              <w:lastRenderedPageBreak/>
              <w:t>2019</w:t>
            </w:r>
          </w:p>
        </w:tc>
        <w:tc>
          <w:tcPr>
            <w:tcW w:w="1980" w:type="dxa"/>
            <w:tcMar>
              <w:top w:w="100" w:type="dxa"/>
              <w:left w:w="100" w:type="dxa"/>
              <w:bottom w:w="100" w:type="dxa"/>
              <w:right w:w="100" w:type="dxa"/>
            </w:tcMar>
          </w:tcPr>
          <w:p w14:paraId="6E62C3B0" w14:textId="77777777" w:rsidR="00471A3D" w:rsidRDefault="00EF0B3C" w:rsidP="00A12D1D">
            <w:pPr>
              <w:widowControl w:val="0"/>
              <w:pBdr>
                <w:top w:val="nil"/>
                <w:left w:val="nil"/>
                <w:bottom w:val="nil"/>
                <w:right w:val="nil"/>
                <w:between w:val="nil"/>
              </w:pBdr>
              <w:spacing w:line="240" w:lineRule="auto"/>
              <w:ind w:firstLine="0"/>
            </w:pPr>
            <w:r>
              <w:t>Cape Johnson</w:t>
            </w:r>
          </w:p>
        </w:tc>
        <w:tc>
          <w:tcPr>
            <w:tcW w:w="720" w:type="dxa"/>
            <w:tcMar>
              <w:top w:w="100" w:type="dxa"/>
              <w:left w:w="100" w:type="dxa"/>
              <w:bottom w:w="100" w:type="dxa"/>
              <w:right w:w="100" w:type="dxa"/>
            </w:tcMar>
          </w:tcPr>
          <w:p w14:paraId="5DFA32DE" w14:textId="77777777" w:rsidR="00471A3D" w:rsidRDefault="00EF0B3C" w:rsidP="00A12D1D">
            <w:pPr>
              <w:widowControl w:val="0"/>
              <w:pBdr>
                <w:top w:val="nil"/>
                <w:left w:val="nil"/>
                <w:bottom w:val="nil"/>
                <w:right w:val="nil"/>
                <w:between w:val="nil"/>
              </w:pBdr>
              <w:spacing w:line="240" w:lineRule="auto"/>
              <w:ind w:firstLine="0"/>
              <w:jc w:val="center"/>
            </w:pPr>
            <w:r>
              <w:t>15</w:t>
            </w:r>
          </w:p>
        </w:tc>
        <w:tc>
          <w:tcPr>
            <w:tcW w:w="2355" w:type="dxa"/>
            <w:tcMar>
              <w:top w:w="100" w:type="dxa"/>
              <w:left w:w="100" w:type="dxa"/>
              <w:bottom w:w="100" w:type="dxa"/>
              <w:right w:w="100" w:type="dxa"/>
            </w:tcMar>
          </w:tcPr>
          <w:p w14:paraId="627E5945" w14:textId="77777777" w:rsidR="00471A3D" w:rsidRDefault="00EF0B3C" w:rsidP="00A12D1D">
            <w:pPr>
              <w:widowControl w:val="0"/>
              <w:pBdr>
                <w:top w:val="nil"/>
                <w:left w:val="nil"/>
                <w:bottom w:val="nil"/>
                <w:right w:val="nil"/>
                <w:between w:val="nil"/>
              </w:pBdr>
              <w:spacing w:line="240" w:lineRule="auto"/>
              <w:ind w:firstLine="0"/>
              <w:jc w:val="center"/>
            </w:pPr>
            <w:r>
              <w:t>14</w:t>
            </w:r>
          </w:p>
        </w:tc>
      </w:tr>
      <w:tr w:rsidR="00471A3D" w14:paraId="5C26CF0D" w14:textId="77777777" w:rsidTr="00AE532B">
        <w:trPr>
          <w:trHeight w:val="20"/>
        </w:trPr>
        <w:tc>
          <w:tcPr>
            <w:tcW w:w="1005" w:type="dxa"/>
            <w:tcBorders>
              <w:top w:val="nil"/>
              <w:left w:val="nil"/>
              <w:bottom w:val="nil"/>
              <w:right w:val="nil"/>
            </w:tcBorders>
            <w:tcMar>
              <w:top w:w="100" w:type="dxa"/>
              <w:left w:w="100" w:type="dxa"/>
              <w:bottom w:w="100" w:type="dxa"/>
              <w:right w:w="100" w:type="dxa"/>
            </w:tcMar>
          </w:tcPr>
          <w:p w14:paraId="6A5F6786" w14:textId="77777777" w:rsidR="00471A3D" w:rsidRDefault="00EF0B3C" w:rsidP="00A12D1D">
            <w:pPr>
              <w:widowControl w:val="0"/>
              <w:pBdr>
                <w:top w:val="nil"/>
                <w:left w:val="nil"/>
                <w:bottom w:val="nil"/>
                <w:right w:val="nil"/>
                <w:between w:val="nil"/>
              </w:pBdr>
              <w:spacing w:line="240" w:lineRule="auto"/>
              <w:ind w:firstLine="0"/>
            </w:pPr>
            <w:r>
              <w:t>2019</w:t>
            </w:r>
          </w:p>
        </w:tc>
        <w:tc>
          <w:tcPr>
            <w:tcW w:w="1980" w:type="dxa"/>
            <w:tcMar>
              <w:top w:w="100" w:type="dxa"/>
              <w:left w:w="100" w:type="dxa"/>
              <w:bottom w:w="100" w:type="dxa"/>
              <w:right w:w="100" w:type="dxa"/>
            </w:tcMar>
          </w:tcPr>
          <w:p w14:paraId="69137B76" w14:textId="77777777" w:rsidR="00471A3D" w:rsidRDefault="00EF0B3C" w:rsidP="00A12D1D">
            <w:pPr>
              <w:widowControl w:val="0"/>
              <w:pBdr>
                <w:top w:val="nil"/>
                <w:left w:val="nil"/>
                <w:bottom w:val="nil"/>
                <w:right w:val="nil"/>
                <w:between w:val="nil"/>
              </w:pBdr>
              <w:spacing w:line="240" w:lineRule="auto"/>
              <w:ind w:firstLine="0"/>
            </w:pPr>
            <w:r>
              <w:t>Cape Alava</w:t>
            </w:r>
          </w:p>
        </w:tc>
        <w:tc>
          <w:tcPr>
            <w:tcW w:w="720" w:type="dxa"/>
            <w:tcMar>
              <w:top w:w="100" w:type="dxa"/>
              <w:left w:w="100" w:type="dxa"/>
              <w:bottom w:w="100" w:type="dxa"/>
              <w:right w:w="100" w:type="dxa"/>
            </w:tcMar>
          </w:tcPr>
          <w:p w14:paraId="2B743A68" w14:textId="77777777" w:rsidR="00471A3D" w:rsidRDefault="00EF0B3C" w:rsidP="00A12D1D">
            <w:pPr>
              <w:widowControl w:val="0"/>
              <w:pBdr>
                <w:top w:val="nil"/>
                <w:left w:val="nil"/>
                <w:bottom w:val="nil"/>
                <w:right w:val="nil"/>
                <w:between w:val="nil"/>
              </w:pBdr>
              <w:spacing w:line="240" w:lineRule="auto"/>
              <w:ind w:firstLine="0"/>
              <w:jc w:val="center"/>
            </w:pPr>
            <w:r>
              <w:t>16</w:t>
            </w:r>
          </w:p>
        </w:tc>
        <w:tc>
          <w:tcPr>
            <w:tcW w:w="2355" w:type="dxa"/>
            <w:tcMar>
              <w:top w:w="100" w:type="dxa"/>
              <w:left w:w="100" w:type="dxa"/>
              <w:bottom w:w="100" w:type="dxa"/>
              <w:right w:w="100" w:type="dxa"/>
            </w:tcMar>
          </w:tcPr>
          <w:p w14:paraId="24F167C6" w14:textId="77777777" w:rsidR="00471A3D" w:rsidRDefault="00EF0B3C" w:rsidP="00A12D1D">
            <w:pPr>
              <w:widowControl w:val="0"/>
              <w:pBdr>
                <w:top w:val="nil"/>
                <w:left w:val="nil"/>
                <w:bottom w:val="nil"/>
                <w:right w:val="nil"/>
                <w:between w:val="nil"/>
              </w:pBdr>
              <w:spacing w:line="240" w:lineRule="auto"/>
              <w:ind w:firstLine="0"/>
              <w:jc w:val="center"/>
            </w:pPr>
            <w:r>
              <w:t>14</w:t>
            </w:r>
          </w:p>
        </w:tc>
      </w:tr>
      <w:tr w:rsidR="00471A3D" w14:paraId="2D5DEB90" w14:textId="77777777" w:rsidTr="00AE532B">
        <w:trPr>
          <w:trHeight w:val="20"/>
        </w:trPr>
        <w:tc>
          <w:tcPr>
            <w:tcW w:w="1005" w:type="dxa"/>
            <w:tcBorders>
              <w:top w:val="nil"/>
              <w:left w:val="nil"/>
              <w:bottom w:val="nil"/>
              <w:right w:val="nil"/>
            </w:tcBorders>
            <w:tcMar>
              <w:top w:w="100" w:type="dxa"/>
              <w:left w:w="100" w:type="dxa"/>
              <w:bottom w:w="100" w:type="dxa"/>
              <w:right w:w="100" w:type="dxa"/>
            </w:tcMar>
          </w:tcPr>
          <w:p w14:paraId="57E2016F" w14:textId="77777777" w:rsidR="00471A3D" w:rsidRDefault="00EF0B3C" w:rsidP="00A12D1D">
            <w:pPr>
              <w:widowControl w:val="0"/>
              <w:pBdr>
                <w:top w:val="nil"/>
                <w:left w:val="nil"/>
                <w:bottom w:val="nil"/>
                <w:right w:val="nil"/>
                <w:between w:val="nil"/>
              </w:pBdr>
              <w:spacing w:line="240" w:lineRule="auto"/>
              <w:ind w:firstLine="0"/>
            </w:pPr>
            <w:r>
              <w:t>2019</w:t>
            </w:r>
          </w:p>
        </w:tc>
        <w:tc>
          <w:tcPr>
            <w:tcW w:w="1980" w:type="dxa"/>
            <w:tcMar>
              <w:top w:w="100" w:type="dxa"/>
              <w:left w:w="100" w:type="dxa"/>
              <w:bottom w:w="100" w:type="dxa"/>
              <w:right w:w="100" w:type="dxa"/>
            </w:tcMar>
          </w:tcPr>
          <w:p w14:paraId="145DE5C1" w14:textId="77777777" w:rsidR="00471A3D" w:rsidRDefault="00EF0B3C" w:rsidP="00A12D1D">
            <w:pPr>
              <w:widowControl w:val="0"/>
              <w:pBdr>
                <w:top w:val="nil"/>
                <w:left w:val="nil"/>
                <w:bottom w:val="nil"/>
                <w:right w:val="nil"/>
                <w:between w:val="nil"/>
              </w:pBdr>
              <w:spacing w:line="240" w:lineRule="auto"/>
              <w:ind w:firstLine="0"/>
            </w:pPr>
            <w:r>
              <w:t>Tatoosh Island</w:t>
            </w:r>
          </w:p>
        </w:tc>
        <w:tc>
          <w:tcPr>
            <w:tcW w:w="720" w:type="dxa"/>
            <w:tcMar>
              <w:top w:w="100" w:type="dxa"/>
              <w:left w:w="100" w:type="dxa"/>
              <w:bottom w:w="100" w:type="dxa"/>
              <w:right w:w="100" w:type="dxa"/>
            </w:tcMar>
          </w:tcPr>
          <w:p w14:paraId="7143DC33" w14:textId="77777777" w:rsidR="00471A3D" w:rsidRDefault="00EF0B3C" w:rsidP="00A12D1D">
            <w:pPr>
              <w:widowControl w:val="0"/>
              <w:pBdr>
                <w:top w:val="nil"/>
                <w:left w:val="nil"/>
                <w:bottom w:val="nil"/>
                <w:right w:val="nil"/>
                <w:between w:val="nil"/>
              </w:pBdr>
              <w:spacing w:line="240" w:lineRule="auto"/>
              <w:ind w:firstLine="0"/>
              <w:jc w:val="center"/>
            </w:pPr>
            <w:r>
              <w:t>14</w:t>
            </w:r>
          </w:p>
        </w:tc>
        <w:tc>
          <w:tcPr>
            <w:tcW w:w="2355" w:type="dxa"/>
            <w:tcMar>
              <w:top w:w="100" w:type="dxa"/>
              <w:left w:w="100" w:type="dxa"/>
              <w:bottom w:w="100" w:type="dxa"/>
              <w:right w:w="100" w:type="dxa"/>
            </w:tcMar>
          </w:tcPr>
          <w:p w14:paraId="53638E7B" w14:textId="77777777" w:rsidR="00471A3D" w:rsidRDefault="00EF0B3C" w:rsidP="00A12D1D">
            <w:pPr>
              <w:widowControl w:val="0"/>
              <w:pBdr>
                <w:top w:val="nil"/>
                <w:left w:val="nil"/>
                <w:bottom w:val="nil"/>
                <w:right w:val="nil"/>
                <w:between w:val="nil"/>
              </w:pBdr>
              <w:spacing w:line="240" w:lineRule="auto"/>
              <w:ind w:firstLine="0"/>
              <w:jc w:val="center"/>
            </w:pPr>
            <w:r>
              <w:t>9</w:t>
            </w:r>
          </w:p>
        </w:tc>
      </w:tr>
      <w:tr w:rsidR="00471A3D" w14:paraId="4742D8DB" w14:textId="77777777" w:rsidTr="00AE532B">
        <w:trPr>
          <w:trHeight w:val="20"/>
        </w:trPr>
        <w:tc>
          <w:tcPr>
            <w:tcW w:w="1005" w:type="dxa"/>
            <w:tcBorders>
              <w:top w:val="nil"/>
              <w:left w:val="nil"/>
              <w:bottom w:val="nil"/>
              <w:right w:val="nil"/>
            </w:tcBorders>
            <w:tcMar>
              <w:top w:w="100" w:type="dxa"/>
              <w:left w:w="100" w:type="dxa"/>
              <w:bottom w:w="100" w:type="dxa"/>
              <w:right w:w="100" w:type="dxa"/>
            </w:tcMar>
          </w:tcPr>
          <w:p w14:paraId="0722B5DA" w14:textId="77777777" w:rsidR="00471A3D" w:rsidRDefault="00EF0B3C" w:rsidP="00A12D1D">
            <w:pPr>
              <w:widowControl w:val="0"/>
              <w:pBdr>
                <w:top w:val="nil"/>
                <w:left w:val="nil"/>
                <w:bottom w:val="nil"/>
                <w:right w:val="nil"/>
                <w:between w:val="nil"/>
              </w:pBdr>
              <w:spacing w:line="240" w:lineRule="auto"/>
              <w:ind w:firstLine="0"/>
            </w:pPr>
            <w:r>
              <w:t>2019</w:t>
            </w:r>
          </w:p>
        </w:tc>
        <w:tc>
          <w:tcPr>
            <w:tcW w:w="1980" w:type="dxa"/>
            <w:tcMar>
              <w:top w:w="100" w:type="dxa"/>
              <w:left w:w="100" w:type="dxa"/>
              <w:bottom w:w="100" w:type="dxa"/>
              <w:right w:w="100" w:type="dxa"/>
            </w:tcMar>
          </w:tcPr>
          <w:p w14:paraId="59A72B0F" w14:textId="77777777" w:rsidR="00471A3D" w:rsidRDefault="00EF0B3C" w:rsidP="00A12D1D">
            <w:pPr>
              <w:widowControl w:val="0"/>
              <w:pBdr>
                <w:top w:val="nil"/>
                <w:left w:val="nil"/>
                <w:bottom w:val="nil"/>
                <w:right w:val="nil"/>
                <w:between w:val="nil"/>
              </w:pBdr>
              <w:spacing w:line="240" w:lineRule="auto"/>
              <w:ind w:firstLine="0"/>
            </w:pPr>
            <w:r>
              <w:t>Neah Bay</w:t>
            </w:r>
          </w:p>
        </w:tc>
        <w:tc>
          <w:tcPr>
            <w:tcW w:w="720" w:type="dxa"/>
            <w:tcMar>
              <w:top w:w="100" w:type="dxa"/>
              <w:left w:w="100" w:type="dxa"/>
              <w:bottom w:w="100" w:type="dxa"/>
              <w:right w:w="100" w:type="dxa"/>
            </w:tcMar>
          </w:tcPr>
          <w:p w14:paraId="7D2BC77F" w14:textId="77777777" w:rsidR="00471A3D" w:rsidRDefault="00EF0B3C" w:rsidP="00A12D1D">
            <w:pPr>
              <w:widowControl w:val="0"/>
              <w:pBdr>
                <w:top w:val="nil"/>
                <w:left w:val="nil"/>
                <w:bottom w:val="nil"/>
                <w:right w:val="nil"/>
                <w:between w:val="nil"/>
              </w:pBdr>
              <w:spacing w:line="240" w:lineRule="auto"/>
              <w:ind w:firstLine="0"/>
              <w:jc w:val="center"/>
            </w:pPr>
            <w:r>
              <w:t>15</w:t>
            </w:r>
          </w:p>
        </w:tc>
        <w:tc>
          <w:tcPr>
            <w:tcW w:w="2355" w:type="dxa"/>
            <w:tcMar>
              <w:top w:w="100" w:type="dxa"/>
              <w:left w:w="100" w:type="dxa"/>
              <w:bottom w:w="100" w:type="dxa"/>
              <w:right w:w="100" w:type="dxa"/>
            </w:tcMar>
          </w:tcPr>
          <w:p w14:paraId="1391464E" w14:textId="77777777" w:rsidR="00471A3D" w:rsidRDefault="00EF0B3C" w:rsidP="00A12D1D">
            <w:pPr>
              <w:widowControl w:val="0"/>
              <w:pBdr>
                <w:top w:val="nil"/>
                <w:left w:val="nil"/>
                <w:bottom w:val="nil"/>
                <w:right w:val="nil"/>
                <w:between w:val="nil"/>
              </w:pBdr>
              <w:spacing w:line="240" w:lineRule="auto"/>
              <w:ind w:firstLine="0"/>
              <w:jc w:val="center"/>
            </w:pPr>
            <w:r>
              <w:t>14</w:t>
            </w:r>
          </w:p>
        </w:tc>
      </w:tr>
      <w:tr w:rsidR="00471A3D" w14:paraId="693983C5" w14:textId="77777777" w:rsidTr="00AE532B">
        <w:trPr>
          <w:trHeight w:val="20"/>
        </w:trPr>
        <w:tc>
          <w:tcPr>
            <w:tcW w:w="1005" w:type="dxa"/>
            <w:tcBorders>
              <w:top w:val="nil"/>
              <w:left w:val="nil"/>
              <w:bottom w:val="nil"/>
              <w:right w:val="nil"/>
            </w:tcBorders>
            <w:tcMar>
              <w:top w:w="100" w:type="dxa"/>
              <w:left w:w="100" w:type="dxa"/>
              <w:bottom w:w="100" w:type="dxa"/>
              <w:right w:w="100" w:type="dxa"/>
            </w:tcMar>
          </w:tcPr>
          <w:p w14:paraId="6A861E13" w14:textId="77777777" w:rsidR="00471A3D" w:rsidRDefault="00EF0B3C" w:rsidP="00A12D1D">
            <w:pPr>
              <w:widowControl w:val="0"/>
              <w:pBdr>
                <w:top w:val="nil"/>
                <w:left w:val="nil"/>
                <w:bottom w:val="nil"/>
                <w:right w:val="nil"/>
                <w:between w:val="nil"/>
              </w:pBdr>
              <w:spacing w:line="240" w:lineRule="auto"/>
              <w:ind w:firstLine="0"/>
            </w:pPr>
            <w:r>
              <w:t>2021</w:t>
            </w:r>
          </w:p>
        </w:tc>
        <w:tc>
          <w:tcPr>
            <w:tcW w:w="1980" w:type="dxa"/>
            <w:tcMar>
              <w:top w:w="100" w:type="dxa"/>
              <w:left w:w="100" w:type="dxa"/>
              <w:bottom w:w="100" w:type="dxa"/>
              <w:right w:w="100" w:type="dxa"/>
            </w:tcMar>
          </w:tcPr>
          <w:p w14:paraId="363CBAE9" w14:textId="77777777" w:rsidR="00471A3D" w:rsidRDefault="00EF0B3C" w:rsidP="00A12D1D">
            <w:pPr>
              <w:widowControl w:val="0"/>
              <w:pBdr>
                <w:top w:val="nil"/>
                <w:left w:val="nil"/>
                <w:bottom w:val="nil"/>
                <w:right w:val="nil"/>
                <w:between w:val="nil"/>
              </w:pBdr>
              <w:spacing w:line="240" w:lineRule="auto"/>
              <w:ind w:firstLine="0"/>
            </w:pPr>
            <w:r>
              <w:t>Destruction Island</w:t>
            </w:r>
          </w:p>
        </w:tc>
        <w:tc>
          <w:tcPr>
            <w:tcW w:w="720" w:type="dxa"/>
            <w:tcMar>
              <w:top w:w="100" w:type="dxa"/>
              <w:left w:w="100" w:type="dxa"/>
              <w:bottom w:w="100" w:type="dxa"/>
              <w:right w:w="100" w:type="dxa"/>
            </w:tcMar>
          </w:tcPr>
          <w:p w14:paraId="52DB47B9" w14:textId="77777777" w:rsidR="00471A3D" w:rsidRDefault="00EF0B3C" w:rsidP="00A12D1D">
            <w:pPr>
              <w:widowControl w:val="0"/>
              <w:pBdr>
                <w:top w:val="nil"/>
                <w:left w:val="nil"/>
                <w:bottom w:val="nil"/>
                <w:right w:val="nil"/>
                <w:between w:val="nil"/>
              </w:pBdr>
              <w:spacing w:line="240" w:lineRule="auto"/>
              <w:ind w:firstLine="0"/>
              <w:jc w:val="center"/>
            </w:pPr>
            <w:r>
              <w:t>10</w:t>
            </w:r>
          </w:p>
        </w:tc>
        <w:tc>
          <w:tcPr>
            <w:tcW w:w="2355" w:type="dxa"/>
            <w:tcMar>
              <w:top w:w="100" w:type="dxa"/>
              <w:left w:w="100" w:type="dxa"/>
              <w:bottom w:w="100" w:type="dxa"/>
              <w:right w:w="100" w:type="dxa"/>
            </w:tcMar>
          </w:tcPr>
          <w:p w14:paraId="415B5E32" w14:textId="77777777" w:rsidR="00471A3D" w:rsidRDefault="00EF0B3C" w:rsidP="00A12D1D">
            <w:pPr>
              <w:widowControl w:val="0"/>
              <w:pBdr>
                <w:top w:val="nil"/>
                <w:left w:val="nil"/>
                <w:bottom w:val="nil"/>
                <w:right w:val="nil"/>
                <w:between w:val="nil"/>
              </w:pBdr>
              <w:spacing w:line="240" w:lineRule="auto"/>
              <w:ind w:firstLine="0"/>
              <w:jc w:val="center"/>
            </w:pPr>
            <w:r>
              <w:t>11</w:t>
            </w:r>
          </w:p>
        </w:tc>
      </w:tr>
      <w:tr w:rsidR="00471A3D" w14:paraId="2C8E77BA" w14:textId="77777777" w:rsidTr="00AE532B">
        <w:trPr>
          <w:trHeight w:val="20"/>
        </w:trPr>
        <w:tc>
          <w:tcPr>
            <w:tcW w:w="1005" w:type="dxa"/>
            <w:tcBorders>
              <w:top w:val="nil"/>
              <w:left w:val="nil"/>
              <w:bottom w:val="nil"/>
              <w:right w:val="nil"/>
            </w:tcBorders>
            <w:tcMar>
              <w:top w:w="100" w:type="dxa"/>
              <w:left w:w="100" w:type="dxa"/>
              <w:bottom w:w="100" w:type="dxa"/>
              <w:right w:w="100" w:type="dxa"/>
            </w:tcMar>
          </w:tcPr>
          <w:p w14:paraId="5E811413" w14:textId="77777777" w:rsidR="00471A3D" w:rsidRDefault="00EF0B3C" w:rsidP="00A12D1D">
            <w:pPr>
              <w:widowControl w:val="0"/>
              <w:pBdr>
                <w:top w:val="nil"/>
                <w:left w:val="nil"/>
                <w:bottom w:val="nil"/>
                <w:right w:val="nil"/>
                <w:between w:val="nil"/>
              </w:pBdr>
              <w:spacing w:line="240" w:lineRule="auto"/>
              <w:ind w:firstLine="0"/>
            </w:pPr>
            <w:r>
              <w:t>2021</w:t>
            </w:r>
          </w:p>
        </w:tc>
        <w:tc>
          <w:tcPr>
            <w:tcW w:w="1980" w:type="dxa"/>
            <w:tcMar>
              <w:top w:w="100" w:type="dxa"/>
              <w:left w:w="100" w:type="dxa"/>
              <w:bottom w:w="100" w:type="dxa"/>
              <w:right w:w="100" w:type="dxa"/>
            </w:tcMar>
          </w:tcPr>
          <w:p w14:paraId="18EC123E" w14:textId="77777777" w:rsidR="00471A3D" w:rsidRDefault="00EF0B3C" w:rsidP="00A12D1D">
            <w:pPr>
              <w:widowControl w:val="0"/>
              <w:pBdr>
                <w:top w:val="nil"/>
                <w:left w:val="nil"/>
                <w:bottom w:val="nil"/>
                <w:right w:val="nil"/>
                <w:between w:val="nil"/>
              </w:pBdr>
              <w:spacing w:line="240" w:lineRule="auto"/>
              <w:ind w:firstLine="0"/>
            </w:pPr>
            <w:r>
              <w:t>Cape Johnson</w:t>
            </w:r>
          </w:p>
        </w:tc>
        <w:tc>
          <w:tcPr>
            <w:tcW w:w="720" w:type="dxa"/>
            <w:tcMar>
              <w:top w:w="100" w:type="dxa"/>
              <w:left w:w="100" w:type="dxa"/>
              <w:bottom w:w="100" w:type="dxa"/>
              <w:right w:w="100" w:type="dxa"/>
            </w:tcMar>
          </w:tcPr>
          <w:p w14:paraId="3384993C" w14:textId="77777777" w:rsidR="00471A3D" w:rsidRDefault="00EF0B3C" w:rsidP="00A12D1D">
            <w:pPr>
              <w:widowControl w:val="0"/>
              <w:pBdr>
                <w:top w:val="nil"/>
                <w:left w:val="nil"/>
                <w:bottom w:val="nil"/>
                <w:right w:val="nil"/>
                <w:between w:val="nil"/>
              </w:pBdr>
              <w:spacing w:line="240" w:lineRule="auto"/>
              <w:ind w:firstLine="0"/>
              <w:jc w:val="center"/>
            </w:pPr>
            <w:r>
              <w:t>16</w:t>
            </w:r>
          </w:p>
        </w:tc>
        <w:tc>
          <w:tcPr>
            <w:tcW w:w="2355" w:type="dxa"/>
            <w:tcMar>
              <w:top w:w="100" w:type="dxa"/>
              <w:left w:w="100" w:type="dxa"/>
              <w:bottom w:w="100" w:type="dxa"/>
              <w:right w:w="100" w:type="dxa"/>
            </w:tcMar>
          </w:tcPr>
          <w:p w14:paraId="00F75BEE" w14:textId="77777777" w:rsidR="00471A3D" w:rsidRDefault="00EF0B3C" w:rsidP="00A12D1D">
            <w:pPr>
              <w:widowControl w:val="0"/>
              <w:pBdr>
                <w:top w:val="nil"/>
                <w:left w:val="nil"/>
                <w:bottom w:val="nil"/>
                <w:right w:val="nil"/>
                <w:between w:val="nil"/>
              </w:pBdr>
              <w:spacing w:line="240" w:lineRule="auto"/>
              <w:ind w:firstLine="0"/>
              <w:jc w:val="center"/>
            </w:pPr>
            <w:r>
              <w:t>14</w:t>
            </w:r>
          </w:p>
        </w:tc>
      </w:tr>
      <w:tr w:rsidR="00471A3D" w14:paraId="498B478D" w14:textId="77777777" w:rsidTr="00AE532B">
        <w:trPr>
          <w:trHeight w:val="20"/>
        </w:trPr>
        <w:tc>
          <w:tcPr>
            <w:tcW w:w="1005" w:type="dxa"/>
            <w:tcBorders>
              <w:top w:val="nil"/>
              <w:left w:val="nil"/>
              <w:bottom w:val="nil"/>
              <w:right w:val="nil"/>
            </w:tcBorders>
            <w:tcMar>
              <w:top w:w="100" w:type="dxa"/>
              <w:left w:w="100" w:type="dxa"/>
              <w:bottom w:w="100" w:type="dxa"/>
              <w:right w:w="100" w:type="dxa"/>
            </w:tcMar>
          </w:tcPr>
          <w:p w14:paraId="7093F23C" w14:textId="77777777" w:rsidR="00471A3D" w:rsidRDefault="00EF0B3C" w:rsidP="00A12D1D">
            <w:pPr>
              <w:widowControl w:val="0"/>
              <w:pBdr>
                <w:top w:val="nil"/>
                <w:left w:val="nil"/>
                <w:bottom w:val="nil"/>
                <w:right w:val="nil"/>
                <w:between w:val="nil"/>
              </w:pBdr>
              <w:spacing w:line="240" w:lineRule="auto"/>
              <w:ind w:firstLine="0"/>
            </w:pPr>
            <w:r>
              <w:t>2021</w:t>
            </w:r>
          </w:p>
        </w:tc>
        <w:tc>
          <w:tcPr>
            <w:tcW w:w="1980" w:type="dxa"/>
            <w:tcMar>
              <w:top w:w="100" w:type="dxa"/>
              <w:left w:w="100" w:type="dxa"/>
              <w:bottom w:w="100" w:type="dxa"/>
              <w:right w:w="100" w:type="dxa"/>
            </w:tcMar>
          </w:tcPr>
          <w:p w14:paraId="76C0E111" w14:textId="77777777" w:rsidR="00471A3D" w:rsidRDefault="00EF0B3C" w:rsidP="00A12D1D">
            <w:pPr>
              <w:widowControl w:val="0"/>
              <w:pBdr>
                <w:top w:val="nil"/>
                <w:left w:val="nil"/>
                <w:bottom w:val="nil"/>
                <w:right w:val="nil"/>
                <w:between w:val="nil"/>
              </w:pBdr>
              <w:spacing w:line="240" w:lineRule="auto"/>
              <w:ind w:firstLine="0"/>
            </w:pPr>
            <w:r>
              <w:t>Cape Alava</w:t>
            </w:r>
          </w:p>
        </w:tc>
        <w:tc>
          <w:tcPr>
            <w:tcW w:w="720" w:type="dxa"/>
            <w:tcMar>
              <w:top w:w="100" w:type="dxa"/>
              <w:left w:w="100" w:type="dxa"/>
              <w:bottom w:w="100" w:type="dxa"/>
              <w:right w:w="100" w:type="dxa"/>
            </w:tcMar>
          </w:tcPr>
          <w:p w14:paraId="608735BF" w14:textId="77777777" w:rsidR="00471A3D" w:rsidRDefault="00EF0B3C" w:rsidP="00A12D1D">
            <w:pPr>
              <w:widowControl w:val="0"/>
              <w:pBdr>
                <w:top w:val="nil"/>
                <w:left w:val="nil"/>
                <w:bottom w:val="nil"/>
                <w:right w:val="nil"/>
                <w:between w:val="nil"/>
              </w:pBdr>
              <w:spacing w:line="240" w:lineRule="auto"/>
              <w:ind w:firstLine="0"/>
              <w:jc w:val="center"/>
            </w:pPr>
            <w:r>
              <w:t>14</w:t>
            </w:r>
          </w:p>
        </w:tc>
        <w:tc>
          <w:tcPr>
            <w:tcW w:w="2355" w:type="dxa"/>
            <w:tcMar>
              <w:top w:w="100" w:type="dxa"/>
              <w:left w:w="100" w:type="dxa"/>
              <w:bottom w:w="100" w:type="dxa"/>
              <w:right w:w="100" w:type="dxa"/>
            </w:tcMar>
          </w:tcPr>
          <w:p w14:paraId="3E25C1DE" w14:textId="77777777" w:rsidR="00471A3D" w:rsidRDefault="00EF0B3C" w:rsidP="00A12D1D">
            <w:pPr>
              <w:widowControl w:val="0"/>
              <w:pBdr>
                <w:top w:val="nil"/>
                <w:left w:val="nil"/>
                <w:bottom w:val="nil"/>
                <w:right w:val="nil"/>
                <w:between w:val="nil"/>
              </w:pBdr>
              <w:spacing w:line="240" w:lineRule="auto"/>
              <w:ind w:firstLine="0"/>
              <w:jc w:val="center"/>
            </w:pPr>
            <w:r>
              <w:t>12</w:t>
            </w:r>
          </w:p>
        </w:tc>
      </w:tr>
      <w:tr w:rsidR="00471A3D" w14:paraId="43C4BB72" w14:textId="77777777" w:rsidTr="00AE532B">
        <w:trPr>
          <w:trHeight w:val="20"/>
        </w:trPr>
        <w:tc>
          <w:tcPr>
            <w:tcW w:w="1005" w:type="dxa"/>
            <w:tcBorders>
              <w:top w:val="nil"/>
              <w:left w:val="nil"/>
              <w:bottom w:val="nil"/>
              <w:right w:val="nil"/>
            </w:tcBorders>
            <w:tcMar>
              <w:top w:w="100" w:type="dxa"/>
              <w:left w:w="100" w:type="dxa"/>
              <w:bottom w:w="100" w:type="dxa"/>
              <w:right w:w="100" w:type="dxa"/>
            </w:tcMar>
          </w:tcPr>
          <w:p w14:paraId="7F44C742" w14:textId="77777777" w:rsidR="00471A3D" w:rsidRDefault="00EF0B3C" w:rsidP="00A12D1D">
            <w:pPr>
              <w:widowControl w:val="0"/>
              <w:pBdr>
                <w:top w:val="nil"/>
                <w:left w:val="nil"/>
                <w:bottom w:val="nil"/>
                <w:right w:val="nil"/>
                <w:between w:val="nil"/>
              </w:pBdr>
              <w:spacing w:line="240" w:lineRule="auto"/>
              <w:ind w:firstLine="0"/>
            </w:pPr>
            <w:r>
              <w:t>2021</w:t>
            </w:r>
          </w:p>
        </w:tc>
        <w:tc>
          <w:tcPr>
            <w:tcW w:w="1980" w:type="dxa"/>
            <w:tcMar>
              <w:top w:w="100" w:type="dxa"/>
              <w:left w:w="100" w:type="dxa"/>
              <w:bottom w:w="100" w:type="dxa"/>
              <w:right w:w="100" w:type="dxa"/>
            </w:tcMar>
          </w:tcPr>
          <w:p w14:paraId="0C9D236B" w14:textId="77777777" w:rsidR="00471A3D" w:rsidRDefault="00EF0B3C" w:rsidP="00A12D1D">
            <w:pPr>
              <w:widowControl w:val="0"/>
              <w:pBdr>
                <w:top w:val="nil"/>
                <w:left w:val="nil"/>
                <w:bottom w:val="nil"/>
                <w:right w:val="nil"/>
                <w:between w:val="nil"/>
              </w:pBdr>
              <w:spacing w:line="240" w:lineRule="auto"/>
              <w:ind w:firstLine="0"/>
            </w:pPr>
            <w:r>
              <w:t>Tatoosh Island</w:t>
            </w:r>
          </w:p>
        </w:tc>
        <w:tc>
          <w:tcPr>
            <w:tcW w:w="720" w:type="dxa"/>
            <w:tcMar>
              <w:top w:w="100" w:type="dxa"/>
              <w:left w:w="100" w:type="dxa"/>
              <w:bottom w:w="100" w:type="dxa"/>
              <w:right w:w="100" w:type="dxa"/>
            </w:tcMar>
          </w:tcPr>
          <w:p w14:paraId="03647DD7" w14:textId="77777777" w:rsidR="00471A3D" w:rsidRDefault="00EF0B3C" w:rsidP="00A12D1D">
            <w:pPr>
              <w:widowControl w:val="0"/>
              <w:pBdr>
                <w:top w:val="nil"/>
                <w:left w:val="nil"/>
                <w:bottom w:val="nil"/>
                <w:right w:val="nil"/>
                <w:between w:val="nil"/>
              </w:pBdr>
              <w:spacing w:line="240" w:lineRule="auto"/>
              <w:ind w:firstLine="0"/>
              <w:jc w:val="center"/>
            </w:pPr>
            <w:r>
              <w:t>14</w:t>
            </w:r>
          </w:p>
        </w:tc>
        <w:tc>
          <w:tcPr>
            <w:tcW w:w="2355" w:type="dxa"/>
            <w:tcMar>
              <w:top w:w="100" w:type="dxa"/>
              <w:left w:w="100" w:type="dxa"/>
              <w:bottom w:w="100" w:type="dxa"/>
              <w:right w:w="100" w:type="dxa"/>
            </w:tcMar>
          </w:tcPr>
          <w:p w14:paraId="413C5CE6" w14:textId="77777777" w:rsidR="00471A3D" w:rsidRDefault="00EF0B3C" w:rsidP="00A12D1D">
            <w:pPr>
              <w:widowControl w:val="0"/>
              <w:pBdr>
                <w:top w:val="nil"/>
                <w:left w:val="nil"/>
                <w:bottom w:val="nil"/>
                <w:right w:val="nil"/>
                <w:between w:val="nil"/>
              </w:pBdr>
              <w:spacing w:line="240" w:lineRule="auto"/>
              <w:ind w:firstLine="0"/>
              <w:jc w:val="center"/>
            </w:pPr>
            <w:r>
              <w:t>13</w:t>
            </w:r>
          </w:p>
        </w:tc>
      </w:tr>
      <w:tr w:rsidR="00471A3D" w14:paraId="091F15D6" w14:textId="77777777" w:rsidTr="00AE532B">
        <w:trPr>
          <w:trHeight w:val="20"/>
        </w:trPr>
        <w:tc>
          <w:tcPr>
            <w:tcW w:w="1005" w:type="dxa"/>
            <w:tcBorders>
              <w:top w:val="nil"/>
              <w:left w:val="nil"/>
              <w:bottom w:val="single" w:sz="8" w:space="0" w:color="000000"/>
              <w:right w:val="nil"/>
            </w:tcBorders>
            <w:tcMar>
              <w:top w:w="100" w:type="dxa"/>
              <w:left w:w="100" w:type="dxa"/>
              <w:bottom w:w="100" w:type="dxa"/>
              <w:right w:w="100" w:type="dxa"/>
            </w:tcMar>
          </w:tcPr>
          <w:p w14:paraId="6D57E0B9" w14:textId="77777777" w:rsidR="00471A3D" w:rsidRDefault="00EF0B3C" w:rsidP="00A12D1D">
            <w:pPr>
              <w:widowControl w:val="0"/>
              <w:pBdr>
                <w:top w:val="nil"/>
                <w:left w:val="nil"/>
                <w:bottom w:val="nil"/>
                <w:right w:val="nil"/>
                <w:between w:val="nil"/>
              </w:pBdr>
              <w:spacing w:line="240" w:lineRule="auto"/>
              <w:ind w:firstLine="0"/>
            </w:pPr>
            <w:r>
              <w:t>2021</w:t>
            </w:r>
          </w:p>
        </w:tc>
        <w:tc>
          <w:tcPr>
            <w:tcW w:w="1980" w:type="dxa"/>
            <w:tcBorders>
              <w:bottom w:val="single" w:sz="8" w:space="0" w:color="808080"/>
            </w:tcBorders>
            <w:tcMar>
              <w:top w:w="100" w:type="dxa"/>
              <w:left w:w="100" w:type="dxa"/>
              <w:bottom w:w="100" w:type="dxa"/>
              <w:right w:w="100" w:type="dxa"/>
            </w:tcMar>
          </w:tcPr>
          <w:p w14:paraId="5F551104" w14:textId="77777777" w:rsidR="00471A3D" w:rsidRDefault="00EF0B3C" w:rsidP="00A12D1D">
            <w:pPr>
              <w:widowControl w:val="0"/>
              <w:pBdr>
                <w:top w:val="nil"/>
                <w:left w:val="nil"/>
                <w:bottom w:val="nil"/>
                <w:right w:val="nil"/>
                <w:between w:val="nil"/>
              </w:pBdr>
              <w:spacing w:line="240" w:lineRule="auto"/>
              <w:ind w:firstLine="0"/>
            </w:pPr>
            <w:r>
              <w:t>Neah Bay</w:t>
            </w:r>
          </w:p>
        </w:tc>
        <w:tc>
          <w:tcPr>
            <w:tcW w:w="720" w:type="dxa"/>
            <w:tcBorders>
              <w:bottom w:val="single" w:sz="8" w:space="0" w:color="808080"/>
            </w:tcBorders>
            <w:tcMar>
              <w:top w:w="100" w:type="dxa"/>
              <w:left w:w="100" w:type="dxa"/>
              <w:bottom w:w="100" w:type="dxa"/>
              <w:right w:w="100" w:type="dxa"/>
            </w:tcMar>
          </w:tcPr>
          <w:p w14:paraId="5D7AB160" w14:textId="77777777" w:rsidR="00471A3D" w:rsidRDefault="00EF0B3C" w:rsidP="00A12D1D">
            <w:pPr>
              <w:widowControl w:val="0"/>
              <w:pBdr>
                <w:top w:val="nil"/>
                <w:left w:val="nil"/>
                <w:bottom w:val="nil"/>
                <w:right w:val="nil"/>
                <w:between w:val="nil"/>
              </w:pBdr>
              <w:spacing w:line="240" w:lineRule="auto"/>
              <w:ind w:firstLine="0"/>
              <w:jc w:val="center"/>
            </w:pPr>
            <w:r>
              <w:t>16</w:t>
            </w:r>
          </w:p>
        </w:tc>
        <w:tc>
          <w:tcPr>
            <w:tcW w:w="2355" w:type="dxa"/>
            <w:tcBorders>
              <w:bottom w:val="single" w:sz="8" w:space="0" w:color="808080"/>
            </w:tcBorders>
            <w:tcMar>
              <w:top w:w="100" w:type="dxa"/>
              <w:left w:w="100" w:type="dxa"/>
              <w:bottom w:w="100" w:type="dxa"/>
              <w:right w:w="100" w:type="dxa"/>
            </w:tcMar>
          </w:tcPr>
          <w:p w14:paraId="46F3916E" w14:textId="77777777" w:rsidR="00471A3D" w:rsidRDefault="00EF0B3C" w:rsidP="00A12D1D">
            <w:pPr>
              <w:widowControl w:val="0"/>
              <w:pBdr>
                <w:top w:val="nil"/>
                <w:left w:val="nil"/>
                <w:bottom w:val="nil"/>
                <w:right w:val="nil"/>
                <w:between w:val="nil"/>
              </w:pBdr>
              <w:spacing w:line="240" w:lineRule="auto"/>
              <w:ind w:firstLine="0"/>
              <w:jc w:val="center"/>
            </w:pPr>
            <w:r>
              <w:t>13</w:t>
            </w:r>
          </w:p>
        </w:tc>
      </w:tr>
    </w:tbl>
    <w:p w14:paraId="0895634D" w14:textId="77777777" w:rsidR="00471A3D" w:rsidRDefault="00471A3D">
      <w:pPr>
        <w:ind w:firstLine="0"/>
      </w:pPr>
    </w:p>
    <w:p w14:paraId="660F290F" w14:textId="77777777" w:rsidR="00471A3D" w:rsidRDefault="00EF0B3C">
      <w:pPr>
        <w:pStyle w:val="Heading5"/>
      </w:pPr>
      <w:bookmarkStart w:id="37" w:name="_r9nsv8bfn4i1" w:colFirst="0" w:colLast="0"/>
      <w:bookmarkEnd w:id="37"/>
      <w:r>
        <w:br w:type="page"/>
      </w:r>
    </w:p>
    <w:p w14:paraId="6EA7051B" w14:textId="77777777" w:rsidR="00471A3D" w:rsidRDefault="00EF0B3C">
      <w:pPr>
        <w:pStyle w:val="Heading5"/>
        <w:ind w:right="4500"/>
      </w:pPr>
      <w:bookmarkStart w:id="38" w:name="_oqaids1n23wr" w:colFirst="0" w:colLast="0"/>
      <w:bookmarkEnd w:id="38"/>
      <w:r>
        <w:lastRenderedPageBreak/>
        <w:t>Table S2. Macroalgae species observed on transects from 2015-2021 across all sites. Mean density is stipes per m</w:t>
      </w:r>
      <w:r>
        <w:rPr>
          <w:vertAlign w:val="superscript"/>
        </w:rPr>
        <w:t>2</w:t>
      </w:r>
      <w:r>
        <w:t xml:space="preserve"> averaged across all sites and years. </w:t>
      </w:r>
    </w:p>
    <w:tbl>
      <w:tblPr>
        <w:tblStyle w:val="a0"/>
        <w:tblW w:w="4755" w:type="dxa"/>
        <w:tblBorders>
          <w:top w:val="nil"/>
          <w:left w:val="nil"/>
          <w:bottom w:val="nil"/>
          <w:right w:val="nil"/>
          <w:insideH w:val="nil"/>
          <w:insideV w:val="nil"/>
        </w:tblBorders>
        <w:tblLayout w:type="fixed"/>
        <w:tblLook w:val="0600" w:firstRow="0" w:lastRow="0" w:firstColumn="0" w:lastColumn="0" w:noHBand="1" w:noVBand="1"/>
      </w:tblPr>
      <w:tblGrid>
        <w:gridCol w:w="2790"/>
        <w:gridCol w:w="1185"/>
        <w:gridCol w:w="780"/>
      </w:tblGrid>
      <w:tr w:rsidR="00471A3D" w14:paraId="4EACA795" w14:textId="77777777" w:rsidTr="00A12D1D">
        <w:trPr>
          <w:trHeight w:val="20"/>
        </w:trPr>
        <w:tc>
          <w:tcPr>
            <w:tcW w:w="2790" w:type="dxa"/>
            <w:tcBorders>
              <w:top w:val="nil"/>
              <w:left w:val="nil"/>
              <w:bottom w:val="single" w:sz="8" w:space="0" w:color="000000"/>
              <w:right w:val="nil"/>
            </w:tcBorders>
            <w:tcMar>
              <w:top w:w="100" w:type="dxa"/>
              <w:left w:w="100" w:type="dxa"/>
              <w:bottom w:w="100" w:type="dxa"/>
              <w:right w:w="100" w:type="dxa"/>
            </w:tcMar>
          </w:tcPr>
          <w:p w14:paraId="187BC2CA" w14:textId="77777777" w:rsidR="00471A3D" w:rsidRDefault="00EF0B3C" w:rsidP="00A12D1D">
            <w:pPr>
              <w:spacing w:line="240" w:lineRule="auto"/>
              <w:ind w:hanging="10"/>
            </w:pPr>
            <w:r>
              <w:t>Species</w:t>
            </w:r>
          </w:p>
        </w:tc>
        <w:tc>
          <w:tcPr>
            <w:tcW w:w="1185" w:type="dxa"/>
            <w:tcBorders>
              <w:top w:val="nil"/>
              <w:left w:val="nil"/>
              <w:bottom w:val="single" w:sz="8" w:space="0" w:color="000000"/>
              <w:right w:val="nil"/>
            </w:tcBorders>
            <w:tcMar>
              <w:top w:w="100" w:type="dxa"/>
              <w:left w:w="100" w:type="dxa"/>
              <w:bottom w:w="100" w:type="dxa"/>
              <w:right w:w="100" w:type="dxa"/>
            </w:tcMar>
          </w:tcPr>
          <w:p w14:paraId="5EEC7B19" w14:textId="77777777" w:rsidR="00471A3D" w:rsidRDefault="00EF0B3C" w:rsidP="00A12D1D">
            <w:pPr>
              <w:spacing w:line="240" w:lineRule="auto"/>
              <w:ind w:hanging="12"/>
            </w:pPr>
            <w:r>
              <w:t>Density</w:t>
            </w:r>
          </w:p>
        </w:tc>
        <w:tc>
          <w:tcPr>
            <w:tcW w:w="780" w:type="dxa"/>
            <w:tcBorders>
              <w:top w:val="nil"/>
              <w:left w:val="nil"/>
              <w:bottom w:val="single" w:sz="8" w:space="0" w:color="000000"/>
              <w:right w:val="nil"/>
            </w:tcBorders>
            <w:tcMar>
              <w:top w:w="100" w:type="dxa"/>
              <w:left w:w="100" w:type="dxa"/>
              <w:bottom w:w="100" w:type="dxa"/>
              <w:right w:w="100" w:type="dxa"/>
            </w:tcMar>
          </w:tcPr>
          <w:p w14:paraId="313B655E" w14:textId="77777777" w:rsidR="00471A3D" w:rsidRDefault="00EF0B3C" w:rsidP="00A12D1D">
            <w:pPr>
              <w:spacing w:line="240" w:lineRule="auto"/>
              <w:ind w:right="-231" w:hanging="19"/>
            </w:pPr>
            <w:r>
              <w:t>SD</w:t>
            </w:r>
          </w:p>
        </w:tc>
      </w:tr>
      <w:tr w:rsidR="00471A3D" w14:paraId="6D7390B8" w14:textId="77777777" w:rsidTr="00A12D1D">
        <w:trPr>
          <w:trHeight w:val="20"/>
        </w:trPr>
        <w:tc>
          <w:tcPr>
            <w:tcW w:w="2790" w:type="dxa"/>
            <w:tcBorders>
              <w:top w:val="single" w:sz="8" w:space="0" w:color="000000"/>
              <w:left w:val="nil"/>
              <w:bottom w:val="nil"/>
              <w:right w:val="nil"/>
            </w:tcBorders>
            <w:tcMar>
              <w:top w:w="100" w:type="dxa"/>
              <w:left w:w="100" w:type="dxa"/>
              <w:bottom w:w="100" w:type="dxa"/>
              <w:right w:w="100" w:type="dxa"/>
            </w:tcMar>
          </w:tcPr>
          <w:p w14:paraId="50A5D033" w14:textId="77777777" w:rsidR="00471A3D" w:rsidRDefault="00EF0B3C" w:rsidP="00A12D1D">
            <w:pPr>
              <w:spacing w:line="240" w:lineRule="auto"/>
              <w:ind w:hanging="10"/>
              <w:rPr>
                <w:i/>
              </w:rPr>
            </w:pPr>
            <w:r>
              <w:rPr>
                <w:i/>
              </w:rPr>
              <w:t>Pterygophora californica</w:t>
            </w:r>
          </w:p>
        </w:tc>
        <w:tc>
          <w:tcPr>
            <w:tcW w:w="1185" w:type="dxa"/>
            <w:tcBorders>
              <w:top w:val="single" w:sz="8" w:space="0" w:color="000000"/>
            </w:tcBorders>
            <w:tcMar>
              <w:top w:w="100" w:type="dxa"/>
              <w:left w:w="100" w:type="dxa"/>
              <w:bottom w:w="100" w:type="dxa"/>
              <w:right w:w="100" w:type="dxa"/>
            </w:tcMar>
          </w:tcPr>
          <w:p w14:paraId="043122E7" w14:textId="77777777" w:rsidR="00471A3D" w:rsidRDefault="00EF0B3C" w:rsidP="00A12D1D">
            <w:pPr>
              <w:spacing w:line="240" w:lineRule="auto"/>
              <w:ind w:hanging="12"/>
            </w:pPr>
            <w:r>
              <w:t>1.11</w:t>
            </w:r>
          </w:p>
        </w:tc>
        <w:tc>
          <w:tcPr>
            <w:tcW w:w="780" w:type="dxa"/>
            <w:tcBorders>
              <w:top w:val="single" w:sz="8" w:space="0" w:color="000000"/>
            </w:tcBorders>
            <w:tcMar>
              <w:top w:w="100" w:type="dxa"/>
              <w:left w:w="100" w:type="dxa"/>
              <w:bottom w:w="100" w:type="dxa"/>
              <w:right w:w="100" w:type="dxa"/>
            </w:tcMar>
          </w:tcPr>
          <w:p w14:paraId="6C149A62" w14:textId="77777777" w:rsidR="00471A3D" w:rsidRDefault="00EF0B3C" w:rsidP="00A12D1D">
            <w:pPr>
              <w:spacing w:line="240" w:lineRule="auto"/>
              <w:ind w:right="-231" w:hanging="19"/>
            </w:pPr>
            <w:r>
              <w:t>1.38</w:t>
            </w:r>
          </w:p>
        </w:tc>
      </w:tr>
      <w:tr w:rsidR="00471A3D" w14:paraId="7CE833D6" w14:textId="77777777" w:rsidTr="00A12D1D">
        <w:trPr>
          <w:trHeight w:val="20"/>
        </w:trPr>
        <w:tc>
          <w:tcPr>
            <w:tcW w:w="2790" w:type="dxa"/>
            <w:tcBorders>
              <w:top w:val="nil"/>
              <w:left w:val="nil"/>
              <w:bottom w:val="nil"/>
              <w:right w:val="nil"/>
            </w:tcBorders>
            <w:tcMar>
              <w:top w:w="100" w:type="dxa"/>
              <w:left w:w="100" w:type="dxa"/>
              <w:bottom w:w="100" w:type="dxa"/>
              <w:right w:w="100" w:type="dxa"/>
            </w:tcMar>
          </w:tcPr>
          <w:p w14:paraId="0583CB13" w14:textId="77777777" w:rsidR="00471A3D" w:rsidRDefault="00EF0B3C" w:rsidP="00A12D1D">
            <w:pPr>
              <w:spacing w:line="240" w:lineRule="auto"/>
              <w:ind w:hanging="10"/>
              <w:rPr>
                <w:i/>
              </w:rPr>
            </w:pPr>
            <w:r>
              <w:rPr>
                <w:i/>
              </w:rPr>
              <w:t>Nereocystis luetkeana</w:t>
            </w:r>
          </w:p>
        </w:tc>
        <w:tc>
          <w:tcPr>
            <w:tcW w:w="1185" w:type="dxa"/>
            <w:tcMar>
              <w:top w:w="100" w:type="dxa"/>
              <w:left w:w="100" w:type="dxa"/>
              <w:bottom w:w="100" w:type="dxa"/>
              <w:right w:w="100" w:type="dxa"/>
            </w:tcMar>
          </w:tcPr>
          <w:p w14:paraId="2C123E7E" w14:textId="77777777" w:rsidR="00471A3D" w:rsidRDefault="00EF0B3C" w:rsidP="00A12D1D">
            <w:pPr>
              <w:spacing w:line="240" w:lineRule="auto"/>
              <w:ind w:hanging="12"/>
            </w:pPr>
            <w:r>
              <w:t>0.87</w:t>
            </w:r>
          </w:p>
        </w:tc>
        <w:tc>
          <w:tcPr>
            <w:tcW w:w="780" w:type="dxa"/>
            <w:tcMar>
              <w:top w:w="100" w:type="dxa"/>
              <w:left w:w="100" w:type="dxa"/>
              <w:bottom w:w="100" w:type="dxa"/>
              <w:right w:w="100" w:type="dxa"/>
            </w:tcMar>
          </w:tcPr>
          <w:p w14:paraId="52F43027" w14:textId="77777777" w:rsidR="00471A3D" w:rsidRDefault="00EF0B3C" w:rsidP="00A12D1D">
            <w:pPr>
              <w:spacing w:line="240" w:lineRule="auto"/>
              <w:ind w:right="-231" w:hanging="19"/>
            </w:pPr>
            <w:r>
              <w:t>1.70</w:t>
            </w:r>
          </w:p>
        </w:tc>
      </w:tr>
      <w:tr w:rsidR="00471A3D" w14:paraId="1A51FA06" w14:textId="77777777" w:rsidTr="00A12D1D">
        <w:trPr>
          <w:trHeight w:val="20"/>
        </w:trPr>
        <w:tc>
          <w:tcPr>
            <w:tcW w:w="2790" w:type="dxa"/>
            <w:tcBorders>
              <w:top w:val="nil"/>
              <w:left w:val="nil"/>
              <w:bottom w:val="nil"/>
              <w:right w:val="nil"/>
            </w:tcBorders>
            <w:tcMar>
              <w:top w:w="100" w:type="dxa"/>
              <w:left w:w="100" w:type="dxa"/>
              <w:bottom w:w="100" w:type="dxa"/>
              <w:right w:w="100" w:type="dxa"/>
            </w:tcMar>
          </w:tcPr>
          <w:p w14:paraId="7319999E" w14:textId="77777777" w:rsidR="00471A3D" w:rsidRDefault="00EF0B3C" w:rsidP="00A12D1D">
            <w:pPr>
              <w:spacing w:line="240" w:lineRule="auto"/>
              <w:ind w:hanging="10"/>
              <w:rPr>
                <w:i/>
              </w:rPr>
            </w:pPr>
            <w:r>
              <w:rPr>
                <w:i/>
              </w:rPr>
              <w:t>Macrocystis pyrifera</w:t>
            </w:r>
          </w:p>
        </w:tc>
        <w:tc>
          <w:tcPr>
            <w:tcW w:w="1185" w:type="dxa"/>
            <w:tcMar>
              <w:top w:w="100" w:type="dxa"/>
              <w:left w:w="100" w:type="dxa"/>
              <w:bottom w:w="100" w:type="dxa"/>
              <w:right w:w="100" w:type="dxa"/>
            </w:tcMar>
          </w:tcPr>
          <w:p w14:paraId="38272C6C" w14:textId="77777777" w:rsidR="00471A3D" w:rsidRDefault="00EF0B3C" w:rsidP="00A12D1D">
            <w:pPr>
              <w:spacing w:line="240" w:lineRule="auto"/>
              <w:ind w:hanging="12"/>
            </w:pPr>
            <w:r>
              <w:t>0.55</w:t>
            </w:r>
          </w:p>
        </w:tc>
        <w:tc>
          <w:tcPr>
            <w:tcW w:w="780" w:type="dxa"/>
            <w:tcMar>
              <w:top w:w="100" w:type="dxa"/>
              <w:left w:w="100" w:type="dxa"/>
              <w:bottom w:w="100" w:type="dxa"/>
              <w:right w:w="100" w:type="dxa"/>
            </w:tcMar>
          </w:tcPr>
          <w:p w14:paraId="51E005F9" w14:textId="77777777" w:rsidR="00471A3D" w:rsidRDefault="00EF0B3C" w:rsidP="00A12D1D">
            <w:pPr>
              <w:spacing w:line="240" w:lineRule="auto"/>
              <w:ind w:right="-231" w:hanging="19"/>
            </w:pPr>
            <w:r>
              <w:t>1.37</w:t>
            </w:r>
          </w:p>
        </w:tc>
      </w:tr>
      <w:tr w:rsidR="00471A3D" w14:paraId="582FBE78" w14:textId="77777777" w:rsidTr="00A12D1D">
        <w:trPr>
          <w:trHeight w:val="20"/>
        </w:trPr>
        <w:tc>
          <w:tcPr>
            <w:tcW w:w="2790" w:type="dxa"/>
            <w:tcBorders>
              <w:top w:val="nil"/>
              <w:left w:val="nil"/>
              <w:bottom w:val="nil"/>
              <w:right w:val="nil"/>
            </w:tcBorders>
            <w:tcMar>
              <w:top w:w="100" w:type="dxa"/>
              <w:left w:w="100" w:type="dxa"/>
              <w:bottom w:w="100" w:type="dxa"/>
              <w:right w:w="100" w:type="dxa"/>
            </w:tcMar>
          </w:tcPr>
          <w:p w14:paraId="55F1867B" w14:textId="77777777" w:rsidR="00471A3D" w:rsidRDefault="00EF0B3C" w:rsidP="00A12D1D">
            <w:pPr>
              <w:spacing w:line="240" w:lineRule="auto"/>
              <w:ind w:hanging="10"/>
              <w:rPr>
                <w:i/>
              </w:rPr>
            </w:pPr>
            <w:r>
              <w:rPr>
                <w:i/>
              </w:rPr>
              <w:t>Laminaria setchellii</w:t>
            </w:r>
          </w:p>
        </w:tc>
        <w:tc>
          <w:tcPr>
            <w:tcW w:w="1185" w:type="dxa"/>
            <w:tcMar>
              <w:top w:w="100" w:type="dxa"/>
              <w:left w:w="100" w:type="dxa"/>
              <w:bottom w:w="100" w:type="dxa"/>
              <w:right w:w="100" w:type="dxa"/>
            </w:tcMar>
          </w:tcPr>
          <w:p w14:paraId="2DC0EF68" w14:textId="77777777" w:rsidR="00471A3D" w:rsidRDefault="00EF0B3C" w:rsidP="00A12D1D">
            <w:pPr>
              <w:spacing w:line="240" w:lineRule="auto"/>
              <w:ind w:hanging="12"/>
            </w:pPr>
            <w:r>
              <w:t>0.13</w:t>
            </w:r>
          </w:p>
        </w:tc>
        <w:tc>
          <w:tcPr>
            <w:tcW w:w="780" w:type="dxa"/>
            <w:tcMar>
              <w:top w:w="100" w:type="dxa"/>
              <w:left w:w="100" w:type="dxa"/>
              <w:bottom w:w="100" w:type="dxa"/>
              <w:right w:w="100" w:type="dxa"/>
            </w:tcMar>
          </w:tcPr>
          <w:p w14:paraId="5DAD30A3" w14:textId="77777777" w:rsidR="00471A3D" w:rsidRDefault="00EF0B3C" w:rsidP="00A12D1D">
            <w:pPr>
              <w:spacing w:line="240" w:lineRule="auto"/>
              <w:ind w:right="-231" w:hanging="19"/>
            </w:pPr>
            <w:r>
              <w:t>0.40</w:t>
            </w:r>
          </w:p>
        </w:tc>
      </w:tr>
      <w:tr w:rsidR="00471A3D" w14:paraId="1AE2ACA9" w14:textId="77777777" w:rsidTr="00A12D1D">
        <w:trPr>
          <w:trHeight w:val="20"/>
        </w:trPr>
        <w:tc>
          <w:tcPr>
            <w:tcW w:w="2790" w:type="dxa"/>
            <w:tcBorders>
              <w:top w:val="nil"/>
              <w:left w:val="nil"/>
              <w:bottom w:val="nil"/>
              <w:right w:val="nil"/>
            </w:tcBorders>
            <w:tcMar>
              <w:top w:w="100" w:type="dxa"/>
              <w:left w:w="100" w:type="dxa"/>
              <w:bottom w:w="100" w:type="dxa"/>
              <w:right w:w="100" w:type="dxa"/>
            </w:tcMar>
          </w:tcPr>
          <w:p w14:paraId="3AAAF8F5" w14:textId="77777777" w:rsidR="00471A3D" w:rsidRDefault="00EF0B3C" w:rsidP="00A12D1D">
            <w:pPr>
              <w:spacing w:line="240" w:lineRule="auto"/>
              <w:ind w:hanging="10"/>
              <w:rPr>
                <w:i/>
              </w:rPr>
            </w:pPr>
            <w:r>
              <w:rPr>
                <w:i/>
              </w:rPr>
              <w:t>Saccharina dentigera</w:t>
            </w:r>
          </w:p>
        </w:tc>
        <w:tc>
          <w:tcPr>
            <w:tcW w:w="1185" w:type="dxa"/>
            <w:tcMar>
              <w:top w:w="100" w:type="dxa"/>
              <w:left w:w="100" w:type="dxa"/>
              <w:bottom w:w="100" w:type="dxa"/>
              <w:right w:w="100" w:type="dxa"/>
            </w:tcMar>
          </w:tcPr>
          <w:p w14:paraId="4C1D900B" w14:textId="77777777" w:rsidR="00471A3D" w:rsidRDefault="00EF0B3C" w:rsidP="00A12D1D">
            <w:pPr>
              <w:spacing w:line="240" w:lineRule="auto"/>
              <w:ind w:hanging="12"/>
            </w:pPr>
            <w:r>
              <w:t>0.09</w:t>
            </w:r>
          </w:p>
        </w:tc>
        <w:tc>
          <w:tcPr>
            <w:tcW w:w="780" w:type="dxa"/>
            <w:tcMar>
              <w:top w:w="100" w:type="dxa"/>
              <w:left w:w="100" w:type="dxa"/>
              <w:bottom w:w="100" w:type="dxa"/>
              <w:right w:w="100" w:type="dxa"/>
            </w:tcMar>
          </w:tcPr>
          <w:p w14:paraId="252BC2F3" w14:textId="77777777" w:rsidR="00471A3D" w:rsidRDefault="00EF0B3C" w:rsidP="00A12D1D">
            <w:pPr>
              <w:spacing w:line="240" w:lineRule="auto"/>
              <w:ind w:right="-231" w:hanging="19"/>
            </w:pPr>
            <w:r>
              <w:t>0.29</w:t>
            </w:r>
          </w:p>
        </w:tc>
      </w:tr>
      <w:tr w:rsidR="00471A3D" w14:paraId="684B9236" w14:textId="77777777" w:rsidTr="00A12D1D">
        <w:trPr>
          <w:trHeight w:val="20"/>
        </w:trPr>
        <w:tc>
          <w:tcPr>
            <w:tcW w:w="2790" w:type="dxa"/>
            <w:tcBorders>
              <w:top w:val="nil"/>
              <w:left w:val="nil"/>
              <w:bottom w:val="nil"/>
              <w:right w:val="nil"/>
            </w:tcBorders>
            <w:tcMar>
              <w:top w:w="100" w:type="dxa"/>
              <w:left w:w="100" w:type="dxa"/>
              <w:bottom w:w="100" w:type="dxa"/>
              <w:right w:w="100" w:type="dxa"/>
            </w:tcMar>
          </w:tcPr>
          <w:p w14:paraId="050694B5" w14:textId="77777777" w:rsidR="00471A3D" w:rsidRDefault="00EF0B3C" w:rsidP="00A12D1D">
            <w:pPr>
              <w:spacing w:line="240" w:lineRule="auto"/>
              <w:ind w:hanging="10"/>
              <w:rPr>
                <w:i/>
              </w:rPr>
            </w:pPr>
            <w:r>
              <w:rPr>
                <w:i/>
              </w:rPr>
              <w:t>Pleurophycus gardneri</w:t>
            </w:r>
          </w:p>
        </w:tc>
        <w:tc>
          <w:tcPr>
            <w:tcW w:w="1185" w:type="dxa"/>
            <w:tcMar>
              <w:top w:w="100" w:type="dxa"/>
              <w:left w:w="100" w:type="dxa"/>
              <w:bottom w:w="100" w:type="dxa"/>
              <w:right w:w="100" w:type="dxa"/>
            </w:tcMar>
          </w:tcPr>
          <w:p w14:paraId="688397E7" w14:textId="77777777" w:rsidR="00471A3D" w:rsidRDefault="00EF0B3C" w:rsidP="00A12D1D">
            <w:pPr>
              <w:spacing w:line="240" w:lineRule="auto"/>
              <w:ind w:hanging="12"/>
            </w:pPr>
            <w:r>
              <w:t>0.09</w:t>
            </w:r>
          </w:p>
        </w:tc>
        <w:tc>
          <w:tcPr>
            <w:tcW w:w="780" w:type="dxa"/>
            <w:tcMar>
              <w:top w:w="100" w:type="dxa"/>
              <w:left w:w="100" w:type="dxa"/>
              <w:bottom w:w="100" w:type="dxa"/>
              <w:right w:w="100" w:type="dxa"/>
            </w:tcMar>
          </w:tcPr>
          <w:p w14:paraId="1B6762F2" w14:textId="77777777" w:rsidR="00471A3D" w:rsidRDefault="00EF0B3C" w:rsidP="00A12D1D">
            <w:pPr>
              <w:spacing w:line="240" w:lineRule="auto"/>
              <w:ind w:right="-231" w:hanging="19"/>
            </w:pPr>
            <w:r>
              <w:t>0.31</w:t>
            </w:r>
          </w:p>
        </w:tc>
      </w:tr>
      <w:tr w:rsidR="00471A3D" w14:paraId="34EE7E66" w14:textId="77777777" w:rsidTr="00A12D1D">
        <w:trPr>
          <w:trHeight w:val="20"/>
        </w:trPr>
        <w:tc>
          <w:tcPr>
            <w:tcW w:w="2790" w:type="dxa"/>
            <w:tcBorders>
              <w:top w:val="nil"/>
              <w:left w:val="nil"/>
              <w:bottom w:val="nil"/>
              <w:right w:val="nil"/>
            </w:tcBorders>
            <w:tcMar>
              <w:top w:w="100" w:type="dxa"/>
              <w:left w:w="100" w:type="dxa"/>
              <w:bottom w:w="100" w:type="dxa"/>
              <w:right w:w="100" w:type="dxa"/>
            </w:tcMar>
          </w:tcPr>
          <w:p w14:paraId="36351994" w14:textId="77777777" w:rsidR="00471A3D" w:rsidRDefault="00EF0B3C" w:rsidP="00A12D1D">
            <w:pPr>
              <w:spacing w:line="240" w:lineRule="auto"/>
              <w:ind w:hanging="10"/>
              <w:rPr>
                <w:i/>
              </w:rPr>
            </w:pPr>
            <w:r>
              <w:rPr>
                <w:i/>
              </w:rPr>
              <w:t>Desmarestia spp</w:t>
            </w:r>
          </w:p>
        </w:tc>
        <w:tc>
          <w:tcPr>
            <w:tcW w:w="1185" w:type="dxa"/>
            <w:tcMar>
              <w:top w:w="100" w:type="dxa"/>
              <w:left w:w="100" w:type="dxa"/>
              <w:bottom w:w="100" w:type="dxa"/>
              <w:right w:w="100" w:type="dxa"/>
            </w:tcMar>
          </w:tcPr>
          <w:p w14:paraId="2E231530" w14:textId="77777777" w:rsidR="00471A3D" w:rsidRDefault="00EF0B3C" w:rsidP="00A12D1D">
            <w:pPr>
              <w:spacing w:line="240" w:lineRule="auto"/>
              <w:ind w:hanging="12"/>
            </w:pPr>
            <w:r>
              <w:t>0.07</w:t>
            </w:r>
          </w:p>
        </w:tc>
        <w:tc>
          <w:tcPr>
            <w:tcW w:w="780" w:type="dxa"/>
            <w:tcMar>
              <w:top w:w="100" w:type="dxa"/>
              <w:left w:w="100" w:type="dxa"/>
              <w:bottom w:w="100" w:type="dxa"/>
              <w:right w:w="100" w:type="dxa"/>
            </w:tcMar>
          </w:tcPr>
          <w:p w14:paraId="12F0A4C9" w14:textId="77777777" w:rsidR="00471A3D" w:rsidRDefault="00EF0B3C" w:rsidP="00A12D1D">
            <w:pPr>
              <w:spacing w:line="240" w:lineRule="auto"/>
              <w:ind w:right="-231" w:hanging="19"/>
            </w:pPr>
            <w:r>
              <w:t>0.21</w:t>
            </w:r>
          </w:p>
        </w:tc>
      </w:tr>
      <w:tr w:rsidR="00471A3D" w14:paraId="7BFF7416" w14:textId="77777777" w:rsidTr="00A12D1D">
        <w:trPr>
          <w:trHeight w:val="20"/>
        </w:trPr>
        <w:tc>
          <w:tcPr>
            <w:tcW w:w="2790" w:type="dxa"/>
            <w:tcBorders>
              <w:top w:val="nil"/>
              <w:left w:val="nil"/>
              <w:bottom w:val="nil"/>
              <w:right w:val="nil"/>
            </w:tcBorders>
            <w:tcMar>
              <w:top w:w="100" w:type="dxa"/>
              <w:left w:w="100" w:type="dxa"/>
              <w:bottom w:w="100" w:type="dxa"/>
              <w:right w:w="100" w:type="dxa"/>
            </w:tcMar>
          </w:tcPr>
          <w:p w14:paraId="3C73DE8E" w14:textId="77777777" w:rsidR="00471A3D" w:rsidRDefault="00EF0B3C" w:rsidP="00A12D1D">
            <w:pPr>
              <w:spacing w:line="240" w:lineRule="auto"/>
              <w:ind w:hanging="10"/>
              <w:rPr>
                <w:i/>
              </w:rPr>
            </w:pPr>
            <w:r>
              <w:rPr>
                <w:i/>
              </w:rPr>
              <w:t>Costaria costata</w:t>
            </w:r>
          </w:p>
        </w:tc>
        <w:tc>
          <w:tcPr>
            <w:tcW w:w="1185" w:type="dxa"/>
            <w:tcMar>
              <w:top w:w="100" w:type="dxa"/>
              <w:left w:w="100" w:type="dxa"/>
              <w:bottom w:w="100" w:type="dxa"/>
              <w:right w:w="100" w:type="dxa"/>
            </w:tcMar>
          </w:tcPr>
          <w:p w14:paraId="442DBCB6" w14:textId="77777777" w:rsidR="00471A3D" w:rsidRDefault="00EF0B3C" w:rsidP="00A12D1D">
            <w:pPr>
              <w:spacing w:line="240" w:lineRule="auto"/>
              <w:ind w:hanging="12"/>
            </w:pPr>
            <w:r>
              <w:t>0.06</w:t>
            </w:r>
          </w:p>
        </w:tc>
        <w:tc>
          <w:tcPr>
            <w:tcW w:w="780" w:type="dxa"/>
            <w:tcMar>
              <w:top w:w="100" w:type="dxa"/>
              <w:left w:w="100" w:type="dxa"/>
              <w:bottom w:w="100" w:type="dxa"/>
              <w:right w:w="100" w:type="dxa"/>
            </w:tcMar>
          </w:tcPr>
          <w:p w14:paraId="29AD64C4" w14:textId="77777777" w:rsidR="00471A3D" w:rsidRDefault="00EF0B3C" w:rsidP="00A12D1D">
            <w:pPr>
              <w:spacing w:line="240" w:lineRule="auto"/>
              <w:ind w:right="-231" w:hanging="19"/>
            </w:pPr>
            <w:r>
              <w:t>0.17</w:t>
            </w:r>
          </w:p>
        </w:tc>
      </w:tr>
      <w:tr w:rsidR="00471A3D" w14:paraId="2BA425B2" w14:textId="77777777" w:rsidTr="00A12D1D">
        <w:trPr>
          <w:trHeight w:val="20"/>
        </w:trPr>
        <w:tc>
          <w:tcPr>
            <w:tcW w:w="2790" w:type="dxa"/>
            <w:tcBorders>
              <w:top w:val="nil"/>
              <w:left w:val="nil"/>
              <w:bottom w:val="nil"/>
              <w:right w:val="nil"/>
            </w:tcBorders>
            <w:tcMar>
              <w:top w:w="100" w:type="dxa"/>
              <w:left w:w="100" w:type="dxa"/>
              <w:bottom w:w="100" w:type="dxa"/>
              <w:right w:w="100" w:type="dxa"/>
            </w:tcMar>
          </w:tcPr>
          <w:p w14:paraId="12157BBD" w14:textId="77777777" w:rsidR="00471A3D" w:rsidRDefault="00EF0B3C" w:rsidP="00A12D1D">
            <w:pPr>
              <w:spacing w:line="240" w:lineRule="auto"/>
              <w:ind w:hanging="10"/>
              <w:rPr>
                <w:i/>
              </w:rPr>
            </w:pPr>
            <w:r>
              <w:rPr>
                <w:i/>
              </w:rPr>
              <w:t>Saccharina latissima</w:t>
            </w:r>
          </w:p>
        </w:tc>
        <w:tc>
          <w:tcPr>
            <w:tcW w:w="1185" w:type="dxa"/>
            <w:tcMar>
              <w:top w:w="100" w:type="dxa"/>
              <w:left w:w="100" w:type="dxa"/>
              <w:bottom w:w="100" w:type="dxa"/>
              <w:right w:w="100" w:type="dxa"/>
            </w:tcMar>
          </w:tcPr>
          <w:p w14:paraId="5D38ABFE" w14:textId="77777777" w:rsidR="00471A3D" w:rsidRDefault="00EF0B3C" w:rsidP="00A12D1D">
            <w:pPr>
              <w:spacing w:line="240" w:lineRule="auto"/>
              <w:ind w:hanging="12"/>
            </w:pPr>
            <w:r>
              <w:t>0.04</w:t>
            </w:r>
          </w:p>
        </w:tc>
        <w:tc>
          <w:tcPr>
            <w:tcW w:w="780" w:type="dxa"/>
            <w:tcMar>
              <w:top w:w="100" w:type="dxa"/>
              <w:left w:w="100" w:type="dxa"/>
              <w:bottom w:w="100" w:type="dxa"/>
              <w:right w:w="100" w:type="dxa"/>
            </w:tcMar>
          </w:tcPr>
          <w:p w14:paraId="622B212A" w14:textId="77777777" w:rsidR="00471A3D" w:rsidRDefault="00EF0B3C" w:rsidP="00A12D1D">
            <w:pPr>
              <w:spacing w:line="240" w:lineRule="auto"/>
              <w:ind w:right="-231" w:hanging="19"/>
            </w:pPr>
            <w:r>
              <w:t>0.22</w:t>
            </w:r>
          </w:p>
        </w:tc>
      </w:tr>
      <w:tr w:rsidR="00471A3D" w14:paraId="30D495D2" w14:textId="77777777" w:rsidTr="00A12D1D">
        <w:trPr>
          <w:trHeight w:val="20"/>
        </w:trPr>
        <w:tc>
          <w:tcPr>
            <w:tcW w:w="2790" w:type="dxa"/>
            <w:tcBorders>
              <w:top w:val="nil"/>
              <w:left w:val="nil"/>
              <w:bottom w:val="nil"/>
              <w:right w:val="nil"/>
            </w:tcBorders>
            <w:tcMar>
              <w:top w:w="100" w:type="dxa"/>
              <w:left w:w="100" w:type="dxa"/>
              <w:bottom w:w="100" w:type="dxa"/>
              <w:right w:w="100" w:type="dxa"/>
            </w:tcMar>
          </w:tcPr>
          <w:p w14:paraId="5346E48C" w14:textId="77777777" w:rsidR="00471A3D" w:rsidRDefault="00EF0B3C" w:rsidP="00A12D1D">
            <w:pPr>
              <w:spacing w:line="240" w:lineRule="auto"/>
              <w:ind w:hanging="10"/>
              <w:rPr>
                <w:i/>
              </w:rPr>
            </w:pPr>
            <w:r>
              <w:rPr>
                <w:i/>
              </w:rPr>
              <w:t>Alaria marginata</w:t>
            </w:r>
          </w:p>
        </w:tc>
        <w:tc>
          <w:tcPr>
            <w:tcW w:w="1185" w:type="dxa"/>
            <w:tcMar>
              <w:top w:w="100" w:type="dxa"/>
              <w:left w:w="100" w:type="dxa"/>
              <w:bottom w:w="100" w:type="dxa"/>
              <w:right w:w="100" w:type="dxa"/>
            </w:tcMar>
          </w:tcPr>
          <w:p w14:paraId="61BAA241" w14:textId="77777777" w:rsidR="00471A3D" w:rsidRDefault="00EF0B3C" w:rsidP="00A12D1D">
            <w:pPr>
              <w:spacing w:line="240" w:lineRule="auto"/>
              <w:ind w:hanging="12"/>
            </w:pPr>
            <w:r>
              <w:t>0.01</w:t>
            </w:r>
          </w:p>
        </w:tc>
        <w:tc>
          <w:tcPr>
            <w:tcW w:w="780" w:type="dxa"/>
            <w:tcMar>
              <w:top w:w="100" w:type="dxa"/>
              <w:left w:w="100" w:type="dxa"/>
              <w:bottom w:w="100" w:type="dxa"/>
              <w:right w:w="100" w:type="dxa"/>
            </w:tcMar>
          </w:tcPr>
          <w:p w14:paraId="4FEF77D2" w14:textId="77777777" w:rsidR="00471A3D" w:rsidRDefault="00EF0B3C" w:rsidP="00A12D1D">
            <w:pPr>
              <w:spacing w:line="240" w:lineRule="auto"/>
              <w:ind w:right="-231" w:hanging="19"/>
            </w:pPr>
            <w:r>
              <w:t>0.06</w:t>
            </w:r>
          </w:p>
        </w:tc>
      </w:tr>
      <w:tr w:rsidR="00471A3D" w14:paraId="50256471" w14:textId="77777777" w:rsidTr="00A12D1D">
        <w:trPr>
          <w:trHeight w:val="20"/>
        </w:trPr>
        <w:tc>
          <w:tcPr>
            <w:tcW w:w="2790" w:type="dxa"/>
            <w:tcBorders>
              <w:top w:val="nil"/>
              <w:left w:val="nil"/>
              <w:bottom w:val="nil"/>
              <w:right w:val="nil"/>
            </w:tcBorders>
            <w:tcMar>
              <w:top w:w="100" w:type="dxa"/>
              <w:left w:w="100" w:type="dxa"/>
              <w:bottom w:w="100" w:type="dxa"/>
              <w:right w:w="100" w:type="dxa"/>
            </w:tcMar>
          </w:tcPr>
          <w:p w14:paraId="66846DA8" w14:textId="77777777" w:rsidR="00471A3D" w:rsidRDefault="00EF0B3C" w:rsidP="00A12D1D">
            <w:pPr>
              <w:spacing w:line="240" w:lineRule="auto"/>
              <w:ind w:hanging="10"/>
              <w:rPr>
                <w:i/>
              </w:rPr>
            </w:pPr>
            <w:r>
              <w:rPr>
                <w:i/>
              </w:rPr>
              <w:t>Cymathere triplicata</w:t>
            </w:r>
          </w:p>
        </w:tc>
        <w:tc>
          <w:tcPr>
            <w:tcW w:w="1185" w:type="dxa"/>
            <w:tcMar>
              <w:top w:w="100" w:type="dxa"/>
              <w:left w:w="100" w:type="dxa"/>
              <w:bottom w:w="100" w:type="dxa"/>
              <w:right w:w="100" w:type="dxa"/>
            </w:tcMar>
          </w:tcPr>
          <w:p w14:paraId="016FB41B" w14:textId="77777777" w:rsidR="00471A3D" w:rsidRDefault="00EF0B3C" w:rsidP="00A12D1D">
            <w:pPr>
              <w:spacing w:line="240" w:lineRule="auto"/>
              <w:ind w:hanging="12"/>
            </w:pPr>
            <w:r>
              <w:t>0.00</w:t>
            </w:r>
          </w:p>
        </w:tc>
        <w:tc>
          <w:tcPr>
            <w:tcW w:w="780" w:type="dxa"/>
            <w:tcMar>
              <w:top w:w="100" w:type="dxa"/>
              <w:left w:w="100" w:type="dxa"/>
              <w:bottom w:w="100" w:type="dxa"/>
              <w:right w:w="100" w:type="dxa"/>
            </w:tcMar>
          </w:tcPr>
          <w:p w14:paraId="355D1CC4" w14:textId="77777777" w:rsidR="00471A3D" w:rsidRDefault="00EF0B3C" w:rsidP="00A12D1D">
            <w:pPr>
              <w:spacing w:line="240" w:lineRule="auto"/>
              <w:ind w:right="-231" w:hanging="19"/>
            </w:pPr>
            <w:r>
              <w:t>0.02</w:t>
            </w:r>
          </w:p>
        </w:tc>
      </w:tr>
      <w:tr w:rsidR="00471A3D" w14:paraId="177B60E9" w14:textId="77777777" w:rsidTr="00A12D1D">
        <w:trPr>
          <w:trHeight w:val="20"/>
        </w:trPr>
        <w:tc>
          <w:tcPr>
            <w:tcW w:w="2790" w:type="dxa"/>
            <w:tcBorders>
              <w:top w:val="nil"/>
              <w:left w:val="nil"/>
              <w:bottom w:val="single" w:sz="8" w:space="0" w:color="000000"/>
              <w:right w:val="nil"/>
            </w:tcBorders>
            <w:tcMar>
              <w:top w:w="100" w:type="dxa"/>
              <w:left w:w="100" w:type="dxa"/>
              <w:bottom w:w="100" w:type="dxa"/>
              <w:right w:w="100" w:type="dxa"/>
            </w:tcMar>
          </w:tcPr>
          <w:p w14:paraId="458B3534" w14:textId="77777777" w:rsidR="00471A3D" w:rsidRDefault="00EF0B3C" w:rsidP="00A12D1D">
            <w:pPr>
              <w:spacing w:line="240" w:lineRule="auto"/>
              <w:ind w:hanging="10"/>
              <w:rPr>
                <w:i/>
              </w:rPr>
            </w:pPr>
            <w:r>
              <w:rPr>
                <w:i/>
              </w:rPr>
              <w:t>Agarum fimbriatum</w:t>
            </w:r>
          </w:p>
        </w:tc>
        <w:tc>
          <w:tcPr>
            <w:tcW w:w="1185" w:type="dxa"/>
            <w:tcBorders>
              <w:bottom w:val="single" w:sz="8" w:space="0" w:color="808080"/>
            </w:tcBorders>
            <w:tcMar>
              <w:top w:w="100" w:type="dxa"/>
              <w:left w:w="100" w:type="dxa"/>
              <w:bottom w:w="100" w:type="dxa"/>
              <w:right w:w="100" w:type="dxa"/>
            </w:tcMar>
          </w:tcPr>
          <w:p w14:paraId="0884EE80" w14:textId="77777777" w:rsidR="00471A3D" w:rsidRDefault="00EF0B3C" w:rsidP="00A12D1D">
            <w:pPr>
              <w:spacing w:line="240" w:lineRule="auto"/>
              <w:ind w:hanging="12"/>
            </w:pPr>
            <w:r>
              <w:t>0.00</w:t>
            </w:r>
          </w:p>
        </w:tc>
        <w:tc>
          <w:tcPr>
            <w:tcW w:w="780" w:type="dxa"/>
            <w:tcBorders>
              <w:bottom w:val="single" w:sz="8" w:space="0" w:color="808080"/>
            </w:tcBorders>
            <w:tcMar>
              <w:top w:w="100" w:type="dxa"/>
              <w:left w:w="100" w:type="dxa"/>
              <w:bottom w:w="100" w:type="dxa"/>
              <w:right w:w="100" w:type="dxa"/>
            </w:tcMar>
          </w:tcPr>
          <w:p w14:paraId="6EBE5979" w14:textId="77777777" w:rsidR="00471A3D" w:rsidRDefault="00EF0B3C" w:rsidP="00A12D1D">
            <w:pPr>
              <w:spacing w:line="240" w:lineRule="auto"/>
              <w:ind w:right="-231" w:hanging="19"/>
            </w:pPr>
            <w:r>
              <w:t>0.04</w:t>
            </w:r>
          </w:p>
        </w:tc>
      </w:tr>
    </w:tbl>
    <w:p w14:paraId="73417820" w14:textId="77777777" w:rsidR="00471A3D" w:rsidRDefault="00471A3D" w:rsidP="000D6AFE">
      <w:bookmarkStart w:id="39" w:name="_xjuj7385wg2e" w:colFirst="0" w:colLast="0"/>
      <w:bookmarkEnd w:id="39"/>
    </w:p>
    <w:p w14:paraId="31AA4748" w14:textId="77777777" w:rsidR="00471A3D" w:rsidRDefault="00EF0B3C">
      <w:pPr>
        <w:pStyle w:val="Heading5"/>
      </w:pPr>
      <w:bookmarkStart w:id="40" w:name="_skv4plpry6w1" w:colFirst="0" w:colLast="0"/>
      <w:bookmarkEnd w:id="40"/>
      <w:r>
        <w:br w:type="page"/>
      </w:r>
    </w:p>
    <w:p w14:paraId="6C7D5F1C" w14:textId="4AFCC31B" w:rsidR="00471A3D" w:rsidRDefault="00EF0B3C">
      <w:pPr>
        <w:pStyle w:val="Heading5"/>
      </w:pPr>
      <w:bookmarkStart w:id="41" w:name="_hwx622owzuun" w:colFirst="0" w:colLast="0"/>
      <w:bookmarkEnd w:id="41"/>
      <w:r>
        <w:lastRenderedPageBreak/>
        <w:t>Table S3. Invertebrate species showing group designation in the multivariate analyses. Density is the number per m</w:t>
      </w:r>
      <w:r>
        <w:rPr>
          <w:vertAlign w:val="superscript"/>
        </w:rPr>
        <w:t>2</w:t>
      </w:r>
      <w:r>
        <w:t xml:space="preserve"> across all sites and years. SD = 1.0 standard deviation. Values of 0.0 indicate density less than 0.01 per m</w:t>
      </w:r>
      <w:r>
        <w:rPr>
          <w:vertAlign w:val="superscript"/>
        </w:rPr>
        <w:t>2</w:t>
      </w:r>
      <w:r>
        <w:t>. The following groups were used in the multivariate analyses: anemone, blood star, brood star, chiton, crabs, cucum</w:t>
      </w:r>
      <w:r w:rsidR="00AE532B">
        <w:t>ber, green urchin, hermit crabs</w:t>
      </w:r>
      <w:r>
        <w:t xml:space="preserve">, kelp crab, large star, leather star, medium star, nudibranch, </w:t>
      </w:r>
      <w:r>
        <w:rPr>
          <w:i/>
        </w:rPr>
        <w:t>Pisaster</w:t>
      </w:r>
      <w:r>
        <w:t xml:space="preserve">, purple urchin, </w:t>
      </w:r>
      <w:r>
        <w:rPr>
          <w:i/>
        </w:rPr>
        <w:t>Pycnopodia</w:t>
      </w:r>
      <w:r>
        <w:t>, red urchin, shelled gastropod, sponge, and tunicate.</w:t>
      </w:r>
    </w:p>
    <w:tbl>
      <w:tblPr>
        <w:tblStyle w:val="a1"/>
        <w:tblW w:w="8605" w:type="dxa"/>
        <w:tblBorders>
          <w:top w:val="nil"/>
          <w:left w:val="nil"/>
          <w:bottom w:val="nil"/>
          <w:right w:val="nil"/>
          <w:insideH w:val="nil"/>
          <w:insideV w:val="nil"/>
        </w:tblBorders>
        <w:tblLayout w:type="fixed"/>
        <w:tblLook w:val="0600" w:firstRow="0" w:lastRow="0" w:firstColumn="0" w:lastColumn="0" w:noHBand="1" w:noVBand="1"/>
      </w:tblPr>
      <w:tblGrid>
        <w:gridCol w:w="3330"/>
        <w:gridCol w:w="2235"/>
        <w:gridCol w:w="1520"/>
        <w:gridCol w:w="1520"/>
      </w:tblGrid>
      <w:tr w:rsidR="00471A3D" w14:paraId="2D3A3352" w14:textId="77777777" w:rsidTr="00D7682F">
        <w:trPr>
          <w:trHeight w:val="144"/>
        </w:trPr>
        <w:tc>
          <w:tcPr>
            <w:tcW w:w="3330" w:type="dxa"/>
            <w:tcBorders>
              <w:top w:val="nil"/>
              <w:left w:val="nil"/>
              <w:bottom w:val="single" w:sz="8" w:space="0" w:color="000000"/>
              <w:right w:val="nil"/>
            </w:tcBorders>
            <w:tcMar>
              <w:top w:w="100" w:type="dxa"/>
              <w:left w:w="100" w:type="dxa"/>
              <w:bottom w:w="100" w:type="dxa"/>
              <w:right w:w="100" w:type="dxa"/>
            </w:tcMar>
          </w:tcPr>
          <w:p w14:paraId="20B699BA" w14:textId="77777777" w:rsidR="00471A3D" w:rsidRDefault="00EF0B3C" w:rsidP="00D7682F">
            <w:pPr>
              <w:ind w:firstLine="0"/>
            </w:pPr>
            <w:r>
              <w:t>Species</w:t>
            </w:r>
          </w:p>
        </w:tc>
        <w:tc>
          <w:tcPr>
            <w:tcW w:w="2235" w:type="dxa"/>
            <w:tcBorders>
              <w:top w:val="nil"/>
              <w:left w:val="nil"/>
              <w:bottom w:val="single" w:sz="8" w:space="0" w:color="000000"/>
              <w:right w:val="nil"/>
            </w:tcBorders>
            <w:tcMar>
              <w:top w:w="100" w:type="dxa"/>
              <w:left w:w="100" w:type="dxa"/>
              <w:bottom w:w="100" w:type="dxa"/>
              <w:right w:w="100" w:type="dxa"/>
            </w:tcMar>
          </w:tcPr>
          <w:p w14:paraId="1834456C" w14:textId="77777777" w:rsidR="00471A3D" w:rsidRDefault="00EF0B3C" w:rsidP="00D7682F">
            <w:pPr>
              <w:ind w:hanging="10"/>
            </w:pPr>
            <w:r>
              <w:t>Multivariate Group</w:t>
            </w:r>
          </w:p>
        </w:tc>
        <w:tc>
          <w:tcPr>
            <w:tcW w:w="1520" w:type="dxa"/>
            <w:tcBorders>
              <w:top w:val="nil"/>
              <w:left w:val="nil"/>
              <w:bottom w:val="single" w:sz="8" w:space="0" w:color="000000"/>
              <w:right w:val="nil"/>
            </w:tcBorders>
            <w:tcMar>
              <w:top w:w="100" w:type="dxa"/>
              <w:left w:w="100" w:type="dxa"/>
              <w:bottom w:w="100" w:type="dxa"/>
              <w:right w:w="100" w:type="dxa"/>
            </w:tcMar>
          </w:tcPr>
          <w:p w14:paraId="2857F356" w14:textId="77777777" w:rsidR="00471A3D" w:rsidRDefault="00EF0B3C" w:rsidP="00D7682F">
            <w:pPr>
              <w:ind w:firstLine="0"/>
            </w:pPr>
            <w:r>
              <w:t>Density</w:t>
            </w:r>
          </w:p>
        </w:tc>
        <w:tc>
          <w:tcPr>
            <w:tcW w:w="1520" w:type="dxa"/>
            <w:tcBorders>
              <w:top w:val="nil"/>
              <w:left w:val="nil"/>
              <w:bottom w:val="single" w:sz="8" w:space="0" w:color="000000"/>
              <w:right w:val="nil"/>
            </w:tcBorders>
            <w:tcMar>
              <w:top w:w="100" w:type="dxa"/>
              <w:left w:w="100" w:type="dxa"/>
              <w:bottom w:w="100" w:type="dxa"/>
              <w:right w:w="100" w:type="dxa"/>
            </w:tcMar>
          </w:tcPr>
          <w:p w14:paraId="511EFF6F" w14:textId="77777777" w:rsidR="00471A3D" w:rsidRDefault="00EF0B3C" w:rsidP="00D7682F">
            <w:pPr>
              <w:ind w:firstLine="0"/>
            </w:pPr>
            <w:r>
              <w:t>SD</w:t>
            </w:r>
          </w:p>
        </w:tc>
      </w:tr>
      <w:tr w:rsidR="00471A3D" w14:paraId="570DF4B8" w14:textId="77777777" w:rsidTr="00D7682F">
        <w:trPr>
          <w:trHeight w:val="144"/>
        </w:trPr>
        <w:tc>
          <w:tcPr>
            <w:tcW w:w="3330" w:type="dxa"/>
            <w:tcBorders>
              <w:top w:val="single" w:sz="8" w:space="0" w:color="000000"/>
              <w:left w:val="nil"/>
              <w:bottom w:val="nil"/>
              <w:right w:val="nil"/>
            </w:tcBorders>
            <w:tcMar>
              <w:top w:w="100" w:type="dxa"/>
              <w:left w:w="100" w:type="dxa"/>
              <w:bottom w:w="100" w:type="dxa"/>
              <w:right w:w="100" w:type="dxa"/>
            </w:tcMar>
          </w:tcPr>
          <w:p w14:paraId="2CCF9D24" w14:textId="77777777" w:rsidR="00471A3D" w:rsidRDefault="00EF0B3C" w:rsidP="00D7682F">
            <w:pPr>
              <w:spacing w:line="240" w:lineRule="auto"/>
              <w:ind w:firstLine="0"/>
              <w:rPr>
                <w:i/>
              </w:rPr>
            </w:pPr>
            <w:r>
              <w:rPr>
                <w:i/>
              </w:rPr>
              <w:t>Balanus nubilus</w:t>
            </w:r>
          </w:p>
        </w:tc>
        <w:tc>
          <w:tcPr>
            <w:tcW w:w="2235" w:type="dxa"/>
            <w:tcBorders>
              <w:top w:val="single" w:sz="8" w:space="0" w:color="000000"/>
            </w:tcBorders>
            <w:tcMar>
              <w:top w:w="100" w:type="dxa"/>
              <w:left w:w="100" w:type="dxa"/>
              <w:bottom w:w="100" w:type="dxa"/>
              <w:right w:w="100" w:type="dxa"/>
            </w:tcMar>
          </w:tcPr>
          <w:p w14:paraId="33CC4B71" w14:textId="77777777" w:rsidR="00471A3D" w:rsidRDefault="00EF0B3C" w:rsidP="00D7682F">
            <w:pPr>
              <w:spacing w:line="240" w:lineRule="auto"/>
              <w:ind w:hanging="10"/>
            </w:pPr>
            <w:r>
              <w:t>barnacle</w:t>
            </w:r>
          </w:p>
        </w:tc>
        <w:tc>
          <w:tcPr>
            <w:tcW w:w="1520" w:type="dxa"/>
            <w:tcBorders>
              <w:top w:val="single" w:sz="8" w:space="0" w:color="000000"/>
            </w:tcBorders>
            <w:tcMar>
              <w:top w:w="100" w:type="dxa"/>
              <w:left w:w="100" w:type="dxa"/>
              <w:bottom w:w="100" w:type="dxa"/>
              <w:right w:w="100" w:type="dxa"/>
            </w:tcMar>
          </w:tcPr>
          <w:p w14:paraId="3F76EDF7" w14:textId="77777777" w:rsidR="00471A3D" w:rsidRDefault="00EF0B3C" w:rsidP="00D7682F">
            <w:pPr>
              <w:spacing w:line="240" w:lineRule="auto"/>
              <w:ind w:firstLine="0"/>
            </w:pPr>
            <w:r>
              <w:t>0.83</w:t>
            </w:r>
          </w:p>
        </w:tc>
        <w:tc>
          <w:tcPr>
            <w:tcW w:w="1520" w:type="dxa"/>
            <w:tcBorders>
              <w:top w:val="single" w:sz="8" w:space="0" w:color="000000"/>
            </w:tcBorders>
            <w:tcMar>
              <w:top w:w="100" w:type="dxa"/>
              <w:left w:w="100" w:type="dxa"/>
              <w:bottom w:w="100" w:type="dxa"/>
              <w:right w:w="100" w:type="dxa"/>
            </w:tcMar>
          </w:tcPr>
          <w:p w14:paraId="5093F43F" w14:textId="77777777" w:rsidR="00471A3D" w:rsidRPr="00D7682F" w:rsidRDefault="00EF0B3C" w:rsidP="00D7682F">
            <w:pPr>
              <w:spacing w:line="240" w:lineRule="auto"/>
              <w:ind w:firstLine="0"/>
              <w:rPr>
                <w:i/>
              </w:rPr>
            </w:pPr>
            <w:r w:rsidRPr="00D7682F">
              <w:rPr>
                <w:i/>
              </w:rPr>
              <w:t>3.67</w:t>
            </w:r>
          </w:p>
        </w:tc>
      </w:tr>
      <w:tr w:rsidR="00471A3D" w14:paraId="4CF377CA"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4D721CE5" w14:textId="77777777" w:rsidR="00471A3D" w:rsidRDefault="00EF0B3C" w:rsidP="00D7682F">
            <w:pPr>
              <w:spacing w:line="240" w:lineRule="auto"/>
              <w:ind w:firstLine="0"/>
              <w:rPr>
                <w:i/>
              </w:rPr>
            </w:pPr>
            <w:r>
              <w:rPr>
                <w:i/>
              </w:rPr>
              <w:t>Strongylocentrotus purpuratus</w:t>
            </w:r>
          </w:p>
        </w:tc>
        <w:tc>
          <w:tcPr>
            <w:tcW w:w="2235" w:type="dxa"/>
            <w:tcMar>
              <w:top w:w="100" w:type="dxa"/>
              <w:left w:w="100" w:type="dxa"/>
              <w:bottom w:w="100" w:type="dxa"/>
              <w:right w:w="100" w:type="dxa"/>
            </w:tcMar>
          </w:tcPr>
          <w:p w14:paraId="2DCB662B" w14:textId="77777777" w:rsidR="00471A3D" w:rsidRDefault="00EF0B3C" w:rsidP="00D7682F">
            <w:pPr>
              <w:spacing w:line="240" w:lineRule="auto"/>
              <w:ind w:hanging="10"/>
            </w:pPr>
            <w:r>
              <w:t>purple urchin</w:t>
            </w:r>
          </w:p>
        </w:tc>
        <w:tc>
          <w:tcPr>
            <w:tcW w:w="1520" w:type="dxa"/>
            <w:tcMar>
              <w:top w:w="100" w:type="dxa"/>
              <w:left w:w="100" w:type="dxa"/>
              <w:bottom w:w="100" w:type="dxa"/>
              <w:right w:w="100" w:type="dxa"/>
            </w:tcMar>
          </w:tcPr>
          <w:p w14:paraId="6F1B4574" w14:textId="77777777" w:rsidR="00471A3D" w:rsidRDefault="00EF0B3C" w:rsidP="00D7682F">
            <w:pPr>
              <w:spacing w:line="240" w:lineRule="auto"/>
              <w:ind w:firstLine="0"/>
            </w:pPr>
            <w:r>
              <w:t>0.71</w:t>
            </w:r>
          </w:p>
        </w:tc>
        <w:tc>
          <w:tcPr>
            <w:tcW w:w="1520" w:type="dxa"/>
            <w:tcMar>
              <w:top w:w="100" w:type="dxa"/>
              <w:left w:w="100" w:type="dxa"/>
              <w:bottom w:w="100" w:type="dxa"/>
              <w:right w:w="100" w:type="dxa"/>
            </w:tcMar>
          </w:tcPr>
          <w:p w14:paraId="04445813" w14:textId="77777777" w:rsidR="00471A3D" w:rsidRDefault="00EF0B3C" w:rsidP="00D7682F">
            <w:pPr>
              <w:spacing w:line="240" w:lineRule="auto"/>
              <w:ind w:firstLine="0"/>
            </w:pPr>
            <w:r>
              <w:t>2.40</w:t>
            </w:r>
          </w:p>
        </w:tc>
      </w:tr>
      <w:tr w:rsidR="00471A3D" w14:paraId="07D6D687"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334764A3" w14:textId="77777777" w:rsidR="00471A3D" w:rsidRDefault="00EF0B3C" w:rsidP="00D7682F">
            <w:pPr>
              <w:spacing w:line="240" w:lineRule="auto"/>
              <w:ind w:firstLine="0"/>
              <w:rPr>
                <w:i/>
              </w:rPr>
            </w:pPr>
            <w:r>
              <w:rPr>
                <w:i/>
              </w:rPr>
              <w:t>Nucella lamellosa</w:t>
            </w:r>
          </w:p>
        </w:tc>
        <w:tc>
          <w:tcPr>
            <w:tcW w:w="2235" w:type="dxa"/>
            <w:tcMar>
              <w:top w:w="100" w:type="dxa"/>
              <w:left w:w="100" w:type="dxa"/>
              <w:bottom w:w="100" w:type="dxa"/>
              <w:right w:w="100" w:type="dxa"/>
            </w:tcMar>
          </w:tcPr>
          <w:p w14:paraId="54EC9C67" w14:textId="77777777" w:rsidR="00471A3D" w:rsidRDefault="00EF0B3C" w:rsidP="00D7682F">
            <w:pPr>
              <w:spacing w:line="240" w:lineRule="auto"/>
              <w:ind w:hanging="10"/>
            </w:pPr>
            <w:r>
              <w:t>shelled gastropod</w:t>
            </w:r>
          </w:p>
        </w:tc>
        <w:tc>
          <w:tcPr>
            <w:tcW w:w="1520" w:type="dxa"/>
            <w:tcMar>
              <w:top w:w="100" w:type="dxa"/>
              <w:left w:w="100" w:type="dxa"/>
              <w:bottom w:w="100" w:type="dxa"/>
              <w:right w:w="100" w:type="dxa"/>
            </w:tcMar>
          </w:tcPr>
          <w:p w14:paraId="1438F76F" w14:textId="77777777" w:rsidR="00471A3D" w:rsidRDefault="00EF0B3C" w:rsidP="00D7682F">
            <w:pPr>
              <w:spacing w:line="240" w:lineRule="auto"/>
              <w:ind w:firstLine="0"/>
            </w:pPr>
            <w:r>
              <w:t>0.29</w:t>
            </w:r>
          </w:p>
        </w:tc>
        <w:tc>
          <w:tcPr>
            <w:tcW w:w="1520" w:type="dxa"/>
            <w:tcMar>
              <w:top w:w="100" w:type="dxa"/>
              <w:left w:w="100" w:type="dxa"/>
              <w:bottom w:w="100" w:type="dxa"/>
              <w:right w:w="100" w:type="dxa"/>
            </w:tcMar>
          </w:tcPr>
          <w:p w14:paraId="687912E5" w14:textId="77777777" w:rsidR="00471A3D" w:rsidRDefault="00EF0B3C" w:rsidP="00D7682F">
            <w:pPr>
              <w:spacing w:line="240" w:lineRule="auto"/>
              <w:ind w:firstLine="0"/>
            </w:pPr>
            <w:r>
              <w:t>1.36</w:t>
            </w:r>
          </w:p>
        </w:tc>
      </w:tr>
      <w:tr w:rsidR="00471A3D" w14:paraId="4A124097"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57F0ABC5" w14:textId="77777777" w:rsidR="00471A3D" w:rsidRDefault="00EF0B3C" w:rsidP="00D7682F">
            <w:pPr>
              <w:spacing w:line="240" w:lineRule="auto"/>
              <w:ind w:firstLine="0"/>
              <w:rPr>
                <w:i/>
              </w:rPr>
            </w:pPr>
            <w:r>
              <w:rPr>
                <w:i/>
              </w:rPr>
              <w:t>Mesocentrotus franciscanus</w:t>
            </w:r>
          </w:p>
        </w:tc>
        <w:tc>
          <w:tcPr>
            <w:tcW w:w="2235" w:type="dxa"/>
            <w:tcMar>
              <w:top w:w="100" w:type="dxa"/>
              <w:left w:w="100" w:type="dxa"/>
              <w:bottom w:w="100" w:type="dxa"/>
              <w:right w:w="100" w:type="dxa"/>
            </w:tcMar>
          </w:tcPr>
          <w:p w14:paraId="46FA7D48" w14:textId="77777777" w:rsidR="00471A3D" w:rsidRDefault="00EF0B3C" w:rsidP="00D7682F">
            <w:pPr>
              <w:spacing w:line="240" w:lineRule="auto"/>
              <w:ind w:hanging="10"/>
            </w:pPr>
            <w:r>
              <w:t>red urchin</w:t>
            </w:r>
          </w:p>
        </w:tc>
        <w:tc>
          <w:tcPr>
            <w:tcW w:w="1520" w:type="dxa"/>
            <w:tcMar>
              <w:top w:w="100" w:type="dxa"/>
              <w:left w:w="100" w:type="dxa"/>
              <w:bottom w:w="100" w:type="dxa"/>
              <w:right w:w="100" w:type="dxa"/>
            </w:tcMar>
          </w:tcPr>
          <w:p w14:paraId="12A50F65" w14:textId="77777777" w:rsidR="00471A3D" w:rsidRDefault="00EF0B3C" w:rsidP="00D7682F">
            <w:pPr>
              <w:spacing w:line="240" w:lineRule="auto"/>
              <w:ind w:firstLine="0"/>
            </w:pPr>
            <w:r>
              <w:t>0.16</w:t>
            </w:r>
          </w:p>
        </w:tc>
        <w:tc>
          <w:tcPr>
            <w:tcW w:w="1520" w:type="dxa"/>
            <w:tcMar>
              <w:top w:w="100" w:type="dxa"/>
              <w:left w:w="100" w:type="dxa"/>
              <w:bottom w:w="100" w:type="dxa"/>
              <w:right w:w="100" w:type="dxa"/>
            </w:tcMar>
          </w:tcPr>
          <w:p w14:paraId="614C602B" w14:textId="77777777" w:rsidR="00471A3D" w:rsidRDefault="00EF0B3C" w:rsidP="00D7682F">
            <w:pPr>
              <w:spacing w:line="240" w:lineRule="auto"/>
              <w:ind w:firstLine="0"/>
            </w:pPr>
            <w:r>
              <w:t>0.60</w:t>
            </w:r>
          </w:p>
        </w:tc>
      </w:tr>
      <w:tr w:rsidR="00471A3D" w14:paraId="08F28CF1"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3944BB12" w14:textId="77777777" w:rsidR="00471A3D" w:rsidRDefault="00EF0B3C" w:rsidP="00D7682F">
            <w:pPr>
              <w:spacing w:line="240" w:lineRule="auto"/>
              <w:ind w:firstLine="0"/>
              <w:rPr>
                <w:i/>
              </w:rPr>
            </w:pPr>
            <w:r>
              <w:rPr>
                <w:i/>
              </w:rPr>
              <w:t>Cucumaria miniata</w:t>
            </w:r>
          </w:p>
        </w:tc>
        <w:tc>
          <w:tcPr>
            <w:tcW w:w="2235" w:type="dxa"/>
            <w:tcMar>
              <w:top w:w="100" w:type="dxa"/>
              <w:left w:w="100" w:type="dxa"/>
              <w:bottom w:w="100" w:type="dxa"/>
              <w:right w:w="100" w:type="dxa"/>
            </w:tcMar>
          </w:tcPr>
          <w:p w14:paraId="1CC96FB1" w14:textId="77777777" w:rsidR="00471A3D" w:rsidRDefault="00EF0B3C" w:rsidP="00D7682F">
            <w:pPr>
              <w:spacing w:line="240" w:lineRule="auto"/>
              <w:ind w:hanging="10"/>
            </w:pPr>
            <w:r>
              <w:t>cucumber</w:t>
            </w:r>
          </w:p>
        </w:tc>
        <w:tc>
          <w:tcPr>
            <w:tcW w:w="1520" w:type="dxa"/>
            <w:tcMar>
              <w:top w:w="100" w:type="dxa"/>
              <w:left w:w="100" w:type="dxa"/>
              <w:bottom w:w="100" w:type="dxa"/>
              <w:right w:w="100" w:type="dxa"/>
            </w:tcMar>
          </w:tcPr>
          <w:p w14:paraId="76CE9E15" w14:textId="77777777" w:rsidR="00471A3D" w:rsidRDefault="00EF0B3C" w:rsidP="00D7682F">
            <w:pPr>
              <w:spacing w:line="240" w:lineRule="auto"/>
              <w:ind w:firstLine="0"/>
            </w:pPr>
            <w:r>
              <w:t>0.11</w:t>
            </w:r>
          </w:p>
        </w:tc>
        <w:tc>
          <w:tcPr>
            <w:tcW w:w="1520" w:type="dxa"/>
            <w:tcMar>
              <w:top w:w="100" w:type="dxa"/>
              <w:left w:w="100" w:type="dxa"/>
              <w:bottom w:w="100" w:type="dxa"/>
              <w:right w:w="100" w:type="dxa"/>
            </w:tcMar>
          </w:tcPr>
          <w:p w14:paraId="6F938217" w14:textId="77777777" w:rsidR="00471A3D" w:rsidRDefault="00EF0B3C" w:rsidP="00D7682F">
            <w:pPr>
              <w:spacing w:line="240" w:lineRule="auto"/>
              <w:ind w:firstLine="0"/>
            </w:pPr>
            <w:r>
              <w:t>0.16</w:t>
            </w:r>
          </w:p>
        </w:tc>
      </w:tr>
      <w:tr w:rsidR="00471A3D" w14:paraId="22FF463F"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5C15B245" w14:textId="77777777" w:rsidR="00471A3D" w:rsidRDefault="00EF0B3C" w:rsidP="00D7682F">
            <w:pPr>
              <w:spacing w:line="240" w:lineRule="auto"/>
              <w:ind w:firstLine="0"/>
              <w:rPr>
                <w:i/>
              </w:rPr>
            </w:pPr>
            <w:r>
              <w:rPr>
                <w:i/>
              </w:rPr>
              <w:t>Henricia leviuscula</w:t>
            </w:r>
          </w:p>
        </w:tc>
        <w:tc>
          <w:tcPr>
            <w:tcW w:w="2235" w:type="dxa"/>
            <w:tcMar>
              <w:top w:w="100" w:type="dxa"/>
              <w:left w:w="100" w:type="dxa"/>
              <w:bottom w:w="100" w:type="dxa"/>
              <w:right w:w="100" w:type="dxa"/>
            </w:tcMar>
          </w:tcPr>
          <w:p w14:paraId="4764EE29" w14:textId="77777777" w:rsidR="00471A3D" w:rsidRDefault="00EF0B3C" w:rsidP="00D7682F">
            <w:pPr>
              <w:spacing w:line="240" w:lineRule="auto"/>
              <w:ind w:hanging="10"/>
            </w:pPr>
            <w:r>
              <w:t>blood star</w:t>
            </w:r>
          </w:p>
        </w:tc>
        <w:tc>
          <w:tcPr>
            <w:tcW w:w="1520" w:type="dxa"/>
            <w:tcMar>
              <w:top w:w="100" w:type="dxa"/>
              <w:left w:w="100" w:type="dxa"/>
              <w:bottom w:w="100" w:type="dxa"/>
              <w:right w:w="100" w:type="dxa"/>
            </w:tcMar>
          </w:tcPr>
          <w:p w14:paraId="061186B8" w14:textId="77777777" w:rsidR="00471A3D" w:rsidRDefault="00EF0B3C" w:rsidP="00D7682F">
            <w:pPr>
              <w:spacing w:line="240" w:lineRule="auto"/>
              <w:ind w:firstLine="0"/>
            </w:pPr>
            <w:r>
              <w:t>0.10</w:t>
            </w:r>
          </w:p>
        </w:tc>
        <w:tc>
          <w:tcPr>
            <w:tcW w:w="1520" w:type="dxa"/>
            <w:tcMar>
              <w:top w:w="100" w:type="dxa"/>
              <w:left w:w="100" w:type="dxa"/>
              <w:bottom w:w="100" w:type="dxa"/>
              <w:right w:w="100" w:type="dxa"/>
            </w:tcMar>
          </w:tcPr>
          <w:p w14:paraId="696A02EE" w14:textId="77777777" w:rsidR="00471A3D" w:rsidRDefault="00EF0B3C" w:rsidP="00D7682F">
            <w:pPr>
              <w:spacing w:line="240" w:lineRule="auto"/>
              <w:ind w:firstLine="0"/>
            </w:pPr>
            <w:r>
              <w:t>0.09</w:t>
            </w:r>
          </w:p>
        </w:tc>
      </w:tr>
      <w:tr w:rsidR="00471A3D" w14:paraId="1516E260"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363693F0" w14:textId="77777777" w:rsidR="00471A3D" w:rsidRDefault="00EF0B3C" w:rsidP="00D7682F">
            <w:pPr>
              <w:spacing w:line="240" w:lineRule="auto"/>
              <w:ind w:firstLine="0"/>
              <w:rPr>
                <w:i/>
              </w:rPr>
            </w:pPr>
            <w:r>
              <w:rPr>
                <w:i/>
              </w:rPr>
              <w:t>Styela montereyensis</w:t>
            </w:r>
          </w:p>
        </w:tc>
        <w:tc>
          <w:tcPr>
            <w:tcW w:w="2235" w:type="dxa"/>
            <w:tcMar>
              <w:top w:w="100" w:type="dxa"/>
              <w:left w:w="100" w:type="dxa"/>
              <w:bottom w:w="100" w:type="dxa"/>
              <w:right w:w="100" w:type="dxa"/>
            </w:tcMar>
          </w:tcPr>
          <w:p w14:paraId="66D628BD" w14:textId="77777777" w:rsidR="00471A3D" w:rsidRDefault="00EF0B3C" w:rsidP="00D7682F">
            <w:pPr>
              <w:spacing w:line="240" w:lineRule="auto"/>
              <w:ind w:hanging="10"/>
            </w:pPr>
            <w:r>
              <w:t>tunicate</w:t>
            </w:r>
          </w:p>
        </w:tc>
        <w:tc>
          <w:tcPr>
            <w:tcW w:w="1520" w:type="dxa"/>
            <w:tcMar>
              <w:top w:w="100" w:type="dxa"/>
              <w:left w:w="100" w:type="dxa"/>
              <w:bottom w:w="100" w:type="dxa"/>
              <w:right w:w="100" w:type="dxa"/>
            </w:tcMar>
          </w:tcPr>
          <w:p w14:paraId="40E5D099" w14:textId="77777777" w:rsidR="00471A3D" w:rsidRDefault="00EF0B3C" w:rsidP="00D7682F">
            <w:pPr>
              <w:spacing w:line="240" w:lineRule="auto"/>
              <w:ind w:firstLine="0"/>
            </w:pPr>
            <w:r>
              <w:t>0.09</w:t>
            </w:r>
          </w:p>
        </w:tc>
        <w:tc>
          <w:tcPr>
            <w:tcW w:w="1520" w:type="dxa"/>
            <w:tcMar>
              <w:top w:w="100" w:type="dxa"/>
              <w:left w:w="100" w:type="dxa"/>
              <w:bottom w:w="100" w:type="dxa"/>
              <w:right w:w="100" w:type="dxa"/>
            </w:tcMar>
          </w:tcPr>
          <w:p w14:paraId="4B8053AD" w14:textId="77777777" w:rsidR="00471A3D" w:rsidRDefault="00EF0B3C" w:rsidP="00D7682F">
            <w:pPr>
              <w:spacing w:line="240" w:lineRule="auto"/>
              <w:ind w:firstLine="0"/>
            </w:pPr>
            <w:r>
              <w:t>0.14</w:t>
            </w:r>
          </w:p>
        </w:tc>
      </w:tr>
      <w:tr w:rsidR="00471A3D" w14:paraId="4371CA12"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29F73E24" w14:textId="77777777" w:rsidR="00471A3D" w:rsidRDefault="00EF0B3C" w:rsidP="00D7682F">
            <w:pPr>
              <w:spacing w:line="240" w:lineRule="auto"/>
              <w:ind w:firstLine="0"/>
              <w:rPr>
                <w:i/>
              </w:rPr>
            </w:pPr>
            <w:r>
              <w:rPr>
                <w:i/>
              </w:rPr>
              <w:t>Strongylocentrotus droebachiensis</w:t>
            </w:r>
          </w:p>
        </w:tc>
        <w:tc>
          <w:tcPr>
            <w:tcW w:w="2235" w:type="dxa"/>
            <w:tcMar>
              <w:top w:w="100" w:type="dxa"/>
              <w:left w:w="100" w:type="dxa"/>
              <w:bottom w:w="100" w:type="dxa"/>
              <w:right w:w="100" w:type="dxa"/>
            </w:tcMar>
          </w:tcPr>
          <w:p w14:paraId="0D17A693" w14:textId="77777777" w:rsidR="00471A3D" w:rsidRDefault="00EF0B3C" w:rsidP="00D7682F">
            <w:pPr>
              <w:spacing w:line="240" w:lineRule="auto"/>
              <w:ind w:hanging="10"/>
            </w:pPr>
            <w:r>
              <w:t>green urchin</w:t>
            </w:r>
          </w:p>
        </w:tc>
        <w:tc>
          <w:tcPr>
            <w:tcW w:w="1520" w:type="dxa"/>
            <w:tcMar>
              <w:top w:w="100" w:type="dxa"/>
              <w:left w:w="100" w:type="dxa"/>
              <w:bottom w:w="100" w:type="dxa"/>
              <w:right w:w="100" w:type="dxa"/>
            </w:tcMar>
          </w:tcPr>
          <w:p w14:paraId="5F5E116B" w14:textId="77777777" w:rsidR="00471A3D" w:rsidRDefault="00EF0B3C" w:rsidP="00D7682F">
            <w:pPr>
              <w:spacing w:line="240" w:lineRule="auto"/>
              <w:ind w:firstLine="0"/>
            </w:pPr>
            <w:r>
              <w:t>0.06</w:t>
            </w:r>
          </w:p>
        </w:tc>
        <w:tc>
          <w:tcPr>
            <w:tcW w:w="1520" w:type="dxa"/>
            <w:tcMar>
              <w:top w:w="100" w:type="dxa"/>
              <w:left w:w="100" w:type="dxa"/>
              <w:bottom w:w="100" w:type="dxa"/>
              <w:right w:w="100" w:type="dxa"/>
            </w:tcMar>
          </w:tcPr>
          <w:p w14:paraId="36CF22AB" w14:textId="77777777" w:rsidR="00471A3D" w:rsidRDefault="00EF0B3C" w:rsidP="00D7682F">
            <w:pPr>
              <w:spacing w:line="240" w:lineRule="auto"/>
              <w:ind w:firstLine="0"/>
            </w:pPr>
            <w:r>
              <w:t>0.31</w:t>
            </w:r>
          </w:p>
        </w:tc>
      </w:tr>
      <w:tr w:rsidR="00471A3D" w14:paraId="0625C1FE"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7F61E71B" w14:textId="77777777" w:rsidR="00471A3D" w:rsidRDefault="00EF0B3C" w:rsidP="00D7682F">
            <w:pPr>
              <w:spacing w:line="240" w:lineRule="auto"/>
              <w:ind w:firstLine="0"/>
              <w:rPr>
                <w:i/>
              </w:rPr>
            </w:pPr>
            <w:r>
              <w:rPr>
                <w:i/>
              </w:rPr>
              <w:t>Dermasterias imbricata</w:t>
            </w:r>
          </w:p>
        </w:tc>
        <w:tc>
          <w:tcPr>
            <w:tcW w:w="2235" w:type="dxa"/>
            <w:tcMar>
              <w:top w:w="100" w:type="dxa"/>
              <w:left w:w="100" w:type="dxa"/>
              <w:bottom w:w="100" w:type="dxa"/>
              <w:right w:w="100" w:type="dxa"/>
            </w:tcMar>
          </w:tcPr>
          <w:p w14:paraId="69EBFD74" w14:textId="77777777" w:rsidR="00471A3D" w:rsidRDefault="00EF0B3C" w:rsidP="00D7682F">
            <w:pPr>
              <w:spacing w:line="240" w:lineRule="auto"/>
              <w:ind w:hanging="10"/>
            </w:pPr>
            <w:r>
              <w:t>leather star</w:t>
            </w:r>
          </w:p>
        </w:tc>
        <w:tc>
          <w:tcPr>
            <w:tcW w:w="1520" w:type="dxa"/>
            <w:tcMar>
              <w:top w:w="100" w:type="dxa"/>
              <w:left w:w="100" w:type="dxa"/>
              <w:bottom w:w="100" w:type="dxa"/>
              <w:right w:w="100" w:type="dxa"/>
            </w:tcMar>
          </w:tcPr>
          <w:p w14:paraId="1D6734B8" w14:textId="77777777" w:rsidR="00471A3D" w:rsidRDefault="00EF0B3C" w:rsidP="00D7682F">
            <w:pPr>
              <w:spacing w:line="240" w:lineRule="auto"/>
              <w:ind w:firstLine="0"/>
            </w:pPr>
            <w:r>
              <w:t>0.06</w:t>
            </w:r>
          </w:p>
        </w:tc>
        <w:tc>
          <w:tcPr>
            <w:tcW w:w="1520" w:type="dxa"/>
            <w:tcMar>
              <w:top w:w="100" w:type="dxa"/>
              <w:left w:w="100" w:type="dxa"/>
              <w:bottom w:w="100" w:type="dxa"/>
              <w:right w:w="100" w:type="dxa"/>
            </w:tcMar>
          </w:tcPr>
          <w:p w14:paraId="1B5E27B3" w14:textId="77777777" w:rsidR="00471A3D" w:rsidRDefault="00EF0B3C" w:rsidP="00D7682F">
            <w:pPr>
              <w:spacing w:line="240" w:lineRule="auto"/>
              <w:ind w:firstLine="0"/>
            </w:pPr>
            <w:r>
              <w:t>0.10</w:t>
            </w:r>
          </w:p>
        </w:tc>
      </w:tr>
      <w:tr w:rsidR="00471A3D" w14:paraId="4971EEBD"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718FD715" w14:textId="77777777" w:rsidR="00471A3D" w:rsidRDefault="00EF0B3C" w:rsidP="00D7682F">
            <w:pPr>
              <w:spacing w:line="240" w:lineRule="auto"/>
              <w:ind w:firstLine="0"/>
              <w:rPr>
                <w:i/>
              </w:rPr>
            </w:pPr>
            <w:r>
              <w:rPr>
                <w:i/>
              </w:rPr>
              <w:t>Ceratostoma foliatum</w:t>
            </w:r>
          </w:p>
        </w:tc>
        <w:tc>
          <w:tcPr>
            <w:tcW w:w="2235" w:type="dxa"/>
            <w:tcMar>
              <w:top w:w="100" w:type="dxa"/>
              <w:left w:w="100" w:type="dxa"/>
              <w:bottom w:w="100" w:type="dxa"/>
              <w:right w:w="100" w:type="dxa"/>
            </w:tcMar>
          </w:tcPr>
          <w:p w14:paraId="363B281B" w14:textId="77777777" w:rsidR="00471A3D" w:rsidRDefault="00EF0B3C" w:rsidP="00D7682F">
            <w:pPr>
              <w:spacing w:line="240" w:lineRule="auto"/>
              <w:ind w:hanging="10"/>
            </w:pPr>
            <w:r>
              <w:t>shelled gastropod</w:t>
            </w:r>
          </w:p>
        </w:tc>
        <w:tc>
          <w:tcPr>
            <w:tcW w:w="1520" w:type="dxa"/>
            <w:tcMar>
              <w:top w:w="100" w:type="dxa"/>
              <w:left w:w="100" w:type="dxa"/>
              <w:bottom w:w="100" w:type="dxa"/>
              <w:right w:w="100" w:type="dxa"/>
            </w:tcMar>
          </w:tcPr>
          <w:p w14:paraId="167E67CE" w14:textId="77777777" w:rsidR="00471A3D" w:rsidRDefault="00EF0B3C" w:rsidP="00D7682F">
            <w:pPr>
              <w:spacing w:line="240" w:lineRule="auto"/>
              <w:ind w:firstLine="0"/>
            </w:pPr>
            <w:r>
              <w:t>0.05</w:t>
            </w:r>
          </w:p>
        </w:tc>
        <w:tc>
          <w:tcPr>
            <w:tcW w:w="1520" w:type="dxa"/>
            <w:tcMar>
              <w:top w:w="100" w:type="dxa"/>
              <w:left w:w="100" w:type="dxa"/>
              <w:bottom w:w="100" w:type="dxa"/>
              <w:right w:w="100" w:type="dxa"/>
            </w:tcMar>
          </w:tcPr>
          <w:p w14:paraId="0A611511" w14:textId="77777777" w:rsidR="00471A3D" w:rsidRDefault="00EF0B3C" w:rsidP="00D7682F">
            <w:pPr>
              <w:spacing w:line="240" w:lineRule="auto"/>
              <w:ind w:firstLine="0"/>
            </w:pPr>
            <w:r>
              <w:t>0.09</w:t>
            </w:r>
          </w:p>
        </w:tc>
      </w:tr>
      <w:tr w:rsidR="00471A3D" w14:paraId="405EB605"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32E0A007" w14:textId="77777777" w:rsidR="00471A3D" w:rsidRDefault="00EF0B3C" w:rsidP="00D7682F">
            <w:pPr>
              <w:spacing w:line="240" w:lineRule="auto"/>
              <w:ind w:firstLine="0"/>
              <w:rPr>
                <w:i/>
              </w:rPr>
            </w:pPr>
            <w:r>
              <w:rPr>
                <w:i/>
              </w:rPr>
              <w:t>Crassadoma gigantea</w:t>
            </w:r>
          </w:p>
        </w:tc>
        <w:tc>
          <w:tcPr>
            <w:tcW w:w="2235" w:type="dxa"/>
            <w:tcMar>
              <w:top w:w="100" w:type="dxa"/>
              <w:left w:w="100" w:type="dxa"/>
              <w:bottom w:w="100" w:type="dxa"/>
              <w:right w:w="100" w:type="dxa"/>
            </w:tcMar>
          </w:tcPr>
          <w:p w14:paraId="6E67FE70" w14:textId="77777777" w:rsidR="00471A3D" w:rsidRDefault="00EF0B3C" w:rsidP="00D7682F">
            <w:pPr>
              <w:spacing w:line="240" w:lineRule="auto"/>
              <w:ind w:hanging="10"/>
            </w:pPr>
            <w:r>
              <w:t>bivalve</w:t>
            </w:r>
          </w:p>
        </w:tc>
        <w:tc>
          <w:tcPr>
            <w:tcW w:w="1520" w:type="dxa"/>
            <w:tcMar>
              <w:top w:w="100" w:type="dxa"/>
              <w:left w:w="100" w:type="dxa"/>
              <w:bottom w:w="100" w:type="dxa"/>
              <w:right w:w="100" w:type="dxa"/>
            </w:tcMar>
          </w:tcPr>
          <w:p w14:paraId="2698FCFC" w14:textId="77777777" w:rsidR="00471A3D" w:rsidRDefault="00EF0B3C" w:rsidP="00D7682F">
            <w:pPr>
              <w:spacing w:line="240" w:lineRule="auto"/>
              <w:ind w:firstLine="0"/>
            </w:pPr>
            <w:r>
              <w:t>0.03</w:t>
            </w:r>
          </w:p>
        </w:tc>
        <w:tc>
          <w:tcPr>
            <w:tcW w:w="1520" w:type="dxa"/>
            <w:tcMar>
              <w:top w:w="100" w:type="dxa"/>
              <w:left w:w="100" w:type="dxa"/>
              <w:bottom w:w="100" w:type="dxa"/>
              <w:right w:w="100" w:type="dxa"/>
            </w:tcMar>
          </w:tcPr>
          <w:p w14:paraId="562E1168" w14:textId="77777777" w:rsidR="00471A3D" w:rsidRDefault="00EF0B3C" w:rsidP="00D7682F">
            <w:pPr>
              <w:spacing w:line="240" w:lineRule="auto"/>
              <w:ind w:firstLine="0"/>
            </w:pPr>
            <w:r>
              <w:t>0.08</w:t>
            </w:r>
          </w:p>
        </w:tc>
      </w:tr>
      <w:tr w:rsidR="00471A3D" w14:paraId="227451A4"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0C79C598" w14:textId="77777777" w:rsidR="00471A3D" w:rsidRDefault="00EF0B3C" w:rsidP="00D7682F">
            <w:pPr>
              <w:spacing w:line="240" w:lineRule="auto"/>
              <w:ind w:firstLine="0"/>
              <w:rPr>
                <w:i/>
              </w:rPr>
            </w:pPr>
            <w:r>
              <w:rPr>
                <w:i/>
              </w:rPr>
              <w:t>Diodora aspera</w:t>
            </w:r>
          </w:p>
        </w:tc>
        <w:tc>
          <w:tcPr>
            <w:tcW w:w="2235" w:type="dxa"/>
            <w:tcMar>
              <w:top w:w="100" w:type="dxa"/>
              <w:left w:w="100" w:type="dxa"/>
              <w:bottom w:w="100" w:type="dxa"/>
              <w:right w:w="100" w:type="dxa"/>
            </w:tcMar>
          </w:tcPr>
          <w:p w14:paraId="369E21A6" w14:textId="77777777" w:rsidR="00471A3D" w:rsidRDefault="00EF0B3C" w:rsidP="00D7682F">
            <w:pPr>
              <w:spacing w:line="240" w:lineRule="auto"/>
              <w:ind w:hanging="10"/>
            </w:pPr>
            <w:r>
              <w:t>shelled gastropod</w:t>
            </w:r>
          </w:p>
        </w:tc>
        <w:tc>
          <w:tcPr>
            <w:tcW w:w="1520" w:type="dxa"/>
            <w:tcMar>
              <w:top w:w="100" w:type="dxa"/>
              <w:left w:w="100" w:type="dxa"/>
              <w:bottom w:w="100" w:type="dxa"/>
              <w:right w:w="100" w:type="dxa"/>
            </w:tcMar>
          </w:tcPr>
          <w:p w14:paraId="6B7DB771" w14:textId="77777777" w:rsidR="00471A3D" w:rsidRDefault="00EF0B3C" w:rsidP="00D7682F">
            <w:pPr>
              <w:spacing w:line="240" w:lineRule="auto"/>
              <w:ind w:firstLine="0"/>
            </w:pPr>
            <w:r>
              <w:t>0.02</w:t>
            </w:r>
          </w:p>
        </w:tc>
        <w:tc>
          <w:tcPr>
            <w:tcW w:w="1520" w:type="dxa"/>
            <w:tcMar>
              <w:top w:w="100" w:type="dxa"/>
              <w:left w:w="100" w:type="dxa"/>
              <w:bottom w:w="100" w:type="dxa"/>
              <w:right w:w="100" w:type="dxa"/>
            </w:tcMar>
          </w:tcPr>
          <w:p w14:paraId="50F35798" w14:textId="77777777" w:rsidR="00471A3D" w:rsidRDefault="00EF0B3C" w:rsidP="00D7682F">
            <w:pPr>
              <w:spacing w:line="240" w:lineRule="auto"/>
              <w:ind w:firstLine="0"/>
            </w:pPr>
            <w:r>
              <w:t>0.05</w:t>
            </w:r>
          </w:p>
        </w:tc>
      </w:tr>
      <w:tr w:rsidR="00471A3D" w14:paraId="334FD7F3"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636CB7E0" w14:textId="77777777" w:rsidR="00471A3D" w:rsidRDefault="00EF0B3C" w:rsidP="00D7682F">
            <w:pPr>
              <w:spacing w:line="240" w:lineRule="auto"/>
              <w:ind w:firstLine="0"/>
              <w:rPr>
                <w:i/>
              </w:rPr>
            </w:pPr>
            <w:r>
              <w:rPr>
                <w:i/>
              </w:rPr>
              <w:t xml:space="preserve">Leptasterias </w:t>
            </w:r>
            <w:r w:rsidRPr="00AE532B">
              <w:t>spp.</w:t>
            </w:r>
          </w:p>
        </w:tc>
        <w:tc>
          <w:tcPr>
            <w:tcW w:w="2235" w:type="dxa"/>
            <w:tcMar>
              <w:top w:w="100" w:type="dxa"/>
              <w:left w:w="100" w:type="dxa"/>
              <w:bottom w:w="100" w:type="dxa"/>
              <w:right w:w="100" w:type="dxa"/>
            </w:tcMar>
          </w:tcPr>
          <w:p w14:paraId="5CD6E829" w14:textId="77777777" w:rsidR="00471A3D" w:rsidRDefault="00EF0B3C" w:rsidP="00D7682F">
            <w:pPr>
              <w:spacing w:line="240" w:lineRule="auto"/>
              <w:ind w:hanging="10"/>
            </w:pPr>
            <w:r>
              <w:t>brood star</w:t>
            </w:r>
          </w:p>
        </w:tc>
        <w:tc>
          <w:tcPr>
            <w:tcW w:w="1520" w:type="dxa"/>
            <w:tcMar>
              <w:top w:w="100" w:type="dxa"/>
              <w:left w:w="100" w:type="dxa"/>
              <w:bottom w:w="100" w:type="dxa"/>
              <w:right w:w="100" w:type="dxa"/>
            </w:tcMar>
          </w:tcPr>
          <w:p w14:paraId="3B955A4A" w14:textId="77777777" w:rsidR="00471A3D" w:rsidRDefault="00EF0B3C" w:rsidP="00D7682F">
            <w:pPr>
              <w:spacing w:line="240" w:lineRule="auto"/>
              <w:ind w:firstLine="0"/>
            </w:pPr>
            <w:r>
              <w:t>0.02</w:t>
            </w:r>
          </w:p>
        </w:tc>
        <w:tc>
          <w:tcPr>
            <w:tcW w:w="1520" w:type="dxa"/>
            <w:tcMar>
              <w:top w:w="100" w:type="dxa"/>
              <w:left w:w="100" w:type="dxa"/>
              <w:bottom w:w="100" w:type="dxa"/>
              <w:right w:w="100" w:type="dxa"/>
            </w:tcMar>
          </w:tcPr>
          <w:p w14:paraId="6BB5AA36" w14:textId="77777777" w:rsidR="00471A3D" w:rsidRDefault="00EF0B3C" w:rsidP="00D7682F">
            <w:pPr>
              <w:spacing w:line="240" w:lineRule="auto"/>
              <w:ind w:firstLine="0"/>
            </w:pPr>
            <w:r>
              <w:t>0.09</w:t>
            </w:r>
          </w:p>
        </w:tc>
      </w:tr>
      <w:tr w:rsidR="00471A3D" w14:paraId="5C42DA5D"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191C4259" w14:textId="77777777" w:rsidR="00471A3D" w:rsidRDefault="00EF0B3C" w:rsidP="00D7682F">
            <w:pPr>
              <w:spacing w:line="240" w:lineRule="auto"/>
              <w:ind w:firstLine="0"/>
              <w:rPr>
                <w:i/>
              </w:rPr>
            </w:pPr>
            <w:r>
              <w:rPr>
                <w:i/>
              </w:rPr>
              <w:t xml:space="preserve">Urticina </w:t>
            </w:r>
            <w:r w:rsidRPr="00AE532B">
              <w:t>spp.</w:t>
            </w:r>
          </w:p>
        </w:tc>
        <w:tc>
          <w:tcPr>
            <w:tcW w:w="2235" w:type="dxa"/>
            <w:tcMar>
              <w:top w:w="100" w:type="dxa"/>
              <w:left w:w="100" w:type="dxa"/>
              <w:bottom w:w="100" w:type="dxa"/>
              <w:right w:w="100" w:type="dxa"/>
            </w:tcMar>
          </w:tcPr>
          <w:p w14:paraId="6C2A053B" w14:textId="77777777" w:rsidR="00471A3D" w:rsidRDefault="00EF0B3C" w:rsidP="00D7682F">
            <w:pPr>
              <w:spacing w:line="240" w:lineRule="auto"/>
              <w:ind w:hanging="10"/>
            </w:pPr>
            <w:r>
              <w:t>anemone</w:t>
            </w:r>
          </w:p>
        </w:tc>
        <w:tc>
          <w:tcPr>
            <w:tcW w:w="1520" w:type="dxa"/>
            <w:tcMar>
              <w:top w:w="100" w:type="dxa"/>
              <w:left w:w="100" w:type="dxa"/>
              <w:bottom w:w="100" w:type="dxa"/>
              <w:right w:w="100" w:type="dxa"/>
            </w:tcMar>
          </w:tcPr>
          <w:p w14:paraId="23178B6A" w14:textId="77777777" w:rsidR="00471A3D" w:rsidRDefault="00EF0B3C" w:rsidP="00D7682F">
            <w:pPr>
              <w:spacing w:line="240" w:lineRule="auto"/>
              <w:ind w:firstLine="0"/>
            </w:pPr>
            <w:r>
              <w:t>0.02</w:t>
            </w:r>
          </w:p>
        </w:tc>
        <w:tc>
          <w:tcPr>
            <w:tcW w:w="1520" w:type="dxa"/>
            <w:tcMar>
              <w:top w:w="100" w:type="dxa"/>
              <w:left w:w="100" w:type="dxa"/>
              <w:bottom w:w="100" w:type="dxa"/>
              <w:right w:w="100" w:type="dxa"/>
            </w:tcMar>
          </w:tcPr>
          <w:p w14:paraId="594C3966" w14:textId="77777777" w:rsidR="00471A3D" w:rsidRDefault="00EF0B3C" w:rsidP="00D7682F">
            <w:pPr>
              <w:spacing w:line="240" w:lineRule="auto"/>
              <w:ind w:firstLine="0"/>
            </w:pPr>
            <w:r>
              <w:t>0.04</w:t>
            </w:r>
          </w:p>
        </w:tc>
      </w:tr>
      <w:tr w:rsidR="00471A3D" w14:paraId="159E9FED"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0BC01999" w14:textId="77777777" w:rsidR="00471A3D" w:rsidRDefault="00EF0B3C" w:rsidP="00D7682F">
            <w:pPr>
              <w:spacing w:line="240" w:lineRule="auto"/>
              <w:ind w:firstLine="0"/>
              <w:rPr>
                <w:i/>
              </w:rPr>
            </w:pPr>
            <w:r>
              <w:rPr>
                <w:i/>
              </w:rPr>
              <w:t>Pisaster ochraceus</w:t>
            </w:r>
          </w:p>
        </w:tc>
        <w:tc>
          <w:tcPr>
            <w:tcW w:w="2235" w:type="dxa"/>
            <w:tcMar>
              <w:top w:w="100" w:type="dxa"/>
              <w:left w:w="100" w:type="dxa"/>
              <w:bottom w:w="100" w:type="dxa"/>
              <w:right w:w="100" w:type="dxa"/>
            </w:tcMar>
          </w:tcPr>
          <w:p w14:paraId="63A2C711" w14:textId="77777777" w:rsidR="00471A3D" w:rsidRPr="00AE532B" w:rsidRDefault="00EF0B3C" w:rsidP="00D7682F">
            <w:pPr>
              <w:spacing w:line="240" w:lineRule="auto"/>
              <w:ind w:hanging="10"/>
              <w:rPr>
                <w:i/>
              </w:rPr>
            </w:pPr>
            <w:r w:rsidRPr="00AE532B">
              <w:rPr>
                <w:i/>
              </w:rPr>
              <w:t>Pisaster</w:t>
            </w:r>
          </w:p>
        </w:tc>
        <w:tc>
          <w:tcPr>
            <w:tcW w:w="1520" w:type="dxa"/>
            <w:tcMar>
              <w:top w:w="100" w:type="dxa"/>
              <w:left w:w="100" w:type="dxa"/>
              <w:bottom w:w="100" w:type="dxa"/>
              <w:right w:w="100" w:type="dxa"/>
            </w:tcMar>
          </w:tcPr>
          <w:p w14:paraId="76BBB1C3" w14:textId="77777777" w:rsidR="00471A3D" w:rsidRDefault="00EF0B3C" w:rsidP="00D7682F">
            <w:pPr>
              <w:spacing w:line="240" w:lineRule="auto"/>
              <w:ind w:firstLine="0"/>
            </w:pPr>
            <w:r>
              <w:t>0.02</w:t>
            </w:r>
          </w:p>
        </w:tc>
        <w:tc>
          <w:tcPr>
            <w:tcW w:w="1520" w:type="dxa"/>
            <w:tcMar>
              <w:top w:w="100" w:type="dxa"/>
              <w:left w:w="100" w:type="dxa"/>
              <w:bottom w:w="100" w:type="dxa"/>
              <w:right w:w="100" w:type="dxa"/>
            </w:tcMar>
          </w:tcPr>
          <w:p w14:paraId="199F76D6" w14:textId="77777777" w:rsidR="00471A3D" w:rsidRDefault="00EF0B3C" w:rsidP="00D7682F">
            <w:pPr>
              <w:spacing w:line="240" w:lineRule="auto"/>
              <w:ind w:firstLine="0"/>
            </w:pPr>
            <w:r>
              <w:t>0.06</w:t>
            </w:r>
          </w:p>
        </w:tc>
      </w:tr>
      <w:tr w:rsidR="00471A3D" w14:paraId="194A7C2E"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0169F2B6" w14:textId="77777777" w:rsidR="00471A3D" w:rsidRDefault="00EF0B3C" w:rsidP="00D7682F">
            <w:pPr>
              <w:spacing w:line="240" w:lineRule="auto"/>
              <w:ind w:firstLine="0"/>
              <w:rPr>
                <w:i/>
              </w:rPr>
            </w:pPr>
            <w:r>
              <w:rPr>
                <w:i/>
              </w:rPr>
              <w:t>Eupentacta quinquesemita</w:t>
            </w:r>
          </w:p>
        </w:tc>
        <w:tc>
          <w:tcPr>
            <w:tcW w:w="2235" w:type="dxa"/>
            <w:tcMar>
              <w:top w:w="100" w:type="dxa"/>
              <w:left w:w="100" w:type="dxa"/>
              <w:bottom w:w="100" w:type="dxa"/>
              <w:right w:w="100" w:type="dxa"/>
            </w:tcMar>
          </w:tcPr>
          <w:p w14:paraId="5890D8A7" w14:textId="77777777" w:rsidR="00471A3D" w:rsidRDefault="00EF0B3C" w:rsidP="00D7682F">
            <w:pPr>
              <w:spacing w:line="240" w:lineRule="auto"/>
              <w:ind w:hanging="10"/>
            </w:pPr>
            <w:r>
              <w:t>cucumber</w:t>
            </w:r>
          </w:p>
        </w:tc>
        <w:tc>
          <w:tcPr>
            <w:tcW w:w="1520" w:type="dxa"/>
            <w:tcMar>
              <w:top w:w="100" w:type="dxa"/>
              <w:left w:w="100" w:type="dxa"/>
              <w:bottom w:w="100" w:type="dxa"/>
              <w:right w:w="100" w:type="dxa"/>
            </w:tcMar>
          </w:tcPr>
          <w:p w14:paraId="47D462C6" w14:textId="77777777" w:rsidR="00471A3D" w:rsidRDefault="00EF0B3C" w:rsidP="00D7682F">
            <w:pPr>
              <w:spacing w:line="240" w:lineRule="auto"/>
              <w:ind w:firstLine="0"/>
            </w:pPr>
            <w:r>
              <w:t>0.01</w:t>
            </w:r>
          </w:p>
        </w:tc>
        <w:tc>
          <w:tcPr>
            <w:tcW w:w="1520" w:type="dxa"/>
            <w:tcMar>
              <w:top w:w="100" w:type="dxa"/>
              <w:left w:w="100" w:type="dxa"/>
              <w:bottom w:w="100" w:type="dxa"/>
              <w:right w:w="100" w:type="dxa"/>
            </w:tcMar>
          </w:tcPr>
          <w:p w14:paraId="39DE1EA5" w14:textId="77777777" w:rsidR="00471A3D" w:rsidRDefault="00EF0B3C" w:rsidP="00D7682F">
            <w:pPr>
              <w:spacing w:line="240" w:lineRule="auto"/>
              <w:ind w:firstLine="0"/>
            </w:pPr>
            <w:r>
              <w:t>0.03</w:t>
            </w:r>
          </w:p>
        </w:tc>
      </w:tr>
      <w:tr w:rsidR="00471A3D" w14:paraId="1375F02C"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598ABB30" w14:textId="77777777" w:rsidR="00471A3D" w:rsidRDefault="00EF0B3C" w:rsidP="00D7682F">
            <w:pPr>
              <w:spacing w:line="240" w:lineRule="auto"/>
              <w:ind w:firstLine="0"/>
              <w:rPr>
                <w:i/>
              </w:rPr>
            </w:pPr>
            <w:r>
              <w:rPr>
                <w:i/>
              </w:rPr>
              <w:t>Anthopleura xanthogrammica</w:t>
            </w:r>
          </w:p>
        </w:tc>
        <w:tc>
          <w:tcPr>
            <w:tcW w:w="2235" w:type="dxa"/>
            <w:tcMar>
              <w:top w:w="100" w:type="dxa"/>
              <w:left w:w="100" w:type="dxa"/>
              <w:bottom w:w="100" w:type="dxa"/>
              <w:right w:w="100" w:type="dxa"/>
            </w:tcMar>
          </w:tcPr>
          <w:p w14:paraId="3A3C0F68" w14:textId="77777777" w:rsidR="00471A3D" w:rsidRDefault="00EF0B3C" w:rsidP="00D7682F">
            <w:pPr>
              <w:spacing w:line="240" w:lineRule="auto"/>
              <w:ind w:hanging="10"/>
            </w:pPr>
            <w:r>
              <w:t>anemone</w:t>
            </w:r>
          </w:p>
        </w:tc>
        <w:tc>
          <w:tcPr>
            <w:tcW w:w="1520" w:type="dxa"/>
            <w:tcMar>
              <w:top w:w="100" w:type="dxa"/>
              <w:left w:w="100" w:type="dxa"/>
              <w:bottom w:w="100" w:type="dxa"/>
              <w:right w:w="100" w:type="dxa"/>
            </w:tcMar>
          </w:tcPr>
          <w:p w14:paraId="2D27E2FF" w14:textId="77777777" w:rsidR="00471A3D" w:rsidRDefault="00EF0B3C" w:rsidP="00D7682F">
            <w:pPr>
              <w:spacing w:line="240" w:lineRule="auto"/>
              <w:ind w:firstLine="0"/>
            </w:pPr>
            <w:r>
              <w:t>0.01</w:t>
            </w:r>
          </w:p>
        </w:tc>
        <w:tc>
          <w:tcPr>
            <w:tcW w:w="1520" w:type="dxa"/>
            <w:tcMar>
              <w:top w:w="100" w:type="dxa"/>
              <w:left w:w="100" w:type="dxa"/>
              <w:bottom w:w="100" w:type="dxa"/>
              <w:right w:w="100" w:type="dxa"/>
            </w:tcMar>
          </w:tcPr>
          <w:p w14:paraId="6E3C1EC9" w14:textId="77777777" w:rsidR="00471A3D" w:rsidRDefault="00EF0B3C" w:rsidP="00D7682F">
            <w:pPr>
              <w:spacing w:line="240" w:lineRule="auto"/>
              <w:ind w:firstLine="0"/>
            </w:pPr>
            <w:r>
              <w:t>0.03</w:t>
            </w:r>
          </w:p>
        </w:tc>
      </w:tr>
      <w:tr w:rsidR="00471A3D" w14:paraId="2834E4CE"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2E8B71DF" w14:textId="77777777" w:rsidR="00471A3D" w:rsidRDefault="00EF0B3C" w:rsidP="00D7682F">
            <w:pPr>
              <w:spacing w:line="240" w:lineRule="auto"/>
              <w:ind w:firstLine="0"/>
              <w:rPr>
                <w:i/>
              </w:rPr>
            </w:pPr>
            <w:r>
              <w:rPr>
                <w:i/>
              </w:rPr>
              <w:t>Peltodoris nobilis</w:t>
            </w:r>
          </w:p>
        </w:tc>
        <w:tc>
          <w:tcPr>
            <w:tcW w:w="2235" w:type="dxa"/>
            <w:tcMar>
              <w:top w:w="100" w:type="dxa"/>
              <w:left w:w="100" w:type="dxa"/>
              <w:bottom w:w="100" w:type="dxa"/>
              <w:right w:w="100" w:type="dxa"/>
            </w:tcMar>
          </w:tcPr>
          <w:p w14:paraId="369C4018" w14:textId="77777777" w:rsidR="00471A3D" w:rsidRDefault="00EF0B3C" w:rsidP="00D7682F">
            <w:pPr>
              <w:spacing w:line="240" w:lineRule="auto"/>
              <w:ind w:hanging="10"/>
            </w:pPr>
            <w:r>
              <w:t>nudibranch</w:t>
            </w:r>
          </w:p>
        </w:tc>
        <w:tc>
          <w:tcPr>
            <w:tcW w:w="1520" w:type="dxa"/>
            <w:tcMar>
              <w:top w:w="100" w:type="dxa"/>
              <w:left w:w="100" w:type="dxa"/>
              <w:bottom w:w="100" w:type="dxa"/>
              <w:right w:w="100" w:type="dxa"/>
            </w:tcMar>
          </w:tcPr>
          <w:p w14:paraId="2353A885" w14:textId="77777777" w:rsidR="00471A3D" w:rsidRDefault="00EF0B3C" w:rsidP="00D7682F">
            <w:pPr>
              <w:spacing w:line="240" w:lineRule="auto"/>
              <w:ind w:firstLine="0"/>
            </w:pPr>
            <w:r>
              <w:t>0.01</w:t>
            </w:r>
          </w:p>
        </w:tc>
        <w:tc>
          <w:tcPr>
            <w:tcW w:w="1520" w:type="dxa"/>
            <w:tcMar>
              <w:top w:w="100" w:type="dxa"/>
              <w:left w:w="100" w:type="dxa"/>
              <w:bottom w:w="100" w:type="dxa"/>
              <w:right w:w="100" w:type="dxa"/>
            </w:tcMar>
          </w:tcPr>
          <w:p w14:paraId="5B74BAF3" w14:textId="77777777" w:rsidR="00471A3D" w:rsidRDefault="00EF0B3C" w:rsidP="00D7682F">
            <w:pPr>
              <w:spacing w:line="240" w:lineRule="auto"/>
              <w:ind w:firstLine="0"/>
            </w:pPr>
            <w:r>
              <w:t>0.02</w:t>
            </w:r>
          </w:p>
        </w:tc>
      </w:tr>
      <w:tr w:rsidR="00471A3D" w14:paraId="78337070"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103A753A" w14:textId="77777777" w:rsidR="00471A3D" w:rsidRPr="00AE532B" w:rsidRDefault="00EF0B3C" w:rsidP="00D7682F">
            <w:pPr>
              <w:spacing w:line="240" w:lineRule="auto"/>
              <w:ind w:firstLine="0"/>
            </w:pPr>
            <w:r w:rsidRPr="00AE532B">
              <w:t>small chitons</w:t>
            </w:r>
          </w:p>
        </w:tc>
        <w:tc>
          <w:tcPr>
            <w:tcW w:w="2235" w:type="dxa"/>
            <w:tcMar>
              <w:top w:w="100" w:type="dxa"/>
              <w:left w:w="100" w:type="dxa"/>
              <w:bottom w:w="100" w:type="dxa"/>
              <w:right w:w="100" w:type="dxa"/>
            </w:tcMar>
          </w:tcPr>
          <w:p w14:paraId="2DAFE300" w14:textId="77777777" w:rsidR="00471A3D" w:rsidRDefault="00EF0B3C" w:rsidP="00D7682F">
            <w:pPr>
              <w:spacing w:line="240" w:lineRule="auto"/>
              <w:ind w:hanging="10"/>
            </w:pPr>
            <w:r>
              <w:t>chiton</w:t>
            </w:r>
          </w:p>
        </w:tc>
        <w:tc>
          <w:tcPr>
            <w:tcW w:w="1520" w:type="dxa"/>
            <w:tcMar>
              <w:top w:w="100" w:type="dxa"/>
              <w:left w:w="100" w:type="dxa"/>
              <w:bottom w:w="100" w:type="dxa"/>
              <w:right w:w="100" w:type="dxa"/>
            </w:tcMar>
          </w:tcPr>
          <w:p w14:paraId="4FA441ED" w14:textId="77777777" w:rsidR="00471A3D" w:rsidRDefault="00EF0B3C" w:rsidP="00D7682F">
            <w:pPr>
              <w:spacing w:line="240" w:lineRule="auto"/>
              <w:ind w:firstLine="0"/>
            </w:pPr>
            <w:r>
              <w:t>0.01</w:t>
            </w:r>
          </w:p>
        </w:tc>
        <w:tc>
          <w:tcPr>
            <w:tcW w:w="1520" w:type="dxa"/>
            <w:tcMar>
              <w:top w:w="100" w:type="dxa"/>
              <w:left w:w="100" w:type="dxa"/>
              <w:bottom w:w="100" w:type="dxa"/>
              <w:right w:w="100" w:type="dxa"/>
            </w:tcMar>
          </w:tcPr>
          <w:p w14:paraId="6B821383" w14:textId="77777777" w:rsidR="00471A3D" w:rsidRDefault="00EF0B3C" w:rsidP="00D7682F">
            <w:pPr>
              <w:spacing w:line="240" w:lineRule="auto"/>
              <w:ind w:firstLine="0"/>
            </w:pPr>
            <w:r>
              <w:t>0.02</w:t>
            </w:r>
          </w:p>
        </w:tc>
      </w:tr>
      <w:tr w:rsidR="00471A3D" w14:paraId="293BBB4A"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686D6F99" w14:textId="77777777" w:rsidR="00471A3D" w:rsidRDefault="00EF0B3C" w:rsidP="00D7682F">
            <w:pPr>
              <w:spacing w:line="240" w:lineRule="auto"/>
              <w:ind w:firstLine="0"/>
              <w:rPr>
                <w:i/>
              </w:rPr>
            </w:pPr>
            <w:r>
              <w:rPr>
                <w:i/>
              </w:rPr>
              <w:t>Patiria miniata</w:t>
            </w:r>
          </w:p>
        </w:tc>
        <w:tc>
          <w:tcPr>
            <w:tcW w:w="2235" w:type="dxa"/>
            <w:tcMar>
              <w:top w:w="100" w:type="dxa"/>
              <w:left w:w="100" w:type="dxa"/>
              <w:bottom w:w="100" w:type="dxa"/>
              <w:right w:w="100" w:type="dxa"/>
            </w:tcMar>
          </w:tcPr>
          <w:p w14:paraId="495F249C" w14:textId="77777777" w:rsidR="00471A3D" w:rsidRDefault="00EF0B3C" w:rsidP="00D7682F">
            <w:pPr>
              <w:spacing w:line="240" w:lineRule="auto"/>
              <w:ind w:hanging="10"/>
            </w:pPr>
            <w:r>
              <w:t>medium star</w:t>
            </w:r>
          </w:p>
        </w:tc>
        <w:tc>
          <w:tcPr>
            <w:tcW w:w="1520" w:type="dxa"/>
            <w:tcMar>
              <w:top w:w="100" w:type="dxa"/>
              <w:left w:w="100" w:type="dxa"/>
              <w:bottom w:w="100" w:type="dxa"/>
              <w:right w:w="100" w:type="dxa"/>
            </w:tcMar>
          </w:tcPr>
          <w:p w14:paraId="620C6151" w14:textId="77777777" w:rsidR="00471A3D" w:rsidRDefault="00EF0B3C" w:rsidP="00D7682F">
            <w:pPr>
              <w:spacing w:line="240" w:lineRule="auto"/>
              <w:ind w:firstLine="0"/>
            </w:pPr>
            <w:r>
              <w:t>0.01</w:t>
            </w:r>
          </w:p>
        </w:tc>
        <w:tc>
          <w:tcPr>
            <w:tcW w:w="1520" w:type="dxa"/>
            <w:tcMar>
              <w:top w:w="100" w:type="dxa"/>
              <w:left w:w="100" w:type="dxa"/>
              <w:bottom w:w="100" w:type="dxa"/>
              <w:right w:w="100" w:type="dxa"/>
            </w:tcMar>
          </w:tcPr>
          <w:p w14:paraId="0FFE48CE" w14:textId="77777777" w:rsidR="00471A3D" w:rsidRDefault="00EF0B3C" w:rsidP="00D7682F">
            <w:pPr>
              <w:spacing w:line="240" w:lineRule="auto"/>
              <w:ind w:firstLine="0"/>
            </w:pPr>
            <w:r>
              <w:t>0.04</w:t>
            </w:r>
          </w:p>
        </w:tc>
      </w:tr>
      <w:tr w:rsidR="00471A3D" w14:paraId="629B4A80"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738CBF0D" w14:textId="77777777" w:rsidR="00471A3D" w:rsidRDefault="00EF0B3C" w:rsidP="00D7682F">
            <w:pPr>
              <w:spacing w:line="240" w:lineRule="auto"/>
              <w:ind w:firstLine="0"/>
              <w:rPr>
                <w:i/>
              </w:rPr>
            </w:pPr>
            <w:r>
              <w:rPr>
                <w:i/>
              </w:rPr>
              <w:t>Evasterias troschelii</w:t>
            </w:r>
          </w:p>
        </w:tc>
        <w:tc>
          <w:tcPr>
            <w:tcW w:w="2235" w:type="dxa"/>
            <w:tcMar>
              <w:top w:w="100" w:type="dxa"/>
              <w:left w:w="100" w:type="dxa"/>
              <w:bottom w:w="100" w:type="dxa"/>
              <w:right w:w="100" w:type="dxa"/>
            </w:tcMar>
          </w:tcPr>
          <w:p w14:paraId="798A4643" w14:textId="77777777" w:rsidR="00471A3D" w:rsidRDefault="00EF0B3C" w:rsidP="00D7682F">
            <w:pPr>
              <w:spacing w:line="240" w:lineRule="auto"/>
              <w:ind w:hanging="10"/>
            </w:pPr>
            <w:r>
              <w:t>large star</w:t>
            </w:r>
          </w:p>
        </w:tc>
        <w:tc>
          <w:tcPr>
            <w:tcW w:w="1520" w:type="dxa"/>
            <w:tcMar>
              <w:top w:w="100" w:type="dxa"/>
              <w:left w:w="100" w:type="dxa"/>
              <w:bottom w:w="100" w:type="dxa"/>
              <w:right w:w="100" w:type="dxa"/>
            </w:tcMar>
          </w:tcPr>
          <w:p w14:paraId="48B671F3" w14:textId="77777777" w:rsidR="00471A3D" w:rsidRDefault="00EF0B3C" w:rsidP="00D7682F">
            <w:pPr>
              <w:spacing w:line="240" w:lineRule="auto"/>
              <w:ind w:firstLine="0"/>
            </w:pPr>
            <w:r>
              <w:t>0.01</w:t>
            </w:r>
          </w:p>
        </w:tc>
        <w:tc>
          <w:tcPr>
            <w:tcW w:w="1520" w:type="dxa"/>
            <w:tcMar>
              <w:top w:w="100" w:type="dxa"/>
              <w:left w:w="100" w:type="dxa"/>
              <w:bottom w:w="100" w:type="dxa"/>
              <w:right w:w="100" w:type="dxa"/>
            </w:tcMar>
          </w:tcPr>
          <w:p w14:paraId="1A3E49A0" w14:textId="77777777" w:rsidR="00471A3D" w:rsidRDefault="00EF0B3C" w:rsidP="00D7682F">
            <w:pPr>
              <w:spacing w:line="240" w:lineRule="auto"/>
              <w:ind w:firstLine="0"/>
            </w:pPr>
            <w:r>
              <w:t>0.02</w:t>
            </w:r>
          </w:p>
        </w:tc>
      </w:tr>
      <w:tr w:rsidR="00471A3D" w14:paraId="564C5BB9"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7A86065C" w14:textId="77777777" w:rsidR="00471A3D" w:rsidRDefault="00EF0B3C" w:rsidP="00D7682F">
            <w:pPr>
              <w:spacing w:line="240" w:lineRule="auto"/>
              <w:ind w:firstLine="0"/>
              <w:rPr>
                <w:i/>
              </w:rPr>
            </w:pPr>
            <w:r>
              <w:rPr>
                <w:i/>
              </w:rPr>
              <w:lastRenderedPageBreak/>
              <w:t>Doris odhneri</w:t>
            </w:r>
          </w:p>
        </w:tc>
        <w:tc>
          <w:tcPr>
            <w:tcW w:w="2235" w:type="dxa"/>
            <w:tcMar>
              <w:top w:w="100" w:type="dxa"/>
              <w:left w:w="100" w:type="dxa"/>
              <w:bottom w:w="100" w:type="dxa"/>
              <w:right w:w="100" w:type="dxa"/>
            </w:tcMar>
          </w:tcPr>
          <w:p w14:paraId="02AEECEA" w14:textId="77777777" w:rsidR="00471A3D" w:rsidRDefault="00EF0B3C" w:rsidP="00D7682F">
            <w:pPr>
              <w:spacing w:line="240" w:lineRule="auto"/>
              <w:ind w:hanging="10"/>
            </w:pPr>
            <w:r>
              <w:t>nudibranch</w:t>
            </w:r>
          </w:p>
        </w:tc>
        <w:tc>
          <w:tcPr>
            <w:tcW w:w="1520" w:type="dxa"/>
            <w:tcMar>
              <w:top w:w="100" w:type="dxa"/>
              <w:left w:w="100" w:type="dxa"/>
              <w:bottom w:w="100" w:type="dxa"/>
              <w:right w:w="100" w:type="dxa"/>
            </w:tcMar>
          </w:tcPr>
          <w:p w14:paraId="0BC3794B" w14:textId="77777777" w:rsidR="00471A3D" w:rsidRDefault="00EF0B3C" w:rsidP="00D7682F">
            <w:pPr>
              <w:spacing w:line="240" w:lineRule="auto"/>
              <w:ind w:firstLine="0"/>
            </w:pPr>
            <w:r>
              <w:t>0.01</w:t>
            </w:r>
          </w:p>
        </w:tc>
        <w:tc>
          <w:tcPr>
            <w:tcW w:w="1520" w:type="dxa"/>
            <w:tcMar>
              <w:top w:w="100" w:type="dxa"/>
              <w:left w:w="100" w:type="dxa"/>
              <w:bottom w:w="100" w:type="dxa"/>
              <w:right w:w="100" w:type="dxa"/>
            </w:tcMar>
          </w:tcPr>
          <w:p w14:paraId="6510F322" w14:textId="77777777" w:rsidR="00471A3D" w:rsidRDefault="00EF0B3C" w:rsidP="00D7682F">
            <w:pPr>
              <w:spacing w:line="240" w:lineRule="auto"/>
              <w:ind w:firstLine="0"/>
            </w:pPr>
            <w:r>
              <w:t>0.02</w:t>
            </w:r>
          </w:p>
        </w:tc>
      </w:tr>
      <w:tr w:rsidR="00471A3D" w14:paraId="20D8461D"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4A67A6D7" w14:textId="77777777" w:rsidR="00471A3D" w:rsidRDefault="00EF0B3C" w:rsidP="00D7682F">
            <w:pPr>
              <w:spacing w:line="240" w:lineRule="auto"/>
              <w:ind w:firstLine="0"/>
              <w:rPr>
                <w:i/>
              </w:rPr>
            </w:pPr>
            <w:r>
              <w:rPr>
                <w:i/>
              </w:rPr>
              <w:t xml:space="preserve">Scyra </w:t>
            </w:r>
            <w:r w:rsidRPr="00AE532B">
              <w:t>spp</w:t>
            </w:r>
            <w:r>
              <w:rPr>
                <w:i/>
              </w:rPr>
              <w:t>.</w:t>
            </w:r>
          </w:p>
        </w:tc>
        <w:tc>
          <w:tcPr>
            <w:tcW w:w="2235" w:type="dxa"/>
            <w:tcMar>
              <w:top w:w="100" w:type="dxa"/>
              <w:left w:w="100" w:type="dxa"/>
              <w:bottom w:w="100" w:type="dxa"/>
              <w:right w:w="100" w:type="dxa"/>
            </w:tcMar>
          </w:tcPr>
          <w:p w14:paraId="05786FC2" w14:textId="77777777" w:rsidR="00471A3D" w:rsidRDefault="00EF0B3C" w:rsidP="00D7682F">
            <w:pPr>
              <w:spacing w:line="240" w:lineRule="auto"/>
              <w:ind w:hanging="10"/>
            </w:pPr>
            <w:r>
              <w:t>crabs</w:t>
            </w:r>
          </w:p>
        </w:tc>
        <w:tc>
          <w:tcPr>
            <w:tcW w:w="1520" w:type="dxa"/>
            <w:tcMar>
              <w:top w:w="100" w:type="dxa"/>
              <w:left w:w="100" w:type="dxa"/>
              <w:bottom w:w="100" w:type="dxa"/>
              <w:right w:w="100" w:type="dxa"/>
            </w:tcMar>
          </w:tcPr>
          <w:p w14:paraId="78641D4C" w14:textId="77777777" w:rsidR="00471A3D" w:rsidRDefault="00EF0B3C" w:rsidP="00D7682F">
            <w:pPr>
              <w:spacing w:line="240" w:lineRule="auto"/>
              <w:ind w:firstLine="0"/>
            </w:pPr>
            <w:r>
              <w:t>0.01</w:t>
            </w:r>
          </w:p>
        </w:tc>
        <w:tc>
          <w:tcPr>
            <w:tcW w:w="1520" w:type="dxa"/>
            <w:tcMar>
              <w:top w:w="100" w:type="dxa"/>
              <w:left w:w="100" w:type="dxa"/>
              <w:bottom w:w="100" w:type="dxa"/>
              <w:right w:w="100" w:type="dxa"/>
            </w:tcMar>
          </w:tcPr>
          <w:p w14:paraId="33C4D2D0" w14:textId="77777777" w:rsidR="00471A3D" w:rsidRDefault="00EF0B3C" w:rsidP="00D7682F">
            <w:pPr>
              <w:spacing w:line="240" w:lineRule="auto"/>
              <w:ind w:firstLine="0"/>
            </w:pPr>
            <w:r>
              <w:t>0.02</w:t>
            </w:r>
          </w:p>
        </w:tc>
      </w:tr>
      <w:tr w:rsidR="00471A3D" w14:paraId="2D66B2F7"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24068421" w14:textId="77777777" w:rsidR="00471A3D" w:rsidRDefault="00EF0B3C" w:rsidP="00D7682F">
            <w:pPr>
              <w:spacing w:line="240" w:lineRule="auto"/>
              <w:ind w:firstLine="0"/>
              <w:rPr>
                <w:i/>
              </w:rPr>
            </w:pPr>
            <w:r>
              <w:rPr>
                <w:i/>
              </w:rPr>
              <w:t>Orthasterias koehleri</w:t>
            </w:r>
          </w:p>
        </w:tc>
        <w:tc>
          <w:tcPr>
            <w:tcW w:w="2235" w:type="dxa"/>
            <w:tcMar>
              <w:top w:w="100" w:type="dxa"/>
              <w:left w:w="100" w:type="dxa"/>
              <w:bottom w:w="100" w:type="dxa"/>
              <w:right w:w="100" w:type="dxa"/>
            </w:tcMar>
          </w:tcPr>
          <w:p w14:paraId="2907A54E" w14:textId="77777777" w:rsidR="00471A3D" w:rsidRDefault="00EF0B3C" w:rsidP="00D7682F">
            <w:pPr>
              <w:spacing w:line="240" w:lineRule="auto"/>
              <w:ind w:hanging="10"/>
            </w:pPr>
            <w:r>
              <w:t>large star</w:t>
            </w:r>
          </w:p>
        </w:tc>
        <w:tc>
          <w:tcPr>
            <w:tcW w:w="1520" w:type="dxa"/>
            <w:tcMar>
              <w:top w:w="100" w:type="dxa"/>
              <w:left w:w="100" w:type="dxa"/>
              <w:bottom w:w="100" w:type="dxa"/>
              <w:right w:w="100" w:type="dxa"/>
            </w:tcMar>
          </w:tcPr>
          <w:p w14:paraId="255D6779" w14:textId="77777777" w:rsidR="00471A3D" w:rsidRDefault="00EF0B3C" w:rsidP="00D7682F">
            <w:pPr>
              <w:spacing w:line="240" w:lineRule="auto"/>
              <w:ind w:firstLine="0"/>
            </w:pPr>
            <w:r>
              <w:t>0.01</w:t>
            </w:r>
          </w:p>
        </w:tc>
        <w:tc>
          <w:tcPr>
            <w:tcW w:w="1520" w:type="dxa"/>
            <w:tcMar>
              <w:top w:w="100" w:type="dxa"/>
              <w:left w:w="100" w:type="dxa"/>
              <w:bottom w:w="100" w:type="dxa"/>
              <w:right w:w="100" w:type="dxa"/>
            </w:tcMar>
          </w:tcPr>
          <w:p w14:paraId="0B574109" w14:textId="77777777" w:rsidR="00471A3D" w:rsidRDefault="00EF0B3C" w:rsidP="00D7682F">
            <w:pPr>
              <w:spacing w:line="240" w:lineRule="auto"/>
              <w:ind w:firstLine="0"/>
            </w:pPr>
            <w:r>
              <w:t>0.02</w:t>
            </w:r>
          </w:p>
        </w:tc>
      </w:tr>
      <w:tr w:rsidR="00471A3D" w14:paraId="72038451"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57EC6626" w14:textId="77777777" w:rsidR="00471A3D" w:rsidRDefault="00EF0B3C" w:rsidP="00D7682F">
            <w:pPr>
              <w:spacing w:line="240" w:lineRule="auto"/>
              <w:ind w:firstLine="0"/>
              <w:rPr>
                <w:i/>
              </w:rPr>
            </w:pPr>
            <w:r>
              <w:rPr>
                <w:i/>
              </w:rPr>
              <w:t>Cryptochiton stelleri</w:t>
            </w:r>
          </w:p>
        </w:tc>
        <w:tc>
          <w:tcPr>
            <w:tcW w:w="2235" w:type="dxa"/>
            <w:tcMar>
              <w:top w:w="100" w:type="dxa"/>
              <w:left w:w="100" w:type="dxa"/>
              <w:bottom w:w="100" w:type="dxa"/>
              <w:right w:w="100" w:type="dxa"/>
            </w:tcMar>
          </w:tcPr>
          <w:p w14:paraId="2317B764" w14:textId="77777777" w:rsidR="00471A3D" w:rsidRDefault="00EF0B3C" w:rsidP="00D7682F">
            <w:pPr>
              <w:spacing w:line="240" w:lineRule="auto"/>
              <w:ind w:hanging="10"/>
            </w:pPr>
            <w:r>
              <w:t>chiton</w:t>
            </w:r>
          </w:p>
        </w:tc>
        <w:tc>
          <w:tcPr>
            <w:tcW w:w="1520" w:type="dxa"/>
            <w:tcMar>
              <w:top w:w="100" w:type="dxa"/>
              <w:left w:w="100" w:type="dxa"/>
              <w:bottom w:w="100" w:type="dxa"/>
              <w:right w:w="100" w:type="dxa"/>
            </w:tcMar>
          </w:tcPr>
          <w:p w14:paraId="5FE34D45" w14:textId="77777777" w:rsidR="00471A3D" w:rsidRDefault="00EF0B3C" w:rsidP="00D7682F">
            <w:pPr>
              <w:spacing w:line="240" w:lineRule="auto"/>
              <w:ind w:firstLine="0"/>
            </w:pPr>
            <w:r>
              <w:t>0.01</w:t>
            </w:r>
          </w:p>
        </w:tc>
        <w:tc>
          <w:tcPr>
            <w:tcW w:w="1520" w:type="dxa"/>
            <w:tcMar>
              <w:top w:w="100" w:type="dxa"/>
              <w:left w:w="100" w:type="dxa"/>
              <w:bottom w:w="100" w:type="dxa"/>
              <w:right w:w="100" w:type="dxa"/>
            </w:tcMar>
          </w:tcPr>
          <w:p w14:paraId="2E183705" w14:textId="77777777" w:rsidR="00471A3D" w:rsidRDefault="00EF0B3C" w:rsidP="00D7682F">
            <w:pPr>
              <w:spacing w:line="240" w:lineRule="auto"/>
              <w:ind w:firstLine="0"/>
            </w:pPr>
            <w:r>
              <w:t>0.01</w:t>
            </w:r>
          </w:p>
        </w:tc>
      </w:tr>
      <w:tr w:rsidR="00471A3D" w14:paraId="16F2FB02"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0BF81EE6" w14:textId="77777777" w:rsidR="00471A3D" w:rsidRDefault="00EF0B3C" w:rsidP="00D7682F">
            <w:pPr>
              <w:spacing w:line="240" w:lineRule="auto"/>
              <w:ind w:firstLine="0"/>
              <w:rPr>
                <w:i/>
              </w:rPr>
            </w:pPr>
            <w:r>
              <w:rPr>
                <w:i/>
              </w:rPr>
              <w:t>Dirona albolineata</w:t>
            </w:r>
          </w:p>
        </w:tc>
        <w:tc>
          <w:tcPr>
            <w:tcW w:w="2235" w:type="dxa"/>
            <w:tcMar>
              <w:top w:w="100" w:type="dxa"/>
              <w:left w:w="100" w:type="dxa"/>
              <w:bottom w:w="100" w:type="dxa"/>
              <w:right w:w="100" w:type="dxa"/>
            </w:tcMar>
          </w:tcPr>
          <w:p w14:paraId="48C6209E" w14:textId="77777777" w:rsidR="00471A3D" w:rsidRDefault="00EF0B3C" w:rsidP="00D7682F">
            <w:pPr>
              <w:spacing w:line="240" w:lineRule="auto"/>
              <w:ind w:hanging="10"/>
            </w:pPr>
            <w:r>
              <w:t>nudibranch</w:t>
            </w:r>
          </w:p>
        </w:tc>
        <w:tc>
          <w:tcPr>
            <w:tcW w:w="1520" w:type="dxa"/>
            <w:tcMar>
              <w:top w:w="100" w:type="dxa"/>
              <w:left w:w="100" w:type="dxa"/>
              <w:bottom w:w="100" w:type="dxa"/>
              <w:right w:w="100" w:type="dxa"/>
            </w:tcMar>
          </w:tcPr>
          <w:p w14:paraId="73DE16AD" w14:textId="77777777" w:rsidR="00471A3D" w:rsidRDefault="00EF0B3C" w:rsidP="00D7682F">
            <w:pPr>
              <w:spacing w:line="240" w:lineRule="auto"/>
              <w:ind w:firstLine="0"/>
            </w:pPr>
            <w:r>
              <w:t>0.01</w:t>
            </w:r>
          </w:p>
        </w:tc>
        <w:tc>
          <w:tcPr>
            <w:tcW w:w="1520" w:type="dxa"/>
            <w:tcMar>
              <w:top w:w="100" w:type="dxa"/>
              <w:left w:w="100" w:type="dxa"/>
              <w:bottom w:w="100" w:type="dxa"/>
              <w:right w:w="100" w:type="dxa"/>
            </w:tcMar>
          </w:tcPr>
          <w:p w14:paraId="2A18DD6A" w14:textId="77777777" w:rsidR="00471A3D" w:rsidRDefault="00EF0B3C" w:rsidP="00D7682F">
            <w:pPr>
              <w:spacing w:line="240" w:lineRule="auto"/>
              <w:ind w:firstLine="0"/>
            </w:pPr>
            <w:r>
              <w:t>0.02</w:t>
            </w:r>
          </w:p>
        </w:tc>
      </w:tr>
      <w:tr w:rsidR="00471A3D" w14:paraId="4C15AB9B"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02944ADB" w14:textId="77777777" w:rsidR="00471A3D" w:rsidRDefault="00EF0B3C" w:rsidP="00D7682F">
            <w:pPr>
              <w:spacing w:line="240" w:lineRule="auto"/>
              <w:ind w:firstLine="0"/>
              <w:rPr>
                <w:i/>
              </w:rPr>
            </w:pPr>
            <w:r>
              <w:rPr>
                <w:i/>
              </w:rPr>
              <w:t>Acmaea mitra</w:t>
            </w:r>
          </w:p>
        </w:tc>
        <w:tc>
          <w:tcPr>
            <w:tcW w:w="2235" w:type="dxa"/>
            <w:tcMar>
              <w:top w:w="100" w:type="dxa"/>
              <w:left w:w="100" w:type="dxa"/>
              <w:bottom w:w="100" w:type="dxa"/>
              <w:right w:w="100" w:type="dxa"/>
            </w:tcMar>
          </w:tcPr>
          <w:p w14:paraId="0E085FD8" w14:textId="77777777" w:rsidR="00471A3D" w:rsidRDefault="00EF0B3C" w:rsidP="00D7682F">
            <w:pPr>
              <w:spacing w:line="240" w:lineRule="auto"/>
              <w:ind w:hanging="10"/>
            </w:pPr>
            <w:r>
              <w:t>shelled gastropod</w:t>
            </w:r>
          </w:p>
        </w:tc>
        <w:tc>
          <w:tcPr>
            <w:tcW w:w="1520" w:type="dxa"/>
            <w:tcMar>
              <w:top w:w="100" w:type="dxa"/>
              <w:left w:w="100" w:type="dxa"/>
              <w:bottom w:w="100" w:type="dxa"/>
              <w:right w:w="100" w:type="dxa"/>
            </w:tcMar>
          </w:tcPr>
          <w:p w14:paraId="7251A25B" w14:textId="77777777" w:rsidR="00471A3D" w:rsidRDefault="00EF0B3C" w:rsidP="00D7682F">
            <w:pPr>
              <w:spacing w:line="240" w:lineRule="auto"/>
              <w:ind w:firstLine="0"/>
            </w:pPr>
            <w:r>
              <w:t>0.00</w:t>
            </w:r>
          </w:p>
        </w:tc>
        <w:tc>
          <w:tcPr>
            <w:tcW w:w="1520" w:type="dxa"/>
            <w:tcMar>
              <w:top w:w="100" w:type="dxa"/>
              <w:left w:w="100" w:type="dxa"/>
              <w:bottom w:w="100" w:type="dxa"/>
              <w:right w:w="100" w:type="dxa"/>
            </w:tcMar>
          </w:tcPr>
          <w:p w14:paraId="40CE7971" w14:textId="77777777" w:rsidR="00471A3D" w:rsidRDefault="00EF0B3C" w:rsidP="00D7682F">
            <w:pPr>
              <w:spacing w:line="240" w:lineRule="auto"/>
              <w:ind w:firstLine="0"/>
            </w:pPr>
            <w:r>
              <w:t>0.01</w:t>
            </w:r>
          </w:p>
        </w:tc>
      </w:tr>
      <w:tr w:rsidR="00471A3D" w14:paraId="26B6D5CE"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7665450D" w14:textId="77777777" w:rsidR="00471A3D" w:rsidRDefault="00EF0B3C" w:rsidP="00D7682F">
            <w:pPr>
              <w:spacing w:line="240" w:lineRule="auto"/>
              <w:ind w:firstLine="0"/>
              <w:rPr>
                <w:i/>
              </w:rPr>
            </w:pPr>
            <w:r>
              <w:rPr>
                <w:i/>
              </w:rPr>
              <w:t>Lirabuccinum dirum</w:t>
            </w:r>
          </w:p>
        </w:tc>
        <w:tc>
          <w:tcPr>
            <w:tcW w:w="2235" w:type="dxa"/>
            <w:tcMar>
              <w:top w:w="100" w:type="dxa"/>
              <w:left w:w="100" w:type="dxa"/>
              <w:bottom w:w="100" w:type="dxa"/>
              <w:right w:w="100" w:type="dxa"/>
            </w:tcMar>
          </w:tcPr>
          <w:p w14:paraId="26170B92" w14:textId="77777777" w:rsidR="00471A3D" w:rsidRDefault="00EF0B3C" w:rsidP="00D7682F">
            <w:pPr>
              <w:spacing w:line="240" w:lineRule="auto"/>
              <w:ind w:hanging="10"/>
            </w:pPr>
            <w:r>
              <w:t>shelled gastropod</w:t>
            </w:r>
          </w:p>
        </w:tc>
        <w:tc>
          <w:tcPr>
            <w:tcW w:w="1520" w:type="dxa"/>
            <w:tcMar>
              <w:top w:w="100" w:type="dxa"/>
              <w:left w:w="100" w:type="dxa"/>
              <w:bottom w:w="100" w:type="dxa"/>
              <w:right w:w="100" w:type="dxa"/>
            </w:tcMar>
          </w:tcPr>
          <w:p w14:paraId="5D239FA7" w14:textId="77777777" w:rsidR="00471A3D" w:rsidRDefault="00EF0B3C" w:rsidP="00D7682F">
            <w:pPr>
              <w:spacing w:line="240" w:lineRule="auto"/>
              <w:ind w:firstLine="0"/>
            </w:pPr>
            <w:r>
              <w:t>0.00</w:t>
            </w:r>
          </w:p>
        </w:tc>
        <w:tc>
          <w:tcPr>
            <w:tcW w:w="1520" w:type="dxa"/>
            <w:tcMar>
              <w:top w:w="100" w:type="dxa"/>
              <w:left w:w="100" w:type="dxa"/>
              <w:bottom w:w="100" w:type="dxa"/>
              <w:right w:w="100" w:type="dxa"/>
            </w:tcMar>
          </w:tcPr>
          <w:p w14:paraId="3AB0ABAD" w14:textId="77777777" w:rsidR="00471A3D" w:rsidRDefault="00EF0B3C" w:rsidP="00D7682F">
            <w:pPr>
              <w:spacing w:line="240" w:lineRule="auto"/>
              <w:ind w:firstLine="0"/>
            </w:pPr>
            <w:r>
              <w:t>0.02</w:t>
            </w:r>
          </w:p>
        </w:tc>
      </w:tr>
      <w:tr w:rsidR="00471A3D" w14:paraId="5E4C70C6"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4F34FE07" w14:textId="77777777" w:rsidR="00471A3D" w:rsidRDefault="00EF0B3C" w:rsidP="00D7682F">
            <w:pPr>
              <w:spacing w:line="240" w:lineRule="auto"/>
              <w:ind w:firstLine="0"/>
            </w:pPr>
            <w:r>
              <w:t>sea star recruits</w:t>
            </w:r>
          </w:p>
        </w:tc>
        <w:tc>
          <w:tcPr>
            <w:tcW w:w="2235" w:type="dxa"/>
            <w:tcMar>
              <w:top w:w="100" w:type="dxa"/>
              <w:left w:w="100" w:type="dxa"/>
              <w:bottom w:w="100" w:type="dxa"/>
              <w:right w:w="100" w:type="dxa"/>
            </w:tcMar>
          </w:tcPr>
          <w:p w14:paraId="3F02233E" w14:textId="77777777" w:rsidR="00471A3D" w:rsidRDefault="00EF0B3C" w:rsidP="00D7682F">
            <w:pPr>
              <w:spacing w:line="240" w:lineRule="auto"/>
              <w:ind w:hanging="10"/>
            </w:pPr>
            <w:r>
              <w:t>sea_star_YOY</w:t>
            </w:r>
          </w:p>
        </w:tc>
        <w:tc>
          <w:tcPr>
            <w:tcW w:w="1520" w:type="dxa"/>
            <w:tcMar>
              <w:top w:w="100" w:type="dxa"/>
              <w:left w:w="100" w:type="dxa"/>
              <w:bottom w:w="100" w:type="dxa"/>
              <w:right w:w="100" w:type="dxa"/>
            </w:tcMar>
          </w:tcPr>
          <w:p w14:paraId="500ECD0D" w14:textId="77777777" w:rsidR="00471A3D" w:rsidRDefault="00EF0B3C" w:rsidP="00D7682F">
            <w:pPr>
              <w:spacing w:line="240" w:lineRule="auto"/>
              <w:ind w:firstLine="0"/>
            </w:pPr>
            <w:r>
              <w:t>0.00</w:t>
            </w:r>
          </w:p>
        </w:tc>
        <w:tc>
          <w:tcPr>
            <w:tcW w:w="1520" w:type="dxa"/>
            <w:tcMar>
              <w:top w:w="100" w:type="dxa"/>
              <w:left w:w="100" w:type="dxa"/>
              <w:bottom w:w="100" w:type="dxa"/>
              <w:right w:w="100" w:type="dxa"/>
            </w:tcMar>
          </w:tcPr>
          <w:p w14:paraId="62DD4928" w14:textId="77777777" w:rsidR="00471A3D" w:rsidRDefault="00EF0B3C" w:rsidP="00D7682F">
            <w:pPr>
              <w:spacing w:line="240" w:lineRule="auto"/>
              <w:ind w:firstLine="0"/>
            </w:pPr>
            <w:r>
              <w:t>0.03</w:t>
            </w:r>
          </w:p>
        </w:tc>
      </w:tr>
      <w:tr w:rsidR="00471A3D" w14:paraId="13A7DABA"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358F55B0" w14:textId="77777777" w:rsidR="00471A3D" w:rsidRDefault="00EF0B3C" w:rsidP="00D7682F">
            <w:pPr>
              <w:spacing w:line="240" w:lineRule="auto"/>
              <w:ind w:firstLine="0"/>
              <w:rPr>
                <w:i/>
              </w:rPr>
            </w:pPr>
            <w:r>
              <w:rPr>
                <w:i/>
              </w:rPr>
              <w:t>Epiactis prolifera</w:t>
            </w:r>
          </w:p>
        </w:tc>
        <w:tc>
          <w:tcPr>
            <w:tcW w:w="2235" w:type="dxa"/>
            <w:tcMar>
              <w:top w:w="100" w:type="dxa"/>
              <w:left w:w="100" w:type="dxa"/>
              <w:bottom w:w="100" w:type="dxa"/>
              <w:right w:w="100" w:type="dxa"/>
            </w:tcMar>
          </w:tcPr>
          <w:p w14:paraId="56D72125" w14:textId="77777777" w:rsidR="00471A3D" w:rsidRDefault="00EF0B3C" w:rsidP="00D7682F">
            <w:pPr>
              <w:spacing w:line="240" w:lineRule="auto"/>
              <w:ind w:hanging="10"/>
            </w:pPr>
            <w:r>
              <w:t>anemone</w:t>
            </w:r>
          </w:p>
        </w:tc>
        <w:tc>
          <w:tcPr>
            <w:tcW w:w="1520" w:type="dxa"/>
            <w:tcMar>
              <w:top w:w="100" w:type="dxa"/>
              <w:left w:w="100" w:type="dxa"/>
              <w:bottom w:w="100" w:type="dxa"/>
              <w:right w:w="100" w:type="dxa"/>
            </w:tcMar>
          </w:tcPr>
          <w:p w14:paraId="161F6AFA" w14:textId="77777777" w:rsidR="00471A3D" w:rsidRDefault="00EF0B3C" w:rsidP="00D7682F">
            <w:pPr>
              <w:spacing w:line="240" w:lineRule="auto"/>
              <w:ind w:firstLine="0"/>
            </w:pPr>
            <w:r>
              <w:t>0.00</w:t>
            </w:r>
          </w:p>
        </w:tc>
        <w:tc>
          <w:tcPr>
            <w:tcW w:w="1520" w:type="dxa"/>
            <w:tcMar>
              <w:top w:w="100" w:type="dxa"/>
              <w:left w:w="100" w:type="dxa"/>
              <w:bottom w:w="100" w:type="dxa"/>
              <w:right w:w="100" w:type="dxa"/>
            </w:tcMar>
          </w:tcPr>
          <w:p w14:paraId="4E57A6D3" w14:textId="77777777" w:rsidR="00471A3D" w:rsidRDefault="00EF0B3C" w:rsidP="00D7682F">
            <w:pPr>
              <w:spacing w:line="240" w:lineRule="auto"/>
              <w:ind w:firstLine="0"/>
            </w:pPr>
            <w:r>
              <w:t>0.03</w:t>
            </w:r>
          </w:p>
        </w:tc>
      </w:tr>
      <w:tr w:rsidR="00471A3D" w14:paraId="08F79023"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297EBE87" w14:textId="79159EBF" w:rsidR="00471A3D" w:rsidRDefault="00EF0B3C" w:rsidP="00D7682F">
            <w:pPr>
              <w:spacing w:line="240" w:lineRule="auto"/>
              <w:ind w:firstLine="0"/>
              <w:rPr>
                <w:i/>
              </w:rPr>
            </w:pPr>
            <w:r>
              <w:rPr>
                <w:i/>
              </w:rPr>
              <w:t xml:space="preserve">Pagurus </w:t>
            </w:r>
            <w:r w:rsidRPr="00AE532B">
              <w:t>spp</w:t>
            </w:r>
            <w:r w:rsidR="00AE532B">
              <w:t>.</w:t>
            </w:r>
          </w:p>
        </w:tc>
        <w:tc>
          <w:tcPr>
            <w:tcW w:w="2235" w:type="dxa"/>
            <w:tcMar>
              <w:top w:w="100" w:type="dxa"/>
              <w:left w:w="100" w:type="dxa"/>
              <w:bottom w:w="100" w:type="dxa"/>
              <w:right w:w="100" w:type="dxa"/>
            </w:tcMar>
          </w:tcPr>
          <w:p w14:paraId="7E601A47" w14:textId="77777777" w:rsidR="00471A3D" w:rsidRDefault="00EF0B3C" w:rsidP="00D7682F">
            <w:pPr>
              <w:spacing w:line="240" w:lineRule="auto"/>
              <w:ind w:hanging="10"/>
            </w:pPr>
            <w:r>
              <w:t>hermit_crabs</w:t>
            </w:r>
          </w:p>
        </w:tc>
        <w:tc>
          <w:tcPr>
            <w:tcW w:w="1520" w:type="dxa"/>
            <w:tcMar>
              <w:top w:w="100" w:type="dxa"/>
              <w:left w:w="100" w:type="dxa"/>
              <w:bottom w:w="100" w:type="dxa"/>
              <w:right w:w="100" w:type="dxa"/>
            </w:tcMar>
          </w:tcPr>
          <w:p w14:paraId="47DD22CF" w14:textId="77777777" w:rsidR="00471A3D" w:rsidRDefault="00EF0B3C" w:rsidP="00D7682F">
            <w:pPr>
              <w:spacing w:line="240" w:lineRule="auto"/>
              <w:ind w:firstLine="0"/>
            </w:pPr>
            <w:r>
              <w:t>0.00</w:t>
            </w:r>
          </w:p>
        </w:tc>
        <w:tc>
          <w:tcPr>
            <w:tcW w:w="1520" w:type="dxa"/>
            <w:tcMar>
              <w:top w:w="100" w:type="dxa"/>
              <w:left w:w="100" w:type="dxa"/>
              <w:bottom w:w="100" w:type="dxa"/>
              <w:right w:w="100" w:type="dxa"/>
            </w:tcMar>
          </w:tcPr>
          <w:p w14:paraId="098D3359" w14:textId="77777777" w:rsidR="00471A3D" w:rsidRDefault="00EF0B3C" w:rsidP="00D7682F">
            <w:pPr>
              <w:spacing w:line="240" w:lineRule="auto"/>
              <w:ind w:firstLine="0"/>
            </w:pPr>
            <w:r>
              <w:t>0.02</w:t>
            </w:r>
          </w:p>
        </w:tc>
      </w:tr>
      <w:tr w:rsidR="00471A3D" w14:paraId="68FEAE7B"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1C61480A" w14:textId="77777777" w:rsidR="00471A3D" w:rsidRDefault="00EF0B3C" w:rsidP="00D7682F">
            <w:pPr>
              <w:spacing w:line="240" w:lineRule="auto"/>
              <w:ind w:firstLine="0"/>
              <w:rPr>
                <w:i/>
              </w:rPr>
            </w:pPr>
            <w:r>
              <w:rPr>
                <w:i/>
              </w:rPr>
              <w:t>Triopha catalinae</w:t>
            </w:r>
          </w:p>
        </w:tc>
        <w:tc>
          <w:tcPr>
            <w:tcW w:w="2235" w:type="dxa"/>
            <w:tcMar>
              <w:top w:w="100" w:type="dxa"/>
              <w:left w:w="100" w:type="dxa"/>
              <w:bottom w:w="100" w:type="dxa"/>
              <w:right w:w="100" w:type="dxa"/>
            </w:tcMar>
          </w:tcPr>
          <w:p w14:paraId="5B155962" w14:textId="77777777" w:rsidR="00471A3D" w:rsidRDefault="00EF0B3C" w:rsidP="00D7682F">
            <w:pPr>
              <w:spacing w:line="240" w:lineRule="auto"/>
              <w:ind w:hanging="10"/>
            </w:pPr>
            <w:r>
              <w:t>nudibranch</w:t>
            </w:r>
          </w:p>
        </w:tc>
        <w:tc>
          <w:tcPr>
            <w:tcW w:w="1520" w:type="dxa"/>
            <w:tcMar>
              <w:top w:w="100" w:type="dxa"/>
              <w:left w:w="100" w:type="dxa"/>
              <w:bottom w:w="100" w:type="dxa"/>
              <w:right w:w="100" w:type="dxa"/>
            </w:tcMar>
          </w:tcPr>
          <w:p w14:paraId="5D12F5D1" w14:textId="77777777" w:rsidR="00471A3D" w:rsidRDefault="00EF0B3C" w:rsidP="00D7682F">
            <w:pPr>
              <w:spacing w:line="240" w:lineRule="auto"/>
              <w:ind w:firstLine="0"/>
            </w:pPr>
            <w:r>
              <w:t>0.00</w:t>
            </w:r>
          </w:p>
        </w:tc>
        <w:tc>
          <w:tcPr>
            <w:tcW w:w="1520" w:type="dxa"/>
            <w:tcMar>
              <w:top w:w="100" w:type="dxa"/>
              <w:left w:w="100" w:type="dxa"/>
              <w:bottom w:w="100" w:type="dxa"/>
              <w:right w:w="100" w:type="dxa"/>
            </w:tcMar>
          </w:tcPr>
          <w:p w14:paraId="3B6D3E60" w14:textId="77777777" w:rsidR="00471A3D" w:rsidRDefault="00EF0B3C" w:rsidP="00D7682F">
            <w:pPr>
              <w:spacing w:line="240" w:lineRule="auto"/>
              <w:ind w:firstLine="0"/>
            </w:pPr>
            <w:r>
              <w:t>0.01</w:t>
            </w:r>
          </w:p>
        </w:tc>
      </w:tr>
      <w:tr w:rsidR="00471A3D" w14:paraId="1BBC0BB0"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0D789B13" w14:textId="77777777" w:rsidR="00471A3D" w:rsidRDefault="00EF0B3C" w:rsidP="00D7682F">
            <w:pPr>
              <w:spacing w:line="240" w:lineRule="auto"/>
              <w:ind w:firstLine="0"/>
              <w:rPr>
                <w:i/>
              </w:rPr>
            </w:pPr>
            <w:r>
              <w:rPr>
                <w:i/>
              </w:rPr>
              <w:t xml:space="preserve">Cancer </w:t>
            </w:r>
            <w:r w:rsidRPr="00AE532B">
              <w:t>spp</w:t>
            </w:r>
            <w:r>
              <w:rPr>
                <w:i/>
              </w:rPr>
              <w:t>.</w:t>
            </w:r>
          </w:p>
        </w:tc>
        <w:tc>
          <w:tcPr>
            <w:tcW w:w="2235" w:type="dxa"/>
            <w:tcMar>
              <w:top w:w="100" w:type="dxa"/>
              <w:left w:w="100" w:type="dxa"/>
              <w:bottom w:w="100" w:type="dxa"/>
              <w:right w:w="100" w:type="dxa"/>
            </w:tcMar>
          </w:tcPr>
          <w:p w14:paraId="66E1DB14" w14:textId="77777777" w:rsidR="00471A3D" w:rsidRDefault="00EF0B3C" w:rsidP="00D7682F">
            <w:pPr>
              <w:spacing w:line="240" w:lineRule="auto"/>
              <w:ind w:hanging="10"/>
            </w:pPr>
            <w:r>
              <w:t>crabs</w:t>
            </w:r>
          </w:p>
        </w:tc>
        <w:tc>
          <w:tcPr>
            <w:tcW w:w="1520" w:type="dxa"/>
            <w:tcMar>
              <w:top w:w="100" w:type="dxa"/>
              <w:left w:w="100" w:type="dxa"/>
              <w:bottom w:w="100" w:type="dxa"/>
              <w:right w:w="100" w:type="dxa"/>
            </w:tcMar>
          </w:tcPr>
          <w:p w14:paraId="019E6A6E" w14:textId="77777777" w:rsidR="00471A3D" w:rsidRDefault="00EF0B3C" w:rsidP="00D7682F">
            <w:pPr>
              <w:spacing w:line="240" w:lineRule="auto"/>
              <w:ind w:firstLine="0"/>
            </w:pPr>
            <w:r>
              <w:t>0.00</w:t>
            </w:r>
          </w:p>
        </w:tc>
        <w:tc>
          <w:tcPr>
            <w:tcW w:w="1520" w:type="dxa"/>
            <w:tcMar>
              <w:top w:w="100" w:type="dxa"/>
              <w:left w:w="100" w:type="dxa"/>
              <w:bottom w:w="100" w:type="dxa"/>
              <w:right w:w="100" w:type="dxa"/>
            </w:tcMar>
          </w:tcPr>
          <w:p w14:paraId="3565C179" w14:textId="77777777" w:rsidR="00471A3D" w:rsidRDefault="00EF0B3C" w:rsidP="00D7682F">
            <w:pPr>
              <w:spacing w:line="240" w:lineRule="auto"/>
              <w:ind w:firstLine="0"/>
            </w:pPr>
            <w:r>
              <w:t>0.01</w:t>
            </w:r>
          </w:p>
        </w:tc>
      </w:tr>
      <w:tr w:rsidR="00471A3D" w14:paraId="4B95B4C5"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18191DE1" w14:textId="77777777" w:rsidR="00471A3D" w:rsidRDefault="00EF0B3C" w:rsidP="00D7682F">
            <w:pPr>
              <w:spacing w:line="240" w:lineRule="auto"/>
              <w:ind w:firstLine="0"/>
              <w:rPr>
                <w:i/>
              </w:rPr>
            </w:pPr>
            <w:r>
              <w:rPr>
                <w:i/>
              </w:rPr>
              <w:t>Craniella arb</w:t>
            </w:r>
          </w:p>
        </w:tc>
        <w:tc>
          <w:tcPr>
            <w:tcW w:w="2235" w:type="dxa"/>
            <w:tcMar>
              <w:top w:w="100" w:type="dxa"/>
              <w:left w:w="100" w:type="dxa"/>
              <w:bottom w:w="100" w:type="dxa"/>
              <w:right w:w="100" w:type="dxa"/>
            </w:tcMar>
          </w:tcPr>
          <w:p w14:paraId="169C0A65" w14:textId="77777777" w:rsidR="00471A3D" w:rsidRDefault="00EF0B3C" w:rsidP="00D7682F">
            <w:pPr>
              <w:spacing w:line="240" w:lineRule="auto"/>
              <w:ind w:hanging="10"/>
            </w:pPr>
            <w:r>
              <w:t>sponge</w:t>
            </w:r>
          </w:p>
        </w:tc>
        <w:tc>
          <w:tcPr>
            <w:tcW w:w="1520" w:type="dxa"/>
            <w:tcMar>
              <w:top w:w="100" w:type="dxa"/>
              <w:left w:w="100" w:type="dxa"/>
              <w:bottom w:w="100" w:type="dxa"/>
              <w:right w:w="100" w:type="dxa"/>
            </w:tcMar>
          </w:tcPr>
          <w:p w14:paraId="7B478D5E" w14:textId="77777777" w:rsidR="00471A3D" w:rsidRDefault="00EF0B3C" w:rsidP="00D7682F">
            <w:pPr>
              <w:spacing w:line="240" w:lineRule="auto"/>
              <w:ind w:firstLine="0"/>
            </w:pPr>
            <w:r>
              <w:t>0.00</w:t>
            </w:r>
          </w:p>
        </w:tc>
        <w:tc>
          <w:tcPr>
            <w:tcW w:w="1520" w:type="dxa"/>
            <w:tcMar>
              <w:top w:w="100" w:type="dxa"/>
              <w:left w:w="100" w:type="dxa"/>
              <w:bottom w:w="100" w:type="dxa"/>
              <w:right w:w="100" w:type="dxa"/>
            </w:tcMar>
          </w:tcPr>
          <w:p w14:paraId="030756B3" w14:textId="77777777" w:rsidR="00471A3D" w:rsidRDefault="00EF0B3C" w:rsidP="00D7682F">
            <w:pPr>
              <w:spacing w:line="240" w:lineRule="auto"/>
              <w:ind w:firstLine="0"/>
            </w:pPr>
            <w:r>
              <w:t>0.01</w:t>
            </w:r>
          </w:p>
        </w:tc>
      </w:tr>
      <w:tr w:rsidR="00471A3D" w14:paraId="34A3C833"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4944B5B2" w14:textId="77777777" w:rsidR="00471A3D" w:rsidRDefault="00EF0B3C" w:rsidP="00D7682F">
            <w:pPr>
              <w:spacing w:line="240" w:lineRule="auto"/>
              <w:ind w:firstLine="0"/>
              <w:rPr>
                <w:i/>
              </w:rPr>
            </w:pPr>
            <w:r>
              <w:rPr>
                <w:i/>
              </w:rPr>
              <w:t>Janolus fuscus</w:t>
            </w:r>
          </w:p>
        </w:tc>
        <w:tc>
          <w:tcPr>
            <w:tcW w:w="2235" w:type="dxa"/>
            <w:tcMar>
              <w:top w:w="100" w:type="dxa"/>
              <w:left w:w="100" w:type="dxa"/>
              <w:bottom w:w="100" w:type="dxa"/>
              <w:right w:w="100" w:type="dxa"/>
            </w:tcMar>
          </w:tcPr>
          <w:p w14:paraId="6BFB4D1F" w14:textId="77777777" w:rsidR="00471A3D" w:rsidRDefault="00EF0B3C" w:rsidP="00D7682F">
            <w:pPr>
              <w:spacing w:line="240" w:lineRule="auto"/>
              <w:ind w:hanging="10"/>
            </w:pPr>
            <w:r>
              <w:t>nudibranch</w:t>
            </w:r>
          </w:p>
        </w:tc>
        <w:tc>
          <w:tcPr>
            <w:tcW w:w="1520" w:type="dxa"/>
            <w:tcMar>
              <w:top w:w="100" w:type="dxa"/>
              <w:left w:w="100" w:type="dxa"/>
              <w:bottom w:w="100" w:type="dxa"/>
              <w:right w:w="100" w:type="dxa"/>
            </w:tcMar>
          </w:tcPr>
          <w:p w14:paraId="22CA87D6" w14:textId="77777777" w:rsidR="00471A3D" w:rsidRDefault="00EF0B3C" w:rsidP="00D7682F">
            <w:pPr>
              <w:spacing w:line="240" w:lineRule="auto"/>
              <w:ind w:firstLine="0"/>
            </w:pPr>
            <w:r>
              <w:t>0.00</w:t>
            </w:r>
          </w:p>
        </w:tc>
        <w:tc>
          <w:tcPr>
            <w:tcW w:w="1520" w:type="dxa"/>
            <w:tcMar>
              <w:top w:w="100" w:type="dxa"/>
              <w:left w:w="100" w:type="dxa"/>
              <w:bottom w:w="100" w:type="dxa"/>
              <w:right w:w="100" w:type="dxa"/>
            </w:tcMar>
          </w:tcPr>
          <w:p w14:paraId="4EC9F408" w14:textId="77777777" w:rsidR="00471A3D" w:rsidRDefault="00EF0B3C" w:rsidP="00D7682F">
            <w:pPr>
              <w:spacing w:line="240" w:lineRule="auto"/>
              <w:ind w:firstLine="0"/>
            </w:pPr>
            <w:r>
              <w:t>0.01</w:t>
            </w:r>
          </w:p>
        </w:tc>
      </w:tr>
      <w:tr w:rsidR="00471A3D" w14:paraId="748F876A"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0A441895" w14:textId="77777777" w:rsidR="00471A3D" w:rsidRDefault="00EF0B3C" w:rsidP="00D7682F">
            <w:pPr>
              <w:spacing w:line="240" w:lineRule="auto"/>
              <w:ind w:firstLine="0"/>
              <w:rPr>
                <w:i/>
              </w:rPr>
            </w:pPr>
            <w:r>
              <w:rPr>
                <w:i/>
              </w:rPr>
              <w:t>Acanthodoris hudsoni</w:t>
            </w:r>
          </w:p>
        </w:tc>
        <w:tc>
          <w:tcPr>
            <w:tcW w:w="2235" w:type="dxa"/>
            <w:tcMar>
              <w:top w:w="100" w:type="dxa"/>
              <w:left w:w="100" w:type="dxa"/>
              <w:bottom w:w="100" w:type="dxa"/>
              <w:right w:w="100" w:type="dxa"/>
            </w:tcMar>
          </w:tcPr>
          <w:p w14:paraId="716FCD9D" w14:textId="77777777" w:rsidR="00471A3D" w:rsidRDefault="00EF0B3C" w:rsidP="00D7682F">
            <w:pPr>
              <w:spacing w:line="240" w:lineRule="auto"/>
              <w:ind w:hanging="10"/>
            </w:pPr>
            <w:r>
              <w:t>nudibranch</w:t>
            </w:r>
          </w:p>
        </w:tc>
        <w:tc>
          <w:tcPr>
            <w:tcW w:w="1520" w:type="dxa"/>
            <w:tcMar>
              <w:top w:w="100" w:type="dxa"/>
              <w:left w:w="100" w:type="dxa"/>
              <w:bottom w:w="100" w:type="dxa"/>
              <w:right w:w="100" w:type="dxa"/>
            </w:tcMar>
          </w:tcPr>
          <w:p w14:paraId="692FF6CB" w14:textId="77777777" w:rsidR="00471A3D" w:rsidRDefault="00EF0B3C" w:rsidP="00D7682F">
            <w:pPr>
              <w:spacing w:line="240" w:lineRule="auto"/>
              <w:ind w:firstLine="0"/>
            </w:pPr>
            <w:r>
              <w:t>0.00</w:t>
            </w:r>
          </w:p>
        </w:tc>
        <w:tc>
          <w:tcPr>
            <w:tcW w:w="1520" w:type="dxa"/>
            <w:tcMar>
              <w:top w:w="100" w:type="dxa"/>
              <w:left w:w="100" w:type="dxa"/>
              <w:bottom w:w="100" w:type="dxa"/>
              <w:right w:w="100" w:type="dxa"/>
            </w:tcMar>
          </w:tcPr>
          <w:p w14:paraId="701BC633" w14:textId="77777777" w:rsidR="00471A3D" w:rsidRDefault="00EF0B3C" w:rsidP="00D7682F">
            <w:pPr>
              <w:spacing w:line="240" w:lineRule="auto"/>
              <w:ind w:firstLine="0"/>
            </w:pPr>
            <w:r>
              <w:t>0.01</w:t>
            </w:r>
          </w:p>
        </w:tc>
      </w:tr>
      <w:tr w:rsidR="00471A3D" w14:paraId="3B22B933"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414AD522" w14:textId="77777777" w:rsidR="00471A3D" w:rsidRDefault="00EF0B3C" w:rsidP="00D7682F">
            <w:pPr>
              <w:spacing w:line="240" w:lineRule="auto"/>
              <w:ind w:firstLine="0"/>
              <w:rPr>
                <w:i/>
              </w:rPr>
            </w:pPr>
            <w:r>
              <w:rPr>
                <w:i/>
              </w:rPr>
              <w:t>Cancer oregonensis</w:t>
            </w:r>
          </w:p>
        </w:tc>
        <w:tc>
          <w:tcPr>
            <w:tcW w:w="2235" w:type="dxa"/>
            <w:tcMar>
              <w:top w:w="100" w:type="dxa"/>
              <w:left w:w="100" w:type="dxa"/>
              <w:bottom w:w="100" w:type="dxa"/>
              <w:right w:w="100" w:type="dxa"/>
            </w:tcMar>
          </w:tcPr>
          <w:p w14:paraId="6EDF5B48" w14:textId="77777777" w:rsidR="00471A3D" w:rsidRDefault="00EF0B3C" w:rsidP="00D7682F">
            <w:pPr>
              <w:spacing w:line="240" w:lineRule="auto"/>
              <w:ind w:hanging="10"/>
            </w:pPr>
            <w:r>
              <w:t>crabs</w:t>
            </w:r>
          </w:p>
        </w:tc>
        <w:tc>
          <w:tcPr>
            <w:tcW w:w="1520" w:type="dxa"/>
            <w:tcMar>
              <w:top w:w="100" w:type="dxa"/>
              <w:left w:w="100" w:type="dxa"/>
              <w:bottom w:w="100" w:type="dxa"/>
              <w:right w:w="100" w:type="dxa"/>
            </w:tcMar>
          </w:tcPr>
          <w:p w14:paraId="09BDC282" w14:textId="77777777" w:rsidR="00471A3D" w:rsidRDefault="00EF0B3C" w:rsidP="00D7682F">
            <w:pPr>
              <w:spacing w:line="240" w:lineRule="auto"/>
              <w:ind w:firstLine="0"/>
            </w:pPr>
            <w:r>
              <w:t>0.00</w:t>
            </w:r>
          </w:p>
        </w:tc>
        <w:tc>
          <w:tcPr>
            <w:tcW w:w="1520" w:type="dxa"/>
            <w:tcMar>
              <w:top w:w="100" w:type="dxa"/>
              <w:left w:w="100" w:type="dxa"/>
              <w:bottom w:w="100" w:type="dxa"/>
              <w:right w:w="100" w:type="dxa"/>
            </w:tcMar>
          </w:tcPr>
          <w:p w14:paraId="4FDBB7B0" w14:textId="77777777" w:rsidR="00471A3D" w:rsidRDefault="00EF0B3C" w:rsidP="00D7682F">
            <w:pPr>
              <w:spacing w:line="240" w:lineRule="auto"/>
              <w:ind w:firstLine="0"/>
            </w:pPr>
            <w:r>
              <w:t>0.01</w:t>
            </w:r>
          </w:p>
        </w:tc>
      </w:tr>
      <w:tr w:rsidR="00471A3D" w14:paraId="2F12E0B7"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3E27A056" w14:textId="77777777" w:rsidR="00471A3D" w:rsidRDefault="00EF0B3C" w:rsidP="00D7682F">
            <w:pPr>
              <w:spacing w:line="240" w:lineRule="auto"/>
              <w:ind w:firstLine="0"/>
              <w:rPr>
                <w:i/>
              </w:rPr>
            </w:pPr>
            <w:r>
              <w:rPr>
                <w:i/>
              </w:rPr>
              <w:t>Parastichopus californicus</w:t>
            </w:r>
          </w:p>
        </w:tc>
        <w:tc>
          <w:tcPr>
            <w:tcW w:w="2235" w:type="dxa"/>
            <w:tcMar>
              <w:top w:w="100" w:type="dxa"/>
              <w:left w:w="100" w:type="dxa"/>
              <w:bottom w:w="100" w:type="dxa"/>
              <w:right w:w="100" w:type="dxa"/>
            </w:tcMar>
          </w:tcPr>
          <w:p w14:paraId="113ECFAC" w14:textId="77777777" w:rsidR="00471A3D" w:rsidRDefault="00EF0B3C" w:rsidP="00D7682F">
            <w:pPr>
              <w:spacing w:line="240" w:lineRule="auto"/>
              <w:ind w:hanging="10"/>
            </w:pPr>
            <w:r>
              <w:t>cucumber</w:t>
            </w:r>
          </w:p>
        </w:tc>
        <w:tc>
          <w:tcPr>
            <w:tcW w:w="1520" w:type="dxa"/>
            <w:tcMar>
              <w:top w:w="100" w:type="dxa"/>
              <w:left w:w="100" w:type="dxa"/>
              <w:bottom w:w="100" w:type="dxa"/>
              <w:right w:w="100" w:type="dxa"/>
            </w:tcMar>
          </w:tcPr>
          <w:p w14:paraId="31B1B774" w14:textId="77777777" w:rsidR="00471A3D" w:rsidRDefault="00EF0B3C" w:rsidP="00D7682F">
            <w:pPr>
              <w:spacing w:line="240" w:lineRule="auto"/>
              <w:ind w:firstLine="0"/>
            </w:pPr>
            <w:r>
              <w:t>0.00</w:t>
            </w:r>
          </w:p>
        </w:tc>
        <w:tc>
          <w:tcPr>
            <w:tcW w:w="1520" w:type="dxa"/>
            <w:tcMar>
              <w:top w:w="100" w:type="dxa"/>
              <w:left w:w="100" w:type="dxa"/>
              <w:bottom w:w="100" w:type="dxa"/>
              <w:right w:w="100" w:type="dxa"/>
            </w:tcMar>
          </w:tcPr>
          <w:p w14:paraId="09D798F0" w14:textId="77777777" w:rsidR="00471A3D" w:rsidRDefault="00EF0B3C" w:rsidP="00D7682F">
            <w:pPr>
              <w:spacing w:line="240" w:lineRule="auto"/>
              <w:ind w:firstLine="0"/>
            </w:pPr>
            <w:r>
              <w:t>0.01</w:t>
            </w:r>
          </w:p>
        </w:tc>
      </w:tr>
      <w:tr w:rsidR="00471A3D" w14:paraId="32EB3110"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0243A8CC" w14:textId="77777777" w:rsidR="00471A3D" w:rsidRDefault="00EF0B3C" w:rsidP="00D7682F">
            <w:pPr>
              <w:spacing w:line="240" w:lineRule="auto"/>
              <w:ind w:firstLine="0"/>
              <w:rPr>
                <w:i/>
              </w:rPr>
            </w:pPr>
            <w:r>
              <w:rPr>
                <w:i/>
              </w:rPr>
              <w:t>Pugettia producta</w:t>
            </w:r>
          </w:p>
        </w:tc>
        <w:tc>
          <w:tcPr>
            <w:tcW w:w="2235" w:type="dxa"/>
            <w:tcMar>
              <w:top w:w="100" w:type="dxa"/>
              <w:left w:w="100" w:type="dxa"/>
              <w:bottom w:w="100" w:type="dxa"/>
              <w:right w:w="100" w:type="dxa"/>
            </w:tcMar>
          </w:tcPr>
          <w:p w14:paraId="78AF4531" w14:textId="77777777" w:rsidR="00471A3D" w:rsidRDefault="00EF0B3C" w:rsidP="00D7682F">
            <w:pPr>
              <w:spacing w:line="240" w:lineRule="auto"/>
              <w:ind w:hanging="10"/>
            </w:pPr>
            <w:r>
              <w:t>kelp crab</w:t>
            </w:r>
          </w:p>
        </w:tc>
        <w:tc>
          <w:tcPr>
            <w:tcW w:w="1520" w:type="dxa"/>
            <w:tcMar>
              <w:top w:w="100" w:type="dxa"/>
              <w:left w:w="100" w:type="dxa"/>
              <w:bottom w:w="100" w:type="dxa"/>
              <w:right w:w="100" w:type="dxa"/>
            </w:tcMar>
          </w:tcPr>
          <w:p w14:paraId="76FE53A6" w14:textId="77777777" w:rsidR="00471A3D" w:rsidRDefault="00EF0B3C" w:rsidP="00D7682F">
            <w:pPr>
              <w:spacing w:line="240" w:lineRule="auto"/>
              <w:ind w:firstLine="0"/>
            </w:pPr>
            <w:r>
              <w:t>0.00</w:t>
            </w:r>
          </w:p>
        </w:tc>
        <w:tc>
          <w:tcPr>
            <w:tcW w:w="1520" w:type="dxa"/>
            <w:tcMar>
              <w:top w:w="100" w:type="dxa"/>
              <w:left w:w="100" w:type="dxa"/>
              <w:bottom w:w="100" w:type="dxa"/>
              <w:right w:w="100" w:type="dxa"/>
            </w:tcMar>
          </w:tcPr>
          <w:p w14:paraId="15DBF8F9" w14:textId="77777777" w:rsidR="00471A3D" w:rsidRDefault="00EF0B3C" w:rsidP="00D7682F">
            <w:pPr>
              <w:spacing w:line="240" w:lineRule="auto"/>
              <w:ind w:firstLine="0"/>
            </w:pPr>
            <w:r>
              <w:t>0.01</w:t>
            </w:r>
          </w:p>
        </w:tc>
      </w:tr>
      <w:tr w:rsidR="00471A3D" w14:paraId="15A008E3"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03C60D08" w14:textId="77777777" w:rsidR="00471A3D" w:rsidRDefault="00EF0B3C" w:rsidP="00D7682F">
            <w:pPr>
              <w:spacing w:line="240" w:lineRule="auto"/>
              <w:ind w:firstLine="0"/>
              <w:rPr>
                <w:i/>
              </w:rPr>
            </w:pPr>
            <w:r>
              <w:rPr>
                <w:i/>
              </w:rPr>
              <w:t>Mytilus californianus</w:t>
            </w:r>
          </w:p>
        </w:tc>
        <w:tc>
          <w:tcPr>
            <w:tcW w:w="2235" w:type="dxa"/>
            <w:tcMar>
              <w:top w:w="100" w:type="dxa"/>
              <w:left w:w="100" w:type="dxa"/>
              <w:bottom w:w="100" w:type="dxa"/>
              <w:right w:w="100" w:type="dxa"/>
            </w:tcMar>
          </w:tcPr>
          <w:p w14:paraId="5FEE93B1" w14:textId="77777777" w:rsidR="00471A3D" w:rsidRDefault="00EF0B3C" w:rsidP="00D7682F">
            <w:pPr>
              <w:spacing w:line="240" w:lineRule="auto"/>
              <w:ind w:hanging="10"/>
            </w:pPr>
            <w:r>
              <w:t>shelled mussel</w:t>
            </w:r>
          </w:p>
        </w:tc>
        <w:tc>
          <w:tcPr>
            <w:tcW w:w="1520" w:type="dxa"/>
            <w:tcMar>
              <w:top w:w="100" w:type="dxa"/>
              <w:left w:w="100" w:type="dxa"/>
              <w:bottom w:w="100" w:type="dxa"/>
              <w:right w:w="100" w:type="dxa"/>
            </w:tcMar>
          </w:tcPr>
          <w:p w14:paraId="5EA4D872" w14:textId="77777777" w:rsidR="00471A3D" w:rsidRDefault="00EF0B3C" w:rsidP="00D7682F">
            <w:pPr>
              <w:spacing w:line="240" w:lineRule="auto"/>
              <w:ind w:firstLine="0"/>
            </w:pPr>
            <w:r>
              <w:t>0.00</w:t>
            </w:r>
          </w:p>
        </w:tc>
        <w:tc>
          <w:tcPr>
            <w:tcW w:w="1520" w:type="dxa"/>
            <w:tcMar>
              <w:top w:w="100" w:type="dxa"/>
              <w:left w:w="100" w:type="dxa"/>
              <w:bottom w:w="100" w:type="dxa"/>
              <w:right w:w="100" w:type="dxa"/>
            </w:tcMar>
          </w:tcPr>
          <w:p w14:paraId="751083DF" w14:textId="77777777" w:rsidR="00471A3D" w:rsidRDefault="00EF0B3C" w:rsidP="00D7682F">
            <w:pPr>
              <w:spacing w:line="240" w:lineRule="auto"/>
              <w:ind w:firstLine="0"/>
            </w:pPr>
            <w:r>
              <w:t>0.01</w:t>
            </w:r>
          </w:p>
        </w:tc>
      </w:tr>
      <w:tr w:rsidR="00471A3D" w14:paraId="080DBF9A"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37819E25" w14:textId="77777777" w:rsidR="00471A3D" w:rsidRDefault="00EF0B3C" w:rsidP="00D7682F">
            <w:pPr>
              <w:spacing w:line="240" w:lineRule="auto"/>
              <w:ind w:firstLine="0"/>
              <w:rPr>
                <w:i/>
              </w:rPr>
            </w:pPr>
            <w:r>
              <w:rPr>
                <w:i/>
              </w:rPr>
              <w:t>Pugettia gracilis</w:t>
            </w:r>
          </w:p>
        </w:tc>
        <w:tc>
          <w:tcPr>
            <w:tcW w:w="2235" w:type="dxa"/>
            <w:tcMar>
              <w:top w:w="100" w:type="dxa"/>
              <w:left w:w="100" w:type="dxa"/>
              <w:bottom w:w="100" w:type="dxa"/>
              <w:right w:w="100" w:type="dxa"/>
            </w:tcMar>
          </w:tcPr>
          <w:p w14:paraId="029CB555" w14:textId="77777777" w:rsidR="00471A3D" w:rsidRDefault="00EF0B3C" w:rsidP="00D7682F">
            <w:pPr>
              <w:spacing w:line="240" w:lineRule="auto"/>
              <w:ind w:hanging="10"/>
            </w:pPr>
            <w:r>
              <w:t>kelp crab</w:t>
            </w:r>
          </w:p>
        </w:tc>
        <w:tc>
          <w:tcPr>
            <w:tcW w:w="1520" w:type="dxa"/>
            <w:tcMar>
              <w:top w:w="100" w:type="dxa"/>
              <w:left w:w="100" w:type="dxa"/>
              <w:bottom w:w="100" w:type="dxa"/>
              <w:right w:w="100" w:type="dxa"/>
            </w:tcMar>
          </w:tcPr>
          <w:p w14:paraId="50E520B8" w14:textId="77777777" w:rsidR="00471A3D" w:rsidRDefault="00EF0B3C" w:rsidP="00D7682F">
            <w:pPr>
              <w:spacing w:line="240" w:lineRule="auto"/>
              <w:ind w:firstLine="0"/>
            </w:pPr>
            <w:r>
              <w:t>0.00</w:t>
            </w:r>
          </w:p>
        </w:tc>
        <w:tc>
          <w:tcPr>
            <w:tcW w:w="1520" w:type="dxa"/>
            <w:tcMar>
              <w:top w:w="100" w:type="dxa"/>
              <w:left w:w="100" w:type="dxa"/>
              <w:bottom w:w="100" w:type="dxa"/>
              <w:right w:w="100" w:type="dxa"/>
            </w:tcMar>
          </w:tcPr>
          <w:p w14:paraId="01251E73" w14:textId="77777777" w:rsidR="00471A3D" w:rsidRDefault="00EF0B3C" w:rsidP="00D7682F">
            <w:pPr>
              <w:spacing w:line="240" w:lineRule="auto"/>
              <w:ind w:firstLine="0"/>
            </w:pPr>
            <w:r>
              <w:t>0.01</w:t>
            </w:r>
          </w:p>
        </w:tc>
      </w:tr>
      <w:tr w:rsidR="00471A3D" w14:paraId="6CC61D47"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127C35AA" w14:textId="77777777" w:rsidR="00471A3D" w:rsidRDefault="00EF0B3C" w:rsidP="00D7682F">
            <w:pPr>
              <w:spacing w:line="240" w:lineRule="auto"/>
              <w:ind w:firstLine="0"/>
              <w:rPr>
                <w:i/>
              </w:rPr>
            </w:pPr>
            <w:r>
              <w:rPr>
                <w:i/>
              </w:rPr>
              <w:t>Urticina crassicornis</w:t>
            </w:r>
          </w:p>
        </w:tc>
        <w:tc>
          <w:tcPr>
            <w:tcW w:w="2235" w:type="dxa"/>
            <w:tcMar>
              <w:top w:w="100" w:type="dxa"/>
              <w:left w:w="100" w:type="dxa"/>
              <w:bottom w:w="100" w:type="dxa"/>
              <w:right w:w="100" w:type="dxa"/>
            </w:tcMar>
          </w:tcPr>
          <w:p w14:paraId="42237B02" w14:textId="77777777" w:rsidR="00471A3D" w:rsidRDefault="00EF0B3C" w:rsidP="00D7682F">
            <w:pPr>
              <w:spacing w:line="240" w:lineRule="auto"/>
              <w:ind w:hanging="10"/>
            </w:pPr>
            <w:r>
              <w:t>anemone</w:t>
            </w:r>
          </w:p>
        </w:tc>
        <w:tc>
          <w:tcPr>
            <w:tcW w:w="1520" w:type="dxa"/>
            <w:tcMar>
              <w:top w:w="100" w:type="dxa"/>
              <w:left w:w="100" w:type="dxa"/>
              <w:bottom w:w="100" w:type="dxa"/>
              <w:right w:w="100" w:type="dxa"/>
            </w:tcMar>
          </w:tcPr>
          <w:p w14:paraId="6632DF6B" w14:textId="77777777" w:rsidR="00471A3D" w:rsidRDefault="00EF0B3C" w:rsidP="00D7682F">
            <w:pPr>
              <w:spacing w:line="240" w:lineRule="auto"/>
              <w:ind w:firstLine="0"/>
            </w:pPr>
            <w:r>
              <w:t>0.00</w:t>
            </w:r>
          </w:p>
        </w:tc>
        <w:tc>
          <w:tcPr>
            <w:tcW w:w="1520" w:type="dxa"/>
            <w:tcMar>
              <w:top w:w="100" w:type="dxa"/>
              <w:left w:w="100" w:type="dxa"/>
              <w:bottom w:w="100" w:type="dxa"/>
              <w:right w:w="100" w:type="dxa"/>
            </w:tcMar>
          </w:tcPr>
          <w:p w14:paraId="48B1EC61" w14:textId="77777777" w:rsidR="00471A3D" w:rsidRDefault="00EF0B3C" w:rsidP="00D7682F">
            <w:pPr>
              <w:spacing w:line="240" w:lineRule="auto"/>
              <w:ind w:firstLine="0"/>
            </w:pPr>
            <w:r>
              <w:t>0.01</w:t>
            </w:r>
          </w:p>
        </w:tc>
      </w:tr>
      <w:tr w:rsidR="00471A3D" w14:paraId="0033C540"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075E170C" w14:textId="77777777" w:rsidR="00471A3D" w:rsidRDefault="00EF0B3C" w:rsidP="00D7682F">
            <w:pPr>
              <w:spacing w:line="240" w:lineRule="auto"/>
              <w:ind w:firstLine="0"/>
              <w:rPr>
                <w:i/>
              </w:rPr>
            </w:pPr>
            <w:r>
              <w:rPr>
                <w:i/>
              </w:rPr>
              <w:t xml:space="preserve">Pododesmus </w:t>
            </w:r>
            <w:r w:rsidRPr="00AE532B">
              <w:t xml:space="preserve">spp. </w:t>
            </w:r>
          </w:p>
        </w:tc>
        <w:tc>
          <w:tcPr>
            <w:tcW w:w="2235" w:type="dxa"/>
            <w:tcMar>
              <w:top w:w="100" w:type="dxa"/>
              <w:left w:w="100" w:type="dxa"/>
              <w:bottom w:w="100" w:type="dxa"/>
              <w:right w:w="100" w:type="dxa"/>
            </w:tcMar>
          </w:tcPr>
          <w:p w14:paraId="3FA6CA5A" w14:textId="77777777" w:rsidR="00471A3D" w:rsidRDefault="00EF0B3C" w:rsidP="00D7682F">
            <w:pPr>
              <w:spacing w:line="240" w:lineRule="auto"/>
              <w:ind w:hanging="10"/>
            </w:pPr>
            <w:r>
              <w:t>bivalve</w:t>
            </w:r>
          </w:p>
        </w:tc>
        <w:tc>
          <w:tcPr>
            <w:tcW w:w="1520" w:type="dxa"/>
            <w:tcMar>
              <w:top w:w="100" w:type="dxa"/>
              <w:left w:w="100" w:type="dxa"/>
              <w:bottom w:w="100" w:type="dxa"/>
              <w:right w:w="100" w:type="dxa"/>
            </w:tcMar>
          </w:tcPr>
          <w:p w14:paraId="7CADB1DD" w14:textId="77777777" w:rsidR="00471A3D" w:rsidRDefault="00EF0B3C" w:rsidP="00D7682F">
            <w:pPr>
              <w:spacing w:line="240" w:lineRule="auto"/>
              <w:ind w:firstLine="0"/>
            </w:pPr>
            <w:r>
              <w:t>0.00</w:t>
            </w:r>
          </w:p>
        </w:tc>
        <w:tc>
          <w:tcPr>
            <w:tcW w:w="1520" w:type="dxa"/>
            <w:tcMar>
              <w:top w:w="100" w:type="dxa"/>
              <w:left w:w="100" w:type="dxa"/>
              <w:bottom w:w="100" w:type="dxa"/>
              <w:right w:w="100" w:type="dxa"/>
            </w:tcMar>
          </w:tcPr>
          <w:p w14:paraId="2E8D5CF4" w14:textId="77777777" w:rsidR="00471A3D" w:rsidRDefault="00EF0B3C" w:rsidP="00D7682F">
            <w:pPr>
              <w:spacing w:line="240" w:lineRule="auto"/>
              <w:ind w:firstLine="0"/>
            </w:pPr>
            <w:r>
              <w:t>0.01</w:t>
            </w:r>
          </w:p>
        </w:tc>
      </w:tr>
      <w:tr w:rsidR="00471A3D" w14:paraId="4A65277A"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5D22DC19" w14:textId="77777777" w:rsidR="00471A3D" w:rsidRDefault="00EF0B3C" w:rsidP="00D7682F">
            <w:pPr>
              <w:spacing w:line="240" w:lineRule="auto"/>
              <w:ind w:firstLine="0"/>
              <w:rPr>
                <w:i/>
              </w:rPr>
            </w:pPr>
            <w:r>
              <w:rPr>
                <w:i/>
              </w:rPr>
              <w:t>Solaster stimpsoni</w:t>
            </w:r>
          </w:p>
        </w:tc>
        <w:tc>
          <w:tcPr>
            <w:tcW w:w="2235" w:type="dxa"/>
            <w:tcMar>
              <w:top w:w="100" w:type="dxa"/>
              <w:left w:w="100" w:type="dxa"/>
              <w:bottom w:w="100" w:type="dxa"/>
              <w:right w:w="100" w:type="dxa"/>
            </w:tcMar>
          </w:tcPr>
          <w:p w14:paraId="1D629F99" w14:textId="77777777" w:rsidR="00471A3D" w:rsidRDefault="00EF0B3C" w:rsidP="00D7682F">
            <w:pPr>
              <w:spacing w:line="240" w:lineRule="auto"/>
              <w:ind w:hanging="10"/>
            </w:pPr>
            <w:r>
              <w:t>large star</w:t>
            </w:r>
          </w:p>
        </w:tc>
        <w:tc>
          <w:tcPr>
            <w:tcW w:w="1520" w:type="dxa"/>
            <w:tcMar>
              <w:top w:w="100" w:type="dxa"/>
              <w:left w:w="100" w:type="dxa"/>
              <w:bottom w:w="100" w:type="dxa"/>
              <w:right w:w="100" w:type="dxa"/>
            </w:tcMar>
          </w:tcPr>
          <w:p w14:paraId="6B9183C0" w14:textId="77777777" w:rsidR="00471A3D" w:rsidRDefault="00EF0B3C" w:rsidP="00D7682F">
            <w:pPr>
              <w:spacing w:line="240" w:lineRule="auto"/>
              <w:ind w:firstLine="0"/>
            </w:pPr>
            <w:r>
              <w:t>0.00</w:t>
            </w:r>
          </w:p>
        </w:tc>
        <w:tc>
          <w:tcPr>
            <w:tcW w:w="1520" w:type="dxa"/>
            <w:tcMar>
              <w:top w:w="100" w:type="dxa"/>
              <w:left w:w="100" w:type="dxa"/>
              <w:bottom w:w="100" w:type="dxa"/>
              <w:right w:w="100" w:type="dxa"/>
            </w:tcMar>
          </w:tcPr>
          <w:p w14:paraId="48784E6B" w14:textId="77777777" w:rsidR="00471A3D" w:rsidRDefault="00EF0B3C" w:rsidP="00D7682F">
            <w:pPr>
              <w:spacing w:line="240" w:lineRule="auto"/>
              <w:ind w:firstLine="0"/>
            </w:pPr>
            <w:r>
              <w:t>0.01</w:t>
            </w:r>
          </w:p>
        </w:tc>
      </w:tr>
      <w:tr w:rsidR="00471A3D" w14:paraId="488B0104"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25A84D89" w14:textId="77777777" w:rsidR="00471A3D" w:rsidRDefault="00EF0B3C" w:rsidP="00D7682F">
            <w:pPr>
              <w:spacing w:line="240" w:lineRule="auto"/>
              <w:ind w:firstLine="0"/>
              <w:rPr>
                <w:i/>
              </w:rPr>
            </w:pPr>
            <w:r>
              <w:rPr>
                <w:i/>
              </w:rPr>
              <w:t>Cryptolithodes sitchensis</w:t>
            </w:r>
          </w:p>
        </w:tc>
        <w:tc>
          <w:tcPr>
            <w:tcW w:w="2235" w:type="dxa"/>
            <w:tcMar>
              <w:top w:w="100" w:type="dxa"/>
              <w:left w:w="100" w:type="dxa"/>
              <w:bottom w:w="100" w:type="dxa"/>
              <w:right w:w="100" w:type="dxa"/>
            </w:tcMar>
          </w:tcPr>
          <w:p w14:paraId="44B34EEB" w14:textId="77777777" w:rsidR="00471A3D" w:rsidRDefault="00EF0B3C" w:rsidP="00D7682F">
            <w:pPr>
              <w:spacing w:line="240" w:lineRule="auto"/>
              <w:ind w:hanging="10"/>
            </w:pPr>
            <w:r>
              <w:t>crabs</w:t>
            </w:r>
          </w:p>
        </w:tc>
        <w:tc>
          <w:tcPr>
            <w:tcW w:w="1520" w:type="dxa"/>
            <w:tcMar>
              <w:top w:w="100" w:type="dxa"/>
              <w:left w:w="100" w:type="dxa"/>
              <w:bottom w:w="100" w:type="dxa"/>
              <w:right w:w="100" w:type="dxa"/>
            </w:tcMar>
          </w:tcPr>
          <w:p w14:paraId="2DE77885" w14:textId="77777777" w:rsidR="00471A3D" w:rsidRDefault="00EF0B3C" w:rsidP="00D7682F">
            <w:pPr>
              <w:spacing w:line="240" w:lineRule="auto"/>
              <w:ind w:firstLine="0"/>
            </w:pPr>
            <w:r>
              <w:t>0.00</w:t>
            </w:r>
          </w:p>
        </w:tc>
        <w:tc>
          <w:tcPr>
            <w:tcW w:w="1520" w:type="dxa"/>
            <w:tcMar>
              <w:top w:w="100" w:type="dxa"/>
              <w:left w:w="100" w:type="dxa"/>
              <w:bottom w:w="100" w:type="dxa"/>
              <w:right w:w="100" w:type="dxa"/>
            </w:tcMar>
          </w:tcPr>
          <w:p w14:paraId="2407566B" w14:textId="77777777" w:rsidR="00471A3D" w:rsidRDefault="00EF0B3C" w:rsidP="00D7682F">
            <w:pPr>
              <w:spacing w:line="240" w:lineRule="auto"/>
              <w:ind w:firstLine="0"/>
            </w:pPr>
            <w:r>
              <w:t>0.00</w:t>
            </w:r>
          </w:p>
        </w:tc>
      </w:tr>
      <w:tr w:rsidR="00471A3D" w14:paraId="02EA5814"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17B2CE7F" w14:textId="77777777" w:rsidR="00471A3D" w:rsidRDefault="00EF0B3C" w:rsidP="00D7682F">
            <w:pPr>
              <w:spacing w:line="240" w:lineRule="auto"/>
              <w:ind w:firstLine="0"/>
              <w:rPr>
                <w:i/>
              </w:rPr>
            </w:pPr>
            <w:r>
              <w:rPr>
                <w:i/>
              </w:rPr>
              <w:t>Urticina lofotensis</w:t>
            </w:r>
          </w:p>
        </w:tc>
        <w:tc>
          <w:tcPr>
            <w:tcW w:w="2235" w:type="dxa"/>
            <w:tcMar>
              <w:top w:w="100" w:type="dxa"/>
              <w:left w:w="100" w:type="dxa"/>
              <w:bottom w:w="100" w:type="dxa"/>
              <w:right w:w="100" w:type="dxa"/>
            </w:tcMar>
          </w:tcPr>
          <w:p w14:paraId="41A8A206" w14:textId="77777777" w:rsidR="00471A3D" w:rsidRDefault="00EF0B3C" w:rsidP="00D7682F">
            <w:pPr>
              <w:spacing w:line="240" w:lineRule="auto"/>
              <w:ind w:hanging="10"/>
            </w:pPr>
            <w:r>
              <w:t>anemone</w:t>
            </w:r>
          </w:p>
        </w:tc>
        <w:tc>
          <w:tcPr>
            <w:tcW w:w="1520" w:type="dxa"/>
            <w:tcMar>
              <w:top w:w="100" w:type="dxa"/>
              <w:left w:w="100" w:type="dxa"/>
              <w:bottom w:w="100" w:type="dxa"/>
              <w:right w:w="100" w:type="dxa"/>
            </w:tcMar>
          </w:tcPr>
          <w:p w14:paraId="7D5C8962" w14:textId="77777777" w:rsidR="00471A3D" w:rsidRDefault="00EF0B3C" w:rsidP="00D7682F">
            <w:pPr>
              <w:spacing w:line="240" w:lineRule="auto"/>
              <w:ind w:firstLine="0"/>
            </w:pPr>
            <w:r>
              <w:t>0.00</w:t>
            </w:r>
          </w:p>
        </w:tc>
        <w:tc>
          <w:tcPr>
            <w:tcW w:w="1520" w:type="dxa"/>
            <w:tcMar>
              <w:top w:w="100" w:type="dxa"/>
              <w:left w:w="100" w:type="dxa"/>
              <w:bottom w:w="100" w:type="dxa"/>
              <w:right w:w="100" w:type="dxa"/>
            </w:tcMar>
          </w:tcPr>
          <w:p w14:paraId="620F6032" w14:textId="77777777" w:rsidR="00471A3D" w:rsidRDefault="00EF0B3C" w:rsidP="00D7682F">
            <w:pPr>
              <w:spacing w:line="240" w:lineRule="auto"/>
              <w:ind w:firstLine="0"/>
            </w:pPr>
            <w:r>
              <w:t>0.01</w:t>
            </w:r>
          </w:p>
        </w:tc>
      </w:tr>
      <w:tr w:rsidR="00471A3D" w14:paraId="2C696252"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734198AE" w14:textId="77777777" w:rsidR="00471A3D" w:rsidRDefault="00EF0B3C" w:rsidP="00D7682F">
            <w:pPr>
              <w:spacing w:line="240" w:lineRule="auto"/>
              <w:ind w:firstLine="0"/>
              <w:rPr>
                <w:i/>
              </w:rPr>
            </w:pPr>
            <w:r>
              <w:rPr>
                <w:i/>
              </w:rPr>
              <w:t>Mediaster aequalis</w:t>
            </w:r>
          </w:p>
        </w:tc>
        <w:tc>
          <w:tcPr>
            <w:tcW w:w="2235" w:type="dxa"/>
            <w:tcMar>
              <w:top w:w="100" w:type="dxa"/>
              <w:left w:w="100" w:type="dxa"/>
              <w:bottom w:w="100" w:type="dxa"/>
              <w:right w:w="100" w:type="dxa"/>
            </w:tcMar>
          </w:tcPr>
          <w:p w14:paraId="368B4BDE" w14:textId="77777777" w:rsidR="00471A3D" w:rsidRDefault="00EF0B3C" w:rsidP="00D7682F">
            <w:pPr>
              <w:spacing w:line="240" w:lineRule="auto"/>
              <w:ind w:hanging="10"/>
            </w:pPr>
            <w:r>
              <w:t>medium star</w:t>
            </w:r>
          </w:p>
        </w:tc>
        <w:tc>
          <w:tcPr>
            <w:tcW w:w="1520" w:type="dxa"/>
            <w:tcMar>
              <w:top w:w="100" w:type="dxa"/>
              <w:left w:w="100" w:type="dxa"/>
              <w:bottom w:w="100" w:type="dxa"/>
              <w:right w:w="100" w:type="dxa"/>
            </w:tcMar>
          </w:tcPr>
          <w:p w14:paraId="18EA4969" w14:textId="77777777" w:rsidR="00471A3D" w:rsidRDefault="00EF0B3C" w:rsidP="00D7682F">
            <w:pPr>
              <w:spacing w:line="240" w:lineRule="auto"/>
              <w:ind w:firstLine="0"/>
            </w:pPr>
            <w:r>
              <w:t>0.00</w:t>
            </w:r>
          </w:p>
        </w:tc>
        <w:tc>
          <w:tcPr>
            <w:tcW w:w="1520" w:type="dxa"/>
            <w:tcMar>
              <w:top w:w="100" w:type="dxa"/>
              <w:left w:w="100" w:type="dxa"/>
              <w:bottom w:w="100" w:type="dxa"/>
              <w:right w:w="100" w:type="dxa"/>
            </w:tcMar>
          </w:tcPr>
          <w:p w14:paraId="6F0EF8BD" w14:textId="77777777" w:rsidR="00471A3D" w:rsidRDefault="00EF0B3C" w:rsidP="00D7682F">
            <w:pPr>
              <w:spacing w:line="240" w:lineRule="auto"/>
              <w:ind w:firstLine="0"/>
            </w:pPr>
            <w:r>
              <w:t>0.00</w:t>
            </w:r>
          </w:p>
        </w:tc>
      </w:tr>
      <w:tr w:rsidR="00471A3D" w14:paraId="6DBE1B95"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61EDC0C6" w14:textId="77777777" w:rsidR="00471A3D" w:rsidRDefault="00EF0B3C" w:rsidP="00D7682F">
            <w:pPr>
              <w:spacing w:line="240" w:lineRule="auto"/>
              <w:ind w:firstLine="0"/>
              <w:rPr>
                <w:i/>
              </w:rPr>
            </w:pPr>
            <w:r>
              <w:rPr>
                <w:i/>
              </w:rPr>
              <w:t>Urticina piscivora</w:t>
            </w:r>
          </w:p>
        </w:tc>
        <w:tc>
          <w:tcPr>
            <w:tcW w:w="2235" w:type="dxa"/>
            <w:tcMar>
              <w:top w:w="100" w:type="dxa"/>
              <w:left w:w="100" w:type="dxa"/>
              <w:bottom w:w="100" w:type="dxa"/>
              <w:right w:w="100" w:type="dxa"/>
            </w:tcMar>
          </w:tcPr>
          <w:p w14:paraId="790955BA" w14:textId="77777777" w:rsidR="00471A3D" w:rsidRDefault="00EF0B3C" w:rsidP="00D7682F">
            <w:pPr>
              <w:spacing w:line="240" w:lineRule="auto"/>
              <w:ind w:hanging="10"/>
            </w:pPr>
            <w:r>
              <w:t>anemone</w:t>
            </w:r>
          </w:p>
        </w:tc>
        <w:tc>
          <w:tcPr>
            <w:tcW w:w="1520" w:type="dxa"/>
            <w:tcMar>
              <w:top w:w="100" w:type="dxa"/>
              <w:left w:w="100" w:type="dxa"/>
              <w:bottom w:w="100" w:type="dxa"/>
              <w:right w:w="100" w:type="dxa"/>
            </w:tcMar>
          </w:tcPr>
          <w:p w14:paraId="762AACB0" w14:textId="77777777" w:rsidR="00471A3D" w:rsidRDefault="00EF0B3C" w:rsidP="00D7682F">
            <w:pPr>
              <w:spacing w:line="240" w:lineRule="auto"/>
              <w:ind w:firstLine="0"/>
            </w:pPr>
            <w:r>
              <w:t>0.00</w:t>
            </w:r>
          </w:p>
        </w:tc>
        <w:tc>
          <w:tcPr>
            <w:tcW w:w="1520" w:type="dxa"/>
            <w:tcMar>
              <w:top w:w="100" w:type="dxa"/>
              <w:left w:w="100" w:type="dxa"/>
              <w:bottom w:w="100" w:type="dxa"/>
              <w:right w:w="100" w:type="dxa"/>
            </w:tcMar>
          </w:tcPr>
          <w:p w14:paraId="5E2FE056" w14:textId="77777777" w:rsidR="00471A3D" w:rsidRDefault="00EF0B3C" w:rsidP="00D7682F">
            <w:pPr>
              <w:spacing w:line="240" w:lineRule="auto"/>
              <w:ind w:firstLine="0"/>
            </w:pPr>
            <w:r>
              <w:t>0.00</w:t>
            </w:r>
          </w:p>
        </w:tc>
      </w:tr>
      <w:tr w:rsidR="00471A3D" w14:paraId="0B99B3BA"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313502E3" w14:textId="77777777" w:rsidR="00471A3D" w:rsidRDefault="00EF0B3C" w:rsidP="00D7682F">
            <w:pPr>
              <w:spacing w:line="240" w:lineRule="auto"/>
              <w:ind w:firstLine="0"/>
              <w:rPr>
                <w:i/>
              </w:rPr>
            </w:pPr>
            <w:r>
              <w:rPr>
                <w:i/>
              </w:rPr>
              <w:lastRenderedPageBreak/>
              <w:t>Pycnopodia helianthoides</w:t>
            </w:r>
          </w:p>
        </w:tc>
        <w:tc>
          <w:tcPr>
            <w:tcW w:w="2235" w:type="dxa"/>
            <w:tcMar>
              <w:top w:w="100" w:type="dxa"/>
              <w:left w:w="100" w:type="dxa"/>
              <w:bottom w:w="100" w:type="dxa"/>
              <w:right w:w="100" w:type="dxa"/>
            </w:tcMar>
          </w:tcPr>
          <w:p w14:paraId="59BC9DB3" w14:textId="77777777" w:rsidR="00471A3D" w:rsidRDefault="00EF0B3C" w:rsidP="00D7682F">
            <w:pPr>
              <w:spacing w:line="240" w:lineRule="auto"/>
              <w:ind w:hanging="10"/>
            </w:pPr>
            <w:r>
              <w:t>Pycnopodia</w:t>
            </w:r>
          </w:p>
        </w:tc>
        <w:tc>
          <w:tcPr>
            <w:tcW w:w="1520" w:type="dxa"/>
            <w:tcMar>
              <w:top w:w="100" w:type="dxa"/>
              <w:left w:w="100" w:type="dxa"/>
              <w:bottom w:w="100" w:type="dxa"/>
              <w:right w:w="100" w:type="dxa"/>
            </w:tcMar>
          </w:tcPr>
          <w:p w14:paraId="33FAB0B3" w14:textId="77777777" w:rsidR="00471A3D" w:rsidRDefault="00EF0B3C" w:rsidP="00D7682F">
            <w:pPr>
              <w:spacing w:line="240" w:lineRule="auto"/>
              <w:ind w:firstLine="0"/>
            </w:pPr>
            <w:r>
              <w:t>0.00</w:t>
            </w:r>
          </w:p>
        </w:tc>
        <w:tc>
          <w:tcPr>
            <w:tcW w:w="1520" w:type="dxa"/>
            <w:tcMar>
              <w:top w:w="100" w:type="dxa"/>
              <w:left w:w="100" w:type="dxa"/>
              <w:bottom w:w="100" w:type="dxa"/>
              <w:right w:w="100" w:type="dxa"/>
            </w:tcMar>
          </w:tcPr>
          <w:p w14:paraId="3359803F" w14:textId="77777777" w:rsidR="00471A3D" w:rsidRDefault="00EF0B3C" w:rsidP="00D7682F">
            <w:pPr>
              <w:spacing w:line="240" w:lineRule="auto"/>
              <w:ind w:firstLine="0"/>
            </w:pPr>
            <w:r>
              <w:t>0.00</w:t>
            </w:r>
          </w:p>
        </w:tc>
      </w:tr>
      <w:tr w:rsidR="00471A3D" w14:paraId="3D66FEEC"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22909AF3" w14:textId="77777777" w:rsidR="00471A3D" w:rsidRDefault="00EF0B3C" w:rsidP="00D7682F">
            <w:pPr>
              <w:spacing w:line="240" w:lineRule="auto"/>
              <w:ind w:firstLine="0"/>
              <w:rPr>
                <w:i/>
              </w:rPr>
            </w:pPr>
            <w:r>
              <w:rPr>
                <w:i/>
              </w:rPr>
              <w:t>Fusitriton oregonensis</w:t>
            </w:r>
          </w:p>
        </w:tc>
        <w:tc>
          <w:tcPr>
            <w:tcW w:w="2235" w:type="dxa"/>
            <w:tcMar>
              <w:top w:w="100" w:type="dxa"/>
              <w:left w:w="100" w:type="dxa"/>
              <w:bottom w:w="100" w:type="dxa"/>
              <w:right w:w="100" w:type="dxa"/>
            </w:tcMar>
          </w:tcPr>
          <w:p w14:paraId="20950E7B" w14:textId="77777777" w:rsidR="00471A3D" w:rsidRDefault="00EF0B3C" w:rsidP="00D7682F">
            <w:pPr>
              <w:spacing w:line="240" w:lineRule="auto"/>
              <w:ind w:hanging="10"/>
            </w:pPr>
            <w:r>
              <w:t>shelled gastropod</w:t>
            </w:r>
          </w:p>
        </w:tc>
        <w:tc>
          <w:tcPr>
            <w:tcW w:w="1520" w:type="dxa"/>
            <w:tcMar>
              <w:top w:w="100" w:type="dxa"/>
              <w:left w:w="100" w:type="dxa"/>
              <w:bottom w:w="100" w:type="dxa"/>
              <w:right w:w="100" w:type="dxa"/>
            </w:tcMar>
          </w:tcPr>
          <w:p w14:paraId="115952FD" w14:textId="77777777" w:rsidR="00471A3D" w:rsidRDefault="00EF0B3C" w:rsidP="00D7682F">
            <w:pPr>
              <w:spacing w:line="240" w:lineRule="auto"/>
              <w:ind w:firstLine="0"/>
            </w:pPr>
            <w:r>
              <w:t>0.00</w:t>
            </w:r>
          </w:p>
        </w:tc>
        <w:tc>
          <w:tcPr>
            <w:tcW w:w="1520" w:type="dxa"/>
            <w:tcMar>
              <w:top w:w="100" w:type="dxa"/>
              <w:left w:w="100" w:type="dxa"/>
              <w:bottom w:w="100" w:type="dxa"/>
              <w:right w:w="100" w:type="dxa"/>
            </w:tcMar>
          </w:tcPr>
          <w:p w14:paraId="2AD16045" w14:textId="77777777" w:rsidR="00471A3D" w:rsidRDefault="00EF0B3C" w:rsidP="00D7682F">
            <w:pPr>
              <w:spacing w:line="240" w:lineRule="auto"/>
              <w:ind w:firstLine="0"/>
            </w:pPr>
            <w:r>
              <w:t>0.00</w:t>
            </w:r>
          </w:p>
        </w:tc>
      </w:tr>
      <w:tr w:rsidR="00471A3D" w14:paraId="6C02423D"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334E84FE" w14:textId="77777777" w:rsidR="00471A3D" w:rsidRDefault="00EF0B3C" w:rsidP="00D7682F">
            <w:pPr>
              <w:spacing w:line="240" w:lineRule="auto"/>
              <w:ind w:firstLine="0"/>
              <w:rPr>
                <w:i/>
              </w:rPr>
            </w:pPr>
            <w:r>
              <w:rPr>
                <w:i/>
              </w:rPr>
              <w:t>Pisaster brevispinus</w:t>
            </w:r>
          </w:p>
        </w:tc>
        <w:tc>
          <w:tcPr>
            <w:tcW w:w="2235" w:type="dxa"/>
            <w:tcMar>
              <w:top w:w="100" w:type="dxa"/>
              <w:left w:w="100" w:type="dxa"/>
              <w:bottom w:w="100" w:type="dxa"/>
              <w:right w:w="100" w:type="dxa"/>
            </w:tcMar>
          </w:tcPr>
          <w:p w14:paraId="6650D545" w14:textId="77777777" w:rsidR="00471A3D" w:rsidRDefault="00EF0B3C" w:rsidP="00D7682F">
            <w:pPr>
              <w:spacing w:line="240" w:lineRule="auto"/>
              <w:ind w:hanging="10"/>
            </w:pPr>
            <w:r>
              <w:t>Pisaster</w:t>
            </w:r>
          </w:p>
        </w:tc>
        <w:tc>
          <w:tcPr>
            <w:tcW w:w="1520" w:type="dxa"/>
            <w:tcMar>
              <w:top w:w="100" w:type="dxa"/>
              <w:left w:w="100" w:type="dxa"/>
              <w:bottom w:w="100" w:type="dxa"/>
              <w:right w:w="100" w:type="dxa"/>
            </w:tcMar>
          </w:tcPr>
          <w:p w14:paraId="46129F78" w14:textId="77777777" w:rsidR="00471A3D" w:rsidRDefault="00EF0B3C" w:rsidP="00D7682F">
            <w:pPr>
              <w:spacing w:line="240" w:lineRule="auto"/>
              <w:ind w:firstLine="0"/>
            </w:pPr>
            <w:r>
              <w:t>0.00</w:t>
            </w:r>
          </w:p>
        </w:tc>
        <w:tc>
          <w:tcPr>
            <w:tcW w:w="1520" w:type="dxa"/>
            <w:tcMar>
              <w:top w:w="100" w:type="dxa"/>
              <w:left w:w="100" w:type="dxa"/>
              <w:bottom w:w="100" w:type="dxa"/>
              <w:right w:w="100" w:type="dxa"/>
            </w:tcMar>
          </w:tcPr>
          <w:p w14:paraId="537C8B8B" w14:textId="77777777" w:rsidR="00471A3D" w:rsidRDefault="00EF0B3C" w:rsidP="00D7682F">
            <w:pPr>
              <w:spacing w:line="240" w:lineRule="auto"/>
              <w:ind w:firstLine="0"/>
            </w:pPr>
            <w:r>
              <w:t>0.00</w:t>
            </w:r>
          </w:p>
        </w:tc>
      </w:tr>
      <w:tr w:rsidR="00471A3D" w14:paraId="05DE50BA"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2DB409D5" w14:textId="77777777" w:rsidR="00471A3D" w:rsidRDefault="00EF0B3C" w:rsidP="00D7682F">
            <w:pPr>
              <w:spacing w:line="240" w:lineRule="auto"/>
              <w:ind w:firstLine="0"/>
              <w:rPr>
                <w:i/>
              </w:rPr>
            </w:pPr>
            <w:r>
              <w:rPr>
                <w:i/>
              </w:rPr>
              <w:t>Mimulus foliatus</w:t>
            </w:r>
          </w:p>
        </w:tc>
        <w:tc>
          <w:tcPr>
            <w:tcW w:w="2235" w:type="dxa"/>
            <w:tcMar>
              <w:top w:w="100" w:type="dxa"/>
              <w:left w:w="100" w:type="dxa"/>
              <w:bottom w:w="100" w:type="dxa"/>
              <w:right w:w="100" w:type="dxa"/>
            </w:tcMar>
          </w:tcPr>
          <w:p w14:paraId="6EEA0AF7" w14:textId="77777777" w:rsidR="00471A3D" w:rsidRDefault="00EF0B3C" w:rsidP="00D7682F">
            <w:pPr>
              <w:spacing w:line="240" w:lineRule="auto"/>
              <w:ind w:hanging="10"/>
            </w:pPr>
            <w:r>
              <w:t>crabs</w:t>
            </w:r>
          </w:p>
        </w:tc>
        <w:tc>
          <w:tcPr>
            <w:tcW w:w="1520" w:type="dxa"/>
            <w:tcMar>
              <w:top w:w="100" w:type="dxa"/>
              <w:left w:w="100" w:type="dxa"/>
              <w:bottom w:w="100" w:type="dxa"/>
              <w:right w:w="100" w:type="dxa"/>
            </w:tcMar>
          </w:tcPr>
          <w:p w14:paraId="23B396B9" w14:textId="77777777" w:rsidR="00471A3D" w:rsidRDefault="00EF0B3C" w:rsidP="00D7682F">
            <w:pPr>
              <w:spacing w:line="240" w:lineRule="auto"/>
              <w:ind w:firstLine="0"/>
            </w:pPr>
            <w:r>
              <w:t>0.00</w:t>
            </w:r>
          </w:p>
        </w:tc>
        <w:tc>
          <w:tcPr>
            <w:tcW w:w="1520" w:type="dxa"/>
            <w:tcMar>
              <w:top w:w="100" w:type="dxa"/>
              <w:left w:w="100" w:type="dxa"/>
              <w:bottom w:w="100" w:type="dxa"/>
              <w:right w:w="100" w:type="dxa"/>
            </w:tcMar>
          </w:tcPr>
          <w:p w14:paraId="3BAA0DC0" w14:textId="77777777" w:rsidR="00471A3D" w:rsidRDefault="00EF0B3C" w:rsidP="00D7682F">
            <w:pPr>
              <w:spacing w:line="240" w:lineRule="auto"/>
              <w:ind w:firstLine="0"/>
            </w:pPr>
            <w:r>
              <w:t>0.00</w:t>
            </w:r>
          </w:p>
        </w:tc>
      </w:tr>
      <w:tr w:rsidR="00471A3D" w14:paraId="70F36B9E"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3CCB981B" w14:textId="77777777" w:rsidR="00471A3D" w:rsidRDefault="00EF0B3C" w:rsidP="00D7682F">
            <w:pPr>
              <w:spacing w:line="240" w:lineRule="auto"/>
              <w:ind w:firstLine="0"/>
            </w:pPr>
            <w:r>
              <w:t>misc clams</w:t>
            </w:r>
          </w:p>
        </w:tc>
        <w:tc>
          <w:tcPr>
            <w:tcW w:w="2235" w:type="dxa"/>
            <w:tcMar>
              <w:top w:w="100" w:type="dxa"/>
              <w:left w:w="100" w:type="dxa"/>
              <w:bottom w:w="100" w:type="dxa"/>
              <w:right w:w="100" w:type="dxa"/>
            </w:tcMar>
          </w:tcPr>
          <w:p w14:paraId="699727E9" w14:textId="77777777" w:rsidR="00471A3D" w:rsidRDefault="00EF0B3C" w:rsidP="00D7682F">
            <w:pPr>
              <w:spacing w:line="240" w:lineRule="auto"/>
              <w:ind w:hanging="10"/>
            </w:pPr>
            <w:r>
              <w:t>bivalve</w:t>
            </w:r>
          </w:p>
        </w:tc>
        <w:tc>
          <w:tcPr>
            <w:tcW w:w="1520" w:type="dxa"/>
            <w:tcMar>
              <w:top w:w="100" w:type="dxa"/>
              <w:left w:w="100" w:type="dxa"/>
              <w:bottom w:w="100" w:type="dxa"/>
              <w:right w:w="100" w:type="dxa"/>
            </w:tcMar>
          </w:tcPr>
          <w:p w14:paraId="66E30942" w14:textId="77777777" w:rsidR="00471A3D" w:rsidRDefault="00EF0B3C" w:rsidP="00D7682F">
            <w:pPr>
              <w:spacing w:line="240" w:lineRule="auto"/>
              <w:ind w:firstLine="0"/>
            </w:pPr>
            <w:r>
              <w:t>0.00</w:t>
            </w:r>
          </w:p>
        </w:tc>
        <w:tc>
          <w:tcPr>
            <w:tcW w:w="1520" w:type="dxa"/>
            <w:tcMar>
              <w:top w:w="100" w:type="dxa"/>
              <w:left w:w="100" w:type="dxa"/>
              <w:bottom w:w="100" w:type="dxa"/>
              <w:right w:w="100" w:type="dxa"/>
            </w:tcMar>
          </w:tcPr>
          <w:p w14:paraId="2EE70D3B" w14:textId="77777777" w:rsidR="00471A3D" w:rsidRDefault="00EF0B3C" w:rsidP="00D7682F">
            <w:pPr>
              <w:spacing w:line="240" w:lineRule="auto"/>
              <w:ind w:firstLine="0"/>
            </w:pPr>
            <w:r>
              <w:t>0.00</w:t>
            </w:r>
          </w:p>
        </w:tc>
      </w:tr>
      <w:tr w:rsidR="00471A3D" w14:paraId="49857420"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45748EC6" w14:textId="77777777" w:rsidR="00471A3D" w:rsidRDefault="00EF0B3C" w:rsidP="00D7682F">
            <w:pPr>
              <w:spacing w:line="240" w:lineRule="auto"/>
              <w:ind w:firstLine="0"/>
              <w:rPr>
                <w:i/>
              </w:rPr>
            </w:pPr>
            <w:r>
              <w:rPr>
                <w:i/>
              </w:rPr>
              <w:t>Metridium giganteum</w:t>
            </w:r>
          </w:p>
        </w:tc>
        <w:tc>
          <w:tcPr>
            <w:tcW w:w="2235" w:type="dxa"/>
            <w:tcMar>
              <w:top w:w="100" w:type="dxa"/>
              <w:left w:w="100" w:type="dxa"/>
              <w:bottom w:w="100" w:type="dxa"/>
              <w:right w:w="100" w:type="dxa"/>
            </w:tcMar>
          </w:tcPr>
          <w:p w14:paraId="23961DDE" w14:textId="77777777" w:rsidR="00471A3D" w:rsidRDefault="00EF0B3C" w:rsidP="00D7682F">
            <w:pPr>
              <w:spacing w:line="240" w:lineRule="auto"/>
              <w:ind w:hanging="10"/>
            </w:pPr>
            <w:r>
              <w:t>anemone</w:t>
            </w:r>
          </w:p>
        </w:tc>
        <w:tc>
          <w:tcPr>
            <w:tcW w:w="1520" w:type="dxa"/>
            <w:tcMar>
              <w:top w:w="100" w:type="dxa"/>
              <w:left w:w="100" w:type="dxa"/>
              <w:bottom w:w="100" w:type="dxa"/>
              <w:right w:w="100" w:type="dxa"/>
            </w:tcMar>
          </w:tcPr>
          <w:p w14:paraId="5104A29E" w14:textId="77777777" w:rsidR="00471A3D" w:rsidRDefault="00EF0B3C" w:rsidP="00D7682F">
            <w:pPr>
              <w:spacing w:line="240" w:lineRule="auto"/>
              <w:ind w:firstLine="0"/>
            </w:pPr>
            <w:r>
              <w:t>0.00</w:t>
            </w:r>
          </w:p>
        </w:tc>
        <w:tc>
          <w:tcPr>
            <w:tcW w:w="1520" w:type="dxa"/>
            <w:tcMar>
              <w:top w:w="100" w:type="dxa"/>
              <w:left w:w="100" w:type="dxa"/>
              <w:bottom w:w="100" w:type="dxa"/>
              <w:right w:w="100" w:type="dxa"/>
            </w:tcMar>
          </w:tcPr>
          <w:p w14:paraId="39DF607D" w14:textId="77777777" w:rsidR="00471A3D" w:rsidRDefault="00EF0B3C" w:rsidP="00D7682F">
            <w:pPr>
              <w:spacing w:line="240" w:lineRule="auto"/>
              <w:ind w:firstLine="0"/>
            </w:pPr>
            <w:r>
              <w:t>0.00</w:t>
            </w:r>
          </w:p>
        </w:tc>
      </w:tr>
      <w:tr w:rsidR="00471A3D" w14:paraId="238695A9"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1FC4CBDD" w14:textId="77777777" w:rsidR="00471A3D" w:rsidRDefault="00EF0B3C" w:rsidP="00D7682F">
            <w:pPr>
              <w:spacing w:line="240" w:lineRule="auto"/>
              <w:ind w:firstLine="0"/>
              <w:rPr>
                <w:i/>
              </w:rPr>
            </w:pPr>
            <w:r>
              <w:rPr>
                <w:i/>
              </w:rPr>
              <w:t>Lopholithodes mandtii</w:t>
            </w:r>
          </w:p>
        </w:tc>
        <w:tc>
          <w:tcPr>
            <w:tcW w:w="2235" w:type="dxa"/>
            <w:tcMar>
              <w:top w:w="100" w:type="dxa"/>
              <w:left w:w="100" w:type="dxa"/>
              <w:bottom w:w="100" w:type="dxa"/>
              <w:right w:w="100" w:type="dxa"/>
            </w:tcMar>
          </w:tcPr>
          <w:p w14:paraId="5BCDA7C3" w14:textId="77777777" w:rsidR="00471A3D" w:rsidRDefault="00EF0B3C" w:rsidP="00D7682F">
            <w:pPr>
              <w:spacing w:line="240" w:lineRule="auto"/>
              <w:ind w:hanging="10"/>
            </w:pPr>
            <w:r>
              <w:t>crabs</w:t>
            </w:r>
          </w:p>
        </w:tc>
        <w:tc>
          <w:tcPr>
            <w:tcW w:w="1520" w:type="dxa"/>
            <w:tcMar>
              <w:top w:w="100" w:type="dxa"/>
              <w:left w:w="100" w:type="dxa"/>
              <w:bottom w:w="100" w:type="dxa"/>
              <w:right w:w="100" w:type="dxa"/>
            </w:tcMar>
          </w:tcPr>
          <w:p w14:paraId="7BA9D2CE" w14:textId="77777777" w:rsidR="00471A3D" w:rsidRDefault="00EF0B3C" w:rsidP="00D7682F">
            <w:pPr>
              <w:spacing w:line="240" w:lineRule="auto"/>
              <w:ind w:firstLine="0"/>
            </w:pPr>
            <w:r>
              <w:t>0.00</w:t>
            </w:r>
          </w:p>
        </w:tc>
        <w:tc>
          <w:tcPr>
            <w:tcW w:w="1520" w:type="dxa"/>
            <w:tcMar>
              <w:top w:w="100" w:type="dxa"/>
              <w:left w:w="100" w:type="dxa"/>
              <w:bottom w:w="100" w:type="dxa"/>
              <w:right w:w="100" w:type="dxa"/>
            </w:tcMar>
          </w:tcPr>
          <w:p w14:paraId="3D09296A" w14:textId="77777777" w:rsidR="00471A3D" w:rsidRDefault="00EF0B3C" w:rsidP="00D7682F">
            <w:pPr>
              <w:spacing w:line="240" w:lineRule="auto"/>
              <w:ind w:firstLine="0"/>
            </w:pPr>
            <w:r>
              <w:t>0.00</w:t>
            </w:r>
          </w:p>
        </w:tc>
      </w:tr>
      <w:tr w:rsidR="00471A3D" w14:paraId="32F054E3" w14:textId="77777777" w:rsidTr="00D7682F">
        <w:trPr>
          <w:trHeight w:val="144"/>
        </w:trPr>
        <w:tc>
          <w:tcPr>
            <w:tcW w:w="3330" w:type="dxa"/>
            <w:tcBorders>
              <w:top w:val="nil"/>
              <w:left w:val="nil"/>
              <w:bottom w:val="single" w:sz="8" w:space="0" w:color="000000"/>
              <w:right w:val="nil"/>
            </w:tcBorders>
            <w:tcMar>
              <w:top w:w="100" w:type="dxa"/>
              <w:left w:w="100" w:type="dxa"/>
              <w:bottom w:w="100" w:type="dxa"/>
              <w:right w:w="100" w:type="dxa"/>
            </w:tcMar>
          </w:tcPr>
          <w:p w14:paraId="7D28392D" w14:textId="77777777" w:rsidR="00471A3D" w:rsidRDefault="00EF0B3C" w:rsidP="00D7682F">
            <w:pPr>
              <w:spacing w:line="240" w:lineRule="auto"/>
              <w:ind w:firstLine="0"/>
              <w:rPr>
                <w:i/>
              </w:rPr>
            </w:pPr>
            <w:r>
              <w:rPr>
                <w:i/>
              </w:rPr>
              <w:t>Anthopleura elegantissima</w:t>
            </w:r>
          </w:p>
        </w:tc>
        <w:tc>
          <w:tcPr>
            <w:tcW w:w="2235" w:type="dxa"/>
            <w:tcBorders>
              <w:bottom w:val="single" w:sz="8" w:space="0" w:color="808080"/>
            </w:tcBorders>
            <w:tcMar>
              <w:top w:w="100" w:type="dxa"/>
              <w:left w:w="100" w:type="dxa"/>
              <w:bottom w:w="100" w:type="dxa"/>
              <w:right w:w="100" w:type="dxa"/>
            </w:tcMar>
          </w:tcPr>
          <w:p w14:paraId="0B2669D0" w14:textId="77777777" w:rsidR="00471A3D" w:rsidRDefault="00EF0B3C" w:rsidP="00D7682F">
            <w:pPr>
              <w:spacing w:line="240" w:lineRule="auto"/>
              <w:ind w:hanging="10"/>
            </w:pPr>
            <w:r>
              <w:t>anemone</w:t>
            </w:r>
          </w:p>
        </w:tc>
        <w:tc>
          <w:tcPr>
            <w:tcW w:w="1520" w:type="dxa"/>
            <w:tcBorders>
              <w:bottom w:val="single" w:sz="8" w:space="0" w:color="808080"/>
            </w:tcBorders>
            <w:tcMar>
              <w:top w:w="100" w:type="dxa"/>
              <w:left w:w="100" w:type="dxa"/>
              <w:bottom w:w="100" w:type="dxa"/>
              <w:right w:w="100" w:type="dxa"/>
            </w:tcMar>
          </w:tcPr>
          <w:p w14:paraId="5BB60AC8" w14:textId="77777777" w:rsidR="00471A3D" w:rsidRDefault="00EF0B3C" w:rsidP="00D7682F">
            <w:pPr>
              <w:spacing w:line="240" w:lineRule="auto"/>
              <w:ind w:firstLine="0"/>
            </w:pPr>
            <w:r>
              <w:t>0.00</w:t>
            </w:r>
          </w:p>
        </w:tc>
        <w:tc>
          <w:tcPr>
            <w:tcW w:w="1520" w:type="dxa"/>
            <w:tcBorders>
              <w:bottom w:val="single" w:sz="8" w:space="0" w:color="808080"/>
            </w:tcBorders>
            <w:tcMar>
              <w:top w:w="100" w:type="dxa"/>
              <w:left w:w="100" w:type="dxa"/>
              <w:bottom w:w="100" w:type="dxa"/>
              <w:right w:w="100" w:type="dxa"/>
            </w:tcMar>
          </w:tcPr>
          <w:p w14:paraId="71C879AA" w14:textId="77777777" w:rsidR="00471A3D" w:rsidRDefault="00EF0B3C" w:rsidP="00D7682F">
            <w:pPr>
              <w:spacing w:line="240" w:lineRule="auto"/>
              <w:ind w:firstLine="0"/>
            </w:pPr>
            <w:r>
              <w:t>0.00</w:t>
            </w:r>
          </w:p>
        </w:tc>
      </w:tr>
    </w:tbl>
    <w:p w14:paraId="48F5521E" w14:textId="77777777" w:rsidR="00471A3D" w:rsidRDefault="00EF0B3C">
      <w:pPr>
        <w:pStyle w:val="Heading5"/>
      </w:pPr>
      <w:bookmarkStart w:id="42" w:name="_jevyb6ayauur" w:colFirst="0" w:colLast="0"/>
      <w:bookmarkEnd w:id="42"/>
      <w:r>
        <w:br w:type="page"/>
      </w:r>
    </w:p>
    <w:p w14:paraId="065C37F2" w14:textId="77777777" w:rsidR="00471A3D" w:rsidRDefault="00EF0B3C">
      <w:pPr>
        <w:pStyle w:val="Heading5"/>
      </w:pPr>
      <w:bookmarkStart w:id="43" w:name="_hbmkrdb4vkpx" w:colFirst="0" w:colLast="0"/>
      <w:bookmarkEnd w:id="43"/>
      <w:r>
        <w:lastRenderedPageBreak/>
        <w:t xml:space="preserve">Table S4. Fish species observed during SCUBA surveys from 2015-2021. Observations with visibility below 2.0 m have been excluded. Greenlings were combined into one group for the multivariate analyses. Species in bold were used in the multivariate analyses. </w:t>
      </w:r>
    </w:p>
    <w:tbl>
      <w:tblPr>
        <w:tblStyle w:val="a2"/>
        <w:tblW w:w="7770" w:type="dxa"/>
        <w:tblBorders>
          <w:top w:val="nil"/>
          <w:left w:val="nil"/>
          <w:bottom w:val="nil"/>
          <w:right w:val="nil"/>
          <w:insideH w:val="nil"/>
          <w:insideV w:val="nil"/>
        </w:tblBorders>
        <w:tblLayout w:type="fixed"/>
        <w:tblCellMar>
          <w:top w:w="43" w:type="dxa"/>
          <w:bottom w:w="43" w:type="dxa"/>
        </w:tblCellMar>
        <w:tblLook w:val="0600" w:firstRow="0" w:lastRow="0" w:firstColumn="0" w:lastColumn="0" w:noHBand="1" w:noVBand="1"/>
      </w:tblPr>
      <w:tblGrid>
        <w:gridCol w:w="3860"/>
        <w:gridCol w:w="2750"/>
        <w:gridCol w:w="1160"/>
      </w:tblGrid>
      <w:tr w:rsidR="00471A3D" w14:paraId="2574CB6D" w14:textId="77777777" w:rsidTr="008C4C74">
        <w:trPr>
          <w:trHeight w:val="144"/>
        </w:trPr>
        <w:tc>
          <w:tcPr>
            <w:tcW w:w="3860" w:type="dxa"/>
            <w:tcBorders>
              <w:top w:val="nil"/>
              <w:left w:val="nil"/>
              <w:bottom w:val="single" w:sz="8" w:space="0" w:color="000000"/>
              <w:right w:val="nil"/>
            </w:tcBorders>
            <w:tcMar>
              <w:top w:w="100" w:type="dxa"/>
              <w:left w:w="100" w:type="dxa"/>
              <w:bottom w:w="100" w:type="dxa"/>
              <w:right w:w="100" w:type="dxa"/>
            </w:tcMar>
          </w:tcPr>
          <w:p w14:paraId="1ADAF9BC" w14:textId="77777777" w:rsidR="00471A3D" w:rsidRDefault="00EF0B3C" w:rsidP="008C4C74">
            <w:pPr>
              <w:spacing w:line="240" w:lineRule="auto"/>
              <w:ind w:firstLine="0"/>
              <w:rPr>
                <w:b/>
              </w:rPr>
            </w:pPr>
            <w:r>
              <w:rPr>
                <w:b/>
              </w:rPr>
              <w:t>Species</w:t>
            </w:r>
          </w:p>
        </w:tc>
        <w:tc>
          <w:tcPr>
            <w:tcW w:w="2750" w:type="dxa"/>
            <w:tcBorders>
              <w:top w:val="nil"/>
              <w:left w:val="nil"/>
              <w:bottom w:val="single" w:sz="8" w:space="0" w:color="000000"/>
              <w:right w:val="nil"/>
            </w:tcBorders>
            <w:tcMar>
              <w:top w:w="100" w:type="dxa"/>
              <w:left w:w="100" w:type="dxa"/>
              <w:bottom w:w="100" w:type="dxa"/>
              <w:right w:w="100" w:type="dxa"/>
            </w:tcMar>
          </w:tcPr>
          <w:p w14:paraId="5DAB6B53" w14:textId="77777777" w:rsidR="00471A3D" w:rsidRDefault="00EF0B3C" w:rsidP="008C4C74">
            <w:pPr>
              <w:spacing w:line="240" w:lineRule="auto"/>
              <w:ind w:firstLine="0"/>
              <w:rPr>
                <w:b/>
              </w:rPr>
            </w:pPr>
            <w:r>
              <w:rPr>
                <w:b/>
              </w:rPr>
              <w:t>Common name</w:t>
            </w:r>
          </w:p>
        </w:tc>
        <w:tc>
          <w:tcPr>
            <w:tcW w:w="1160" w:type="dxa"/>
            <w:tcBorders>
              <w:top w:val="nil"/>
              <w:left w:val="nil"/>
              <w:bottom w:val="single" w:sz="8" w:space="0" w:color="000000"/>
              <w:right w:val="nil"/>
            </w:tcBorders>
            <w:tcMar>
              <w:top w:w="100" w:type="dxa"/>
              <w:left w:w="100" w:type="dxa"/>
              <w:bottom w:w="100" w:type="dxa"/>
              <w:right w:w="100" w:type="dxa"/>
            </w:tcMar>
          </w:tcPr>
          <w:p w14:paraId="14413AAD" w14:textId="77777777" w:rsidR="00471A3D" w:rsidRDefault="00EF0B3C" w:rsidP="008C4C74">
            <w:pPr>
              <w:spacing w:line="240" w:lineRule="auto"/>
              <w:ind w:firstLine="0"/>
              <w:rPr>
                <w:b/>
              </w:rPr>
            </w:pPr>
            <w:r>
              <w:rPr>
                <w:b/>
              </w:rPr>
              <w:t>Total</w:t>
            </w:r>
          </w:p>
        </w:tc>
      </w:tr>
      <w:tr w:rsidR="00471A3D" w14:paraId="10B31E14" w14:textId="77777777" w:rsidTr="008C4C74">
        <w:trPr>
          <w:trHeight w:val="144"/>
        </w:trPr>
        <w:tc>
          <w:tcPr>
            <w:tcW w:w="3860" w:type="dxa"/>
            <w:tcBorders>
              <w:top w:val="nil"/>
              <w:left w:val="nil"/>
              <w:bottom w:val="nil"/>
              <w:right w:val="nil"/>
            </w:tcBorders>
            <w:tcMar>
              <w:top w:w="100" w:type="dxa"/>
              <w:left w:w="100" w:type="dxa"/>
              <w:bottom w:w="100" w:type="dxa"/>
              <w:right w:w="100" w:type="dxa"/>
            </w:tcMar>
          </w:tcPr>
          <w:p w14:paraId="0CACE081" w14:textId="77777777" w:rsidR="00471A3D" w:rsidRDefault="00EF0B3C" w:rsidP="008C4C74">
            <w:pPr>
              <w:spacing w:line="240" w:lineRule="auto"/>
              <w:ind w:firstLine="0"/>
              <w:rPr>
                <w:b/>
                <w:i/>
              </w:rPr>
            </w:pPr>
            <w:r>
              <w:rPr>
                <w:b/>
                <w:i/>
              </w:rPr>
              <w:t>Sebastes melanops</w:t>
            </w:r>
          </w:p>
        </w:tc>
        <w:tc>
          <w:tcPr>
            <w:tcW w:w="2750" w:type="dxa"/>
            <w:tcMar>
              <w:top w:w="100" w:type="dxa"/>
              <w:left w:w="100" w:type="dxa"/>
              <w:bottom w:w="100" w:type="dxa"/>
              <w:right w:w="100" w:type="dxa"/>
            </w:tcMar>
          </w:tcPr>
          <w:p w14:paraId="5F2D686A" w14:textId="77777777" w:rsidR="00471A3D" w:rsidRDefault="00EF0B3C" w:rsidP="008C4C74">
            <w:pPr>
              <w:spacing w:line="240" w:lineRule="auto"/>
              <w:ind w:firstLine="0"/>
              <w:rPr>
                <w:b/>
              </w:rPr>
            </w:pPr>
            <w:r>
              <w:rPr>
                <w:b/>
              </w:rPr>
              <w:t>black rockfish</w:t>
            </w:r>
          </w:p>
        </w:tc>
        <w:tc>
          <w:tcPr>
            <w:tcW w:w="1160" w:type="dxa"/>
            <w:tcMar>
              <w:top w:w="100" w:type="dxa"/>
              <w:left w:w="100" w:type="dxa"/>
              <w:bottom w:w="100" w:type="dxa"/>
              <w:right w:w="100" w:type="dxa"/>
            </w:tcMar>
            <w:vAlign w:val="center"/>
          </w:tcPr>
          <w:p w14:paraId="6C0B8325" w14:textId="77777777" w:rsidR="00471A3D" w:rsidRDefault="00EF0B3C" w:rsidP="008C4C74">
            <w:pPr>
              <w:spacing w:line="240" w:lineRule="auto"/>
              <w:ind w:firstLine="0"/>
              <w:jc w:val="right"/>
              <w:rPr>
                <w:b/>
              </w:rPr>
            </w:pPr>
            <w:r>
              <w:rPr>
                <w:b/>
              </w:rPr>
              <w:t>1387</w:t>
            </w:r>
          </w:p>
        </w:tc>
      </w:tr>
      <w:tr w:rsidR="00471A3D" w14:paraId="66E94960" w14:textId="77777777" w:rsidTr="008C4C74">
        <w:trPr>
          <w:trHeight w:val="144"/>
        </w:trPr>
        <w:tc>
          <w:tcPr>
            <w:tcW w:w="3860" w:type="dxa"/>
            <w:tcBorders>
              <w:top w:val="nil"/>
              <w:left w:val="nil"/>
              <w:bottom w:val="nil"/>
              <w:right w:val="nil"/>
            </w:tcBorders>
            <w:tcMar>
              <w:top w:w="100" w:type="dxa"/>
              <w:left w:w="100" w:type="dxa"/>
              <w:bottom w:w="100" w:type="dxa"/>
              <w:right w:w="100" w:type="dxa"/>
            </w:tcMar>
          </w:tcPr>
          <w:p w14:paraId="42958DA7" w14:textId="77777777" w:rsidR="00471A3D" w:rsidRDefault="00EF0B3C" w:rsidP="008C4C74">
            <w:pPr>
              <w:spacing w:line="240" w:lineRule="auto"/>
              <w:ind w:firstLine="0"/>
              <w:rPr>
                <w:b/>
                <w:i/>
              </w:rPr>
            </w:pPr>
            <w:r>
              <w:rPr>
                <w:b/>
                <w:i/>
              </w:rPr>
              <w:t>Hexagrammos decagrammus</w:t>
            </w:r>
          </w:p>
        </w:tc>
        <w:tc>
          <w:tcPr>
            <w:tcW w:w="2750" w:type="dxa"/>
            <w:tcMar>
              <w:top w:w="100" w:type="dxa"/>
              <w:left w:w="100" w:type="dxa"/>
              <w:bottom w:w="100" w:type="dxa"/>
              <w:right w:w="100" w:type="dxa"/>
            </w:tcMar>
          </w:tcPr>
          <w:p w14:paraId="7E6815D5" w14:textId="77777777" w:rsidR="00471A3D" w:rsidRDefault="00EF0B3C" w:rsidP="008C4C74">
            <w:pPr>
              <w:spacing w:line="240" w:lineRule="auto"/>
              <w:ind w:firstLine="0"/>
              <w:rPr>
                <w:b/>
              </w:rPr>
            </w:pPr>
            <w:r>
              <w:rPr>
                <w:b/>
              </w:rPr>
              <w:t>kelp greenling</w:t>
            </w:r>
          </w:p>
        </w:tc>
        <w:tc>
          <w:tcPr>
            <w:tcW w:w="1160" w:type="dxa"/>
            <w:tcMar>
              <w:top w:w="100" w:type="dxa"/>
              <w:left w:w="100" w:type="dxa"/>
              <w:bottom w:w="100" w:type="dxa"/>
              <w:right w:w="100" w:type="dxa"/>
            </w:tcMar>
            <w:vAlign w:val="center"/>
          </w:tcPr>
          <w:p w14:paraId="7A1A883B" w14:textId="77777777" w:rsidR="00471A3D" w:rsidRDefault="00EF0B3C" w:rsidP="008C4C74">
            <w:pPr>
              <w:spacing w:line="240" w:lineRule="auto"/>
              <w:ind w:firstLine="0"/>
              <w:jc w:val="right"/>
              <w:rPr>
                <w:b/>
              </w:rPr>
            </w:pPr>
            <w:r>
              <w:rPr>
                <w:b/>
              </w:rPr>
              <w:t>522</w:t>
            </w:r>
          </w:p>
        </w:tc>
      </w:tr>
      <w:tr w:rsidR="00471A3D" w14:paraId="6C3585F1" w14:textId="77777777" w:rsidTr="008C4C74">
        <w:trPr>
          <w:trHeight w:val="144"/>
        </w:trPr>
        <w:tc>
          <w:tcPr>
            <w:tcW w:w="3860" w:type="dxa"/>
            <w:tcBorders>
              <w:top w:val="nil"/>
              <w:left w:val="nil"/>
              <w:bottom w:val="nil"/>
              <w:right w:val="nil"/>
            </w:tcBorders>
            <w:tcMar>
              <w:top w:w="100" w:type="dxa"/>
              <w:left w:w="100" w:type="dxa"/>
              <w:bottom w:w="100" w:type="dxa"/>
              <w:right w:w="100" w:type="dxa"/>
            </w:tcMar>
          </w:tcPr>
          <w:p w14:paraId="1EB0D127" w14:textId="77777777" w:rsidR="00471A3D" w:rsidRDefault="00EF0B3C" w:rsidP="008C4C74">
            <w:pPr>
              <w:spacing w:line="240" w:lineRule="auto"/>
              <w:ind w:firstLine="0"/>
              <w:rPr>
                <w:i/>
              </w:rPr>
            </w:pPr>
            <w:r>
              <w:rPr>
                <w:i/>
              </w:rPr>
              <w:t>Embiotoca lateralis</w:t>
            </w:r>
          </w:p>
        </w:tc>
        <w:tc>
          <w:tcPr>
            <w:tcW w:w="2750" w:type="dxa"/>
            <w:tcMar>
              <w:top w:w="100" w:type="dxa"/>
              <w:left w:w="100" w:type="dxa"/>
              <w:bottom w:w="100" w:type="dxa"/>
              <w:right w:w="100" w:type="dxa"/>
            </w:tcMar>
          </w:tcPr>
          <w:p w14:paraId="00548084" w14:textId="77777777" w:rsidR="00471A3D" w:rsidRDefault="00EF0B3C" w:rsidP="008C4C74">
            <w:pPr>
              <w:spacing w:line="240" w:lineRule="auto"/>
              <w:ind w:firstLine="0"/>
            </w:pPr>
            <w:r>
              <w:t>striped surfperch</w:t>
            </w:r>
          </w:p>
        </w:tc>
        <w:tc>
          <w:tcPr>
            <w:tcW w:w="1160" w:type="dxa"/>
            <w:tcMar>
              <w:top w:w="100" w:type="dxa"/>
              <w:left w:w="100" w:type="dxa"/>
              <w:bottom w:w="100" w:type="dxa"/>
              <w:right w:w="100" w:type="dxa"/>
            </w:tcMar>
            <w:vAlign w:val="center"/>
          </w:tcPr>
          <w:p w14:paraId="44D2F609" w14:textId="77777777" w:rsidR="00471A3D" w:rsidRDefault="00EF0B3C" w:rsidP="008C4C74">
            <w:pPr>
              <w:spacing w:line="240" w:lineRule="auto"/>
              <w:ind w:firstLine="0"/>
              <w:jc w:val="right"/>
            </w:pPr>
            <w:r>
              <w:t>470</w:t>
            </w:r>
          </w:p>
        </w:tc>
      </w:tr>
      <w:tr w:rsidR="00471A3D" w14:paraId="62D74166" w14:textId="77777777" w:rsidTr="008C4C74">
        <w:trPr>
          <w:trHeight w:val="144"/>
        </w:trPr>
        <w:tc>
          <w:tcPr>
            <w:tcW w:w="3860" w:type="dxa"/>
            <w:tcBorders>
              <w:top w:val="nil"/>
              <w:left w:val="nil"/>
              <w:bottom w:val="nil"/>
              <w:right w:val="nil"/>
            </w:tcBorders>
            <w:tcMar>
              <w:top w:w="100" w:type="dxa"/>
              <w:left w:w="100" w:type="dxa"/>
              <w:bottom w:w="100" w:type="dxa"/>
              <w:right w:w="100" w:type="dxa"/>
            </w:tcMar>
          </w:tcPr>
          <w:p w14:paraId="5C607280" w14:textId="77777777" w:rsidR="00471A3D" w:rsidRDefault="00EF0B3C" w:rsidP="008C4C74">
            <w:pPr>
              <w:spacing w:line="240" w:lineRule="auto"/>
              <w:ind w:firstLine="0"/>
              <w:rPr>
                <w:i/>
              </w:rPr>
            </w:pPr>
            <w:r>
              <w:rPr>
                <w:i/>
              </w:rPr>
              <w:t>Aulorhynchus flavidus</w:t>
            </w:r>
          </w:p>
        </w:tc>
        <w:tc>
          <w:tcPr>
            <w:tcW w:w="2750" w:type="dxa"/>
            <w:tcMar>
              <w:top w:w="100" w:type="dxa"/>
              <w:left w:w="100" w:type="dxa"/>
              <w:bottom w:w="100" w:type="dxa"/>
              <w:right w:w="100" w:type="dxa"/>
            </w:tcMar>
          </w:tcPr>
          <w:p w14:paraId="7B156D64" w14:textId="77777777" w:rsidR="00471A3D" w:rsidRDefault="00EF0B3C" w:rsidP="008C4C74">
            <w:pPr>
              <w:spacing w:line="240" w:lineRule="auto"/>
              <w:ind w:firstLine="0"/>
            </w:pPr>
            <w:r>
              <w:t>tubesnout</w:t>
            </w:r>
          </w:p>
        </w:tc>
        <w:tc>
          <w:tcPr>
            <w:tcW w:w="1160" w:type="dxa"/>
            <w:tcMar>
              <w:top w:w="100" w:type="dxa"/>
              <w:left w:w="100" w:type="dxa"/>
              <w:bottom w:w="100" w:type="dxa"/>
              <w:right w:w="100" w:type="dxa"/>
            </w:tcMar>
            <w:vAlign w:val="center"/>
          </w:tcPr>
          <w:p w14:paraId="00128DD1" w14:textId="77777777" w:rsidR="00471A3D" w:rsidRDefault="00EF0B3C" w:rsidP="008C4C74">
            <w:pPr>
              <w:spacing w:line="240" w:lineRule="auto"/>
              <w:ind w:firstLine="0"/>
              <w:jc w:val="right"/>
            </w:pPr>
            <w:r>
              <w:t>240</w:t>
            </w:r>
          </w:p>
        </w:tc>
      </w:tr>
      <w:tr w:rsidR="00471A3D" w14:paraId="03BD8086" w14:textId="77777777" w:rsidTr="008C4C74">
        <w:trPr>
          <w:trHeight w:val="144"/>
        </w:trPr>
        <w:tc>
          <w:tcPr>
            <w:tcW w:w="3860" w:type="dxa"/>
            <w:tcBorders>
              <w:top w:val="nil"/>
              <w:left w:val="nil"/>
              <w:bottom w:val="nil"/>
              <w:right w:val="nil"/>
            </w:tcBorders>
            <w:tcMar>
              <w:top w:w="100" w:type="dxa"/>
              <w:left w:w="100" w:type="dxa"/>
              <w:bottom w:w="100" w:type="dxa"/>
              <w:right w:w="100" w:type="dxa"/>
            </w:tcMar>
          </w:tcPr>
          <w:p w14:paraId="76F4C1EA" w14:textId="77777777" w:rsidR="00471A3D" w:rsidRDefault="00EF0B3C" w:rsidP="008C4C74">
            <w:pPr>
              <w:spacing w:line="240" w:lineRule="auto"/>
              <w:ind w:firstLine="0"/>
            </w:pPr>
            <w:r>
              <w:t>bait</w:t>
            </w:r>
          </w:p>
        </w:tc>
        <w:tc>
          <w:tcPr>
            <w:tcW w:w="2750" w:type="dxa"/>
            <w:tcMar>
              <w:top w:w="100" w:type="dxa"/>
              <w:left w:w="100" w:type="dxa"/>
              <w:bottom w:w="100" w:type="dxa"/>
              <w:right w:w="100" w:type="dxa"/>
            </w:tcMar>
          </w:tcPr>
          <w:p w14:paraId="26C03003" w14:textId="77777777" w:rsidR="00471A3D" w:rsidRDefault="00EF0B3C" w:rsidP="008C4C74">
            <w:pPr>
              <w:spacing w:line="240" w:lineRule="auto"/>
              <w:ind w:firstLine="0"/>
            </w:pPr>
            <w:r>
              <w:t>bait-sardines-anchovy</w:t>
            </w:r>
          </w:p>
        </w:tc>
        <w:tc>
          <w:tcPr>
            <w:tcW w:w="1160" w:type="dxa"/>
            <w:tcMar>
              <w:top w:w="100" w:type="dxa"/>
              <w:left w:w="100" w:type="dxa"/>
              <w:bottom w:w="100" w:type="dxa"/>
              <w:right w:w="100" w:type="dxa"/>
            </w:tcMar>
            <w:vAlign w:val="center"/>
          </w:tcPr>
          <w:p w14:paraId="35FE9C43" w14:textId="77777777" w:rsidR="00471A3D" w:rsidRDefault="00EF0B3C" w:rsidP="008C4C74">
            <w:pPr>
              <w:spacing w:line="240" w:lineRule="auto"/>
              <w:ind w:firstLine="0"/>
              <w:jc w:val="right"/>
            </w:pPr>
            <w:r>
              <w:t>200</w:t>
            </w:r>
          </w:p>
        </w:tc>
      </w:tr>
      <w:tr w:rsidR="00471A3D" w14:paraId="7689B221" w14:textId="77777777" w:rsidTr="008C4C74">
        <w:trPr>
          <w:trHeight w:val="144"/>
        </w:trPr>
        <w:tc>
          <w:tcPr>
            <w:tcW w:w="3860" w:type="dxa"/>
            <w:tcBorders>
              <w:top w:val="nil"/>
              <w:left w:val="nil"/>
              <w:bottom w:val="nil"/>
              <w:right w:val="nil"/>
            </w:tcBorders>
            <w:tcMar>
              <w:top w:w="100" w:type="dxa"/>
              <w:left w:w="100" w:type="dxa"/>
              <w:bottom w:w="100" w:type="dxa"/>
              <w:right w:w="100" w:type="dxa"/>
            </w:tcMar>
          </w:tcPr>
          <w:p w14:paraId="17F8416A" w14:textId="77777777" w:rsidR="00471A3D" w:rsidRDefault="00EF0B3C" w:rsidP="008C4C74">
            <w:pPr>
              <w:spacing w:line="240" w:lineRule="auto"/>
              <w:ind w:firstLine="0"/>
            </w:pPr>
            <w:r>
              <w:t>Clupeidae</w:t>
            </w:r>
          </w:p>
        </w:tc>
        <w:tc>
          <w:tcPr>
            <w:tcW w:w="2750" w:type="dxa"/>
            <w:tcMar>
              <w:top w:w="100" w:type="dxa"/>
              <w:left w:w="100" w:type="dxa"/>
              <w:bottom w:w="100" w:type="dxa"/>
              <w:right w:w="100" w:type="dxa"/>
            </w:tcMar>
          </w:tcPr>
          <w:p w14:paraId="29F243D8" w14:textId="77777777" w:rsidR="00471A3D" w:rsidRDefault="00EF0B3C" w:rsidP="008C4C74">
            <w:pPr>
              <w:spacing w:line="240" w:lineRule="auto"/>
              <w:ind w:firstLine="0"/>
            </w:pPr>
            <w:r>
              <w:t>herring</w:t>
            </w:r>
          </w:p>
        </w:tc>
        <w:tc>
          <w:tcPr>
            <w:tcW w:w="1160" w:type="dxa"/>
            <w:tcMar>
              <w:top w:w="100" w:type="dxa"/>
              <w:left w:w="100" w:type="dxa"/>
              <w:bottom w:w="100" w:type="dxa"/>
              <w:right w:w="100" w:type="dxa"/>
            </w:tcMar>
            <w:vAlign w:val="center"/>
          </w:tcPr>
          <w:p w14:paraId="4E21821F" w14:textId="77777777" w:rsidR="00471A3D" w:rsidRDefault="00EF0B3C" w:rsidP="008C4C74">
            <w:pPr>
              <w:spacing w:line="240" w:lineRule="auto"/>
              <w:ind w:firstLine="0"/>
              <w:jc w:val="right"/>
            </w:pPr>
            <w:r>
              <w:t>148</w:t>
            </w:r>
          </w:p>
        </w:tc>
      </w:tr>
      <w:tr w:rsidR="00471A3D" w14:paraId="76560F7F" w14:textId="77777777" w:rsidTr="008C4C74">
        <w:trPr>
          <w:trHeight w:val="144"/>
        </w:trPr>
        <w:tc>
          <w:tcPr>
            <w:tcW w:w="3860" w:type="dxa"/>
            <w:tcBorders>
              <w:top w:val="nil"/>
              <w:left w:val="nil"/>
              <w:bottom w:val="nil"/>
              <w:right w:val="nil"/>
            </w:tcBorders>
            <w:tcMar>
              <w:top w:w="100" w:type="dxa"/>
              <w:left w:w="100" w:type="dxa"/>
              <w:bottom w:w="100" w:type="dxa"/>
              <w:right w:w="100" w:type="dxa"/>
            </w:tcMar>
          </w:tcPr>
          <w:p w14:paraId="1B839826" w14:textId="77777777" w:rsidR="00471A3D" w:rsidRDefault="00EF0B3C" w:rsidP="008C4C74">
            <w:pPr>
              <w:spacing w:line="240" w:lineRule="auto"/>
              <w:ind w:firstLine="0"/>
              <w:rPr>
                <w:b/>
                <w:i/>
              </w:rPr>
            </w:pPr>
            <w:r>
              <w:rPr>
                <w:b/>
                <w:i/>
              </w:rPr>
              <w:t>Ophiodon elongatus</w:t>
            </w:r>
          </w:p>
        </w:tc>
        <w:tc>
          <w:tcPr>
            <w:tcW w:w="2750" w:type="dxa"/>
            <w:tcMar>
              <w:top w:w="100" w:type="dxa"/>
              <w:left w:w="100" w:type="dxa"/>
              <w:bottom w:w="100" w:type="dxa"/>
              <w:right w:w="100" w:type="dxa"/>
            </w:tcMar>
          </w:tcPr>
          <w:p w14:paraId="22709C89" w14:textId="77777777" w:rsidR="00471A3D" w:rsidRDefault="00EF0B3C" w:rsidP="008C4C74">
            <w:pPr>
              <w:spacing w:line="240" w:lineRule="auto"/>
              <w:ind w:firstLine="0"/>
              <w:rPr>
                <w:b/>
              </w:rPr>
            </w:pPr>
            <w:r>
              <w:rPr>
                <w:b/>
              </w:rPr>
              <w:t>lingcod</w:t>
            </w:r>
          </w:p>
        </w:tc>
        <w:tc>
          <w:tcPr>
            <w:tcW w:w="1160" w:type="dxa"/>
            <w:tcMar>
              <w:top w:w="100" w:type="dxa"/>
              <w:left w:w="100" w:type="dxa"/>
              <w:bottom w:w="100" w:type="dxa"/>
              <w:right w:w="100" w:type="dxa"/>
            </w:tcMar>
            <w:vAlign w:val="center"/>
          </w:tcPr>
          <w:p w14:paraId="5531E61F" w14:textId="77777777" w:rsidR="00471A3D" w:rsidRDefault="00EF0B3C" w:rsidP="008C4C74">
            <w:pPr>
              <w:spacing w:line="240" w:lineRule="auto"/>
              <w:ind w:firstLine="0"/>
              <w:jc w:val="right"/>
              <w:rPr>
                <w:b/>
              </w:rPr>
            </w:pPr>
            <w:r>
              <w:rPr>
                <w:b/>
              </w:rPr>
              <w:t>45</w:t>
            </w:r>
          </w:p>
        </w:tc>
      </w:tr>
      <w:tr w:rsidR="00471A3D" w14:paraId="2CC23684" w14:textId="77777777" w:rsidTr="008C4C74">
        <w:trPr>
          <w:trHeight w:val="144"/>
        </w:trPr>
        <w:tc>
          <w:tcPr>
            <w:tcW w:w="3860" w:type="dxa"/>
            <w:tcBorders>
              <w:top w:val="nil"/>
              <w:left w:val="nil"/>
              <w:bottom w:val="nil"/>
              <w:right w:val="nil"/>
            </w:tcBorders>
            <w:tcMar>
              <w:top w:w="100" w:type="dxa"/>
              <w:left w:w="100" w:type="dxa"/>
              <w:bottom w:w="100" w:type="dxa"/>
              <w:right w:w="100" w:type="dxa"/>
            </w:tcMar>
          </w:tcPr>
          <w:p w14:paraId="5E9D6BFA" w14:textId="77777777" w:rsidR="00471A3D" w:rsidRDefault="00EF0B3C" w:rsidP="008C4C74">
            <w:pPr>
              <w:spacing w:line="240" w:lineRule="auto"/>
              <w:ind w:firstLine="0"/>
              <w:rPr>
                <w:i/>
              </w:rPr>
            </w:pPr>
            <w:r>
              <w:rPr>
                <w:i/>
              </w:rPr>
              <w:t>Rhinogobiops nicholsii</w:t>
            </w:r>
          </w:p>
        </w:tc>
        <w:tc>
          <w:tcPr>
            <w:tcW w:w="2750" w:type="dxa"/>
            <w:tcMar>
              <w:top w:w="100" w:type="dxa"/>
              <w:left w:w="100" w:type="dxa"/>
              <w:bottom w:w="100" w:type="dxa"/>
              <w:right w:w="100" w:type="dxa"/>
            </w:tcMar>
          </w:tcPr>
          <w:p w14:paraId="584444F0" w14:textId="77777777" w:rsidR="00471A3D" w:rsidRDefault="00EF0B3C" w:rsidP="008C4C74">
            <w:pPr>
              <w:spacing w:line="240" w:lineRule="auto"/>
              <w:ind w:firstLine="0"/>
            </w:pPr>
            <w:r>
              <w:t>blackeye goby</w:t>
            </w:r>
          </w:p>
        </w:tc>
        <w:tc>
          <w:tcPr>
            <w:tcW w:w="1160" w:type="dxa"/>
            <w:tcMar>
              <w:top w:w="100" w:type="dxa"/>
              <w:left w:w="100" w:type="dxa"/>
              <w:bottom w:w="100" w:type="dxa"/>
              <w:right w:w="100" w:type="dxa"/>
            </w:tcMar>
          </w:tcPr>
          <w:p w14:paraId="4E159356" w14:textId="77777777" w:rsidR="00471A3D" w:rsidRDefault="00EF0B3C" w:rsidP="008C4C74">
            <w:pPr>
              <w:spacing w:line="240" w:lineRule="auto"/>
              <w:ind w:firstLine="0"/>
              <w:jc w:val="right"/>
            </w:pPr>
            <w:r>
              <w:t>28</w:t>
            </w:r>
          </w:p>
        </w:tc>
      </w:tr>
      <w:tr w:rsidR="00471A3D" w14:paraId="2B072B9E" w14:textId="77777777" w:rsidTr="008C4C74">
        <w:trPr>
          <w:trHeight w:val="144"/>
        </w:trPr>
        <w:tc>
          <w:tcPr>
            <w:tcW w:w="3860" w:type="dxa"/>
            <w:tcBorders>
              <w:top w:val="nil"/>
              <w:left w:val="nil"/>
              <w:bottom w:val="nil"/>
              <w:right w:val="nil"/>
            </w:tcBorders>
            <w:tcMar>
              <w:top w:w="100" w:type="dxa"/>
              <w:left w:w="100" w:type="dxa"/>
              <w:bottom w:w="100" w:type="dxa"/>
              <w:right w:w="100" w:type="dxa"/>
            </w:tcMar>
          </w:tcPr>
          <w:p w14:paraId="31B22B7D" w14:textId="77777777" w:rsidR="00471A3D" w:rsidRDefault="00EF0B3C" w:rsidP="008C4C74">
            <w:pPr>
              <w:spacing w:line="240" w:lineRule="auto"/>
              <w:ind w:firstLine="0"/>
              <w:rPr>
                <w:b/>
                <w:i/>
              </w:rPr>
            </w:pPr>
            <w:r>
              <w:rPr>
                <w:b/>
                <w:i/>
              </w:rPr>
              <w:t>Scorpaenichthys marmoratus</w:t>
            </w:r>
          </w:p>
        </w:tc>
        <w:tc>
          <w:tcPr>
            <w:tcW w:w="2750" w:type="dxa"/>
            <w:tcMar>
              <w:top w:w="100" w:type="dxa"/>
              <w:left w:w="100" w:type="dxa"/>
              <w:bottom w:w="100" w:type="dxa"/>
              <w:right w:w="100" w:type="dxa"/>
            </w:tcMar>
          </w:tcPr>
          <w:p w14:paraId="1B3B2378" w14:textId="77777777" w:rsidR="00471A3D" w:rsidRDefault="00EF0B3C" w:rsidP="008C4C74">
            <w:pPr>
              <w:spacing w:line="240" w:lineRule="auto"/>
              <w:ind w:firstLine="0"/>
              <w:rPr>
                <w:b/>
              </w:rPr>
            </w:pPr>
            <w:r>
              <w:rPr>
                <w:b/>
              </w:rPr>
              <w:t>cabezon</w:t>
            </w:r>
          </w:p>
        </w:tc>
        <w:tc>
          <w:tcPr>
            <w:tcW w:w="1160" w:type="dxa"/>
            <w:tcMar>
              <w:top w:w="100" w:type="dxa"/>
              <w:left w:w="100" w:type="dxa"/>
              <w:bottom w:w="100" w:type="dxa"/>
              <w:right w:w="100" w:type="dxa"/>
            </w:tcMar>
          </w:tcPr>
          <w:p w14:paraId="46CC69E4" w14:textId="77777777" w:rsidR="00471A3D" w:rsidRDefault="00EF0B3C" w:rsidP="008C4C74">
            <w:pPr>
              <w:spacing w:line="240" w:lineRule="auto"/>
              <w:ind w:firstLine="0"/>
              <w:jc w:val="right"/>
              <w:rPr>
                <w:b/>
              </w:rPr>
            </w:pPr>
            <w:r>
              <w:rPr>
                <w:b/>
              </w:rPr>
              <w:t>23</w:t>
            </w:r>
          </w:p>
        </w:tc>
      </w:tr>
      <w:tr w:rsidR="00471A3D" w14:paraId="6226FFE5" w14:textId="77777777" w:rsidTr="008C4C74">
        <w:trPr>
          <w:trHeight w:val="144"/>
        </w:trPr>
        <w:tc>
          <w:tcPr>
            <w:tcW w:w="3860" w:type="dxa"/>
            <w:tcBorders>
              <w:top w:val="nil"/>
              <w:left w:val="nil"/>
              <w:bottom w:val="nil"/>
              <w:right w:val="nil"/>
            </w:tcBorders>
            <w:tcMar>
              <w:top w:w="100" w:type="dxa"/>
              <w:left w:w="100" w:type="dxa"/>
              <w:bottom w:w="100" w:type="dxa"/>
              <w:right w:w="100" w:type="dxa"/>
            </w:tcMar>
          </w:tcPr>
          <w:p w14:paraId="4D21136E" w14:textId="77777777" w:rsidR="00471A3D" w:rsidRDefault="00EF0B3C" w:rsidP="008C4C74">
            <w:pPr>
              <w:spacing w:line="240" w:lineRule="auto"/>
              <w:ind w:firstLine="0"/>
              <w:rPr>
                <w:b/>
                <w:i/>
              </w:rPr>
            </w:pPr>
            <w:r>
              <w:rPr>
                <w:b/>
                <w:i/>
              </w:rPr>
              <w:t>Sebastes caurinus</w:t>
            </w:r>
          </w:p>
        </w:tc>
        <w:tc>
          <w:tcPr>
            <w:tcW w:w="2750" w:type="dxa"/>
            <w:tcMar>
              <w:top w:w="100" w:type="dxa"/>
              <w:left w:w="100" w:type="dxa"/>
              <w:bottom w:w="100" w:type="dxa"/>
              <w:right w:w="100" w:type="dxa"/>
            </w:tcMar>
          </w:tcPr>
          <w:p w14:paraId="08F3444C" w14:textId="77777777" w:rsidR="00471A3D" w:rsidRDefault="00EF0B3C" w:rsidP="008C4C74">
            <w:pPr>
              <w:spacing w:line="240" w:lineRule="auto"/>
              <w:ind w:firstLine="0"/>
              <w:rPr>
                <w:b/>
              </w:rPr>
            </w:pPr>
            <w:r>
              <w:rPr>
                <w:b/>
              </w:rPr>
              <w:t>copper rockfish</w:t>
            </w:r>
          </w:p>
        </w:tc>
        <w:tc>
          <w:tcPr>
            <w:tcW w:w="1160" w:type="dxa"/>
            <w:tcMar>
              <w:top w:w="100" w:type="dxa"/>
              <w:left w:w="100" w:type="dxa"/>
              <w:bottom w:w="100" w:type="dxa"/>
              <w:right w:w="100" w:type="dxa"/>
            </w:tcMar>
          </w:tcPr>
          <w:p w14:paraId="778FC935" w14:textId="77777777" w:rsidR="00471A3D" w:rsidRDefault="00EF0B3C" w:rsidP="008C4C74">
            <w:pPr>
              <w:spacing w:line="240" w:lineRule="auto"/>
              <w:ind w:firstLine="0"/>
              <w:jc w:val="right"/>
              <w:rPr>
                <w:b/>
              </w:rPr>
            </w:pPr>
            <w:r>
              <w:rPr>
                <w:b/>
              </w:rPr>
              <w:t>20</w:t>
            </w:r>
          </w:p>
        </w:tc>
      </w:tr>
      <w:tr w:rsidR="00471A3D" w14:paraId="36E2E7EA" w14:textId="77777777" w:rsidTr="008C4C74">
        <w:trPr>
          <w:trHeight w:val="144"/>
        </w:trPr>
        <w:tc>
          <w:tcPr>
            <w:tcW w:w="3860" w:type="dxa"/>
            <w:tcBorders>
              <w:top w:val="nil"/>
              <w:left w:val="nil"/>
              <w:bottom w:val="nil"/>
              <w:right w:val="nil"/>
            </w:tcBorders>
            <w:tcMar>
              <w:top w:w="100" w:type="dxa"/>
              <w:left w:w="100" w:type="dxa"/>
              <w:bottom w:w="100" w:type="dxa"/>
              <w:right w:w="100" w:type="dxa"/>
            </w:tcMar>
          </w:tcPr>
          <w:p w14:paraId="0D33E7F6" w14:textId="77777777" w:rsidR="00471A3D" w:rsidRDefault="00EF0B3C" w:rsidP="008C4C74">
            <w:pPr>
              <w:spacing w:line="240" w:lineRule="auto"/>
              <w:ind w:firstLine="0"/>
              <w:rPr>
                <w:b/>
                <w:i/>
              </w:rPr>
            </w:pPr>
            <w:r>
              <w:rPr>
                <w:b/>
                <w:i/>
              </w:rPr>
              <w:t>Sebastes maliger</w:t>
            </w:r>
          </w:p>
        </w:tc>
        <w:tc>
          <w:tcPr>
            <w:tcW w:w="2750" w:type="dxa"/>
            <w:tcMar>
              <w:top w:w="100" w:type="dxa"/>
              <w:left w:w="100" w:type="dxa"/>
              <w:bottom w:w="100" w:type="dxa"/>
              <w:right w:w="100" w:type="dxa"/>
            </w:tcMar>
          </w:tcPr>
          <w:p w14:paraId="1B566DD5" w14:textId="77777777" w:rsidR="00471A3D" w:rsidRDefault="00EF0B3C" w:rsidP="008C4C74">
            <w:pPr>
              <w:spacing w:line="240" w:lineRule="auto"/>
              <w:ind w:firstLine="0"/>
              <w:rPr>
                <w:b/>
              </w:rPr>
            </w:pPr>
            <w:r>
              <w:rPr>
                <w:b/>
              </w:rPr>
              <w:t>quillback rockfish</w:t>
            </w:r>
          </w:p>
        </w:tc>
        <w:tc>
          <w:tcPr>
            <w:tcW w:w="1160" w:type="dxa"/>
            <w:tcMar>
              <w:top w:w="100" w:type="dxa"/>
              <w:left w:w="100" w:type="dxa"/>
              <w:bottom w:w="100" w:type="dxa"/>
              <w:right w:w="100" w:type="dxa"/>
            </w:tcMar>
          </w:tcPr>
          <w:p w14:paraId="5DC05753" w14:textId="77777777" w:rsidR="00471A3D" w:rsidRDefault="00EF0B3C" w:rsidP="008C4C74">
            <w:pPr>
              <w:spacing w:line="240" w:lineRule="auto"/>
              <w:ind w:firstLine="0"/>
              <w:jc w:val="right"/>
              <w:rPr>
                <w:b/>
              </w:rPr>
            </w:pPr>
            <w:r>
              <w:rPr>
                <w:b/>
              </w:rPr>
              <w:t>19</w:t>
            </w:r>
          </w:p>
        </w:tc>
      </w:tr>
      <w:tr w:rsidR="00471A3D" w14:paraId="2AF44375" w14:textId="77777777" w:rsidTr="008C4C74">
        <w:trPr>
          <w:trHeight w:val="144"/>
        </w:trPr>
        <w:tc>
          <w:tcPr>
            <w:tcW w:w="3860" w:type="dxa"/>
            <w:tcBorders>
              <w:top w:val="nil"/>
              <w:left w:val="nil"/>
              <w:bottom w:val="nil"/>
              <w:right w:val="nil"/>
            </w:tcBorders>
            <w:tcMar>
              <w:top w:w="100" w:type="dxa"/>
              <w:left w:w="100" w:type="dxa"/>
              <w:bottom w:w="100" w:type="dxa"/>
              <w:right w:w="100" w:type="dxa"/>
            </w:tcMar>
          </w:tcPr>
          <w:p w14:paraId="39E7D0E7" w14:textId="77777777" w:rsidR="00471A3D" w:rsidRDefault="00EF0B3C" w:rsidP="008C4C74">
            <w:pPr>
              <w:spacing w:line="240" w:lineRule="auto"/>
              <w:ind w:firstLine="0"/>
              <w:rPr>
                <w:b/>
                <w:i/>
              </w:rPr>
            </w:pPr>
            <w:r>
              <w:rPr>
                <w:b/>
                <w:i/>
              </w:rPr>
              <w:t>Sebastes nebulosus</w:t>
            </w:r>
          </w:p>
        </w:tc>
        <w:tc>
          <w:tcPr>
            <w:tcW w:w="2750" w:type="dxa"/>
            <w:tcMar>
              <w:top w:w="100" w:type="dxa"/>
              <w:left w:w="100" w:type="dxa"/>
              <w:bottom w:w="100" w:type="dxa"/>
              <w:right w:w="100" w:type="dxa"/>
            </w:tcMar>
          </w:tcPr>
          <w:p w14:paraId="0D46000B" w14:textId="77777777" w:rsidR="00471A3D" w:rsidRDefault="00EF0B3C" w:rsidP="008C4C74">
            <w:pPr>
              <w:spacing w:line="240" w:lineRule="auto"/>
              <w:ind w:firstLine="0"/>
              <w:rPr>
                <w:b/>
              </w:rPr>
            </w:pPr>
            <w:r>
              <w:rPr>
                <w:b/>
              </w:rPr>
              <w:t>china rockfish</w:t>
            </w:r>
          </w:p>
        </w:tc>
        <w:tc>
          <w:tcPr>
            <w:tcW w:w="1160" w:type="dxa"/>
            <w:tcMar>
              <w:top w:w="100" w:type="dxa"/>
              <w:left w:w="100" w:type="dxa"/>
              <w:bottom w:w="100" w:type="dxa"/>
              <w:right w:w="100" w:type="dxa"/>
            </w:tcMar>
          </w:tcPr>
          <w:p w14:paraId="517C5C78" w14:textId="77777777" w:rsidR="00471A3D" w:rsidRDefault="00EF0B3C" w:rsidP="008C4C74">
            <w:pPr>
              <w:spacing w:line="240" w:lineRule="auto"/>
              <w:ind w:firstLine="0"/>
              <w:jc w:val="right"/>
              <w:rPr>
                <w:b/>
              </w:rPr>
            </w:pPr>
            <w:r>
              <w:rPr>
                <w:b/>
              </w:rPr>
              <w:t>17</w:t>
            </w:r>
          </w:p>
        </w:tc>
      </w:tr>
      <w:tr w:rsidR="00471A3D" w14:paraId="78681A48" w14:textId="77777777" w:rsidTr="008C4C74">
        <w:trPr>
          <w:trHeight w:val="144"/>
        </w:trPr>
        <w:tc>
          <w:tcPr>
            <w:tcW w:w="3860" w:type="dxa"/>
            <w:tcBorders>
              <w:top w:val="nil"/>
              <w:left w:val="nil"/>
              <w:bottom w:val="nil"/>
              <w:right w:val="nil"/>
            </w:tcBorders>
            <w:tcMar>
              <w:top w:w="100" w:type="dxa"/>
              <w:left w:w="100" w:type="dxa"/>
              <w:bottom w:w="100" w:type="dxa"/>
              <w:right w:w="100" w:type="dxa"/>
            </w:tcMar>
          </w:tcPr>
          <w:p w14:paraId="77CCAD80" w14:textId="77777777" w:rsidR="00471A3D" w:rsidRDefault="00EF0B3C" w:rsidP="008C4C74">
            <w:pPr>
              <w:spacing w:line="240" w:lineRule="auto"/>
              <w:ind w:firstLine="0"/>
              <w:rPr>
                <w:i/>
              </w:rPr>
            </w:pPr>
            <w:r>
              <w:rPr>
                <w:i/>
              </w:rPr>
              <w:t>Artedius harringtoni</w:t>
            </w:r>
          </w:p>
        </w:tc>
        <w:tc>
          <w:tcPr>
            <w:tcW w:w="2750" w:type="dxa"/>
            <w:tcMar>
              <w:top w:w="100" w:type="dxa"/>
              <w:left w:w="100" w:type="dxa"/>
              <w:bottom w:w="100" w:type="dxa"/>
              <w:right w:w="100" w:type="dxa"/>
            </w:tcMar>
          </w:tcPr>
          <w:p w14:paraId="02290B14" w14:textId="77777777" w:rsidR="00471A3D" w:rsidRDefault="00EF0B3C" w:rsidP="008C4C74">
            <w:pPr>
              <w:spacing w:line="240" w:lineRule="auto"/>
              <w:ind w:firstLine="0"/>
            </w:pPr>
            <w:r>
              <w:t>scalyhead sculpin</w:t>
            </w:r>
          </w:p>
        </w:tc>
        <w:tc>
          <w:tcPr>
            <w:tcW w:w="1160" w:type="dxa"/>
            <w:tcMar>
              <w:top w:w="100" w:type="dxa"/>
              <w:left w:w="100" w:type="dxa"/>
              <w:bottom w:w="100" w:type="dxa"/>
              <w:right w:w="100" w:type="dxa"/>
            </w:tcMar>
          </w:tcPr>
          <w:p w14:paraId="7B9AB03D" w14:textId="77777777" w:rsidR="00471A3D" w:rsidRDefault="00EF0B3C" w:rsidP="008C4C74">
            <w:pPr>
              <w:spacing w:line="240" w:lineRule="auto"/>
              <w:ind w:firstLine="0"/>
              <w:jc w:val="right"/>
            </w:pPr>
            <w:r>
              <w:t>15</w:t>
            </w:r>
          </w:p>
        </w:tc>
      </w:tr>
      <w:tr w:rsidR="00471A3D" w14:paraId="3157B81E" w14:textId="77777777" w:rsidTr="008C4C74">
        <w:trPr>
          <w:trHeight w:val="144"/>
        </w:trPr>
        <w:tc>
          <w:tcPr>
            <w:tcW w:w="3860" w:type="dxa"/>
            <w:tcBorders>
              <w:top w:val="nil"/>
              <w:left w:val="nil"/>
              <w:bottom w:val="nil"/>
              <w:right w:val="nil"/>
            </w:tcBorders>
            <w:tcMar>
              <w:top w:w="100" w:type="dxa"/>
              <w:left w:w="100" w:type="dxa"/>
              <w:bottom w:w="100" w:type="dxa"/>
              <w:right w:w="100" w:type="dxa"/>
            </w:tcMar>
          </w:tcPr>
          <w:p w14:paraId="4CC53251" w14:textId="77777777" w:rsidR="00471A3D" w:rsidRDefault="00EF0B3C" w:rsidP="008C4C74">
            <w:pPr>
              <w:spacing w:line="240" w:lineRule="auto"/>
              <w:ind w:firstLine="0"/>
              <w:rPr>
                <w:i/>
              </w:rPr>
            </w:pPr>
            <w:r>
              <w:rPr>
                <w:i/>
              </w:rPr>
              <w:t>Rhacochilus vacca</w:t>
            </w:r>
          </w:p>
        </w:tc>
        <w:tc>
          <w:tcPr>
            <w:tcW w:w="2750" w:type="dxa"/>
            <w:tcMar>
              <w:top w:w="100" w:type="dxa"/>
              <w:left w:w="100" w:type="dxa"/>
              <w:bottom w:w="100" w:type="dxa"/>
              <w:right w:w="100" w:type="dxa"/>
            </w:tcMar>
          </w:tcPr>
          <w:p w14:paraId="44283880" w14:textId="77777777" w:rsidR="00471A3D" w:rsidRDefault="00EF0B3C" w:rsidP="008C4C74">
            <w:pPr>
              <w:spacing w:line="240" w:lineRule="auto"/>
              <w:ind w:firstLine="0"/>
            </w:pPr>
            <w:r>
              <w:t>pile perch</w:t>
            </w:r>
          </w:p>
        </w:tc>
        <w:tc>
          <w:tcPr>
            <w:tcW w:w="1160" w:type="dxa"/>
            <w:tcMar>
              <w:top w:w="100" w:type="dxa"/>
              <w:left w:w="100" w:type="dxa"/>
              <w:bottom w:w="100" w:type="dxa"/>
              <w:right w:w="100" w:type="dxa"/>
            </w:tcMar>
          </w:tcPr>
          <w:p w14:paraId="560C4FA1" w14:textId="77777777" w:rsidR="00471A3D" w:rsidRDefault="00EF0B3C" w:rsidP="008C4C74">
            <w:pPr>
              <w:spacing w:line="240" w:lineRule="auto"/>
              <w:ind w:firstLine="0"/>
              <w:jc w:val="right"/>
            </w:pPr>
            <w:r>
              <w:t>11</w:t>
            </w:r>
          </w:p>
        </w:tc>
      </w:tr>
      <w:tr w:rsidR="00471A3D" w14:paraId="1E9EC16A" w14:textId="77777777" w:rsidTr="008C4C74">
        <w:trPr>
          <w:trHeight w:val="144"/>
        </w:trPr>
        <w:tc>
          <w:tcPr>
            <w:tcW w:w="3860" w:type="dxa"/>
            <w:tcBorders>
              <w:top w:val="nil"/>
              <w:left w:val="nil"/>
              <w:bottom w:val="nil"/>
              <w:right w:val="nil"/>
            </w:tcBorders>
            <w:tcMar>
              <w:top w:w="100" w:type="dxa"/>
              <w:left w:w="100" w:type="dxa"/>
              <w:bottom w:w="100" w:type="dxa"/>
              <w:right w:w="100" w:type="dxa"/>
            </w:tcMar>
          </w:tcPr>
          <w:p w14:paraId="0D3F2E91" w14:textId="77777777" w:rsidR="00471A3D" w:rsidRDefault="00EF0B3C" w:rsidP="008C4C74">
            <w:pPr>
              <w:spacing w:line="240" w:lineRule="auto"/>
              <w:ind w:firstLine="0"/>
              <w:rPr>
                <w:i/>
              </w:rPr>
            </w:pPr>
            <w:r>
              <w:rPr>
                <w:i/>
              </w:rPr>
              <w:t>Cottidae</w:t>
            </w:r>
          </w:p>
        </w:tc>
        <w:tc>
          <w:tcPr>
            <w:tcW w:w="2750" w:type="dxa"/>
            <w:tcMar>
              <w:top w:w="100" w:type="dxa"/>
              <w:left w:w="100" w:type="dxa"/>
              <w:bottom w:w="100" w:type="dxa"/>
              <w:right w:w="100" w:type="dxa"/>
            </w:tcMar>
          </w:tcPr>
          <w:p w14:paraId="4BEA3815" w14:textId="77777777" w:rsidR="00471A3D" w:rsidRDefault="00EF0B3C" w:rsidP="008C4C74">
            <w:pPr>
              <w:spacing w:line="240" w:lineRule="auto"/>
              <w:ind w:firstLine="0"/>
            </w:pPr>
            <w:r>
              <w:t>sculpins</w:t>
            </w:r>
          </w:p>
        </w:tc>
        <w:tc>
          <w:tcPr>
            <w:tcW w:w="1160" w:type="dxa"/>
            <w:tcMar>
              <w:top w:w="100" w:type="dxa"/>
              <w:left w:w="100" w:type="dxa"/>
              <w:bottom w:w="100" w:type="dxa"/>
              <w:right w:w="100" w:type="dxa"/>
            </w:tcMar>
          </w:tcPr>
          <w:p w14:paraId="73765B70" w14:textId="77777777" w:rsidR="00471A3D" w:rsidRDefault="00EF0B3C" w:rsidP="008C4C74">
            <w:pPr>
              <w:spacing w:line="240" w:lineRule="auto"/>
              <w:ind w:firstLine="0"/>
              <w:jc w:val="right"/>
            </w:pPr>
            <w:r>
              <w:t>7</w:t>
            </w:r>
          </w:p>
        </w:tc>
      </w:tr>
      <w:tr w:rsidR="00471A3D" w14:paraId="162F396C" w14:textId="77777777" w:rsidTr="008C4C74">
        <w:trPr>
          <w:trHeight w:val="144"/>
        </w:trPr>
        <w:tc>
          <w:tcPr>
            <w:tcW w:w="3860" w:type="dxa"/>
            <w:tcBorders>
              <w:top w:val="nil"/>
              <w:left w:val="nil"/>
              <w:bottom w:val="nil"/>
              <w:right w:val="nil"/>
            </w:tcBorders>
            <w:tcMar>
              <w:top w:w="100" w:type="dxa"/>
              <w:left w:w="100" w:type="dxa"/>
              <w:bottom w:w="100" w:type="dxa"/>
              <w:right w:w="100" w:type="dxa"/>
            </w:tcMar>
          </w:tcPr>
          <w:p w14:paraId="4B6EBE5F" w14:textId="77777777" w:rsidR="00471A3D" w:rsidRDefault="00EF0B3C" w:rsidP="008C4C74">
            <w:pPr>
              <w:spacing w:line="240" w:lineRule="auto"/>
              <w:ind w:firstLine="0"/>
              <w:rPr>
                <w:i/>
              </w:rPr>
            </w:pPr>
            <w:r>
              <w:rPr>
                <w:i/>
              </w:rPr>
              <w:t>Hemilepidotus hemilepidotus</w:t>
            </w:r>
          </w:p>
        </w:tc>
        <w:tc>
          <w:tcPr>
            <w:tcW w:w="2750" w:type="dxa"/>
            <w:tcMar>
              <w:top w:w="100" w:type="dxa"/>
              <w:left w:w="100" w:type="dxa"/>
              <w:bottom w:w="100" w:type="dxa"/>
              <w:right w:w="100" w:type="dxa"/>
            </w:tcMar>
          </w:tcPr>
          <w:p w14:paraId="728A2B8F" w14:textId="77777777" w:rsidR="00471A3D" w:rsidRDefault="00EF0B3C" w:rsidP="008C4C74">
            <w:pPr>
              <w:spacing w:line="240" w:lineRule="auto"/>
              <w:ind w:firstLine="0"/>
            </w:pPr>
            <w:r>
              <w:t>red Irish lord</w:t>
            </w:r>
          </w:p>
        </w:tc>
        <w:tc>
          <w:tcPr>
            <w:tcW w:w="1160" w:type="dxa"/>
            <w:tcMar>
              <w:top w:w="100" w:type="dxa"/>
              <w:left w:w="100" w:type="dxa"/>
              <w:bottom w:w="100" w:type="dxa"/>
              <w:right w:w="100" w:type="dxa"/>
            </w:tcMar>
          </w:tcPr>
          <w:p w14:paraId="39B6001D" w14:textId="77777777" w:rsidR="00471A3D" w:rsidRDefault="00EF0B3C" w:rsidP="008C4C74">
            <w:pPr>
              <w:spacing w:line="240" w:lineRule="auto"/>
              <w:ind w:firstLine="0"/>
              <w:jc w:val="right"/>
            </w:pPr>
            <w:r>
              <w:t>7</w:t>
            </w:r>
          </w:p>
        </w:tc>
      </w:tr>
      <w:tr w:rsidR="00471A3D" w14:paraId="253023C3" w14:textId="77777777" w:rsidTr="008C4C74">
        <w:trPr>
          <w:trHeight w:val="144"/>
        </w:trPr>
        <w:tc>
          <w:tcPr>
            <w:tcW w:w="3860" w:type="dxa"/>
            <w:tcBorders>
              <w:top w:val="nil"/>
              <w:left w:val="nil"/>
              <w:bottom w:val="nil"/>
              <w:right w:val="nil"/>
            </w:tcBorders>
            <w:tcMar>
              <w:top w:w="100" w:type="dxa"/>
              <w:left w:w="100" w:type="dxa"/>
              <w:bottom w:w="100" w:type="dxa"/>
              <w:right w:w="100" w:type="dxa"/>
            </w:tcMar>
          </w:tcPr>
          <w:p w14:paraId="2CBA9264" w14:textId="77777777" w:rsidR="00471A3D" w:rsidRDefault="00EF0B3C" w:rsidP="008C4C74">
            <w:pPr>
              <w:spacing w:line="240" w:lineRule="auto"/>
              <w:ind w:firstLine="0"/>
              <w:rPr>
                <w:b/>
                <w:i/>
              </w:rPr>
            </w:pPr>
            <w:r>
              <w:rPr>
                <w:b/>
                <w:i/>
              </w:rPr>
              <w:t>Oxylebius pictus</w:t>
            </w:r>
          </w:p>
        </w:tc>
        <w:tc>
          <w:tcPr>
            <w:tcW w:w="2750" w:type="dxa"/>
            <w:tcMar>
              <w:top w:w="100" w:type="dxa"/>
              <w:left w:w="100" w:type="dxa"/>
              <w:bottom w:w="100" w:type="dxa"/>
              <w:right w:w="100" w:type="dxa"/>
            </w:tcMar>
          </w:tcPr>
          <w:p w14:paraId="0C8EDBFA" w14:textId="77777777" w:rsidR="00471A3D" w:rsidRDefault="00EF0B3C" w:rsidP="008C4C74">
            <w:pPr>
              <w:spacing w:line="240" w:lineRule="auto"/>
              <w:ind w:firstLine="0"/>
              <w:rPr>
                <w:b/>
              </w:rPr>
            </w:pPr>
            <w:r>
              <w:rPr>
                <w:b/>
              </w:rPr>
              <w:t>painted greenling</w:t>
            </w:r>
          </w:p>
        </w:tc>
        <w:tc>
          <w:tcPr>
            <w:tcW w:w="1160" w:type="dxa"/>
            <w:tcMar>
              <w:top w:w="100" w:type="dxa"/>
              <w:left w:w="100" w:type="dxa"/>
              <w:bottom w:w="100" w:type="dxa"/>
              <w:right w:w="100" w:type="dxa"/>
            </w:tcMar>
          </w:tcPr>
          <w:p w14:paraId="5F99AA89" w14:textId="77777777" w:rsidR="00471A3D" w:rsidRDefault="00EF0B3C" w:rsidP="008C4C74">
            <w:pPr>
              <w:spacing w:line="240" w:lineRule="auto"/>
              <w:ind w:firstLine="0"/>
              <w:jc w:val="right"/>
              <w:rPr>
                <w:b/>
              </w:rPr>
            </w:pPr>
            <w:r>
              <w:rPr>
                <w:b/>
              </w:rPr>
              <w:t>7</w:t>
            </w:r>
          </w:p>
        </w:tc>
      </w:tr>
      <w:tr w:rsidR="00471A3D" w14:paraId="49B6D3CB" w14:textId="77777777" w:rsidTr="008C4C74">
        <w:trPr>
          <w:trHeight w:val="144"/>
        </w:trPr>
        <w:tc>
          <w:tcPr>
            <w:tcW w:w="3860" w:type="dxa"/>
            <w:tcBorders>
              <w:top w:val="nil"/>
              <w:left w:val="nil"/>
              <w:bottom w:val="nil"/>
              <w:right w:val="nil"/>
            </w:tcBorders>
            <w:tcMar>
              <w:top w:w="100" w:type="dxa"/>
              <w:left w:w="100" w:type="dxa"/>
              <w:bottom w:w="100" w:type="dxa"/>
              <w:right w:w="100" w:type="dxa"/>
            </w:tcMar>
          </w:tcPr>
          <w:p w14:paraId="42D8A916" w14:textId="77777777" w:rsidR="00471A3D" w:rsidRDefault="00EF0B3C" w:rsidP="008C4C74">
            <w:pPr>
              <w:spacing w:line="240" w:lineRule="auto"/>
              <w:ind w:firstLine="0"/>
              <w:rPr>
                <w:i/>
              </w:rPr>
            </w:pPr>
            <w:r>
              <w:rPr>
                <w:i/>
              </w:rPr>
              <w:t>Embiotocidae</w:t>
            </w:r>
          </w:p>
        </w:tc>
        <w:tc>
          <w:tcPr>
            <w:tcW w:w="2750" w:type="dxa"/>
            <w:tcMar>
              <w:top w:w="100" w:type="dxa"/>
              <w:left w:w="100" w:type="dxa"/>
              <w:bottom w:w="100" w:type="dxa"/>
              <w:right w:w="100" w:type="dxa"/>
            </w:tcMar>
          </w:tcPr>
          <w:p w14:paraId="0CDB8225" w14:textId="77777777" w:rsidR="00471A3D" w:rsidRDefault="00EF0B3C" w:rsidP="008C4C74">
            <w:pPr>
              <w:spacing w:line="240" w:lineRule="auto"/>
              <w:ind w:firstLine="0"/>
            </w:pPr>
            <w:r>
              <w:t>surfperches</w:t>
            </w:r>
          </w:p>
        </w:tc>
        <w:tc>
          <w:tcPr>
            <w:tcW w:w="1160" w:type="dxa"/>
            <w:tcMar>
              <w:top w:w="100" w:type="dxa"/>
              <w:left w:w="100" w:type="dxa"/>
              <w:bottom w:w="100" w:type="dxa"/>
              <w:right w:w="100" w:type="dxa"/>
            </w:tcMar>
          </w:tcPr>
          <w:p w14:paraId="5C1C6E0D" w14:textId="77777777" w:rsidR="00471A3D" w:rsidRDefault="00EF0B3C" w:rsidP="008C4C74">
            <w:pPr>
              <w:spacing w:line="240" w:lineRule="auto"/>
              <w:ind w:firstLine="0"/>
              <w:jc w:val="right"/>
            </w:pPr>
            <w:r>
              <w:t>5</w:t>
            </w:r>
          </w:p>
        </w:tc>
      </w:tr>
      <w:tr w:rsidR="00471A3D" w14:paraId="65529521" w14:textId="77777777" w:rsidTr="008C4C74">
        <w:trPr>
          <w:trHeight w:val="144"/>
        </w:trPr>
        <w:tc>
          <w:tcPr>
            <w:tcW w:w="3860" w:type="dxa"/>
            <w:tcBorders>
              <w:top w:val="nil"/>
              <w:left w:val="nil"/>
              <w:bottom w:val="nil"/>
              <w:right w:val="nil"/>
            </w:tcBorders>
            <w:tcMar>
              <w:top w:w="100" w:type="dxa"/>
              <w:left w:w="100" w:type="dxa"/>
              <w:bottom w:w="100" w:type="dxa"/>
              <w:right w:w="100" w:type="dxa"/>
            </w:tcMar>
          </w:tcPr>
          <w:p w14:paraId="05E8023E" w14:textId="77777777" w:rsidR="00471A3D" w:rsidRDefault="00EF0B3C" w:rsidP="008C4C74">
            <w:pPr>
              <w:spacing w:line="240" w:lineRule="auto"/>
              <w:ind w:firstLine="0"/>
              <w:rPr>
                <w:b/>
                <w:i/>
              </w:rPr>
            </w:pPr>
            <w:r>
              <w:rPr>
                <w:b/>
                <w:i/>
              </w:rPr>
              <w:t>Hexagrammos lagocephalus</w:t>
            </w:r>
          </w:p>
        </w:tc>
        <w:tc>
          <w:tcPr>
            <w:tcW w:w="2750" w:type="dxa"/>
            <w:tcMar>
              <w:top w:w="100" w:type="dxa"/>
              <w:left w:w="100" w:type="dxa"/>
              <w:bottom w:w="100" w:type="dxa"/>
              <w:right w:w="100" w:type="dxa"/>
            </w:tcMar>
          </w:tcPr>
          <w:p w14:paraId="30AAC2CA" w14:textId="77777777" w:rsidR="00471A3D" w:rsidRDefault="00EF0B3C" w:rsidP="008C4C74">
            <w:pPr>
              <w:spacing w:line="240" w:lineRule="auto"/>
              <w:ind w:firstLine="0"/>
              <w:rPr>
                <w:b/>
              </w:rPr>
            </w:pPr>
            <w:r>
              <w:rPr>
                <w:b/>
              </w:rPr>
              <w:t>rock greenling</w:t>
            </w:r>
          </w:p>
        </w:tc>
        <w:tc>
          <w:tcPr>
            <w:tcW w:w="1160" w:type="dxa"/>
            <w:tcMar>
              <w:top w:w="100" w:type="dxa"/>
              <w:left w:w="100" w:type="dxa"/>
              <w:bottom w:w="100" w:type="dxa"/>
              <w:right w:w="100" w:type="dxa"/>
            </w:tcMar>
          </w:tcPr>
          <w:p w14:paraId="21FF970D" w14:textId="77777777" w:rsidR="00471A3D" w:rsidRDefault="00EF0B3C" w:rsidP="008C4C74">
            <w:pPr>
              <w:spacing w:line="240" w:lineRule="auto"/>
              <w:ind w:firstLine="0"/>
              <w:jc w:val="right"/>
              <w:rPr>
                <w:b/>
              </w:rPr>
            </w:pPr>
            <w:r>
              <w:rPr>
                <w:b/>
              </w:rPr>
              <w:t>5</w:t>
            </w:r>
          </w:p>
        </w:tc>
      </w:tr>
      <w:tr w:rsidR="00471A3D" w14:paraId="75AB167C" w14:textId="77777777" w:rsidTr="008C4C74">
        <w:trPr>
          <w:trHeight w:val="144"/>
        </w:trPr>
        <w:tc>
          <w:tcPr>
            <w:tcW w:w="3860" w:type="dxa"/>
            <w:tcBorders>
              <w:top w:val="nil"/>
              <w:left w:val="nil"/>
              <w:bottom w:val="nil"/>
              <w:right w:val="nil"/>
            </w:tcBorders>
            <w:tcMar>
              <w:top w:w="100" w:type="dxa"/>
              <w:left w:w="100" w:type="dxa"/>
              <w:bottom w:w="100" w:type="dxa"/>
              <w:right w:w="100" w:type="dxa"/>
            </w:tcMar>
          </w:tcPr>
          <w:p w14:paraId="2C2FF0CD" w14:textId="77777777" w:rsidR="00471A3D" w:rsidRDefault="00EF0B3C" w:rsidP="008C4C74">
            <w:pPr>
              <w:spacing w:line="240" w:lineRule="auto"/>
              <w:ind w:firstLine="0"/>
              <w:rPr>
                <w:i/>
              </w:rPr>
            </w:pPr>
            <w:r>
              <w:rPr>
                <w:i/>
              </w:rPr>
              <w:t>Synchirus gilli</w:t>
            </w:r>
          </w:p>
        </w:tc>
        <w:tc>
          <w:tcPr>
            <w:tcW w:w="2750" w:type="dxa"/>
            <w:tcMar>
              <w:top w:w="100" w:type="dxa"/>
              <w:left w:w="100" w:type="dxa"/>
              <w:bottom w:w="100" w:type="dxa"/>
              <w:right w:w="100" w:type="dxa"/>
            </w:tcMar>
          </w:tcPr>
          <w:p w14:paraId="4635ABD5" w14:textId="77777777" w:rsidR="00471A3D" w:rsidRDefault="00EF0B3C" w:rsidP="008C4C74">
            <w:pPr>
              <w:spacing w:line="240" w:lineRule="auto"/>
              <w:ind w:firstLine="0"/>
            </w:pPr>
            <w:r>
              <w:t>manacled sculpin</w:t>
            </w:r>
          </w:p>
        </w:tc>
        <w:tc>
          <w:tcPr>
            <w:tcW w:w="1160" w:type="dxa"/>
            <w:tcMar>
              <w:top w:w="100" w:type="dxa"/>
              <w:left w:w="100" w:type="dxa"/>
              <w:bottom w:w="100" w:type="dxa"/>
              <w:right w:w="100" w:type="dxa"/>
            </w:tcMar>
          </w:tcPr>
          <w:p w14:paraId="140DEF89" w14:textId="77777777" w:rsidR="00471A3D" w:rsidRDefault="00EF0B3C" w:rsidP="008C4C74">
            <w:pPr>
              <w:spacing w:line="240" w:lineRule="auto"/>
              <w:ind w:firstLine="0"/>
              <w:jc w:val="right"/>
            </w:pPr>
            <w:r>
              <w:t>5</w:t>
            </w:r>
          </w:p>
        </w:tc>
      </w:tr>
      <w:tr w:rsidR="00471A3D" w14:paraId="2C32D3B9" w14:textId="77777777" w:rsidTr="008C4C74">
        <w:trPr>
          <w:trHeight w:val="144"/>
        </w:trPr>
        <w:tc>
          <w:tcPr>
            <w:tcW w:w="3860" w:type="dxa"/>
            <w:tcBorders>
              <w:top w:val="nil"/>
              <w:left w:val="nil"/>
              <w:bottom w:val="nil"/>
              <w:right w:val="nil"/>
            </w:tcBorders>
            <w:tcMar>
              <w:top w:w="100" w:type="dxa"/>
              <w:left w:w="100" w:type="dxa"/>
              <w:bottom w:w="100" w:type="dxa"/>
              <w:right w:w="100" w:type="dxa"/>
            </w:tcMar>
          </w:tcPr>
          <w:p w14:paraId="3F8A8A55" w14:textId="77777777" w:rsidR="00471A3D" w:rsidRDefault="00EF0B3C" w:rsidP="008C4C74">
            <w:pPr>
              <w:spacing w:line="240" w:lineRule="auto"/>
              <w:ind w:firstLine="0"/>
              <w:rPr>
                <w:b/>
                <w:i/>
              </w:rPr>
            </w:pPr>
            <w:r>
              <w:rPr>
                <w:b/>
                <w:i/>
              </w:rPr>
              <w:t>Hexagrammos stelleri</w:t>
            </w:r>
          </w:p>
        </w:tc>
        <w:tc>
          <w:tcPr>
            <w:tcW w:w="2750" w:type="dxa"/>
            <w:tcMar>
              <w:top w:w="100" w:type="dxa"/>
              <w:left w:w="100" w:type="dxa"/>
              <w:bottom w:w="100" w:type="dxa"/>
              <w:right w:w="100" w:type="dxa"/>
            </w:tcMar>
          </w:tcPr>
          <w:p w14:paraId="40E9BF50" w14:textId="77777777" w:rsidR="00471A3D" w:rsidRDefault="00EF0B3C" w:rsidP="008C4C74">
            <w:pPr>
              <w:spacing w:line="240" w:lineRule="auto"/>
              <w:ind w:firstLine="0"/>
              <w:rPr>
                <w:b/>
              </w:rPr>
            </w:pPr>
            <w:r>
              <w:rPr>
                <w:b/>
              </w:rPr>
              <w:t>whitespotted greenling</w:t>
            </w:r>
          </w:p>
        </w:tc>
        <w:tc>
          <w:tcPr>
            <w:tcW w:w="1160" w:type="dxa"/>
            <w:tcMar>
              <w:top w:w="100" w:type="dxa"/>
              <w:left w:w="100" w:type="dxa"/>
              <w:bottom w:w="100" w:type="dxa"/>
              <w:right w:w="100" w:type="dxa"/>
            </w:tcMar>
          </w:tcPr>
          <w:p w14:paraId="625D3122" w14:textId="77777777" w:rsidR="00471A3D" w:rsidRDefault="00EF0B3C" w:rsidP="008C4C74">
            <w:pPr>
              <w:spacing w:line="240" w:lineRule="auto"/>
              <w:ind w:firstLine="0"/>
              <w:jc w:val="right"/>
              <w:rPr>
                <w:b/>
              </w:rPr>
            </w:pPr>
            <w:r>
              <w:rPr>
                <w:b/>
              </w:rPr>
              <w:t>4</w:t>
            </w:r>
          </w:p>
        </w:tc>
      </w:tr>
      <w:tr w:rsidR="00471A3D" w14:paraId="4F759FCE" w14:textId="77777777" w:rsidTr="008C4C74">
        <w:trPr>
          <w:trHeight w:val="144"/>
        </w:trPr>
        <w:tc>
          <w:tcPr>
            <w:tcW w:w="3860" w:type="dxa"/>
            <w:tcBorders>
              <w:top w:val="nil"/>
              <w:left w:val="nil"/>
              <w:bottom w:val="nil"/>
              <w:right w:val="nil"/>
            </w:tcBorders>
            <w:tcMar>
              <w:top w:w="100" w:type="dxa"/>
              <w:left w:w="100" w:type="dxa"/>
              <w:bottom w:w="100" w:type="dxa"/>
              <w:right w:w="100" w:type="dxa"/>
            </w:tcMar>
          </w:tcPr>
          <w:p w14:paraId="34F1290A" w14:textId="77777777" w:rsidR="00471A3D" w:rsidRDefault="00EF0B3C" w:rsidP="008C4C74">
            <w:pPr>
              <w:spacing w:line="240" w:lineRule="auto"/>
              <w:ind w:firstLine="0"/>
              <w:rPr>
                <w:i/>
              </w:rPr>
            </w:pPr>
            <w:r>
              <w:rPr>
                <w:i/>
              </w:rPr>
              <w:t>Jordania zonope</w:t>
            </w:r>
          </w:p>
        </w:tc>
        <w:tc>
          <w:tcPr>
            <w:tcW w:w="2750" w:type="dxa"/>
            <w:tcMar>
              <w:top w:w="100" w:type="dxa"/>
              <w:left w:w="100" w:type="dxa"/>
              <w:bottom w:w="100" w:type="dxa"/>
              <w:right w:w="100" w:type="dxa"/>
            </w:tcMar>
          </w:tcPr>
          <w:p w14:paraId="22C02D64" w14:textId="77777777" w:rsidR="00471A3D" w:rsidRDefault="00EF0B3C" w:rsidP="008C4C74">
            <w:pPr>
              <w:spacing w:line="240" w:lineRule="auto"/>
              <w:ind w:firstLine="0"/>
            </w:pPr>
            <w:r>
              <w:t>longfin sculpin</w:t>
            </w:r>
          </w:p>
        </w:tc>
        <w:tc>
          <w:tcPr>
            <w:tcW w:w="1160" w:type="dxa"/>
            <w:tcMar>
              <w:top w:w="100" w:type="dxa"/>
              <w:left w:w="100" w:type="dxa"/>
              <w:bottom w:w="100" w:type="dxa"/>
              <w:right w:w="100" w:type="dxa"/>
            </w:tcMar>
          </w:tcPr>
          <w:p w14:paraId="419A171E" w14:textId="77777777" w:rsidR="00471A3D" w:rsidRDefault="00EF0B3C" w:rsidP="008C4C74">
            <w:pPr>
              <w:spacing w:line="240" w:lineRule="auto"/>
              <w:ind w:firstLine="0"/>
              <w:jc w:val="right"/>
            </w:pPr>
            <w:r>
              <w:t>4</w:t>
            </w:r>
          </w:p>
        </w:tc>
      </w:tr>
      <w:tr w:rsidR="00471A3D" w14:paraId="05C02EB8" w14:textId="77777777" w:rsidTr="008C4C74">
        <w:trPr>
          <w:trHeight w:val="144"/>
        </w:trPr>
        <w:tc>
          <w:tcPr>
            <w:tcW w:w="3860" w:type="dxa"/>
            <w:tcBorders>
              <w:top w:val="nil"/>
              <w:left w:val="nil"/>
              <w:bottom w:val="nil"/>
              <w:right w:val="nil"/>
            </w:tcBorders>
            <w:tcMar>
              <w:top w:w="100" w:type="dxa"/>
              <w:left w:w="100" w:type="dxa"/>
              <w:bottom w:w="100" w:type="dxa"/>
              <w:right w:w="100" w:type="dxa"/>
            </w:tcMar>
          </w:tcPr>
          <w:p w14:paraId="6E808DBB" w14:textId="77777777" w:rsidR="00471A3D" w:rsidRDefault="00EF0B3C" w:rsidP="008C4C74">
            <w:pPr>
              <w:spacing w:line="240" w:lineRule="auto"/>
              <w:ind w:firstLine="0"/>
              <w:rPr>
                <w:i/>
              </w:rPr>
            </w:pPr>
            <w:r>
              <w:rPr>
                <w:i/>
              </w:rPr>
              <w:t>Chirolophis nugator</w:t>
            </w:r>
          </w:p>
        </w:tc>
        <w:tc>
          <w:tcPr>
            <w:tcW w:w="2750" w:type="dxa"/>
            <w:tcMar>
              <w:top w:w="100" w:type="dxa"/>
              <w:left w:w="100" w:type="dxa"/>
              <w:bottom w:w="100" w:type="dxa"/>
              <w:right w:w="100" w:type="dxa"/>
            </w:tcMar>
          </w:tcPr>
          <w:p w14:paraId="54CA2E5A" w14:textId="77777777" w:rsidR="00471A3D" w:rsidRDefault="00EF0B3C" w:rsidP="008C4C74">
            <w:pPr>
              <w:spacing w:line="240" w:lineRule="auto"/>
              <w:ind w:firstLine="0"/>
            </w:pPr>
            <w:r>
              <w:t>mosshead warbonnet</w:t>
            </w:r>
          </w:p>
        </w:tc>
        <w:tc>
          <w:tcPr>
            <w:tcW w:w="1160" w:type="dxa"/>
            <w:tcMar>
              <w:top w:w="100" w:type="dxa"/>
              <w:left w:w="100" w:type="dxa"/>
              <w:bottom w:w="100" w:type="dxa"/>
              <w:right w:w="100" w:type="dxa"/>
            </w:tcMar>
          </w:tcPr>
          <w:p w14:paraId="6B61106E" w14:textId="77777777" w:rsidR="00471A3D" w:rsidRDefault="00EF0B3C" w:rsidP="008C4C74">
            <w:pPr>
              <w:spacing w:line="240" w:lineRule="auto"/>
              <w:ind w:firstLine="0"/>
              <w:jc w:val="right"/>
            </w:pPr>
            <w:r>
              <w:t>3</w:t>
            </w:r>
          </w:p>
        </w:tc>
      </w:tr>
      <w:tr w:rsidR="00471A3D" w14:paraId="14E56361" w14:textId="77777777" w:rsidTr="008C4C74">
        <w:trPr>
          <w:trHeight w:val="144"/>
        </w:trPr>
        <w:tc>
          <w:tcPr>
            <w:tcW w:w="3860" w:type="dxa"/>
            <w:tcBorders>
              <w:top w:val="nil"/>
              <w:left w:val="nil"/>
              <w:bottom w:val="nil"/>
              <w:right w:val="nil"/>
            </w:tcBorders>
            <w:tcMar>
              <w:top w:w="100" w:type="dxa"/>
              <w:left w:w="100" w:type="dxa"/>
              <w:bottom w:w="100" w:type="dxa"/>
              <w:right w:w="100" w:type="dxa"/>
            </w:tcMar>
          </w:tcPr>
          <w:p w14:paraId="38CD0BE8" w14:textId="77777777" w:rsidR="00471A3D" w:rsidRDefault="00EF0B3C" w:rsidP="008C4C74">
            <w:pPr>
              <w:spacing w:line="240" w:lineRule="auto"/>
              <w:ind w:firstLine="0"/>
              <w:rPr>
                <w:i/>
              </w:rPr>
            </w:pPr>
            <w:r>
              <w:rPr>
                <w:i/>
              </w:rPr>
              <w:t>Rimicola muscarum</w:t>
            </w:r>
          </w:p>
        </w:tc>
        <w:tc>
          <w:tcPr>
            <w:tcW w:w="2750" w:type="dxa"/>
            <w:tcMar>
              <w:top w:w="100" w:type="dxa"/>
              <w:left w:w="100" w:type="dxa"/>
              <w:bottom w:w="100" w:type="dxa"/>
              <w:right w:w="100" w:type="dxa"/>
            </w:tcMar>
          </w:tcPr>
          <w:p w14:paraId="2D4E8C90" w14:textId="77777777" w:rsidR="00471A3D" w:rsidRDefault="00EF0B3C" w:rsidP="008C4C74">
            <w:pPr>
              <w:spacing w:line="240" w:lineRule="auto"/>
              <w:ind w:firstLine="0"/>
            </w:pPr>
            <w:r>
              <w:t>kelp clingfish</w:t>
            </w:r>
          </w:p>
        </w:tc>
        <w:tc>
          <w:tcPr>
            <w:tcW w:w="1160" w:type="dxa"/>
            <w:tcMar>
              <w:top w:w="100" w:type="dxa"/>
              <w:left w:w="100" w:type="dxa"/>
              <w:bottom w:w="100" w:type="dxa"/>
              <w:right w:w="100" w:type="dxa"/>
            </w:tcMar>
          </w:tcPr>
          <w:p w14:paraId="39733C84" w14:textId="77777777" w:rsidR="00471A3D" w:rsidRDefault="00EF0B3C" w:rsidP="008C4C74">
            <w:pPr>
              <w:spacing w:line="240" w:lineRule="auto"/>
              <w:ind w:firstLine="0"/>
              <w:jc w:val="right"/>
            </w:pPr>
            <w:r>
              <w:t>3</w:t>
            </w:r>
          </w:p>
        </w:tc>
      </w:tr>
      <w:tr w:rsidR="00471A3D" w14:paraId="0C5AAE24" w14:textId="77777777" w:rsidTr="008C4C74">
        <w:trPr>
          <w:trHeight w:val="144"/>
        </w:trPr>
        <w:tc>
          <w:tcPr>
            <w:tcW w:w="3860" w:type="dxa"/>
            <w:tcBorders>
              <w:top w:val="nil"/>
              <w:left w:val="nil"/>
              <w:bottom w:val="nil"/>
              <w:right w:val="nil"/>
            </w:tcBorders>
            <w:tcMar>
              <w:top w:w="100" w:type="dxa"/>
              <w:left w:w="100" w:type="dxa"/>
              <w:bottom w:w="100" w:type="dxa"/>
              <w:right w:w="100" w:type="dxa"/>
            </w:tcMar>
          </w:tcPr>
          <w:p w14:paraId="3F224865" w14:textId="77777777" w:rsidR="00471A3D" w:rsidRDefault="00EF0B3C" w:rsidP="008C4C74">
            <w:pPr>
              <w:spacing w:line="240" w:lineRule="auto"/>
              <w:ind w:firstLine="0"/>
            </w:pPr>
            <w:r>
              <w:lastRenderedPageBreak/>
              <w:t>Pholidae</w:t>
            </w:r>
          </w:p>
        </w:tc>
        <w:tc>
          <w:tcPr>
            <w:tcW w:w="2750" w:type="dxa"/>
            <w:tcMar>
              <w:top w:w="100" w:type="dxa"/>
              <w:left w:w="100" w:type="dxa"/>
              <w:bottom w:w="100" w:type="dxa"/>
              <w:right w:w="100" w:type="dxa"/>
            </w:tcMar>
          </w:tcPr>
          <w:p w14:paraId="21402176" w14:textId="77777777" w:rsidR="00471A3D" w:rsidRDefault="00EF0B3C" w:rsidP="008C4C74">
            <w:pPr>
              <w:spacing w:line="240" w:lineRule="auto"/>
              <w:ind w:firstLine="0"/>
            </w:pPr>
            <w:r>
              <w:t>gunnels</w:t>
            </w:r>
          </w:p>
        </w:tc>
        <w:tc>
          <w:tcPr>
            <w:tcW w:w="1160" w:type="dxa"/>
            <w:tcMar>
              <w:top w:w="100" w:type="dxa"/>
              <w:left w:w="100" w:type="dxa"/>
              <w:bottom w:w="100" w:type="dxa"/>
              <w:right w:w="100" w:type="dxa"/>
            </w:tcMar>
          </w:tcPr>
          <w:p w14:paraId="34506C62" w14:textId="77777777" w:rsidR="00471A3D" w:rsidRDefault="00EF0B3C" w:rsidP="008C4C74">
            <w:pPr>
              <w:spacing w:line="240" w:lineRule="auto"/>
              <w:ind w:firstLine="0"/>
              <w:jc w:val="right"/>
            </w:pPr>
            <w:r>
              <w:t>1</w:t>
            </w:r>
          </w:p>
        </w:tc>
      </w:tr>
      <w:tr w:rsidR="00471A3D" w14:paraId="2D1A5332" w14:textId="77777777" w:rsidTr="008C4C74">
        <w:trPr>
          <w:trHeight w:val="144"/>
        </w:trPr>
        <w:tc>
          <w:tcPr>
            <w:tcW w:w="3860" w:type="dxa"/>
            <w:tcBorders>
              <w:top w:val="nil"/>
              <w:left w:val="nil"/>
              <w:bottom w:val="nil"/>
              <w:right w:val="nil"/>
            </w:tcBorders>
            <w:tcMar>
              <w:top w:w="100" w:type="dxa"/>
              <w:left w:w="100" w:type="dxa"/>
              <w:bottom w:w="100" w:type="dxa"/>
              <w:right w:w="100" w:type="dxa"/>
            </w:tcMar>
          </w:tcPr>
          <w:p w14:paraId="0DD759F2" w14:textId="77777777" w:rsidR="00471A3D" w:rsidRDefault="00EF0B3C" w:rsidP="008C4C74">
            <w:pPr>
              <w:spacing w:line="240" w:lineRule="auto"/>
              <w:ind w:firstLine="0"/>
              <w:rPr>
                <w:i/>
              </w:rPr>
            </w:pPr>
            <w:r>
              <w:rPr>
                <w:i/>
              </w:rPr>
              <w:t>Sebastes flavidus</w:t>
            </w:r>
          </w:p>
        </w:tc>
        <w:tc>
          <w:tcPr>
            <w:tcW w:w="2750" w:type="dxa"/>
            <w:tcMar>
              <w:top w:w="100" w:type="dxa"/>
              <w:left w:w="100" w:type="dxa"/>
              <w:bottom w:w="100" w:type="dxa"/>
              <w:right w:w="100" w:type="dxa"/>
            </w:tcMar>
          </w:tcPr>
          <w:p w14:paraId="19A25B9A" w14:textId="77777777" w:rsidR="00471A3D" w:rsidRDefault="00EF0B3C" w:rsidP="008C4C74">
            <w:pPr>
              <w:spacing w:line="240" w:lineRule="auto"/>
              <w:ind w:firstLine="0"/>
            </w:pPr>
            <w:r>
              <w:t>yellowtail rockfish</w:t>
            </w:r>
          </w:p>
        </w:tc>
        <w:tc>
          <w:tcPr>
            <w:tcW w:w="1160" w:type="dxa"/>
            <w:tcMar>
              <w:top w:w="100" w:type="dxa"/>
              <w:left w:w="100" w:type="dxa"/>
              <w:bottom w:w="100" w:type="dxa"/>
              <w:right w:w="100" w:type="dxa"/>
            </w:tcMar>
          </w:tcPr>
          <w:p w14:paraId="04A0EFC0" w14:textId="77777777" w:rsidR="00471A3D" w:rsidRDefault="00EF0B3C" w:rsidP="008C4C74">
            <w:pPr>
              <w:spacing w:line="240" w:lineRule="auto"/>
              <w:ind w:firstLine="0"/>
              <w:jc w:val="right"/>
            </w:pPr>
            <w:r>
              <w:t>1</w:t>
            </w:r>
          </w:p>
        </w:tc>
      </w:tr>
      <w:tr w:rsidR="00471A3D" w14:paraId="04261D5F" w14:textId="77777777" w:rsidTr="008C4C74">
        <w:trPr>
          <w:trHeight w:val="144"/>
        </w:trPr>
        <w:tc>
          <w:tcPr>
            <w:tcW w:w="3860" w:type="dxa"/>
            <w:tcBorders>
              <w:top w:val="nil"/>
              <w:left w:val="nil"/>
              <w:bottom w:val="single" w:sz="8" w:space="0" w:color="000000"/>
              <w:right w:val="nil"/>
            </w:tcBorders>
            <w:tcMar>
              <w:top w:w="100" w:type="dxa"/>
              <w:left w:w="100" w:type="dxa"/>
              <w:bottom w:w="100" w:type="dxa"/>
              <w:right w:w="100" w:type="dxa"/>
            </w:tcMar>
          </w:tcPr>
          <w:p w14:paraId="65F672B6" w14:textId="77777777" w:rsidR="00471A3D" w:rsidRDefault="00EF0B3C" w:rsidP="008C4C74">
            <w:pPr>
              <w:spacing w:line="240" w:lineRule="auto"/>
              <w:ind w:firstLine="0"/>
            </w:pPr>
            <w:r>
              <w:t>fish</w:t>
            </w:r>
          </w:p>
        </w:tc>
        <w:tc>
          <w:tcPr>
            <w:tcW w:w="2750" w:type="dxa"/>
            <w:tcBorders>
              <w:bottom w:val="single" w:sz="8" w:space="0" w:color="808080"/>
            </w:tcBorders>
            <w:tcMar>
              <w:top w:w="100" w:type="dxa"/>
              <w:left w:w="100" w:type="dxa"/>
              <w:bottom w:w="100" w:type="dxa"/>
              <w:right w:w="100" w:type="dxa"/>
            </w:tcMar>
          </w:tcPr>
          <w:p w14:paraId="3A9BB03F" w14:textId="77777777" w:rsidR="00471A3D" w:rsidRDefault="00EF0B3C" w:rsidP="008C4C74">
            <w:pPr>
              <w:spacing w:line="240" w:lineRule="auto"/>
              <w:ind w:firstLine="0"/>
            </w:pPr>
            <w:r>
              <w:t>unidentified fish</w:t>
            </w:r>
          </w:p>
        </w:tc>
        <w:tc>
          <w:tcPr>
            <w:tcW w:w="1160" w:type="dxa"/>
            <w:tcBorders>
              <w:bottom w:val="single" w:sz="8" w:space="0" w:color="808080"/>
            </w:tcBorders>
            <w:tcMar>
              <w:top w:w="100" w:type="dxa"/>
              <w:left w:w="100" w:type="dxa"/>
              <w:bottom w:w="100" w:type="dxa"/>
              <w:right w:w="100" w:type="dxa"/>
            </w:tcMar>
          </w:tcPr>
          <w:p w14:paraId="01C52B98" w14:textId="77777777" w:rsidR="00471A3D" w:rsidRDefault="00EF0B3C" w:rsidP="008C4C74">
            <w:pPr>
              <w:spacing w:line="240" w:lineRule="auto"/>
              <w:ind w:firstLine="0"/>
              <w:jc w:val="right"/>
            </w:pPr>
            <w:r>
              <w:t>1</w:t>
            </w:r>
          </w:p>
        </w:tc>
      </w:tr>
    </w:tbl>
    <w:p w14:paraId="45416D00" w14:textId="77777777" w:rsidR="00471A3D" w:rsidRDefault="00471A3D" w:rsidP="000D6AFE">
      <w:bookmarkStart w:id="44" w:name="_q6022ym9txhx" w:colFirst="0" w:colLast="0"/>
      <w:bookmarkEnd w:id="44"/>
    </w:p>
    <w:p w14:paraId="5BBF1B6B" w14:textId="77777777" w:rsidR="005F4119" w:rsidRDefault="005F4119" w:rsidP="000D6AFE">
      <w:bookmarkStart w:id="45" w:name="_c1i22ejfw50x" w:colFirst="0" w:colLast="0"/>
      <w:bookmarkEnd w:id="45"/>
    </w:p>
    <w:p w14:paraId="0C4AF8E3" w14:textId="77777777" w:rsidR="005F4119" w:rsidRDefault="005F4119" w:rsidP="000D6AFE"/>
    <w:p w14:paraId="79FF7F44" w14:textId="1E5A6114" w:rsidR="00471A3D" w:rsidRDefault="00EF0B3C" w:rsidP="005F4119">
      <w:pPr>
        <w:pStyle w:val="Heading5"/>
        <w:ind w:right="900"/>
      </w:pPr>
      <w:r>
        <w:t>Table S5. Rockfish juveniles observed during SCUBA surveys from 2015-2021. Observations with visibility below 2.0 m were excluded.</w:t>
      </w:r>
    </w:p>
    <w:tbl>
      <w:tblPr>
        <w:tblStyle w:val="a3"/>
        <w:tblW w:w="8085" w:type="dxa"/>
        <w:tblBorders>
          <w:top w:val="nil"/>
          <w:left w:val="nil"/>
          <w:bottom w:val="nil"/>
          <w:right w:val="nil"/>
          <w:insideH w:val="nil"/>
          <w:insideV w:val="nil"/>
        </w:tblBorders>
        <w:tblLayout w:type="fixed"/>
        <w:tblLook w:val="0600" w:firstRow="0" w:lastRow="0" w:firstColumn="0" w:lastColumn="0" w:noHBand="1" w:noVBand="1"/>
      </w:tblPr>
      <w:tblGrid>
        <w:gridCol w:w="4035"/>
        <w:gridCol w:w="3180"/>
        <w:gridCol w:w="870"/>
      </w:tblGrid>
      <w:tr w:rsidR="00471A3D" w14:paraId="69B07F7B" w14:textId="77777777">
        <w:trPr>
          <w:trHeight w:val="755"/>
        </w:trPr>
        <w:tc>
          <w:tcPr>
            <w:tcW w:w="4035" w:type="dxa"/>
            <w:tcBorders>
              <w:top w:val="nil"/>
              <w:left w:val="nil"/>
              <w:bottom w:val="single" w:sz="8" w:space="0" w:color="000000"/>
              <w:right w:val="nil"/>
            </w:tcBorders>
            <w:tcMar>
              <w:top w:w="100" w:type="dxa"/>
              <w:left w:w="100" w:type="dxa"/>
              <w:bottom w:w="100" w:type="dxa"/>
              <w:right w:w="100" w:type="dxa"/>
            </w:tcMar>
          </w:tcPr>
          <w:p w14:paraId="59C2424C" w14:textId="77777777" w:rsidR="00471A3D" w:rsidRDefault="00EF0B3C">
            <w:pPr>
              <w:spacing w:line="240" w:lineRule="auto"/>
              <w:ind w:firstLine="0"/>
              <w:rPr>
                <w:b/>
              </w:rPr>
            </w:pPr>
            <w:r>
              <w:rPr>
                <w:b/>
              </w:rPr>
              <w:t>Species</w:t>
            </w:r>
          </w:p>
        </w:tc>
        <w:tc>
          <w:tcPr>
            <w:tcW w:w="3180" w:type="dxa"/>
            <w:tcBorders>
              <w:top w:val="nil"/>
              <w:left w:val="nil"/>
              <w:bottom w:val="single" w:sz="8" w:space="0" w:color="000000"/>
              <w:right w:val="nil"/>
            </w:tcBorders>
            <w:tcMar>
              <w:top w:w="100" w:type="dxa"/>
              <w:left w:w="100" w:type="dxa"/>
              <w:bottom w:w="100" w:type="dxa"/>
              <w:right w:w="100" w:type="dxa"/>
            </w:tcMar>
          </w:tcPr>
          <w:p w14:paraId="0C763B59" w14:textId="77777777" w:rsidR="00471A3D" w:rsidRDefault="00EF0B3C">
            <w:pPr>
              <w:spacing w:line="240" w:lineRule="auto"/>
              <w:ind w:firstLine="0"/>
              <w:rPr>
                <w:b/>
              </w:rPr>
            </w:pPr>
            <w:r>
              <w:rPr>
                <w:b/>
              </w:rPr>
              <w:t>Common name</w:t>
            </w:r>
          </w:p>
        </w:tc>
        <w:tc>
          <w:tcPr>
            <w:tcW w:w="870" w:type="dxa"/>
            <w:tcBorders>
              <w:top w:val="nil"/>
              <w:left w:val="nil"/>
              <w:bottom w:val="single" w:sz="8" w:space="0" w:color="000000"/>
              <w:right w:val="nil"/>
            </w:tcBorders>
            <w:tcMar>
              <w:top w:w="100" w:type="dxa"/>
              <w:left w:w="100" w:type="dxa"/>
              <w:bottom w:w="100" w:type="dxa"/>
              <w:right w:w="100" w:type="dxa"/>
            </w:tcMar>
          </w:tcPr>
          <w:p w14:paraId="2ECF81BA" w14:textId="77777777" w:rsidR="00471A3D" w:rsidRDefault="00EF0B3C">
            <w:pPr>
              <w:spacing w:line="240" w:lineRule="auto"/>
              <w:ind w:firstLine="0"/>
              <w:rPr>
                <w:b/>
              </w:rPr>
            </w:pPr>
            <w:r>
              <w:rPr>
                <w:b/>
              </w:rPr>
              <w:t>Total</w:t>
            </w:r>
          </w:p>
        </w:tc>
      </w:tr>
      <w:tr w:rsidR="00471A3D" w14:paraId="6361EA82" w14:textId="77777777" w:rsidTr="00D7682F">
        <w:trPr>
          <w:trHeight w:val="20"/>
        </w:trPr>
        <w:tc>
          <w:tcPr>
            <w:tcW w:w="4035" w:type="dxa"/>
            <w:tcBorders>
              <w:top w:val="single" w:sz="8" w:space="0" w:color="000000"/>
              <w:left w:val="nil"/>
              <w:bottom w:val="nil"/>
              <w:right w:val="nil"/>
            </w:tcBorders>
            <w:tcMar>
              <w:top w:w="100" w:type="dxa"/>
              <w:left w:w="100" w:type="dxa"/>
              <w:bottom w:w="100" w:type="dxa"/>
              <w:right w:w="100" w:type="dxa"/>
            </w:tcMar>
          </w:tcPr>
          <w:p w14:paraId="33177364" w14:textId="77777777" w:rsidR="00471A3D" w:rsidRDefault="00EF0B3C">
            <w:pPr>
              <w:spacing w:line="240" w:lineRule="auto"/>
              <w:ind w:firstLine="0"/>
              <w:rPr>
                <w:i/>
              </w:rPr>
            </w:pPr>
            <w:r>
              <w:rPr>
                <w:i/>
              </w:rPr>
              <w:t>Sebastes melanops/flavidus</w:t>
            </w:r>
          </w:p>
        </w:tc>
        <w:tc>
          <w:tcPr>
            <w:tcW w:w="3180" w:type="dxa"/>
            <w:tcBorders>
              <w:top w:val="single" w:sz="8" w:space="0" w:color="000000"/>
            </w:tcBorders>
            <w:tcMar>
              <w:top w:w="100" w:type="dxa"/>
              <w:left w:w="100" w:type="dxa"/>
              <w:bottom w:w="100" w:type="dxa"/>
              <w:right w:w="100" w:type="dxa"/>
            </w:tcMar>
          </w:tcPr>
          <w:p w14:paraId="25B297C6" w14:textId="77777777" w:rsidR="00471A3D" w:rsidRDefault="00EF0B3C">
            <w:pPr>
              <w:spacing w:line="240" w:lineRule="auto"/>
              <w:ind w:firstLine="0"/>
            </w:pPr>
            <w:r>
              <w:t>Yellowtail and black rockfish juveniles (YTB)</w:t>
            </w:r>
          </w:p>
        </w:tc>
        <w:tc>
          <w:tcPr>
            <w:tcW w:w="870" w:type="dxa"/>
            <w:tcBorders>
              <w:top w:val="single" w:sz="8" w:space="0" w:color="000000"/>
            </w:tcBorders>
            <w:tcMar>
              <w:top w:w="100" w:type="dxa"/>
              <w:left w:w="100" w:type="dxa"/>
              <w:bottom w:w="100" w:type="dxa"/>
              <w:right w:w="100" w:type="dxa"/>
            </w:tcMar>
          </w:tcPr>
          <w:p w14:paraId="4F75559B" w14:textId="77777777" w:rsidR="00471A3D" w:rsidRDefault="00EF0B3C">
            <w:pPr>
              <w:spacing w:line="240" w:lineRule="auto"/>
              <w:ind w:firstLine="0"/>
            </w:pPr>
            <w:r>
              <w:t>3544</w:t>
            </w:r>
          </w:p>
        </w:tc>
      </w:tr>
      <w:tr w:rsidR="00471A3D" w14:paraId="47784653" w14:textId="77777777" w:rsidTr="00D7682F">
        <w:trPr>
          <w:trHeight w:val="20"/>
        </w:trPr>
        <w:tc>
          <w:tcPr>
            <w:tcW w:w="4035" w:type="dxa"/>
            <w:tcBorders>
              <w:top w:val="nil"/>
              <w:left w:val="nil"/>
              <w:bottom w:val="nil"/>
              <w:right w:val="nil"/>
            </w:tcBorders>
            <w:tcMar>
              <w:top w:w="100" w:type="dxa"/>
              <w:left w:w="100" w:type="dxa"/>
              <w:bottom w:w="100" w:type="dxa"/>
              <w:right w:w="100" w:type="dxa"/>
            </w:tcMar>
          </w:tcPr>
          <w:p w14:paraId="3E6E56D7" w14:textId="77777777" w:rsidR="00471A3D" w:rsidRDefault="00EF0B3C">
            <w:pPr>
              <w:spacing w:line="240" w:lineRule="auto"/>
              <w:ind w:firstLine="0"/>
            </w:pPr>
            <w:r>
              <w:rPr>
                <w:i/>
              </w:rPr>
              <w:t>Sebastes</w:t>
            </w:r>
            <w:r>
              <w:t xml:space="preserve"> spp. juveniles</w:t>
            </w:r>
          </w:p>
        </w:tc>
        <w:tc>
          <w:tcPr>
            <w:tcW w:w="3180" w:type="dxa"/>
            <w:tcMar>
              <w:top w:w="100" w:type="dxa"/>
              <w:left w:w="100" w:type="dxa"/>
              <w:bottom w:w="100" w:type="dxa"/>
              <w:right w:w="100" w:type="dxa"/>
            </w:tcMar>
          </w:tcPr>
          <w:p w14:paraId="2A06593D" w14:textId="77777777" w:rsidR="00471A3D" w:rsidRDefault="00EF0B3C">
            <w:pPr>
              <w:spacing w:line="240" w:lineRule="auto"/>
              <w:ind w:firstLine="0"/>
            </w:pPr>
            <w:r>
              <w:t>rockfish juveniles</w:t>
            </w:r>
          </w:p>
        </w:tc>
        <w:tc>
          <w:tcPr>
            <w:tcW w:w="870" w:type="dxa"/>
            <w:tcMar>
              <w:top w:w="100" w:type="dxa"/>
              <w:left w:w="100" w:type="dxa"/>
              <w:bottom w:w="100" w:type="dxa"/>
              <w:right w:w="100" w:type="dxa"/>
            </w:tcMar>
          </w:tcPr>
          <w:p w14:paraId="509A388C" w14:textId="77777777" w:rsidR="00471A3D" w:rsidRDefault="00EF0B3C">
            <w:pPr>
              <w:spacing w:line="240" w:lineRule="auto"/>
              <w:ind w:firstLine="0"/>
            </w:pPr>
            <w:r>
              <w:t>199</w:t>
            </w:r>
          </w:p>
        </w:tc>
      </w:tr>
      <w:tr w:rsidR="00471A3D" w14:paraId="662F69E6" w14:textId="77777777" w:rsidTr="00D7682F">
        <w:trPr>
          <w:trHeight w:val="20"/>
        </w:trPr>
        <w:tc>
          <w:tcPr>
            <w:tcW w:w="4035" w:type="dxa"/>
            <w:tcBorders>
              <w:top w:val="nil"/>
              <w:left w:val="nil"/>
              <w:bottom w:val="nil"/>
              <w:right w:val="nil"/>
            </w:tcBorders>
            <w:tcMar>
              <w:top w:w="100" w:type="dxa"/>
              <w:left w:w="100" w:type="dxa"/>
              <w:bottom w:w="100" w:type="dxa"/>
              <w:right w:w="100" w:type="dxa"/>
            </w:tcMar>
          </w:tcPr>
          <w:p w14:paraId="6C2EB478" w14:textId="77777777" w:rsidR="00471A3D" w:rsidRDefault="00EF0B3C">
            <w:pPr>
              <w:spacing w:line="240" w:lineRule="auto"/>
              <w:ind w:firstLine="0"/>
              <w:rPr>
                <w:i/>
              </w:rPr>
            </w:pPr>
            <w:r>
              <w:rPr>
                <w:i/>
              </w:rPr>
              <w:t>Sebastes caurinus/maliger/auriculatus</w:t>
            </w:r>
          </w:p>
        </w:tc>
        <w:tc>
          <w:tcPr>
            <w:tcW w:w="3180" w:type="dxa"/>
            <w:tcMar>
              <w:top w:w="100" w:type="dxa"/>
              <w:left w:w="100" w:type="dxa"/>
              <w:bottom w:w="100" w:type="dxa"/>
              <w:right w:w="100" w:type="dxa"/>
            </w:tcMar>
          </w:tcPr>
          <w:p w14:paraId="56CE4306" w14:textId="77777777" w:rsidR="00471A3D" w:rsidRDefault="00EF0B3C">
            <w:pPr>
              <w:spacing w:line="240" w:lineRule="auto"/>
              <w:ind w:firstLine="0"/>
            </w:pPr>
            <w:r>
              <w:t>Copper, quillback, and brown rockfishes (CQB)</w:t>
            </w:r>
          </w:p>
        </w:tc>
        <w:tc>
          <w:tcPr>
            <w:tcW w:w="870" w:type="dxa"/>
            <w:tcMar>
              <w:top w:w="100" w:type="dxa"/>
              <w:left w:w="100" w:type="dxa"/>
              <w:bottom w:w="100" w:type="dxa"/>
              <w:right w:w="100" w:type="dxa"/>
            </w:tcMar>
          </w:tcPr>
          <w:p w14:paraId="41EE1884" w14:textId="77777777" w:rsidR="00471A3D" w:rsidRDefault="00EF0B3C">
            <w:pPr>
              <w:spacing w:line="240" w:lineRule="auto"/>
              <w:ind w:firstLine="0"/>
            </w:pPr>
            <w:r>
              <w:t>141</w:t>
            </w:r>
          </w:p>
        </w:tc>
      </w:tr>
      <w:tr w:rsidR="00471A3D" w14:paraId="52122AC3" w14:textId="77777777" w:rsidTr="00D7682F">
        <w:trPr>
          <w:trHeight w:val="20"/>
        </w:trPr>
        <w:tc>
          <w:tcPr>
            <w:tcW w:w="4035" w:type="dxa"/>
            <w:tcBorders>
              <w:top w:val="nil"/>
              <w:left w:val="nil"/>
              <w:bottom w:val="nil"/>
              <w:right w:val="nil"/>
            </w:tcBorders>
            <w:tcMar>
              <w:top w:w="100" w:type="dxa"/>
              <w:left w:w="100" w:type="dxa"/>
              <w:bottom w:w="100" w:type="dxa"/>
              <w:right w:w="100" w:type="dxa"/>
            </w:tcMar>
          </w:tcPr>
          <w:p w14:paraId="43FE969D" w14:textId="77777777" w:rsidR="00471A3D" w:rsidRDefault="00EF0B3C">
            <w:pPr>
              <w:spacing w:line="240" w:lineRule="auto"/>
              <w:ind w:firstLine="0"/>
              <w:rPr>
                <w:i/>
              </w:rPr>
            </w:pPr>
            <w:r>
              <w:rPr>
                <w:i/>
              </w:rPr>
              <w:t>Sebastes pinniger</w:t>
            </w:r>
          </w:p>
        </w:tc>
        <w:tc>
          <w:tcPr>
            <w:tcW w:w="3180" w:type="dxa"/>
            <w:tcMar>
              <w:top w:w="100" w:type="dxa"/>
              <w:left w:w="100" w:type="dxa"/>
              <w:bottom w:w="100" w:type="dxa"/>
              <w:right w:w="100" w:type="dxa"/>
            </w:tcMar>
          </w:tcPr>
          <w:p w14:paraId="18E4DAC1" w14:textId="77777777" w:rsidR="00471A3D" w:rsidRDefault="00EF0B3C">
            <w:pPr>
              <w:spacing w:line="240" w:lineRule="auto"/>
              <w:ind w:firstLine="0"/>
            </w:pPr>
            <w:r>
              <w:t>canary rockfish</w:t>
            </w:r>
          </w:p>
        </w:tc>
        <w:tc>
          <w:tcPr>
            <w:tcW w:w="870" w:type="dxa"/>
            <w:tcMar>
              <w:top w:w="100" w:type="dxa"/>
              <w:left w:w="100" w:type="dxa"/>
              <w:bottom w:w="100" w:type="dxa"/>
              <w:right w:w="100" w:type="dxa"/>
            </w:tcMar>
          </w:tcPr>
          <w:p w14:paraId="1EA8F02A" w14:textId="77777777" w:rsidR="00471A3D" w:rsidRDefault="00EF0B3C">
            <w:pPr>
              <w:spacing w:line="240" w:lineRule="auto"/>
              <w:ind w:firstLine="0"/>
            </w:pPr>
            <w:r>
              <w:t>103</w:t>
            </w:r>
          </w:p>
        </w:tc>
      </w:tr>
      <w:tr w:rsidR="00471A3D" w14:paraId="682D83A0" w14:textId="77777777" w:rsidTr="00D7682F">
        <w:trPr>
          <w:trHeight w:val="20"/>
        </w:trPr>
        <w:tc>
          <w:tcPr>
            <w:tcW w:w="4035" w:type="dxa"/>
            <w:tcBorders>
              <w:top w:val="nil"/>
              <w:left w:val="nil"/>
              <w:bottom w:val="single" w:sz="8" w:space="0" w:color="000000"/>
              <w:right w:val="nil"/>
            </w:tcBorders>
            <w:tcMar>
              <w:top w:w="100" w:type="dxa"/>
              <w:left w:w="100" w:type="dxa"/>
              <w:bottom w:w="100" w:type="dxa"/>
              <w:right w:w="100" w:type="dxa"/>
            </w:tcMar>
          </w:tcPr>
          <w:p w14:paraId="1DFF5AD3" w14:textId="77777777" w:rsidR="00471A3D" w:rsidRDefault="00EF0B3C">
            <w:pPr>
              <w:spacing w:line="240" w:lineRule="auto"/>
              <w:ind w:firstLine="0"/>
              <w:rPr>
                <w:i/>
              </w:rPr>
            </w:pPr>
            <w:r>
              <w:rPr>
                <w:i/>
              </w:rPr>
              <w:t>Sebastes mystinus</w:t>
            </w:r>
          </w:p>
        </w:tc>
        <w:tc>
          <w:tcPr>
            <w:tcW w:w="3180" w:type="dxa"/>
            <w:tcBorders>
              <w:bottom w:val="single" w:sz="8" w:space="0" w:color="808080"/>
            </w:tcBorders>
            <w:tcMar>
              <w:top w:w="100" w:type="dxa"/>
              <w:left w:w="100" w:type="dxa"/>
              <w:bottom w:w="100" w:type="dxa"/>
              <w:right w:w="100" w:type="dxa"/>
            </w:tcMar>
          </w:tcPr>
          <w:p w14:paraId="684C1E47" w14:textId="77777777" w:rsidR="00471A3D" w:rsidRDefault="00EF0B3C">
            <w:pPr>
              <w:spacing w:line="240" w:lineRule="auto"/>
              <w:ind w:firstLine="0"/>
            </w:pPr>
            <w:r>
              <w:t>blue rockfish</w:t>
            </w:r>
          </w:p>
        </w:tc>
        <w:tc>
          <w:tcPr>
            <w:tcW w:w="870" w:type="dxa"/>
            <w:tcBorders>
              <w:bottom w:val="single" w:sz="8" w:space="0" w:color="808080"/>
            </w:tcBorders>
            <w:tcMar>
              <w:top w:w="100" w:type="dxa"/>
              <w:left w:w="100" w:type="dxa"/>
              <w:bottom w:w="100" w:type="dxa"/>
              <w:right w:w="100" w:type="dxa"/>
            </w:tcMar>
          </w:tcPr>
          <w:p w14:paraId="4B326A86" w14:textId="77777777" w:rsidR="00471A3D" w:rsidRDefault="00EF0B3C">
            <w:pPr>
              <w:spacing w:line="240" w:lineRule="auto"/>
              <w:ind w:firstLine="0"/>
            </w:pPr>
            <w:r>
              <w:t>36</w:t>
            </w:r>
          </w:p>
        </w:tc>
      </w:tr>
      <w:tr w:rsidR="00471A3D" w14:paraId="5B09355F" w14:textId="77777777">
        <w:trPr>
          <w:trHeight w:val="755"/>
        </w:trPr>
        <w:tc>
          <w:tcPr>
            <w:tcW w:w="4035" w:type="dxa"/>
            <w:tcBorders>
              <w:top w:val="single" w:sz="8" w:space="0" w:color="000000"/>
              <w:left w:val="nil"/>
              <w:bottom w:val="nil"/>
              <w:right w:val="nil"/>
            </w:tcBorders>
            <w:tcMar>
              <w:top w:w="100" w:type="dxa"/>
              <w:left w:w="100" w:type="dxa"/>
              <w:bottom w:w="100" w:type="dxa"/>
              <w:right w:w="100" w:type="dxa"/>
            </w:tcMar>
          </w:tcPr>
          <w:p w14:paraId="351F6F03" w14:textId="77777777" w:rsidR="00471A3D" w:rsidRDefault="00471A3D">
            <w:pPr>
              <w:spacing w:line="240" w:lineRule="auto"/>
              <w:ind w:firstLine="0"/>
              <w:rPr>
                <w:i/>
              </w:rPr>
            </w:pPr>
          </w:p>
        </w:tc>
        <w:tc>
          <w:tcPr>
            <w:tcW w:w="3180" w:type="dxa"/>
            <w:tcBorders>
              <w:top w:val="single" w:sz="8" w:space="0" w:color="808080"/>
            </w:tcBorders>
            <w:tcMar>
              <w:top w:w="100" w:type="dxa"/>
              <w:left w:w="100" w:type="dxa"/>
              <w:bottom w:w="100" w:type="dxa"/>
              <w:right w:w="100" w:type="dxa"/>
            </w:tcMar>
          </w:tcPr>
          <w:p w14:paraId="11F2906C" w14:textId="77777777" w:rsidR="00471A3D" w:rsidRDefault="00471A3D">
            <w:pPr>
              <w:spacing w:line="240" w:lineRule="auto"/>
              <w:ind w:firstLine="0"/>
            </w:pPr>
          </w:p>
        </w:tc>
        <w:tc>
          <w:tcPr>
            <w:tcW w:w="870" w:type="dxa"/>
            <w:tcBorders>
              <w:top w:val="single" w:sz="8" w:space="0" w:color="808080"/>
            </w:tcBorders>
            <w:tcMar>
              <w:top w:w="100" w:type="dxa"/>
              <w:left w:w="100" w:type="dxa"/>
              <w:bottom w:w="100" w:type="dxa"/>
              <w:right w:w="100" w:type="dxa"/>
            </w:tcMar>
          </w:tcPr>
          <w:p w14:paraId="219B39E8" w14:textId="77777777" w:rsidR="00471A3D" w:rsidRDefault="00471A3D">
            <w:pPr>
              <w:spacing w:line="240" w:lineRule="auto"/>
              <w:ind w:firstLine="0"/>
            </w:pPr>
          </w:p>
        </w:tc>
      </w:tr>
      <w:tr w:rsidR="00471A3D" w14:paraId="4754A684" w14:textId="77777777">
        <w:trPr>
          <w:trHeight w:val="755"/>
        </w:trPr>
        <w:tc>
          <w:tcPr>
            <w:tcW w:w="4035" w:type="dxa"/>
            <w:tcBorders>
              <w:top w:val="nil"/>
              <w:left w:val="nil"/>
              <w:bottom w:val="nil"/>
              <w:right w:val="nil"/>
            </w:tcBorders>
            <w:tcMar>
              <w:top w:w="100" w:type="dxa"/>
              <w:left w:w="100" w:type="dxa"/>
              <w:bottom w:w="100" w:type="dxa"/>
              <w:right w:w="100" w:type="dxa"/>
            </w:tcMar>
          </w:tcPr>
          <w:p w14:paraId="0B517148" w14:textId="77777777" w:rsidR="00471A3D" w:rsidRDefault="00471A3D">
            <w:pPr>
              <w:spacing w:line="240" w:lineRule="auto"/>
              <w:ind w:firstLine="0"/>
              <w:rPr>
                <w:i/>
              </w:rPr>
            </w:pPr>
          </w:p>
        </w:tc>
        <w:tc>
          <w:tcPr>
            <w:tcW w:w="3180" w:type="dxa"/>
            <w:tcMar>
              <w:top w:w="100" w:type="dxa"/>
              <w:left w:w="100" w:type="dxa"/>
              <w:bottom w:w="100" w:type="dxa"/>
              <w:right w:w="100" w:type="dxa"/>
            </w:tcMar>
          </w:tcPr>
          <w:p w14:paraId="4E737C9F" w14:textId="77777777" w:rsidR="00471A3D" w:rsidRDefault="00471A3D">
            <w:pPr>
              <w:spacing w:line="240" w:lineRule="auto"/>
              <w:ind w:firstLine="0"/>
            </w:pPr>
          </w:p>
        </w:tc>
        <w:tc>
          <w:tcPr>
            <w:tcW w:w="870" w:type="dxa"/>
            <w:tcMar>
              <w:top w:w="100" w:type="dxa"/>
              <w:left w:w="100" w:type="dxa"/>
              <w:bottom w:w="100" w:type="dxa"/>
              <w:right w:w="100" w:type="dxa"/>
            </w:tcMar>
          </w:tcPr>
          <w:p w14:paraId="3F80B2B5" w14:textId="77777777" w:rsidR="00471A3D" w:rsidRDefault="00471A3D">
            <w:pPr>
              <w:spacing w:line="240" w:lineRule="auto"/>
              <w:ind w:firstLine="0"/>
            </w:pPr>
          </w:p>
        </w:tc>
      </w:tr>
    </w:tbl>
    <w:p w14:paraId="1584EADA" w14:textId="77777777" w:rsidR="00471A3D" w:rsidRDefault="00EF0B3C">
      <w:pPr>
        <w:pStyle w:val="Heading2"/>
      </w:pPr>
      <w:bookmarkStart w:id="46" w:name="_ki29orrn0w1t" w:colFirst="0" w:colLast="0"/>
      <w:bookmarkEnd w:id="46"/>
      <w:r>
        <w:br w:type="page"/>
      </w:r>
    </w:p>
    <w:p w14:paraId="273258F5" w14:textId="77777777" w:rsidR="00471A3D" w:rsidRDefault="00EF0B3C" w:rsidP="005F4119">
      <w:pPr>
        <w:pStyle w:val="Heading5"/>
        <w:ind w:right="810"/>
      </w:pPr>
      <w:bookmarkStart w:id="47" w:name="_4nmytzjag5o2" w:colFirst="0" w:colLast="0"/>
      <w:bookmarkEnd w:id="47"/>
      <w:r>
        <w:lastRenderedPageBreak/>
        <w:t>Table S6. Results of permutation-based multivariate analysis of variance PerMANOVA for kelp assemblage structure at five sites along the Washington coast at two depths (5-m, 10-m) from 2016-2021.</w:t>
      </w:r>
    </w:p>
    <w:tbl>
      <w:tblPr>
        <w:tblStyle w:val="a4"/>
        <w:tblW w:w="7280" w:type="dxa"/>
        <w:tblBorders>
          <w:top w:val="nil"/>
          <w:left w:val="nil"/>
          <w:bottom w:val="nil"/>
          <w:right w:val="nil"/>
          <w:insideH w:val="nil"/>
          <w:insideV w:val="nil"/>
        </w:tblBorders>
        <w:tblLayout w:type="fixed"/>
        <w:tblLook w:val="0600" w:firstRow="0" w:lastRow="0" w:firstColumn="0" w:lastColumn="0" w:noHBand="1" w:noVBand="1"/>
      </w:tblPr>
      <w:tblGrid>
        <w:gridCol w:w="1995"/>
        <w:gridCol w:w="645"/>
        <w:gridCol w:w="1160"/>
        <w:gridCol w:w="1160"/>
        <w:gridCol w:w="1160"/>
        <w:gridCol w:w="1160"/>
      </w:tblGrid>
      <w:tr w:rsidR="00471A3D" w:rsidRPr="00D7682F" w14:paraId="4EE4ECA3" w14:textId="77777777" w:rsidTr="00D7682F">
        <w:trPr>
          <w:trHeight w:val="500"/>
        </w:trPr>
        <w:tc>
          <w:tcPr>
            <w:tcW w:w="1995" w:type="dxa"/>
            <w:tcBorders>
              <w:top w:val="nil"/>
              <w:left w:val="nil"/>
              <w:bottom w:val="single" w:sz="4" w:space="0" w:color="auto"/>
              <w:right w:val="nil"/>
            </w:tcBorders>
            <w:tcMar>
              <w:top w:w="100" w:type="dxa"/>
              <w:left w:w="100" w:type="dxa"/>
              <w:bottom w:w="100" w:type="dxa"/>
              <w:right w:w="100" w:type="dxa"/>
            </w:tcMar>
          </w:tcPr>
          <w:p w14:paraId="518B657A" w14:textId="77777777" w:rsidR="00471A3D" w:rsidRPr="00D7682F" w:rsidRDefault="00EF0B3C">
            <w:pPr>
              <w:spacing w:line="240" w:lineRule="auto"/>
              <w:ind w:firstLine="0"/>
            </w:pPr>
            <w:r w:rsidRPr="00D7682F">
              <w:t xml:space="preserve"> </w:t>
            </w:r>
          </w:p>
        </w:tc>
        <w:tc>
          <w:tcPr>
            <w:tcW w:w="645" w:type="dxa"/>
            <w:tcBorders>
              <w:top w:val="nil"/>
              <w:left w:val="nil"/>
              <w:bottom w:val="single" w:sz="4" w:space="0" w:color="auto"/>
              <w:right w:val="nil"/>
            </w:tcBorders>
            <w:tcMar>
              <w:top w:w="100" w:type="dxa"/>
              <w:left w:w="100" w:type="dxa"/>
              <w:bottom w:w="100" w:type="dxa"/>
              <w:right w:w="100" w:type="dxa"/>
            </w:tcMar>
          </w:tcPr>
          <w:p w14:paraId="6BC0D52E" w14:textId="77777777" w:rsidR="00471A3D" w:rsidRPr="00D7682F" w:rsidRDefault="00EF0B3C">
            <w:pPr>
              <w:spacing w:line="240" w:lineRule="auto"/>
              <w:ind w:firstLine="0"/>
              <w:jc w:val="right"/>
            </w:pPr>
            <w:r w:rsidRPr="00D7682F">
              <w:t>DF</w:t>
            </w:r>
          </w:p>
        </w:tc>
        <w:tc>
          <w:tcPr>
            <w:tcW w:w="1160" w:type="dxa"/>
            <w:tcBorders>
              <w:top w:val="nil"/>
              <w:left w:val="nil"/>
              <w:bottom w:val="single" w:sz="4" w:space="0" w:color="auto"/>
              <w:right w:val="nil"/>
            </w:tcBorders>
            <w:tcMar>
              <w:top w:w="100" w:type="dxa"/>
              <w:left w:w="100" w:type="dxa"/>
              <w:bottom w:w="100" w:type="dxa"/>
              <w:right w:w="100" w:type="dxa"/>
            </w:tcMar>
          </w:tcPr>
          <w:p w14:paraId="5FBF3A13" w14:textId="77777777" w:rsidR="00471A3D" w:rsidRPr="00D7682F" w:rsidRDefault="00EF0B3C">
            <w:pPr>
              <w:spacing w:line="240" w:lineRule="auto"/>
              <w:ind w:firstLine="0"/>
              <w:jc w:val="right"/>
            </w:pPr>
            <w:r w:rsidRPr="00D7682F">
              <w:t>MS</w:t>
            </w:r>
          </w:p>
        </w:tc>
        <w:tc>
          <w:tcPr>
            <w:tcW w:w="1160" w:type="dxa"/>
            <w:tcBorders>
              <w:top w:val="nil"/>
              <w:left w:val="nil"/>
              <w:bottom w:val="single" w:sz="4" w:space="0" w:color="auto"/>
              <w:right w:val="nil"/>
            </w:tcBorders>
            <w:tcMar>
              <w:top w:w="100" w:type="dxa"/>
              <w:left w:w="100" w:type="dxa"/>
              <w:bottom w:w="100" w:type="dxa"/>
              <w:right w:w="100" w:type="dxa"/>
            </w:tcMar>
          </w:tcPr>
          <w:p w14:paraId="4623C830" w14:textId="77777777" w:rsidR="00471A3D" w:rsidRPr="00D7682F" w:rsidRDefault="00EF0B3C">
            <w:pPr>
              <w:spacing w:line="240" w:lineRule="auto"/>
              <w:ind w:firstLine="0"/>
              <w:jc w:val="right"/>
            </w:pPr>
            <w:r w:rsidRPr="00D7682F">
              <w:t>R2</w:t>
            </w:r>
          </w:p>
        </w:tc>
        <w:tc>
          <w:tcPr>
            <w:tcW w:w="1160" w:type="dxa"/>
            <w:tcBorders>
              <w:top w:val="nil"/>
              <w:left w:val="nil"/>
              <w:bottom w:val="single" w:sz="4" w:space="0" w:color="auto"/>
              <w:right w:val="nil"/>
            </w:tcBorders>
            <w:tcMar>
              <w:top w:w="100" w:type="dxa"/>
              <w:left w:w="100" w:type="dxa"/>
              <w:bottom w:w="100" w:type="dxa"/>
              <w:right w:w="100" w:type="dxa"/>
            </w:tcMar>
          </w:tcPr>
          <w:p w14:paraId="65C3B8BF" w14:textId="77777777" w:rsidR="00471A3D" w:rsidRPr="00D7682F" w:rsidRDefault="00EF0B3C">
            <w:pPr>
              <w:spacing w:line="240" w:lineRule="auto"/>
              <w:ind w:firstLine="0"/>
              <w:jc w:val="right"/>
            </w:pPr>
            <w:r w:rsidRPr="00D7682F">
              <w:t>F</w:t>
            </w:r>
          </w:p>
        </w:tc>
        <w:tc>
          <w:tcPr>
            <w:tcW w:w="1160" w:type="dxa"/>
            <w:tcBorders>
              <w:top w:val="nil"/>
              <w:left w:val="nil"/>
              <w:bottom w:val="single" w:sz="4" w:space="0" w:color="auto"/>
              <w:right w:val="nil"/>
            </w:tcBorders>
            <w:tcMar>
              <w:top w:w="100" w:type="dxa"/>
              <w:left w:w="100" w:type="dxa"/>
              <w:bottom w:w="100" w:type="dxa"/>
              <w:right w:w="100" w:type="dxa"/>
            </w:tcMar>
          </w:tcPr>
          <w:p w14:paraId="20935307" w14:textId="77777777" w:rsidR="00471A3D" w:rsidRPr="00D7682F" w:rsidRDefault="00EF0B3C">
            <w:pPr>
              <w:spacing w:line="240" w:lineRule="auto"/>
              <w:ind w:firstLine="0"/>
            </w:pPr>
            <w:r w:rsidRPr="00D7682F">
              <w:t>p-value</w:t>
            </w:r>
          </w:p>
        </w:tc>
      </w:tr>
      <w:tr w:rsidR="00471A3D" w14:paraId="431C34EC" w14:textId="77777777" w:rsidTr="00D7682F">
        <w:trPr>
          <w:trHeight w:val="20"/>
        </w:trPr>
        <w:tc>
          <w:tcPr>
            <w:tcW w:w="1995" w:type="dxa"/>
            <w:tcBorders>
              <w:top w:val="single" w:sz="4" w:space="0" w:color="auto"/>
              <w:left w:val="nil"/>
              <w:bottom w:val="nil"/>
              <w:right w:val="nil"/>
            </w:tcBorders>
            <w:tcMar>
              <w:top w:w="100" w:type="dxa"/>
              <w:left w:w="100" w:type="dxa"/>
              <w:bottom w:w="100" w:type="dxa"/>
              <w:right w:w="100" w:type="dxa"/>
            </w:tcMar>
          </w:tcPr>
          <w:p w14:paraId="3F5712CA" w14:textId="77777777" w:rsidR="00471A3D" w:rsidRDefault="00EF0B3C">
            <w:pPr>
              <w:spacing w:line="240" w:lineRule="auto"/>
              <w:ind w:firstLine="0"/>
            </w:pPr>
            <w:r>
              <w:t>Depth</w:t>
            </w:r>
          </w:p>
        </w:tc>
        <w:tc>
          <w:tcPr>
            <w:tcW w:w="645" w:type="dxa"/>
            <w:tcBorders>
              <w:top w:val="single" w:sz="4" w:space="0" w:color="auto"/>
            </w:tcBorders>
            <w:tcMar>
              <w:top w:w="100" w:type="dxa"/>
              <w:left w:w="100" w:type="dxa"/>
              <w:bottom w:w="100" w:type="dxa"/>
              <w:right w:w="100" w:type="dxa"/>
            </w:tcMar>
          </w:tcPr>
          <w:p w14:paraId="0A78A69A" w14:textId="77777777" w:rsidR="00471A3D" w:rsidRDefault="00EF0B3C">
            <w:pPr>
              <w:spacing w:line="240" w:lineRule="auto"/>
              <w:ind w:firstLine="0"/>
              <w:jc w:val="right"/>
            </w:pPr>
            <w:r>
              <w:t>1</w:t>
            </w:r>
          </w:p>
        </w:tc>
        <w:tc>
          <w:tcPr>
            <w:tcW w:w="1160" w:type="dxa"/>
            <w:tcBorders>
              <w:top w:val="single" w:sz="4" w:space="0" w:color="auto"/>
            </w:tcBorders>
            <w:tcMar>
              <w:top w:w="100" w:type="dxa"/>
              <w:left w:w="100" w:type="dxa"/>
              <w:bottom w:w="100" w:type="dxa"/>
              <w:right w:w="100" w:type="dxa"/>
            </w:tcMar>
          </w:tcPr>
          <w:p w14:paraId="519C25E8" w14:textId="77777777" w:rsidR="00471A3D" w:rsidRDefault="00EF0B3C">
            <w:pPr>
              <w:spacing w:line="240" w:lineRule="auto"/>
              <w:ind w:firstLine="0"/>
              <w:jc w:val="right"/>
            </w:pPr>
            <w:r>
              <w:t>4.48</w:t>
            </w:r>
          </w:p>
        </w:tc>
        <w:tc>
          <w:tcPr>
            <w:tcW w:w="1160" w:type="dxa"/>
            <w:tcBorders>
              <w:top w:val="single" w:sz="4" w:space="0" w:color="auto"/>
            </w:tcBorders>
            <w:tcMar>
              <w:top w:w="100" w:type="dxa"/>
              <w:left w:w="100" w:type="dxa"/>
              <w:bottom w:w="100" w:type="dxa"/>
              <w:right w:w="100" w:type="dxa"/>
            </w:tcMar>
          </w:tcPr>
          <w:p w14:paraId="6E670574" w14:textId="77777777" w:rsidR="00471A3D" w:rsidRDefault="00EF0B3C">
            <w:pPr>
              <w:spacing w:line="240" w:lineRule="auto"/>
              <w:ind w:firstLine="0"/>
              <w:jc w:val="right"/>
            </w:pPr>
            <w:r>
              <w:t>0.10</w:t>
            </w:r>
          </w:p>
        </w:tc>
        <w:tc>
          <w:tcPr>
            <w:tcW w:w="1160" w:type="dxa"/>
            <w:tcBorders>
              <w:top w:val="single" w:sz="4" w:space="0" w:color="auto"/>
            </w:tcBorders>
            <w:tcMar>
              <w:top w:w="100" w:type="dxa"/>
              <w:left w:w="100" w:type="dxa"/>
              <w:bottom w:w="100" w:type="dxa"/>
              <w:right w:w="100" w:type="dxa"/>
            </w:tcMar>
          </w:tcPr>
          <w:p w14:paraId="01491A9F" w14:textId="77777777" w:rsidR="00471A3D" w:rsidRDefault="00EF0B3C">
            <w:pPr>
              <w:spacing w:line="240" w:lineRule="auto"/>
              <w:ind w:firstLine="0"/>
              <w:jc w:val="right"/>
            </w:pPr>
            <w:r>
              <w:t>62.56</w:t>
            </w:r>
          </w:p>
        </w:tc>
        <w:tc>
          <w:tcPr>
            <w:tcW w:w="1160" w:type="dxa"/>
            <w:tcBorders>
              <w:top w:val="single" w:sz="4" w:space="0" w:color="auto"/>
            </w:tcBorders>
            <w:tcMar>
              <w:top w:w="100" w:type="dxa"/>
              <w:left w:w="100" w:type="dxa"/>
              <w:bottom w:w="100" w:type="dxa"/>
              <w:right w:w="100" w:type="dxa"/>
            </w:tcMar>
          </w:tcPr>
          <w:p w14:paraId="6C8EF364" w14:textId="77777777" w:rsidR="00471A3D" w:rsidRDefault="00EF0B3C">
            <w:pPr>
              <w:spacing w:line="240" w:lineRule="auto"/>
              <w:ind w:firstLine="0"/>
              <w:jc w:val="center"/>
            </w:pPr>
            <w:r>
              <w:t>0.001</w:t>
            </w:r>
          </w:p>
        </w:tc>
      </w:tr>
      <w:tr w:rsidR="00471A3D" w14:paraId="00EFDF8D" w14:textId="77777777" w:rsidTr="00D7682F">
        <w:trPr>
          <w:trHeight w:val="20"/>
        </w:trPr>
        <w:tc>
          <w:tcPr>
            <w:tcW w:w="1995" w:type="dxa"/>
            <w:tcBorders>
              <w:top w:val="nil"/>
              <w:left w:val="nil"/>
              <w:bottom w:val="nil"/>
              <w:right w:val="nil"/>
            </w:tcBorders>
            <w:tcMar>
              <w:top w:w="100" w:type="dxa"/>
              <w:left w:w="100" w:type="dxa"/>
              <w:bottom w:w="100" w:type="dxa"/>
              <w:right w:w="100" w:type="dxa"/>
            </w:tcMar>
          </w:tcPr>
          <w:p w14:paraId="2C270ED6" w14:textId="77777777" w:rsidR="00471A3D" w:rsidRDefault="00EF0B3C">
            <w:pPr>
              <w:spacing w:line="240" w:lineRule="auto"/>
              <w:ind w:firstLine="0"/>
            </w:pPr>
            <w:r>
              <w:t>Site</w:t>
            </w:r>
          </w:p>
        </w:tc>
        <w:tc>
          <w:tcPr>
            <w:tcW w:w="645" w:type="dxa"/>
            <w:tcMar>
              <w:top w:w="100" w:type="dxa"/>
              <w:left w:w="100" w:type="dxa"/>
              <w:bottom w:w="100" w:type="dxa"/>
              <w:right w:w="100" w:type="dxa"/>
            </w:tcMar>
          </w:tcPr>
          <w:p w14:paraId="7170FE0F" w14:textId="77777777" w:rsidR="00471A3D" w:rsidRDefault="00EF0B3C">
            <w:pPr>
              <w:spacing w:line="240" w:lineRule="auto"/>
              <w:ind w:firstLine="0"/>
              <w:jc w:val="right"/>
            </w:pPr>
            <w:r>
              <w:t>4</w:t>
            </w:r>
          </w:p>
        </w:tc>
        <w:tc>
          <w:tcPr>
            <w:tcW w:w="1160" w:type="dxa"/>
            <w:tcMar>
              <w:top w:w="100" w:type="dxa"/>
              <w:left w:w="100" w:type="dxa"/>
              <w:bottom w:w="100" w:type="dxa"/>
              <w:right w:w="100" w:type="dxa"/>
            </w:tcMar>
          </w:tcPr>
          <w:p w14:paraId="16CF68E2" w14:textId="77777777" w:rsidR="00471A3D" w:rsidRDefault="00EF0B3C">
            <w:pPr>
              <w:spacing w:line="240" w:lineRule="auto"/>
              <w:ind w:firstLine="0"/>
              <w:jc w:val="right"/>
            </w:pPr>
            <w:r>
              <w:t>11.80</w:t>
            </w:r>
          </w:p>
        </w:tc>
        <w:tc>
          <w:tcPr>
            <w:tcW w:w="1160" w:type="dxa"/>
            <w:tcMar>
              <w:top w:w="100" w:type="dxa"/>
              <w:left w:w="100" w:type="dxa"/>
              <w:bottom w:w="100" w:type="dxa"/>
              <w:right w:w="100" w:type="dxa"/>
            </w:tcMar>
          </w:tcPr>
          <w:p w14:paraId="2DF75B14" w14:textId="77777777" w:rsidR="00471A3D" w:rsidRDefault="00EF0B3C">
            <w:pPr>
              <w:spacing w:line="240" w:lineRule="auto"/>
              <w:ind w:firstLine="0"/>
              <w:jc w:val="right"/>
            </w:pPr>
            <w:r>
              <w:t>0.27</w:t>
            </w:r>
          </w:p>
        </w:tc>
        <w:tc>
          <w:tcPr>
            <w:tcW w:w="1160" w:type="dxa"/>
            <w:tcMar>
              <w:top w:w="100" w:type="dxa"/>
              <w:left w:w="100" w:type="dxa"/>
              <w:bottom w:w="100" w:type="dxa"/>
              <w:right w:w="100" w:type="dxa"/>
            </w:tcMar>
          </w:tcPr>
          <w:p w14:paraId="056DD1DB" w14:textId="77777777" w:rsidR="00471A3D" w:rsidRDefault="00EF0B3C">
            <w:pPr>
              <w:spacing w:line="240" w:lineRule="auto"/>
              <w:ind w:firstLine="0"/>
              <w:jc w:val="right"/>
            </w:pPr>
            <w:r>
              <w:t>41.19</w:t>
            </w:r>
          </w:p>
        </w:tc>
        <w:tc>
          <w:tcPr>
            <w:tcW w:w="1160" w:type="dxa"/>
            <w:tcMar>
              <w:top w:w="100" w:type="dxa"/>
              <w:left w:w="100" w:type="dxa"/>
              <w:bottom w:w="100" w:type="dxa"/>
              <w:right w:w="100" w:type="dxa"/>
            </w:tcMar>
          </w:tcPr>
          <w:p w14:paraId="61186BE3" w14:textId="77777777" w:rsidR="00471A3D" w:rsidRDefault="00EF0B3C">
            <w:pPr>
              <w:spacing w:line="240" w:lineRule="auto"/>
              <w:ind w:firstLine="0"/>
              <w:jc w:val="center"/>
            </w:pPr>
            <w:r>
              <w:t>0.001</w:t>
            </w:r>
          </w:p>
        </w:tc>
      </w:tr>
      <w:tr w:rsidR="00471A3D" w14:paraId="4F4F66DB" w14:textId="77777777" w:rsidTr="00D7682F">
        <w:trPr>
          <w:trHeight w:val="20"/>
        </w:trPr>
        <w:tc>
          <w:tcPr>
            <w:tcW w:w="1995" w:type="dxa"/>
            <w:tcBorders>
              <w:top w:val="nil"/>
              <w:left w:val="nil"/>
              <w:bottom w:val="nil"/>
              <w:right w:val="nil"/>
            </w:tcBorders>
            <w:tcMar>
              <w:top w:w="100" w:type="dxa"/>
              <w:left w:w="100" w:type="dxa"/>
              <w:bottom w:w="100" w:type="dxa"/>
              <w:right w:w="100" w:type="dxa"/>
            </w:tcMar>
          </w:tcPr>
          <w:p w14:paraId="0D5FCFE9" w14:textId="77777777" w:rsidR="00471A3D" w:rsidRDefault="00EF0B3C">
            <w:pPr>
              <w:spacing w:line="240" w:lineRule="auto"/>
              <w:ind w:firstLine="0"/>
            </w:pPr>
            <w:r>
              <w:t>Year</w:t>
            </w:r>
          </w:p>
        </w:tc>
        <w:tc>
          <w:tcPr>
            <w:tcW w:w="645" w:type="dxa"/>
            <w:tcMar>
              <w:top w:w="100" w:type="dxa"/>
              <w:left w:w="100" w:type="dxa"/>
              <w:bottom w:w="100" w:type="dxa"/>
              <w:right w:w="100" w:type="dxa"/>
            </w:tcMar>
          </w:tcPr>
          <w:p w14:paraId="2FB7CD27" w14:textId="77777777" w:rsidR="00471A3D" w:rsidRDefault="00EF0B3C">
            <w:pPr>
              <w:spacing w:line="240" w:lineRule="auto"/>
              <w:ind w:firstLine="0"/>
              <w:jc w:val="right"/>
            </w:pPr>
            <w:r>
              <w:t>4</w:t>
            </w:r>
          </w:p>
        </w:tc>
        <w:tc>
          <w:tcPr>
            <w:tcW w:w="1160" w:type="dxa"/>
            <w:tcMar>
              <w:top w:w="100" w:type="dxa"/>
              <w:left w:w="100" w:type="dxa"/>
              <w:bottom w:w="100" w:type="dxa"/>
              <w:right w:w="100" w:type="dxa"/>
            </w:tcMar>
          </w:tcPr>
          <w:p w14:paraId="3946164A" w14:textId="77777777" w:rsidR="00471A3D" w:rsidRDefault="00EF0B3C">
            <w:pPr>
              <w:spacing w:line="240" w:lineRule="auto"/>
              <w:ind w:firstLine="0"/>
              <w:jc w:val="right"/>
            </w:pPr>
            <w:r>
              <w:t>0.82</w:t>
            </w:r>
          </w:p>
        </w:tc>
        <w:tc>
          <w:tcPr>
            <w:tcW w:w="1160" w:type="dxa"/>
            <w:tcMar>
              <w:top w:w="100" w:type="dxa"/>
              <w:left w:w="100" w:type="dxa"/>
              <w:bottom w:w="100" w:type="dxa"/>
              <w:right w:w="100" w:type="dxa"/>
            </w:tcMar>
          </w:tcPr>
          <w:p w14:paraId="50D1F128" w14:textId="77777777" w:rsidR="00471A3D" w:rsidRDefault="00EF0B3C">
            <w:pPr>
              <w:spacing w:line="240" w:lineRule="auto"/>
              <w:ind w:firstLine="0"/>
              <w:jc w:val="right"/>
            </w:pPr>
            <w:r>
              <w:t>0.02</w:t>
            </w:r>
          </w:p>
        </w:tc>
        <w:tc>
          <w:tcPr>
            <w:tcW w:w="1160" w:type="dxa"/>
            <w:tcMar>
              <w:top w:w="100" w:type="dxa"/>
              <w:left w:w="100" w:type="dxa"/>
              <w:bottom w:w="100" w:type="dxa"/>
              <w:right w:w="100" w:type="dxa"/>
            </w:tcMar>
          </w:tcPr>
          <w:p w14:paraId="211D6CA4" w14:textId="77777777" w:rsidR="00471A3D" w:rsidRDefault="00EF0B3C">
            <w:pPr>
              <w:spacing w:line="240" w:lineRule="auto"/>
              <w:ind w:firstLine="0"/>
              <w:jc w:val="right"/>
            </w:pPr>
            <w:r>
              <w:t>2.88</w:t>
            </w:r>
          </w:p>
        </w:tc>
        <w:tc>
          <w:tcPr>
            <w:tcW w:w="1160" w:type="dxa"/>
            <w:tcMar>
              <w:top w:w="100" w:type="dxa"/>
              <w:left w:w="100" w:type="dxa"/>
              <w:bottom w:w="100" w:type="dxa"/>
              <w:right w:w="100" w:type="dxa"/>
            </w:tcMar>
          </w:tcPr>
          <w:p w14:paraId="00DD92A5" w14:textId="77777777" w:rsidR="00471A3D" w:rsidRDefault="00EF0B3C">
            <w:pPr>
              <w:spacing w:line="240" w:lineRule="auto"/>
              <w:ind w:firstLine="0"/>
              <w:jc w:val="center"/>
            </w:pPr>
            <w:r>
              <w:t>0.002</w:t>
            </w:r>
          </w:p>
        </w:tc>
      </w:tr>
      <w:tr w:rsidR="00471A3D" w14:paraId="3264B2F0" w14:textId="77777777" w:rsidTr="00D7682F">
        <w:trPr>
          <w:trHeight w:val="20"/>
        </w:trPr>
        <w:tc>
          <w:tcPr>
            <w:tcW w:w="1995" w:type="dxa"/>
            <w:tcBorders>
              <w:top w:val="nil"/>
              <w:left w:val="nil"/>
              <w:bottom w:val="nil"/>
              <w:right w:val="nil"/>
            </w:tcBorders>
            <w:tcMar>
              <w:top w:w="100" w:type="dxa"/>
              <w:left w:w="100" w:type="dxa"/>
              <w:bottom w:w="100" w:type="dxa"/>
              <w:right w:w="100" w:type="dxa"/>
            </w:tcMar>
          </w:tcPr>
          <w:p w14:paraId="3429D220" w14:textId="77777777" w:rsidR="00471A3D" w:rsidRDefault="00EF0B3C">
            <w:pPr>
              <w:spacing w:line="240" w:lineRule="auto"/>
              <w:ind w:firstLine="0"/>
            </w:pPr>
            <w:r>
              <w:t>Depth x Site</w:t>
            </w:r>
          </w:p>
        </w:tc>
        <w:tc>
          <w:tcPr>
            <w:tcW w:w="645" w:type="dxa"/>
            <w:tcMar>
              <w:top w:w="100" w:type="dxa"/>
              <w:left w:w="100" w:type="dxa"/>
              <w:bottom w:w="100" w:type="dxa"/>
              <w:right w:w="100" w:type="dxa"/>
            </w:tcMar>
          </w:tcPr>
          <w:p w14:paraId="436EF083" w14:textId="77777777" w:rsidR="00471A3D" w:rsidRDefault="00EF0B3C">
            <w:pPr>
              <w:spacing w:line="240" w:lineRule="auto"/>
              <w:ind w:firstLine="0"/>
              <w:jc w:val="right"/>
            </w:pPr>
            <w:r>
              <w:t>4</w:t>
            </w:r>
          </w:p>
        </w:tc>
        <w:tc>
          <w:tcPr>
            <w:tcW w:w="1160" w:type="dxa"/>
            <w:tcMar>
              <w:top w:w="100" w:type="dxa"/>
              <w:left w:w="100" w:type="dxa"/>
              <w:bottom w:w="100" w:type="dxa"/>
              <w:right w:w="100" w:type="dxa"/>
            </w:tcMar>
          </w:tcPr>
          <w:p w14:paraId="120DB818" w14:textId="77777777" w:rsidR="00471A3D" w:rsidRDefault="00EF0B3C">
            <w:pPr>
              <w:spacing w:line="240" w:lineRule="auto"/>
              <w:ind w:firstLine="0"/>
              <w:jc w:val="right"/>
            </w:pPr>
            <w:r>
              <w:t>5.55</w:t>
            </w:r>
          </w:p>
        </w:tc>
        <w:tc>
          <w:tcPr>
            <w:tcW w:w="1160" w:type="dxa"/>
            <w:tcMar>
              <w:top w:w="100" w:type="dxa"/>
              <w:left w:w="100" w:type="dxa"/>
              <w:bottom w:w="100" w:type="dxa"/>
              <w:right w:w="100" w:type="dxa"/>
            </w:tcMar>
          </w:tcPr>
          <w:p w14:paraId="335C36C7" w14:textId="77777777" w:rsidR="00471A3D" w:rsidRDefault="00EF0B3C">
            <w:pPr>
              <w:spacing w:line="240" w:lineRule="auto"/>
              <w:ind w:firstLine="0"/>
              <w:jc w:val="right"/>
            </w:pPr>
            <w:r>
              <w:t>0.13</w:t>
            </w:r>
          </w:p>
        </w:tc>
        <w:tc>
          <w:tcPr>
            <w:tcW w:w="1160" w:type="dxa"/>
            <w:tcMar>
              <w:top w:w="100" w:type="dxa"/>
              <w:left w:w="100" w:type="dxa"/>
              <w:bottom w:w="100" w:type="dxa"/>
              <w:right w:w="100" w:type="dxa"/>
            </w:tcMar>
          </w:tcPr>
          <w:p w14:paraId="73AE43C3" w14:textId="77777777" w:rsidR="00471A3D" w:rsidRDefault="00EF0B3C">
            <w:pPr>
              <w:spacing w:line="240" w:lineRule="auto"/>
              <w:ind w:firstLine="0"/>
              <w:jc w:val="right"/>
            </w:pPr>
            <w:r>
              <w:t>19.38</w:t>
            </w:r>
          </w:p>
        </w:tc>
        <w:tc>
          <w:tcPr>
            <w:tcW w:w="1160" w:type="dxa"/>
            <w:tcMar>
              <w:top w:w="100" w:type="dxa"/>
              <w:left w:w="100" w:type="dxa"/>
              <w:bottom w:w="100" w:type="dxa"/>
              <w:right w:w="100" w:type="dxa"/>
            </w:tcMar>
          </w:tcPr>
          <w:p w14:paraId="7F6A7703" w14:textId="77777777" w:rsidR="00471A3D" w:rsidRDefault="00EF0B3C">
            <w:pPr>
              <w:spacing w:line="240" w:lineRule="auto"/>
              <w:ind w:firstLine="0"/>
              <w:jc w:val="center"/>
            </w:pPr>
            <w:r>
              <w:t>0.001</w:t>
            </w:r>
          </w:p>
        </w:tc>
      </w:tr>
      <w:tr w:rsidR="00471A3D" w14:paraId="62A89025" w14:textId="77777777" w:rsidTr="00D7682F">
        <w:trPr>
          <w:trHeight w:val="20"/>
        </w:trPr>
        <w:tc>
          <w:tcPr>
            <w:tcW w:w="1995" w:type="dxa"/>
            <w:tcBorders>
              <w:top w:val="nil"/>
              <w:left w:val="nil"/>
              <w:bottom w:val="nil"/>
              <w:right w:val="nil"/>
            </w:tcBorders>
            <w:tcMar>
              <w:top w:w="100" w:type="dxa"/>
              <w:left w:w="100" w:type="dxa"/>
              <w:bottom w:w="100" w:type="dxa"/>
              <w:right w:w="100" w:type="dxa"/>
            </w:tcMar>
          </w:tcPr>
          <w:p w14:paraId="5C317CF9" w14:textId="77777777" w:rsidR="00471A3D" w:rsidRDefault="00EF0B3C">
            <w:pPr>
              <w:spacing w:line="240" w:lineRule="auto"/>
              <w:ind w:firstLine="0"/>
            </w:pPr>
            <w:r>
              <w:t>Depth X Year</w:t>
            </w:r>
          </w:p>
        </w:tc>
        <w:tc>
          <w:tcPr>
            <w:tcW w:w="645" w:type="dxa"/>
            <w:tcMar>
              <w:top w:w="100" w:type="dxa"/>
              <w:left w:w="100" w:type="dxa"/>
              <w:bottom w:w="100" w:type="dxa"/>
              <w:right w:w="100" w:type="dxa"/>
            </w:tcMar>
          </w:tcPr>
          <w:p w14:paraId="719449DA" w14:textId="77777777" w:rsidR="00471A3D" w:rsidRDefault="00EF0B3C">
            <w:pPr>
              <w:spacing w:line="240" w:lineRule="auto"/>
              <w:ind w:firstLine="0"/>
              <w:jc w:val="right"/>
            </w:pPr>
            <w:r>
              <w:t>4</w:t>
            </w:r>
          </w:p>
        </w:tc>
        <w:tc>
          <w:tcPr>
            <w:tcW w:w="1160" w:type="dxa"/>
            <w:tcMar>
              <w:top w:w="100" w:type="dxa"/>
              <w:left w:w="100" w:type="dxa"/>
              <w:bottom w:w="100" w:type="dxa"/>
              <w:right w:w="100" w:type="dxa"/>
            </w:tcMar>
          </w:tcPr>
          <w:p w14:paraId="60E21187" w14:textId="77777777" w:rsidR="00471A3D" w:rsidRDefault="00EF0B3C">
            <w:pPr>
              <w:spacing w:line="240" w:lineRule="auto"/>
              <w:ind w:firstLine="0"/>
              <w:jc w:val="right"/>
            </w:pPr>
            <w:r>
              <w:t>0.71</w:t>
            </w:r>
          </w:p>
        </w:tc>
        <w:tc>
          <w:tcPr>
            <w:tcW w:w="1160" w:type="dxa"/>
            <w:tcMar>
              <w:top w:w="100" w:type="dxa"/>
              <w:left w:w="100" w:type="dxa"/>
              <w:bottom w:w="100" w:type="dxa"/>
              <w:right w:w="100" w:type="dxa"/>
            </w:tcMar>
          </w:tcPr>
          <w:p w14:paraId="5BC74015" w14:textId="77777777" w:rsidR="00471A3D" w:rsidRDefault="00EF0B3C">
            <w:pPr>
              <w:spacing w:line="240" w:lineRule="auto"/>
              <w:ind w:firstLine="0"/>
              <w:jc w:val="right"/>
            </w:pPr>
            <w:r>
              <w:t>0.02</w:t>
            </w:r>
          </w:p>
        </w:tc>
        <w:tc>
          <w:tcPr>
            <w:tcW w:w="1160" w:type="dxa"/>
            <w:tcMar>
              <w:top w:w="100" w:type="dxa"/>
              <w:left w:w="100" w:type="dxa"/>
              <w:bottom w:w="100" w:type="dxa"/>
              <w:right w:w="100" w:type="dxa"/>
            </w:tcMar>
          </w:tcPr>
          <w:p w14:paraId="05F24FE2" w14:textId="77777777" w:rsidR="00471A3D" w:rsidRDefault="00EF0B3C">
            <w:pPr>
              <w:spacing w:line="240" w:lineRule="auto"/>
              <w:ind w:firstLine="0"/>
              <w:jc w:val="right"/>
            </w:pPr>
            <w:r>
              <w:t>2.49</w:t>
            </w:r>
          </w:p>
        </w:tc>
        <w:tc>
          <w:tcPr>
            <w:tcW w:w="1160" w:type="dxa"/>
            <w:tcMar>
              <w:top w:w="100" w:type="dxa"/>
              <w:left w:w="100" w:type="dxa"/>
              <w:bottom w:w="100" w:type="dxa"/>
              <w:right w:w="100" w:type="dxa"/>
            </w:tcMar>
          </w:tcPr>
          <w:p w14:paraId="3BEF33F2" w14:textId="77777777" w:rsidR="00471A3D" w:rsidRDefault="00EF0B3C">
            <w:pPr>
              <w:spacing w:line="240" w:lineRule="auto"/>
              <w:ind w:firstLine="0"/>
              <w:jc w:val="center"/>
            </w:pPr>
            <w:r>
              <w:t>0.002</w:t>
            </w:r>
          </w:p>
        </w:tc>
      </w:tr>
      <w:tr w:rsidR="00471A3D" w14:paraId="318B0CFF" w14:textId="77777777" w:rsidTr="00D7682F">
        <w:trPr>
          <w:trHeight w:val="20"/>
        </w:trPr>
        <w:tc>
          <w:tcPr>
            <w:tcW w:w="1995" w:type="dxa"/>
            <w:tcBorders>
              <w:top w:val="nil"/>
              <w:left w:val="nil"/>
              <w:bottom w:val="nil"/>
              <w:right w:val="nil"/>
            </w:tcBorders>
            <w:tcMar>
              <w:top w:w="100" w:type="dxa"/>
              <w:left w:w="100" w:type="dxa"/>
              <w:bottom w:w="100" w:type="dxa"/>
              <w:right w:w="100" w:type="dxa"/>
            </w:tcMar>
          </w:tcPr>
          <w:p w14:paraId="77AED559" w14:textId="77777777" w:rsidR="00471A3D" w:rsidRDefault="00EF0B3C">
            <w:pPr>
              <w:spacing w:line="240" w:lineRule="auto"/>
              <w:ind w:firstLine="0"/>
            </w:pPr>
            <w:r>
              <w:t>Site X Year</w:t>
            </w:r>
          </w:p>
        </w:tc>
        <w:tc>
          <w:tcPr>
            <w:tcW w:w="645" w:type="dxa"/>
            <w:tcMar>
              <w:top w:w="100" w:type="dxa"/>
              <w:left w:w="100" w:type="dxa"/>
              <w:bottom w:w="100" w:type="dxa"/>
              <w:right w:w="100" w:type="dxa"/>
            </w:tcMar>
          </w:tcPr>
          <w:p w14:paraId="093BA57B" w14:textId="77777777" w:rsidR="00471A3D" w:rsidRDefault="00EF0B3C">
            <w:pPr>
              <w:spacing w:line="240" w:lineRule="auto"/>
              <w:ind w:firstLine="0"/>
              <w:jc w:val="right"/>
            </w:pPr>
            <w:r>
              <w:t>16</w:t>
            </w:r>
          </w:p>
        </w:tc>
        <w:tc>
          <w:tcPr>
            <w:tcW w:w="1160" w:type="dxa"/>
            <w:tcMar>
              <w:top w:w="100" w:type="dxa"/>
              <w:left w:w="100" w:type="dxa"/>
              <w:bottom w:w="100" w:type="dxa"/>
              <w:right w:w="100" w:type="dxa"/>
            </w:tcMar>
          </w:tcPr>
          <w:p w14:paraId="504813C2" w14:textId="77777777" w:rsidR="00471A3D" w:rsidRDefault="00EF0B3C">
            <w:pPr>
              <w:spacing w:line="240" w:lineRule="auto"/>
              <w:ind w:firstLine="0"/>
              <w:jc w:val="right"/>
            </w:pPr>
            <w:r>
              <w:t>2.08</w:t>
            </w:r>
          </w:p>
        </w:tc>
        <w:tc>
          <w:tcPr>
            <w:tcW w:w="1160" w:type="dxa"/>
            <w:tcMar>
              <w:top w:w="100" w:type="dxa"/>
              <w:left w:w="100" w:type="dxa"/>
              <w:bottom w:w="100" w:type="dxa"/>
              <w:right w:w="100" w:type="dxa"/>
            </w:tcMar>
          </w:tcPr>
          <w:p w14:paraId="782ADC87" w14:textId="77777777" w:rsidR="00471A3D" w:rsidRDefault="00EF0B3C">
            <w:pPr>
              <w:spacing w:line="240" w:lineRule="auto"/>
              <w:ind w:firstLine="0"/>
              <w:jc w:val="right"/>
            </w:pPr>
            <w:r>
              <w:t>0.05</w:t>
            </w:r>
          </w:p>
        </w:tc>
        <w:tc>
          <w:tcPr>
            <w:tcW w:w="1160" w:type="dxa"/>
            <w:tcMar>
              <w:top w:w="100" w:type="dxa"/>
              <w:left w:w="100" w:type="dxa"/>
              <w:bottom w:w="100" w:type="dxa"/>
              <w:right w:w="100" w:type="dxa"/>
            </w:tcMar>
          </w:tcPr>
          <w:p w14:paraId="1F5B2C31" w14:textId="77777777" w:rsidR="00471A3D" w:rsidRDefault="00EF0B3C">
            <w:pPr>
              <w:spacing w:line="240" w:lineRule="auto"/>
              <w:ind w:firstLine="0"/>
              <w:jc w:val="right"/>
            </w:pPr>
            <w:r>
              <w:t>1.82</w:t>
            </w:r>
          </w:p>
        </w:tc>
        <w:tc>
          <w:tcPr>
            <w:tcW w:w="1160" w:type="dxa"/>
            <w:tcMar>
              <w:top w:w="100" w:type="dxa"/>
              <w:left w:w="100" w:type="dxa"/>
              <w:bottom w:w="100" w:type="dxa"/>
              <w:right w:w="100" w:type="dxa"/>
            </w:tcMar>
          </w:tcPr>
          <w:p w14:paraId="07BB251A" w14:textId="77777777" w:rsidR="00471A3D" w:rsidRDefault="00EF0B3C">
            <w:pPr>
              <w:spacing w:line="240" w:lineRule="auto"/>
              <w:ind w:firstLine="0"/>
              <w:jc w:val="center"/>
            </w:pPr>
            <w:r>
              <w:t>0.001</w:t>
            </w:r>
          </w:p>
        </w:tc>
      </w:tr>
      <w:tr w:rsidR="00471A3D" w14:paraId="19EA839D" w14:textId="77777777" w:rsidTr="00D7682F">
        <w:trPr>
          <w:trHeight w:val="20"/>
        </w:trPr>
        <w:tc>
          <w:tcPr>
            <w:tcW w:w="1995" w:type="dxa"/>
            <w:tcBorders>
              <w:top w:val="nil"/>
              <w:left w:val="nil"/>
              <w:bottom w:val="single" w:sz="4" w:space="0" w:color="auto"/>
              <w:right w:val="nil"/>
            </w:tcBorders>
            <w:tcMar>
              <w:top w:w="100" w:type="dxa"/>
              <w:left w:w="100" w:type="dxa"/>
              <w:bottom w:w="100" w:type="dxa"/>
              <w:right w:w="100" w:type="dxa"/>
            </w:tcMar>
          </w:tcPr>
          <w:p w14:paraId="3E7E4F1B" w14:textId="77777777" w:rsidR="00471A3D" w:rsidRDefault="00EF0B3C">
            <w:pPr>
              <w:spacing w:line="240" w:lineRule="auto"/>
              <w:ind w:firstLine="0"/>
            </w:pPr>
            <w:r>
              <w:t>Residual</w:t>
            </w:r>
          </w:p>
        </w:tc>
        <w:tc>
          <w:tcPr>
            <w:tcW w:w="645" w:type="dxa"/>
            <w:tcBorders>
              <w:bottom w:val="single" w:sz="4" w:space="0" w:color="auto"/>
            </w:tcBorders>
            <w:tcMar>
              <w:top w:w="100" w:type="dxa"/>
              <w:left w:w="100" w:type="dxa"/>
              <w:bottom w:w="100" w:type="dxa"/>
              <w:right w:w="100" w:type="dxa"/>
            </w:tcMar>
          </w:tcPr>
          <w:p w14:paraId="0EAD88B1" w14:textId="77777777" w:rsidR="00471A3D" w:rsidRDefault="00EF0B3C">
            <w:pPr>
              <w:spacing w:line="240" w:lineRule="auto"/>
              <w:ind w:firstLine="0"/>
              <w:jc w:val="right"/>
            </w:pPr>
            <w:r>
              <w:t>251</w:t>
            </w:r>
          </w:p>
        </w:tc>
        <w:tc>
          <w:tcPr>
            <w:tcW w:w="1160" w:type="dxa"/>
            <w:tcBorders>
              <w:bottom w:val="single" w:sz="4" w:space="0" w:color="auto"/>
            </w:tcBorders>
            <w:tcMar>
              <w:top w:w="100" w:type="dxa"/>
              <w:left w:w="100" w:type="dxa"/>
              <w:bottom w:w="100" w:type="dxa"/>
              <w:right w:w="100" w:type="dxa"/>
            </w:tcMar>
          </w:tcPr>
          <w:p w14:paraId="3261A586" w14:textId="77777777" w:rsidR="00471A3D" w:rsidRDefault="00EF0B3C">
            <w:pPr>
              <w:spacing w:line="240" w:lineRule="auto"/>
              <w:ind w:firstLine="0"/>
              <w:jc w:val="right"/>
            </w:pPr>
            <w:r>
              <w:t>17.97</w:t>
            </w:r>
          </w:p>
        </w:tc>
        <w:tc>
          <w:tcPr>
            <w:tcW w:w="1160" w:type="dxa"/>
            <w:tcBorders>
              <w:bottom w:val="single" w:sz="4" w:space="0" w:color="auto"/>
            </w:tcBorders>
            <w:tcMar>
              <w:top w:w="100" w:type="dxa"/>
              <w:left w:w="100" w:type="dxa"/>
              <w:bottom w:w="100" w:type="dxa"/>
              <w:right w:w="100" w:type="dxa"/>
            </w:tcMar>
          </w:tcPr>
          <w:p w14:paraId="6717DA7F" w14:textId="77777777" w:rsidR="00471A3D" w:rsidRDefault="00EF0B3C">
            <w:pPr>
              <w:spacing w:line="240" w:lineRule="auto"/>
              <w:ind w:firstLine="0"/>
              <w:jc w:val="right"/>
            </w:pPr>
            <w:r>
              <w:t>0.41</w:t>
            </w:r>
          </w:p>
        </w:tc>
        <w:tc>
          <w:tcPr>
            <w:tcW w:w="1160" w:type="dxa"/>
            <w:tcBorders>
              <w:bottom w:val="single" w:sz="4" w:space="0" w:color="auto"/>
            </w:tcBorders>
            <w:tcMar>
              <w:top w:w="100" w:type="dxa"/>
              <w:left w:w="100" w:type="dxa"/>
              <w:bottom w:w="100" w:type="dxa"/>
              <w:right w:w="100" w:type="dxa"/>
            </w:tcMar>
          </w:tcPr>
          <w:p w14:paraId="19262BA8" w14:textId="77777777" w:rsidR="00471A3D" w:rsidRDefault="00EF0B3C">
            <w:pPr>
              <w:spacing w:line="240" w:lineRule="auto"/>
              <w:ind w:firstLine="0"/>
              <w:jc w:val="right"/>
            </w:pPr>
            <w:r>
              <w:t xml:space="preserve"> </w:t>
            </w:r>
          </w:p>
        </w:tc>
        <w:tc>
          <w:tcPr>
            <w:tcW w:w="1160" w:type="dxa"/>
            <w:tcBorders>
              <w:bottom w:val="single" w:sz="4" w:space="0" w:color="auto"/>
            </w:tcBorders>
            <w:tcMar>
              <w:top w:w="100" w:type="dxa"/>
              <w:left w:w="100" w:type="dxa"/>
              <w:bottom w:w="100" w:type="dxa"/>
              <w:right w:w="100" w:type="dxa"/>
            </w:tcMar>
          </w:tcPr>
          <w:p w14:paraId="6865869F" w14:textId="77777777" w:rsidR="00471A3D" w:rsidRDefault="00EF0B3C">
            <w:pPr>
              <w:spacing w:line="240" w:lineRule="auto"/>
              <w:ind w:firstLine="0"/>
            </w:pPr>
            <w:r>
              <w:t xml:space="preserve"> </w:t>
            </w:r>
          </w:p>
        </w:tc>
      </w:tr>
    </w:tbl>
    <w:p w14:paraId="44953F59" w14:textId="77777777" w:rsidR="00D7682F" w:rsidRDefault="00D7682F" w:rsidP="000D6AFE">
      <w:bookmarkStart w:id="48" w:name="_pgddbdrpqrf3" w:colFirst="0" w:colLast="0"/>
      <w:bookmarkEnd w:id="48"/>
    </w:p>
    <w:p w14:paraId="54C7EF8E" w14:textId="3EC5C7F8" w:rsidR="00471A3D" w:rsidRDefault="00EF0B3C" w:rsidP="005F4119">
      <w:pPr>
        <w:pStyle w:val="Heading5"/>
        <w:ind w:right="720"/>
      </w:pPr>
      <w:r>
        <w:t>Table S7. Results of permutation-based multivariate analysis of variance PerMANOVA for invertebrate assemblage structure at five sites along the Washington coast at two depths (5-m, 10-m) from 2016-2021.</w:t>
      </w:r>
    </w:p>
    <w:tbl>
      <w:tblPr>
        <w:tblStyle w:val="a5"/>
        <w:tblW w:w="7280" w:type="dxa"/>
        <w:tblBorders>
          <w:top w:val="nil"/>
          <w:left w:val="nil"/>
          <w:bottom w:val="nil"/>
          <w:right w:val="nil"/>
          <w:insideH w:val="nil"/>
          <w:insideV w:val="nil"/>
        </w:tblBorders>
        <w:tblLayout w:type="fixed"/>
        <w:tblLook w:val="0600" w:firstRow="0" w:lastRow="0" w:firstColumn="0" w:lastColumn="0" w:noHBand="1" w:noVBand="1"/>
      </w:tblPr>
      <w:tblGrid>
        <w:gridCol w:w="1845"/>
        <w:gridCol w:w="795"/>
        <w:gridCol w:w="1160"/>
        <w:gridCol w:w="1160"/>
        <w:gridCol w:w="1160"/>
        <w:gridCol w:w="1160"/>
      </w:tblGrid>
      <w:tr w:rsidR="00471A3D" w:rsidRPr="00D7682F" w14:paraId="4809A851" w14:textId="77777777" w:rsidTr="00D7682F">
        <w:trPr>
          <w:trHeight w:val="500"/>
        </w:trPr>
        <w:tc>
          <w:tcPr>
            <w:tcW w:w="1845" w:type="dxa"/>
            <w:tcBorders>
              <w:top w:val="nil"/>
              <w:left w:val="nil"/>
              <w:bottom w:val="single" w:sz="4" w:space="0" w:color="auto"/>
              <w:right w:val="nil"/>
            </w:tcBorders>
            <w:tcMar>
              <w:top w:w="100" w:type="dxa"/>
              <w:left w:w="100" w:type="dxa"/>
              <w:bottom w:w="100" w:type="dxa"/>
              <w:right w:w="100" w:type="dxa"/>
            </w:tcMar>
          </w:tcPr>
          <w:p w14:paraId="153E0C68" w14:textId="77777777" w:rsidR="00471A3D" w:rsidRPr="00D7682F" w:rsidRDefault="00EF0B3C">
            <w:pPr>
              <w:widowControl w:val="0"/>
              <w:pBdr>
                <w:top w:val="nil"/>
                <w:left w:val="nil"/>
                <w:bottom w:val="nil"/>
                <w:right w:val="nil"/>
                <w:between w:val="nil"/>
              </w:pBdr>
              <w:spacing w:line="276" w:lineRule="auto"/>
              <w:ind w:firstLine="0"/>
            </w:pPr>
            <w:r w:rsidRPr="00D7682F">
              <w:t xml:space="preserve"> </w:t>
            </w:r>
          </w:p>
        </w:tc>
        <w:tc>
          <w:tcPr>
            <w:tcW w:w="795" w:type="dxa"/>
            <w:tcBorders>
              <w:top w:val="nil"/>
              <w:left w:val="nil"/>
              <w:bottom w:val="single" w:sz="4" w:space="0" w:color="auto"/>
              <w:right w:val="nil"/>
            </w:tcBorders>
            <w:tcMar>
              <w:top w:w="100" w:type="dxa"/>
              <w:left w:w="100" w:type="dxa"/>
              <w:bottom w:w="100" w:type="dxa"/>
              <w:right w:w="100" w:type="dxa"/>
            </w:tcMar>
          </w:tcPr>
          <w:p w14:paraId="086EA1E4" w14:textId="77777777" w:rsidR="00471A3D" w:rsidRPr="00D7682F" w:rsidRDefault="00EF0B3C">
            <w:pPr>
              <w:widowControl w:val="0"/>
              <w:pBdr>
                <w:top w:val="nil"/>
                <w:left w:val="nil"/>
                <w:bottom w:val="nil"/>
                <w:right w:val="nil"/>
                <w:between w:val="nil"/>
              </w:pBdr>
              <w:spacing w:line="276" w:lineRule="auto"/>
              <w:ind w:firstLine="0"/>
            </w:pPr>
            <w:r w:rsidRPr="00D7682F">
              <w:t>DF</w:t>
            </w:r>
          </w:p>
        </w:tc>
        <w:tc>
          <w:tcPr>
            <w:tcW w:w="1160" w:type="dxa"/>
            <w:tcBorders>
              <w:top w:val="nil"/>
              <w:left w:val="nil"/>
              <w:bottom w:val="single" w:sz="4" w:space="0" w:color="auto"/>
              <w:right w:val="nil"/>
            </w:tcBorders>
            <w:tcMar>
              <w:top w:w="100" w:type="dxa"/>
              <w:left w:w="100" w:type="dxa"/>
              <w:bottom w:w="100" w:type="dxa"/>
              <w:right w:w="100" w:type="dxa"/>
            </w:tcMar>
          </w:tcPr>
          <w:p w14:paraId="17454C79" w14:textId="77777777" w:rsidR="00471A3D" w:rsidRPr="00D7682F" w:rsidRDefault="00EF0B3C">
            <w:pPr>
              <w:widowControl w:val="0"/>
              <w:pBdr>
                <w:top w:val="nil"/>
                <w:left w:val="nil"/>
                <w:bottom w:val="nil"/>
                <w:right w:val="nil"/>
                <w:between w:val="nil"/>
              </w:pBdr>
              <w:spacing w:line="276" w:lineRule="auto"/>
              <w:ind w:firstLine="0"/>
            </w:pPr>
            <w:r w:rsidRPr="00D7682F">
              <w:t>MS</w:t>
            </w:r>
          </w:p>
        </w:tc>
        <w:tc>
          <w:tcPr>
            <w:tcW w:w="1160" w:type="dxa"/>
            <w:tcBorders>
              <w:top w:val="nil"/>
              <w:left w:val="nil"/>
              <w:bottom w:val="single" w:sz="4" w:space="0" w:color="auto"/>
              <w:right w:val="nil"/>
            </w:tcBorders>
            <w:tcMar>
              <w:top w:w="100" w:type="dxa"/>
              <w:left w:w="100" w:type="dxa"/>
              <w:bottom w:w="100" w:type="dxa"/>
              <w:right w:w="100" w:type="dxa"/>
            </w:tcMar>
          </w:tcPr>
          <w:p w14:paraId="58936A9D" w14:textId="77777777" w:rsidR="00471A3D" w:rsidRPr="00D7682F" w:rsidRDefault="00EF0B3C">
            <w:pPr>
              <w:widowControl w:val="0"/>
              <w:pBdr>
                <w:top w:val="nil"/>
                <w:left w:val="nil"/>
                <w:bottom w:val="nil"/>
                <w:right w:val="nil"/>
                <w:between w:val="nil"/>
              </w:pBdr>
              <w:spacing w:line="276" w:lineRule="auto"/>
              <w:ind w:firstLine="0"/>
            </w:pPr>
            <w:r w:rsidRPr="00D7682F">
              <w:t>R2</w:t>
            </w:r>
          </w:p>
        </w:tc>
        <w:tc>
          <w:tcPr>
            <w:tcW w:w="1160" w:type="dxa"/>
            <w:tcBorders>
              <w:top w:val="nil"/>
              <w:left w:val="nil"/>
              <w:bottom w:val="single" w:sz="4" w:space="0" w:color="auto"/>
              <w:right w:val="nil"/>
            </w:tcBorders>
            <w:tcMar>
              <w:top w:w="100" w:type="dxa"/>
              <w:left w:w="100" w:type="dxa"/>
              <w:bottom w:w="100" w:type="dxa"/>
              <w:right w:w="100" w:type="dxa"/>
            </w:tcMar>
          </w:tcPr>
          <w:p w14:paraId="2A6DECC4" w14:textId="77777777" w:rsidR="00471A3D" w:rsidRPr="00D7682F" w:rsidRDefault="00EF0B3C">
            <w:pPr>
              <w:widowControl w:val="0"/>
              <w:pBdr>
                <w:top w:val="nil"/>
                <w:left w:val="nil"/>
                <w:bottom w:val="nil"/>
                <w:right w:val="nil"/>
                <w:between w:val="nil"/>
              </w:pBdr>
              <w:spacing w:line="276" w:lineRule="auto"/>
              <w:ind w:firstLine="0"/>
            </w:pPr>
            <w:r w:rsidRPr="00D7682F">
              <w:t>F</w:t>
            </w:r>
          </w:p>
        </w:tc>
        <w:tc>
          <w:tcPr>
            <w:tcW w:w="1160" w:type="dxa"/>
            <w:tcBorders>
              <w:top w:val="nil"/>
              <w:left w:val="nil"/>
              <w:bottom w:val="single" w:sz="4" w:space="0" w:color="auto"/>
              <w:right w:val="nil"/>
            </w:tcBorders>
            <w:tcMar>
              <w:top w:w="100" w:type="dxa"/>
              <w:left w:w="100" w:type="dxa"/>
              <w:bottom w:w="100" w:type="dxa"/>
              <w:right w:w="100" w:type="dxa"/>
            </w:tcMar>
          </w:tcPr>
          <w:p w14:paraId="5620EBFA" w14:textId="77777777" w:rsidR="00471A3D" w:rsidRPr="00D7682F" w:rsidRDefault="00EF0B3C">
            <w:pPr>
              <w:widowControl w:val="0"/>
              <w:pBdr>
                <w:top w:val="nil"/>
                <w:left w:val="nil"/>
                <w:bottom w:val="nil"/>
                <w:right w:val="nil"/>
                <w:between w:val="nil"/>
              </w:pBdr>
              <w:spacing w:line="276" w:lineRule="auto"/>
              <w:ind w:firstLine="0"/>
            </w:pPr>
            <w:r w:rsidRPr="00D7682F">
              <w:t>p-value</w:t>
            </w:r>
          </w:p>
        </w:tc>
      </w:tr>
      <w:tr w:rsidR="00471A3D" w14:paraId="69708ACE" w14:textId="77777777" w:rsidTr="00D7682F">
        <w:trPr>
          <w:trHeight w:val="20"/>
        </w:trPr>
        <w:tc>
          <w:tcPr>
            <w:tcW w:w="1845" w:type="dxa"/>
            <w:tcBorders>
              <w:top w:val="single" w:sz="4" w:space="0" w:color="auto"/>
              <w:left w:val="nil"/>
              <w:bottom w:val="nil"/>
              <w:right w:val="nil"/>
            </w:tcBorders>
            <w:tcMar>
              <w:top w:w="100" w:type="dxa"/>
              <w:left w:w="100" w:type="dxa"/>
              <w:bottom w:w="100" w:type="dxa"/>
              <w:right w:w="100" w:type="dxa"/>
            </w:tcMar>
          </w:tcPr>
          <w:p w14:paraId="358B04BE" w14:textId="77777777" w:rsidR="00471A3D" w:rsidRDefault="00EF0B3C">
            <w:pPr>
              <w:widowControl w:val="0"/>
              <w:pBdr>
                <w:top w:val="nil"/>
                <w:left w:val="nil"/>
                <w:bottom w:val="nil"/>
                <w:right w:val="nil"/>
                <w:between w:val="nil"/>
              </w:pBdr>
              <w:spacing w:line="276" w:lineRule="auto"/>
              <w:ind w:firstLine="0"/>
            </w:pPr>
            <w:r>
              <w:t>Depth</w:t>
            </w:r>
          </w:p>
        </w:tc>
        <w:tc>
          <w:tcPr>
            <w:tcW w:w="795" w:type="dxa"/>
            <w:tcBorders>
              <w:top w:val="single" w:sz="4" w:space="0" w:color="auto"/>
            </w:tcBorders>
            <w:tcMar>
              <w:top w:w="100" w:type="dxa"/>
              <w:left w:w="100" w:type="dxa"/>
              <w:bottom w:w="100" w:type="dxa"/>
              <w:right w:w="100" w:type="dxa"/>
            </w:tcMar>
          </w:tcPr>
          <w:p w14:paraId="3141B448" w14:textId="77777777" w:rsidR="00471A3D" w:rsidRDefault="00EF0B3C">
            <w:pPr>
              <w:widowControl w:val="0"/>
              <w:pBdr>
                <w:top w:val="nil"/>
                <w:left w:val="nil"/>
                <w:bottom w:val="nil"/>
                <w:right w:val="nil"/>
                <w:between w:val="nil"/>
              </w:pBdr>
              <w:spacing w:line="276" w:lineRule="auto"/>
              <w:ind w:firstLine="0"/>
              <w:jc w:val="right"/>
            </w:pPr>
            <w:r>
              <w:t>1</w:t>
            </w:r>
          </w:p>
        </w:tc>
        <w:tc>
          <w:tcPr>
            <w:tcW w:w="1160" w:type="dxa"/>
            <w:tcBorders>
              <w:top w:val="single" w:sz="4" w:space="0" w:color="auto"/>
            </w:tcBorders>
            <w:tcMar>
              <w:top w:w="100" w:type="dxa"/>
              <w:left w:w="100" w:type="dxa"/>
              <w:bottom w:w="100" w:type="dxa"/>
              <w:right w:w="100" w:type="dxa"/>
            </w:tcMar>
          </w:tcPr>
          <w:p w14:paraId="40ADFE08" w14:textId="77777777" w:rsidR="00471A3D" w:rsidRDefault="00EF0B3C">
            <w:pPr>
              <w:widowControl w:val="0"/>
              <w:pBdr>
                <w:top w:val="nil"/>
                <w:left w:val="nil"/>
                <w:bottom w:val="nil"/>
                <w:right w:val="nil"/>
                <w:between w:val="nil"/>
              </w:pBdr>
              <w:spacing w:line="276" w:lineRule="auto"/>
              <w:ind w:firstLine="0"/>
              <w:jc w:val="right"/>
            </w:pPr>
            <w:r>
              <w:t>0.63</w:t>
            </w:r>
          </w:p>
        </w:tc>
        <w:tc>
          <w:tcPr>
            <w:tcW w:w="1160" w:type="dxa"/>
            <w:tcBorders>
              <w:top w:val="single" w:sz="4" w:space="0" w:color="auto"/>
            </w:tcBorders>
            <w:tcMar>
              <w:top w:w="100" w:type="dxa"/>
              <w:left w:w="100" w:type="dxa"/>
              <w:bottom w:w="100" w:type="dxa"/>
              <w:right w:w="100" w:type="dxa"/>
            </w:tcMar>
          </w:tcPr>
          <w:p w14:paraId="6DF74482" w14:textId="77777777" w:rsidR="00471A3D" w:rsidRDefault="00EF0B3C">
            <w:pPr>
              <w:widowControl w:val="0"/>
              <w:pBdr>
                <w:top w:val="nil"/>
                <w:left w:val="nil"/>
                <w:bottom w:val="nil"/>
                <w:right w:val="nil"/>
                <w:between w:val="nil"/>
              </w:pBdr>
              <w:spacing w:line="276" w:lineRule="auto"/>
              <w:ind w:firstLine="0"/>
              <w:jc w:val="right"/>
            </w:pPr>
            <w:r>
              <w:t>0.01</w:t>
            </w:r>
          </w:p>
        </w:tc>
        <w:tc>
          <w:tcPr>
            <w:tcW w:w="1160" w:type="dxa"/>
            <w:tcBorders>
              <w:top w:val="single" w:sz="4" w:space="0" w:color="auto"/>
            </w:tcBorders>
            <w:tcMar>
              <w:top w:w="100" w:type="dxa"/>
              <w:left w:w="100" w:type="dxa"/>
              <w:bottom w:w="100" w:type="dxa"/>
              <w:right w:w="100" w:type="dxa"/>
            </w:tcMar>
          </w:tcPr>
          <w:p w14:paraId="420C13A1" w14:textId="77777777" w:rsidR="00471A3D" w:rsidRDefault="00EF0B3C">
            <w:pPr>
              <w:widowControl w:val="0"/>
              <w:pBdr>
                <w:top w:val="nil"/>
                <w:left w:val="nil"/>
                <w:bottom w:val="nil"/>
                <w:right w:val="nil"/>
                <w:between w:val="nil"/>
              </w:pBdr>
              <w:spacing w:line="276" w:lineRule="auto"/>
              <w:ind w:firstLine="0"/>
              <w:jc w:val="right"/>
            </w:pPr>
            <w:r>
              <w:t>6.80</w:t>
            </w:r>
          </w:p>
        </w:tc>
        <w:tc>
          <w:tcPr>
            <w:tcW w:w="1160" w:type="dxa"/>
            <w:tcBorders>
              <w:top w:val="single" w:sz="4" w:space="0" w:color="auto"/>
            </w:tcBorders>
            <w:tcMar>
              <w:top w:w="100" w:type="dxa"/>
              <w:left w:w="100" w:type="dxa"/>
              <w:bottom w:w="100" w:type="dxa"/>
              <w:right w:w="100" w:type="dxa"/>
            </w:tcMar>
          </w:tcPr>
          <w:p w14:paraId="6459F09C" w14:textId="77777777" w:rsidR="00471A3D" w:rsidRDefault="00EF0B3C">
            <w:pPr>
              <w:widowControl w:val="0"/>
              <w:pBdr>
                <w:top w:val="nil"/>
                <w:left w:val="nil"/>
                <w:bottom w:val="nil"/>
                <w:right w:val="nil"/>
                <w:between w:val="nil"/>
              </w:pBdr>
              <w:spacing w:line="276" w:lineRule="auto"/>
              <w:ind w:firstLine="0"/>
              <w:jc w:val="right"/>
            </w:pPr>
            <w:r>
              <w:t>0.001</w:t>
            </w:r>
          </w:p>
        </w:tc>
      </w:tr>
      <w:tr w:rsidR="00471A3D" w14:paraId="4CEE58E1" w14:textId="77777777" w:rsidTr="00D7682F">
        <w:trPr>
          <w:trHeight w:val="20"/>
        </w:trPr>
        <w:tc>
          <w:tcPr>
            <w:tcW w:w="1845" w:type="dxa"/>
            <w:tcBorders>
              <w:top w:val="nil"/>
              <w:left w:val="nil"/>
              <w:bottom w:val="nil"/>
              <w:right w:val="nil"/>
            </w:tcBorders>
            <w:tcMar>
              <w:top w:w="100" w:type="dxa"/>
              <w:left w:w="100" w:type="dxa"/>
              <w:bottom w:w="100" w:type="dxa"/>
              <w:right w:w="100" w:type="dxa"/>
            </w:tcMar>
          </w:tcPr>
          <w:p w14:paraId="1D89DD86" w14:textId="77777777" w:rsidR="00471A3D" w:rsidRDefault="00EF0B3C">
            <w:pPr>
              <w:widowControl w:val="0"/>
              <w:pBdr>
                <w:top w:val="nil"/>
                <w:left w:val="nil"/>
                <w:bottom w:val="nil"/>
                <w:right w:val="nil"/>
                <w:between w:val="nil"/>
              </w:pBdr>
              <w:spacing w:line="276" w:lineRule="auto"/>
              <w:ind w:firstLine="0"/>
            </w:pPr>
            <w:r>
              <w:t>Site</w:t>
            </w:r>
          </w:p>
        </w:tc>
        <w:tc>
          <w:tcPr>
            <w:tcW w:w="795" w:type="dxa"/>
            <w:tcMar>
              <w:top w:w="100" w:type="dxa"/>
              <w:left w:w="100" w:type="dxa"/>
              <w:bottom w:w="100" w:type="dxa"/>
              <w:right w:w="100" w:type="dxa"/>
            </w:tcMar>
          </w:tcPr>
          <w:p w14:paraId="4D042B9B" w14:textId="77777777" w:rsidR="00471A3D" w:rsidRDefault="00EF0B3C">
            <w:pPr>
              <w:widowControl w:val="0"/>
              <w:pBdr>
                <w:top w:val="nil"/>
                <w:left w:val="nil"/>
                <w:bottom w:val="nil"/>
                <w:right w:val="nil"/>
                <w:between w:val="nil"/>
              </w:pBdr>
              <w:spacing w:line="276" w:lineRule="auto"/>
              <w:ind w:firstLine="0"/>
              <w:jc w:val="right"/>
            </w:pPr>
            <w:r>
              <w:t>4</w:t>
            </w:r>
          </w:p>
        </w:tc>
        <w:tc>
          <w:tcPr>
            <w:tcW w:w="1160" w:type="dxa"/>
            <w:tcMar>
              <w:top w:w="100" w:type="dxa"/>
              <w:left w:w="100" w:type="dxa"/>
              <w:bottom w:w="100" w:type="dxa"/>
              <w:right w:w="100" w:type="dxa"/>
            </w:tcMar>
          </w:tcPr>
          <w:p w14:paraId="3409AF8D" w14:textId="77777777" w:rsidR="00471A3D" w:rsidRDefault="00EF0B3C">
            <w:pPr>
              <w:widowControl w:val="0"/>
              <w:pBdr>
                <w:top w:val="nil"/>
                <w:left w:val="nil"/>
                <w:bottom w:val="nil"/>
                <w:right w:val="nil"/>
                <w:between w:val="nil"/>
              </w:pBdr>
              <w:spacing w:line="276" w:lineRule="auto"/>
              <w:ind w:firstLine="0"/>
              <w:jc w:val="right"/>
            </w:pPr>
            <w:r>
              <w:t>23.26</w:t>
            </w:r>
          </w:p>
        </w:tc>
        <w:tc>
          <w:tcPr>
            <w:tcW w:w="1160" w:type="dxa"/>
            <w:tcMar>
              <w:top w:w="100" w:type="dxa"/>
              <w:left w:w="100" w:type="dxa"/>
              <w:bottom w:w="100" w:type="dxa"/>
              <w:right w:w="100" w:type="dxa"/>
            </w:tcMar>
          </w:tcPr>
          <w:p w14:paraId="72A090AE" w14:textId="77777777" w:rsidR="00471A3D" w:rsidRDefault="00EF0B3C">
            <w:pPr>
              <w:widowControl w:val="0"/>
              <w:pBdr>
                <w:top w:val="nil"/>
                <w:left w:val="nil"/>
                <w:bottom w:val="nil"/>
                <w:right w:val="nil"/>
                <w:between w:val="nil"/>
              </w:pBdr>
              <w:spacing w:line="276" w:lineRule="auto"/>
              <w:ind w:firstLine="0"/>
              <w:jc w:val="right"/>
            </w:pPr>
            <w:r>
              <w:t>0.41</w:t>
            </w:r>
          </w:p>
        </w:tc>
        <w:tc>
          <w:tcPr>
            <w:tcW w:w="1160" w:type="dxa"/>
            <w:tcMar>
              <w:top w:w="100" w:type="dxa"/>
              <w:left w:w="100" w:type="dxa"/>
              <w:bottom w:w="100" w:type="dxa"/>
              <w:right w:w="100" w:type="dxa"/>
            </w:tcMar>
          </w:tcPr>
          <w:p w14:paraId="14DB68F6" w14:textId="77777777" w:rsidR="00471A3D" w:rsidRDefault="00EF0B3C">
            <w:pPr>
              <w:widowControl w:val="0"/>
              <w:pBdr>
                <w:top w:val="nil"/>
                <w:left w:val="nil"/>
                <w:bottom w:val="nil"/>
                <w:right w:val="nil"/>
                <w:between w:val="nil"/>
              </w:pBdr>
              <w:spacing w:line="276" w:lineRule="auto"/>
              <w:ind w:firstLine="0"/>
              <w:jc w:val="right"/>
            </w:pPr>
            <w:r>
              <w:t>62.64</w:t>
            </w:r>
          </w:p>
        </w:tc>
        <w:tc>
          <w:tcPr>
            <w:tcW w:w="1160" w:type="dxa"/>
            <w:tcMar>
              <w:top w:w="100" w:type="dxa"/>
              <w:left w:w="100" w:type="dxa"/>
              <w:bottom w:w="100" w:type="dxa"/>
              <w:right w:w="100" w:type="dxa"/>
            </w:tcMar>
          </w:tcPr>
          <w:p w14:paraId="405661AF" w14:textId="77777777" w:rsidR="00471A3D" w:rsidRDefault="00EF0B3C">
            <w:pPr>
              <w:widowControl w:val="0"/>
              <w:pBdr>
                <w:top w:val="nil"/>
                <w:left w:val="nil"/>
                <w:bottom w:val="nil"/>
                <w:right w:val="nil"/>
                <w:between w:val="nil"/>
              </w:pBdr>
              <w:spacing w:line="276" w:lineRule="auto"/>
              <w:ind w:firstLine="0"/>
              <w:jc w:val="right"/>
            </w:pPr>
            <w:r>
              <w:t>0.001</w:t>
            </w:r>
          </w:p>
        </w:tc>
      </w:tr>
      <w:tr w:rsidR="00471A3D" w14:paraId="15CC8F2C" w14:textId="77777777" w:rsidTr="00D7682F">
        <w:trPr>
          <w:trHeight w:val="20"/>
        </w:trPr>
        <w:tc>
          <w:tcPr>
            <w:tcW w:w="1845" w:type="dxa"/>
            <w:tcBorders>
              <w:top w:val="nil"/>
              <w:left w:val="nil"/>
              <w:bottom w:val="nil"/>
              <w:right w:val="nil"/>
            </w:tcBorders>
            <w:tcMar>
              <w:top w:w="100" w:type="dxa"/>
              <w:left w:w="100" w:type="dxa"/>
              <w:bottom w:w="100" w:type="dxa"/>
              <w:right w:w="100" w:type="dxa"/>
            </w:tcMar>
          </w:tcPr>
          <w:p w14:paraId="6ED49590" w14:textId="77777777" w:rsidR="00471A3D" w:rsidRDefault="00EF0B3C">
            <w:pPr>
              <w:widowControl w:val="0"/>
              <w:pBdr>
                <w:top w:val="nil"/>
                <w:left w:val="nil"/>
                <w:bottom w:val="nil"/>
                <w:right w:val="nil"/>
                <w:between w:val="nil"/>
              </w:pBdr>
              <w:spacing w:line="276" w:lineRule="auto"/>
              <w:ind w:firstLine="0"/>
            </w:pPr>
            <w:r>
              <w:t>Year</w:t>
            </w:r>
          </w:p>
        </w:tc>
        <w:tc>
          <w:tcPr>
            <w:tcW w:w="795" w:type="dxa"/>
            <w:tcMar>
              <w:top w:w="100" w:type="dxa"/>
              <w:left w:w="100" w:type="dxa"/>
              <w:bottom w:w="100" w:type="dxa"/>
              <w:right w:w="100" w:type="dxa"/>
            </w:tcMar>
          </w:tcPr>
          <w:p w14:paraId="6C7AAFBE" w14:textId="77777777" w:rsidR="00471A3D" w:rsidRDefault="00EF0B3C">
            <w:pPr>
              <w:widowControl w:val="0"/>
              <w:pBdr>
                <w:top w:val="nil"/>
                <w:left w:val="nil"/>
                <w:bottom w:val="nil"/>
                <w:right w:val="nil"/>
                <w:between w:val="nil"/>
              </w:pBdr>
              <w:spacing w:line="276" w:lineRule="auto"/>
              <w:ind w:firstLine="0"/>
              <w:jc w:val="right"/>
            </w:pPr>
            <w:r>
              <w:t>4</w:t>
            </w:r>
          </w:p>
        </w:tc>
        <w:tc>
          <w:tcPr>
            <w:tcW w:w="1160" w:type="dxa"/>
            <w:tcMar>
              <w:top w:w="100" w:type="dxa"/>
              <w:left w:w="100" w:type="dxa"/>
              <w:bottom w:w="100" w:type="dxa"/>
              <w:right w:w="100" w:type="dxa"/>
            </w:tcMar>
          </w:tcPr>
          <w:p w14:paraId="39B504BC" w14:textId="77777777" w:rsidR="00471A3D" w:rsidRDefault="00EF0B3C">
            <w:pPr>
              <w:widowControl w:val="0"/>
              <w:pBdr>
                <w:top w:val="nil"/>
                <w:left w:val="nil"/>
                <w:bottom w:val="nil"/>
                <w:right w:val="nil"/>
                <w:between w:val="nil"/>
              </w:pBdr>
              <w:spacing w:line="276" w:lineRule="auto"/>
              <w:ind w:firstLine="0"/>
              <w:jc w:val="right"/>
            </w:pPr>
            <w:r>
              <w:t>1.91</w:t>
            </w:r>
          </w:p>
        </w:tc>
        <w:tc>
          <w:tcPr>
            <w:tcW w:w="1160" w:type="dxa"/>
            <w:tcMar>
              <w:top w:w="100" w:type="dxa"/>
              <w:left w:w="100" w:type="dxa"/>
              <w:bottom w:w="100" w:type="dxa"/>
              <w:right w:w="100" w:type="dxa"/>
            </w:tcMar>
          </w:tcPr>
          <w:p w14:paraId="70836BBF" w14:textId="77777777" w:rsidR="00471A3D" w:rsidRDefault="00EF0B3C">
            <w:pPr>
              <w:widowControl w:val="0"/>
              <w:pBdr>
                <w:top w:val="nil"/>
                <w:left w:val="nil"/>
                <w:bottom w:val="nil"/>
                <w:right w:val="nil"/>
                <w:between w:val="nil"/>
              </w:pBdr>
              <w:spacing w:line="276" w:lineRule="auto"/>
              <w:ind w:firstLine="0"/>
              <w:jc w:val="right"/>
            </w:pPr>
            <w:r>
              <w:t>0.03</w:t>
            </w:r>
          </w:p>
        </w:tc>
        <w:tc>
          <w:tcPr>
            <w:tcW w:w="1160" w:type="dxa"/>
            <w:tcMar>
              <w:top w:w="100" w:type="dxa"/>
              <w:left w:w="100" w:type="dxa"/>
              <w:bottom w:w="100" w:type="dxa"/>
              <w:right w:w="100" w:type="dxa"/>
            </w:tcMar>
          </w:tcPr>
          <w:p w14:paraId="7CC97B37" w14:textId="77777777" w:rsidR="00471A3D" w:rsidRDefault="00EF0B3C">
            <w:pPr>
              <w:widowControl w:val="0"/>
              <w:pBdr>
                <w:top w:val="nil"/>
                <w:left w:val="nil"/>
                <w:bottom w:val="nil"/>
                <w:right w:val="nil"/>
                <w:between w:val="nil"/>
              </w:pBdr>
              <w:spacing w:line="276" w:lineRule="auto"/>
              <w:ind w:firstLine="0"/>
              <w:jc w:val="right"/>
            </w:pPr>
            <w:r>
              <w:t>5.14</w:t>
            </w:r>
          </w:p>
        </w:tc>
        <w:tc>
          <w:tcPr>
            <w:tcW w:w="1160" w:type="dxa"/>
            <w:tcMar>
              <w:top w:w="100" w:type="dxa"/>
              <w:left w:w="100" w:type="dxa"/>
              <w:bottom w:w="100" w:type="dxa"/>
              <w:right w:w="100" w:type="dxa"/>
            </w:tcMar>
          </w:tcPr>
          <w:p w14:paraId="5888DE7F" w14:textId="77777777" w:rsidR="00471A3D" w:rsidRDefault="00EF0B3C">
            <w:pPr>
              <w:widowControl w:val="0"/>
              <w:pBdr>
                <w:top w:val="nil"/>
                <w:left w:val="nil"/>
                <w:bottom w:val="nil"/>
                <w:right w:val="nil"/>
                <w:between w:val="nil"/>
              </w:pBdr>
              <w:spacing w:line="276" w:lineRule="auto"/>
              <w:ind w:firstLine="0"/>
              <w:jc w:val="right"/>
            </w:pPr>
            <w:r>
              <w:t>0.001</w:t>
            </w:r>
          </w:p>
        </w:tc>
      </w:tr>
      <w:tr w:rsidR="00471A3D" w14:paraId="6E8E5387" w14:textId="77777777" w:rsidTr="00D7682F">
        <w:trPr>
          <w:trHeight w:val="20"/>
        </w:trPr>
        <w:tc>
          <w:tcPr>
            <w:tcW w:w="1845" w:type="dxa"/>
            <w:tcBorders>
              <w:top w:val="nil"/>
              <w:left w:val="nil"/>
              <w:bottom w:val="nil"/>
              <w:right w:val="nil"/>
            </w:tcBorders>
            <w:tcMar>
              <w:top w:w="100" w:type="dxa"/>
              <w:left w:w="100" w:type="dxa"/>
              <w:bottom w:w="100" w:type="dxa"/>
              <w:right w:w="100" w:type="dxa"/>
            </w:tcMar>
          </w:tcPr>
          <w:p w14:paraId="639D4713" w14:textId="77777777" w:rsidR="00471A3D" w:rsidRDefault="00EF0B3C">
            <w:pPr>
              <w:widowControl w:val="0"/>
              <w:pBdr>
                <w:top w:val="nil"/>
                <w:left w:val="nil"/>
                <w:bottom w:val="nil"/>
                <w:right w:val="nil"/>
                <w:between w:val="nil"/>
              </w:pBdr>
              <w:spacing w:line="276" w:lineRule="auto"/>
              <w:ind w:firstLine="0"/>
            </w:pPr>
            <w:r>
              <w:t>Depth x Site</w:t>
            </w:r>
          </w:p>
        </w:tc>
        <w:tc>
          <w:tcPr>
            <w:tcW w:w="795" w:type="dxa"/>
            <w:tcMar>
              <w:top w:w="100" w:type="dxa"/>
              <w:left w:w="100" w:type="dxa"/>
              <w:bottom w:w="100" w:type="dxa"/>
              <w:right w:w="100" w:type="dxa"/>
            </w:tcMar>
          </w:tcPr>
          <w:p w14:paraId="23BC97AB" w14:textId="77777777" w:rsidR="00471A3D" w:rsidRDefault="00EF0B3C">
            <w:pPr>
              <w:widowControl w:val="0"/>
              <w:pBdr>
                <w:top w:val="nil"/>
                <w:left w:val="nil"/>
                <w:bottom w:val="nil"/>
                <w:right w:val="nil"/>
                <w:between w:val="nil"/>
              </w:pBdr>
              <w:spacing w:line="276" w:lineRule="auto"/>
              <w:ind w:firstLine="0"/>
              <w:jc w:val="right"/>
            </w:pPr>
            <w:r>
              <w:t>4</w:t>
            </w:r>
          </w:p>
        </w:tc>
        <w:tc>
          <w:tcPr>
            <w:tcW w:w="1160" w:type="dxa"/>
            <w:tcMar>
              <w:top w:w="100" w:type="dxa"/>
              <w:left w:w="100" w:type="dxa"/>
              <w:bottom w:w="100" w:type="dxa"/>
              <w:right w:w="100" w:type="dxa"/>
            </w:tcMar>
          </w:tcPr>
          <w:p w14:paraId="151346F4" w14:textId="77777777" w:rsidR="00471A3D" w:rsidRDefault="00EF0B3C">
            <w:pPr>
              <w:widowControl w:val="0"/>
              <w:pBdr>
                <w:top w:val="nil"/>
                <w:left w:val="nil"/>
                <w:bottom w:val="nil"/>
                <w:right w:val="nil"/>
                <w:between w:val="nil"/>
              </w:pBdr>
              <w:spacing w:line="276" w:lineRule="auto"/>
              <w:ind w:firstLine="0"/>
              <w:jc w:val="right"/>
            </w:pPr>
            <w:r>
              <w:t>2.18</w:t>
            </w:r>
          </w:p>
        </w:tc>
        <w:tc>
          <w:tcPr>
            <w:tcW w:w="1160" w:type="dxa"/>
            <w:tcMar>
              <w:top w:w="100" w:type="dxa"/>
              <w:left w:w="100" w:type="dxa"/>
              <w:bottom w:w="100" w:type="dxa"/>
              <w:right w:w="100" w:type="dxa"/>
            </w:tcMar>
          </w:tcPr>
          <w:p w14:paraId="1F95AB3A" w14:textId="77777777" w:rsidR="00471A3D" w:rsidRDefault="00EF0B3C">
            <w:pPr>
              <w:widowControl w:val="0"/>
              <w:pBdr>
                <w:top w:val="nil"/>
                <w:left w:val="nil"/>
                <w:bottom w:val="nil"/>
                <w:right w:val="nil"/>
                <w:between w:val="nil"/>
              </w:pBdr>
              <w:spacing w:line="276" w:lineRule="auto"/>
              <w:ind w:firstLine="0"/>
              <w:jc w:val="right"/>
            </w:pPr>
            <w:r>
              <w:t>0.04</w:t>
            </w:r>
          </w:p>
        </w:tc>
        <w:tc>
          <w:tcPr>
            <w:tcW w:w="1160" w:type="dxa"/>
            <w:tcMar>
              <w:top w:w="100" w:type="dxa"/>
              <w:left w:w="100" w:type="dxa"/>
              <w:bottom w:w="100" w:type="dxa"/>
              <w:right w:w="100" w:type="dxa"/>
            </w:tcMar>
          </w:tcPr>
          <w:p w14:paraId="4BD68678" w14:textId="77777777" w:rsidR="00471A3D" w:rsidRDefault="00EF0B3C">
            <w:pPr>
              <w:widowControl w:val="0"/>
              <w:pBdr>
                <w:top w:val="nil"/>
                <w:left w:val="nil"/>
                <w:bottom w:val="nil"/>
                <w:right w:val="nil"/>
                <w:between w:val="nil"/>
              </w:pBdr>
              <w:spacing w:line="276" w:lineRule="auto"/>
              <w:ind w:firstLine="0"/>
              <w:jc w:val="right"/>
            </w:pPr>
            <w:r>
              <w:t>5.87</w:t>
            </w:r>
          </w:p>
        </w:tc>
        <w:tc>
          <w:tcPr>
            <w:tcW w:w="1160" w:type="dxa"/>
            <w:tcMar>
              <w:top w:w="100" w:type="dxa"/>
              <w:left w:w="100" w:type="dxa"/>
              <w:bottom w:w="100" w:type="dxa"/>
              <w:right w:w="100" w:type="dxa"/>
            </w:tcMar>
          </w:tcPr>
          <w:p w14:paraId="7FF17E7C" w14:textId="77777777" w:rsidR="00471A3D" w:rsidRDefault="00EF0B3C">
            <w:pPr>
              <w:widowControl w:val="0"/>
              <w:pBdr>
                <w:top w:val="nil"/>
                <w:left w:val="nil"/>
                <w:bottom w:val="nil"/>
                <w:right w:val="nil"/>
                <w:between w:val="nil"/>
              </w:pBdr>
              <w:spacing w:line="276" w:lineRule="auto"/>
              <w:ind w:firstLine="0"/>
              <w:jc w:val="right"/>
            </w:pPr>
            <w:r>
              <w:t>0.001</w:t>
            </w:r>
          </w:p>
        </w:tc>
      </w:tr>
      <w:tr w:rsidR="00471A3D" w14:paraId="4EDE197B" w14:textId="77777777" w:rsidTr="00D7682F">
        <w:trPr>
          <w:trHeight w:val="20"/>
        </w:trPr>
        <w:tc>
          <w:tcPr>
            <w:tcW w:w="1845" w:type="dxa"/>
            <w:tcBorders>
              <w:top w:val="nil"/>
              <w:left w:val="nil"/>
              <w:bottom w:val="nil"/>
              <w:right w:val="nil"/>
            </w:tcBorders>
            <w:tcMar>
              <w:top w:w="100" w:type="dxa"/>
              <w:left w:w="100" w:type="dxa"/>
              <w:bottom w:w="100" w:type="dxa"/>
              <w:right w:w="100" w:type="dxa"/>
            </w:tcMar>
          </w:tcPr>
          <w:p w14:paraId="6527653E" w14:textId="77777777" w:rsidR="00471A3D" w:rsidRDefault="00EF0B3C">
            <w:pPr>
              <w:widowControl w:val="0"/>
              <w:pBdr>
                <w:top w:val="nil"/>
                <w:left w:val="nil"/>
                <w:bottom w:val="nil"/>
                <w:right w:val="nil"/>
                <w:between w:val="nil"/>
              </w:pBdr>
              <w:spacing w:line="276" w:lineRule="auto"/>
              <w:ind w:firstLine="0"/>
            </w:pPr>
            <w:r>
              <w:t>Depth X Year</w:t>
            </w:r>
          </w:p>
        </w:tc>
        <w:tc>
          <w:tcPr>
            <w:tcW w:w="795" w:type="dxa"/>
            <w:tcMar>
              <w:top w:w="100" w:type="dxa"/>
              <w:left w:w="100" w:type="dxa"/>
              <w:bottom w:w="100" w:type="dxa"/>
              <w:right w:w="100" w:type="dxa"/>
            </w:tcMar>
          </w:tcPr>
          <w:p w14:paraId="3363D776" w14:textId="77777777" w:rsidR="00471A3D" w:rsidRDefault="00EF0B3C">
            <w:pPr>
              <w:widowControl w:val="0"/>
              <w:pBdr>
                <w:top w:val="nil"/>
                <w:left w:val="nil"/>
                <w:bottom w:val="nil"/>
                <w:right w:val="nil"/>
                <w:between w:val="nil"/>
              </w:pBdr>
              <w:spacing w:line="276" w:lineRule="auto"/>
              <w:ind w:firstLine="0"/>
              <w:jc w:val="right"/>
            </w:pPr>
            <w:r>
              <w:t>4</w:t>
            </w:r>
          </w:p>
        </w:tc>
        <w:tc>
          <w:tcPr>
            <w:tcW w:w="1160" w:type="dxa"/>
            <w:tcMar>
              <w:top w:w="100" w:type="dxa"/>
              <w:left w:w="100" w:type="dxa"/>
              <w:bottom w:w="100" w:type="dxa"/>
              <w:right w:w="100" w:type="dxa"/>
            </w:tcMar>
          </w:tcPr>
          <w:p w14:paraId="184D9ED7" w14:textId="77777777" w:rsidR="00471A3D" w:rsidRDefault="00EF0B3C">
            <w:pPr>
              <w:widowControl w:val="0"/>
              <w:pBdr>
                <w:top w:val="nil"/>
                <w:left w:val="nil"/>
                <w:bottom w:val="nil"/>
                <w:right w:val="nil"/>
                <w:between w:val="nil"/>
              </w:pBdr>
              <w:spacing w:line="276" w:lineRule="auto"/>
              <w:ind w:firstLine="0"/>
              <w:jc w:val="right"/>
            </w:pPr>
            <w:r>
              <w:t>0.68</w:t>
            </w:r>
          </w:p>
        </w:tc>
        <w:tc>
          <w:tcPr>
            <w:tcW w:w="1160" w:type="dxa"/>
            <w:tcMar>
              <w:top w:w="100" w:type="dxa"/>
              <w:left w:w="100" w:type="dxa"/>
              <w:bottom w:w="100" w:type="dxa"/>
              <w:right w:w="100" w:type="dxa"/>
            </w:tcMar>
          </w:tcPr>
          <w:p w14:paraId="74D350D4" w14:textId="77777777" w:rsidR="00471A3D" w:rsidRDefault="00EF0B3C">
            <w:pPr>
              <w:widowControl w:val="0"/>
              <w:pBdr>
                <w:top w:val="nil"/>
                <w:left w:val="nil"/>
                <w:bottom w:val="nil"/>
                <w:right w:val="nil"/>
                <w:between w:val="nil"/>
              </w:pBdr>
              <w:spacing w:line="276" w:lineRule="auto"/>
              <w:ind w:firstLine="0"/>
              <w:jc w:val="right"/>
            </w:pPr>
            <w:r>
              <w:t>0.01</w:t>
            </w:r>
          </w:p>
        </w:tc>
        <w:tc>
          <w:tcPr>
            <w:tcW w:w="1160" w:type="dxa"/>
            <w:tcMar>
              <w:top w:w="100" w:type="dxa"/>
              <w:left w:w="100" w:type="dxa"/>
              <w:bottom w:w="100" w:type="dxa"/>
              <w:right w:w="100" w:type="dxa"/>
            </w:tcMar>
          </w:tcPr>
          <w:p w14:paraId="69D0D417" w14:textId="77777777" w:rsidR="00471A3D" w:rsidRDefault="00EF0B3C">
            <w:pPr>
              <w:widowControl w:val="0"/>
              <w:pBdr>
                <w:top w:val="nil"/>
                <w:left w:val="nil"/>
                <w:bottom w:val="nil"/>
                <w:right w:val="nil"/>
                <w:between w:val="nil"/>
              </w:pBdr>
              <w:spacing w:line="276" w:lineRule="auto"/>
              <w:ind w:firstLine="0"/>
              <w:jc w:val="right"/>
            </w:pPr>
            <w:r>
              <w:t>1.83</w:t>
            </w:r>
          </w:p>
        </w:tc>
        <w:tc>
          <w:tcPr>
            <w:tcW w:w="1160" w:type="dxa"/>
            <w:tcMar>
              <w:top w:w="100" w:type="dxa"/>
              <w:left w:w="100" w:type="dxa"/>
              <w:bottom w:w="100" w:type="dxa"/>
              <w:right w:w="100" w:type="dxa"/>
            </w:tcMar>
          </w:tcPr>
          <w:p w14:paraId="0B6578F6" w14:textId="77777777" w:rsidR="00471A3D" w:rsidRDefault="00EF0B3C">
            <w:pPr>
              <w:widowControl w:val="0"/>
              <w:pBdr>
                <w:top w:val="nil"/>
                <w:left w:val="nil"/>
                <w:bottom w:val="nil"/>
                <w:right w:val="nil"/>
                <w:between w:val="nil"/>
              </w:pBdr>
              <w:spacing w:line="276" w:lineRule="auto"/>
              <w:ind w:firstLine="0"/>
              <w:jc w:val="right"/>
            </w:pPr>
            <w:r>
              <w:t>0.022</w:t>
            </w:r>
          </w:p>
        </w:tc>
      </w:tr>
      <w:tr w:rsidR="00471A3D" w14:paraId="4936B5E3" w14:textId="77777777" w:rsidTr="00D7682F">
        <w:trPr>
          <w:trHeight w:val="20"/>
        </w:trPr>
        <w:tc>
          <w:tcPr>
            <w:tcW w:w="1845" w:type="dxa"/>
            <w:tcBorders>
              <w:top w:val="nil"/>
              <w:left w:val="nil"/>
              <w:bottom w:val="nil"/>
              <w:right w:val="nil"/>
            </w:tcBorders>
            <w:tcMar>
              <w:top w:w="100" w:type="dxa"/>
              <w:left w:w="100" w:type="dxa"/>
              <w:bottom w:w="100" w:type="dxa"/>
              <w:right w:w="100" w:type="dxa"/>
            </w:tcMar>
          </w:tcPr>
          <w:p w14:paraId="398472A7" w14:textId="77777777" w:rsidR="00471A3D" w:rsidRDefault="00EF0B3C">
            <w:pPr>
              <w:widowControl w:val="0"/>
              <w:pBdr>
                <w:top w:val="nil"/>
                <w:left w:val="nil"/>
                <w:bottom w:val="nil"/>
                <w:right w:val="nil"/>
                <w:between w:val="nil"/>
              </w:pBdr>
              <w:spacing w:line="276" w:lineRule="auto"/>
              <w:ind w:firstLine="0"/>
            </w:pPr>
            <w:r>
              <w:t>Site X Year</w:t>
            </w:r>
          </w:p>
        </w:tc>
        <w:tc>
          <w:tcPr>
            <w:tcW w:w="795" w:type="dxa"/>
            <w:tcMar>
              <w:top w:w="100" w:type="dxa"/>
              <w:left w:w="100" w:type="dxa"/>
              <w:bottom w:w="100" w:type="dxa"/>
              <w:right w:w="100" w:type="dxa"/>
            </w:tcMar>
          </w:tcPr>
          <w:p w14:paraId="292F4AE2" w14:textId="77777777" w:rsidR="00471A3D" w:rsidRDefault="00EF0B3C">
            <w:pPr>
              <w:widowControl w:val="0"/>
              <w:pBdr>
                <w:top w:val="nil"/>
                <w:left w:val="nil"/>
                <w:bottom w:val="nil"/>
                <w:right w:val="nil"/>
                <w:between w:val="nil"/>
              </w:pBdr>
              <w:spacing w:line="276" w:lineRule="auto"/>
              <w:ind w:firstLine="0"/>
              <w:jc w:val="right"/>
            </w:pPr>
            <w:r>
              <w:t>16</w:t>
            </w:r>
          </w:p>
        </w:tc>
        <w:tc>
          <w:tcPr>
            <w:tcW w:w="1160" w:type="dxa"/>
            <w:tcMar>
              <w:top w:w="100" w:type="dxa"/>
              <w:left w:w="100" w:type="dxa"/>
              <w:bottom w:w="100" w:type="dxa"/>
              <w:right w:w="100" w:type="dxa"/>
            </w:tcMar>
          </w:tcPr>
          <w:p w14:paraId="16588E41" w14:textId="77777777" w:rsidR="00471A3D" w:rsidRDefault="00EF0B3C">
            <w:pPr>
              <w:widowControl w:val="0"/>
              <w:pBdr>
                <w:top w:val="nil"/>
                <w:left w:val="nil"/>
                <w:bottom w:val="nil"/>
                <w:right w:val="nil"/>
                <w:between w:val="nil"/>
              </w:pBdr>
              <w:spacing w:line="276" w:lineRule="auto"/>
              <w:ind w:firstLine="0"/>
              <w:jc w:val="right"/>
            </w:pPr>
            <w:r>
              <w:t>4.07</w:t>
            </w:r>
          </w:p>
        </w:tc>
        <w:tc>
          <w:tcPr>
            <w:tcW w:w="1160" w:type="dxa"/>
            <w:tcMar>
              <w:top w:w="100" w:type="dxa"/>
              <w:left w:w="100" w:type="dxa"/>
              <w:bottom w:w="100" w:type="dxa"/>
              <w:right w:w="100" w:type="dxa"/>
            </w:tcMar>
          </w:tcPr>
          <w:p w14:paraId="5E561865" w14:textId="77777777" w:rsidR="00471A3D" w:rsidRDefault="00EF0B3C">
            <w:pPr>
              <w:widowControl w:val="0"/>
              <w:pBdr>
                <w:top w:val="nil"/>
                <w:left w:val="nil"/>
                <w:bottom w:val="nil"/>
                <w:right w:val="nil"/>
                <w:between w:val="nil"/>
              </w:pBdr>
              <w:spacing w:line="276" w:lineRule="auto"/>
              <w:ind w:firstLine="0"/>
              <w:jc w:val="right"/>
            </w:pPr>
            <w:r>
              <w:t>0.07</w:t>
            </w:r>
          </w:p>
        </w:tc>
        <w:tc>
          <w:tcPr>
            <w:tcW w:w="1160" w:type="dxa"/>
            <w:tcMar>
              <w:top w:w="100" w:type="dxa"/>
              <w:left w:w="100" w:type="dxa"/>
              <w:bottom w:w="100" w:type="dxa"/>
              <w:right w:w="100" w:type="dxa"/>
            </w:tcMar>
          </w:tcPr>
          <w:p w14:paraId="27F2D128" w14:textId="77777777" w:rsidR="00471A3D" w:rsidRDefault="00EF0B3C">
            <w:pPr>
              <w:widowControl w:val="0"/>
              <w:pBdr>
                <w:top w:val="nil"/>
                <w:left w:val="nil"/>
                <w:bottom w:val="nil"/>
                <w:right w:val="nil"/>
                <w:between w:val="nil"/>
              </w:pBdr>
              <w:spacing w:line="276" w:lineRule="auto"/>
              <w:ind w:firstLine="0"/>
              <w:jc w:val="right"/>
            </w:pPr>
            <w:r>
              <w:t>2.74</w:t>
            </w:r>
          </w:p>
        </w:tc>
        <w:tc>
          <w:tcPr>
            <w:tcW w:w="1160" w:type="dxa"/>
            <w:tcMar>
              <w:top w:w="100" w:type="dxa"/>
              <w:left w:w="100" w:type="dxa"/>
              <w:bottom w:w="100" w:type="dxa"/>
              <w:right w:w="100" w:type="dxa"/>
            </w:tcMar>
          </w:tcPr>
          <w:p w14:paraId="294EA5AD" w14:textId="77777777" w:rsidR="00471A3D" w:rsidRDefault="00EF0B3C">
            <w:pPr>
              <w:widowControl w:val="0"/>
              <w:pBdr>
                <w:top w:val="nil"/>
                <w:left w:val="nil"/>
                <w:bottom w:val="nil"/>
                <w:right w:val="nil"/>
                <w:between w:val="nil"/>
              </w:pBdr>
              <w:spacing w:line="276" w:lineRule="auto"/>
              <w:ind w:firstLine="0"/>
              <w:jc w:val="right"/>
            </w:pPr>
            <w:r>
              <w:t>0.001</w:t>
            </w:r>
          </w:p>
        </w:tc>
      </w:tr>
      <w:tr w:rsidR="00471A3D" w14:paraId="3CA458B0" w14:textId="77777777" w:rsidTr="00D7682F">
        <w:trPr>
          <w:trHeight w:val="20"/>
        </w:trPr>
        <w:tc>
          <w:tcPr>
            <w:tcW w:w="1845" w:type="dxa"/>
            <w:tcBorders>
              <w:top w:val="nil"/>
              <w:left w:val="nil"/>
              <w:bottom w:val="single" w:sz="4" w:space="0" w:color="auto"/>
              <w:right w:val="nil"/>
            </w:tcBorders>
            <w:tcMar>
              <w:top w:w="100" w:type="dxa"/>
              <w:left w:w="100" w:type="dxa"/>
              <w:bottom w:w="100" w:type="dxa"/>
              <w:right w:w="100" w:type="dxa"/>
            </w:tcMar>
          </w:tcPr>
          <w:p w14:paraId="52ECAFB6" w14:textId="77777777" w:rsidR="00471A3D" w:rsidRDefault="00EF0B3C">
            <w:pPr>
              <w:widowControl w:val="0"/>
              <w:pBdr>
                <w:top w:val="nil"/>
                <w:left w:val="nil"/>
                <w:bottom w:val="nil"/>
                <w:right w:val="nil"/>
                <w:between w:val="nil"/>
              </w:pBdr>
              <w:spacing w:line="276" w:lineRule="auto"/>
              <w:ind w:firstLine="0"/>
            </w:pPr>
            <w:r>
              <w:t>Residual</w:t>
            </w:r>
          </w:p>
        </w:tc>
        <w:tc>
          <w:tcPr>
            <w:tcW w:w="795" w:type="dxa"/>
            <w:tcBorders>
              <w:bottom w:val="single" w:sz="4" w:space="0" w:color="auto"/>
            </w:tcBorders>
            <w:tcMar>
              <w:top w:w="100" w:type="dxa"/>
              <w:left w:w="100" w:type="dxa"/>
              <w:bottom w:w="100" w:type="dxa"/>
              <w:right w:w="100" w:type="dxa"/>
            </w:tcMar>
          </w:tcPr>
          <w:p w14:paraId="5D1DC8AF" w14:textId="77777777" w:rsidR="00471A3D" w:rsidRDefault="00EF0B3C">
            <w:pPr>
              <w:widowControl w:val="0"/>
              <w:pBdr>
                <w:top w:val="nil"/>
                <w:left w:val="nil"/>
                <w:bottom w:val="nil"/>
                <w:right w:val="nil"/>
                <w:between w:val="nil"/>
              </w:pBdr>
              <w:spacing w:line="276" w:lineRule="auto"/>
              <w:ind w:firstLine="0"/>
              <w:jc w:val="right"/>
            </w:pPr>
            <w:r>
              <w:t>260</w:t>
            </w:r>
          </w:p>
        </w:tc>
        <w:tc>
          <w:tcPr>
            <w:tcW w:w="1160" w:type="dxa"/>
            <w:tcBorders>
              <w:bottom w:val="single" w:sz="4" w:space="0" w:color="auto"/>
            </w:tcBorders>
            <w:tcMar>
              <w:top w:w="100" w:type="dxa"/>
              <w:left w:w="100" w:type="dxa"/>
              <w:bottom w:w="100" w:type="dxa"/>
              <w:right w:w="100" w:type="dxa"/>
            </w:tcMar>
          </w:tcPr>
          <w:p w14:paraId="5AA8CD2C" w14:textId="77777777" w:rsidR="00471A3D" w:rsidRDefault="00EF0B3C">
            <w:pPr>
              <w:widowControl w:val="0"/>
              <w:pBdr>
                <w:top w:val="nil"/>
                <w:left w:val="nil"/>
                <w:bottom w:val="nil"/>
                <w:right w:val="nil"/>
                <w:between w:val="nil"/>
              </w:pBdr>
              <w:spacing w:line="276" w:lineRule="auto"/>
              <w:ind w:firstLine="0"/>
              <w:jc w:val="right"/>
            </w:pPr>
            <w:r>
              <w:t>24.13</w:t>
            </w:r>
          </w:p>
        </w:tc>
        <w:tc>
          <w:tcPr>
            <w:tcW w:w="1160" w:type="dxa"/>
            <w:tcBorders>
              <w:bottom w:val="single" w:sz="4" w:space="0" w:color="auto"/>
            </w:tcBorders>
            <w:tcMar>
              <w:top w:w="100" w:type="dxa"/>
              <w:left w:w="100" w:type="dxa"/>
              <w:bottom w:w="100" w:type="dxa"/>
              <w:right w:w="100" w:type="dxa"/>
            </w:tcMar>
          </w:tcPr>
          <w:p w14:paraId="18D3E488" w14:textId="77777777" w:rsidR="00471A3D" w:rsidRDefault="00EF0B3C">
            <w:pPr>
              <w:widowControl w:val="0"/>
              <w:pBdr>
                <w:top w:val="nil"/>
                <w:left w:val="nil"/>
                <w:bottom w:val="nil"/>
                <w:right w:val="nil"/>
                <w:between w:val="nil"/>
              </w:pBdr>
              <w:spacing w:line="276" w:lineRule="auto"/>
              <w:ind w:firstLine="0"/>
              <w:jc w:val="right"/>
            </w:pPr>
            <w:r>
              <w:t>0.42</w:t>
            </w:r>
          </w:p>
        </w:tc>
        <w:tc>
          <w:tcPr>
            <w:tcW w:w="1160" w:type="dxa"/>
            <w:tcBorders>
              <w:bottom w:val="single" w:sz="4" w:space="0" w:color="auto"/>
            </w:tcBorders>
            <w:tcMar>
              <w:top w:w="100" w:type="dxa"/>
              <w:left w:w="100" w:type="dxa"/>
              <w:bottom w:w="100" w:type="dxa"/>
              <w:right w:w="100" w:type="dxa"/>
            </w:tcMar>
          </w:tcPr>
          <w:p w14:paraId="13F2FD31" w14:textId="77777777" w:rsidR="00471A3D" w:rsidRDefault="00EF0B3C">
            <w:pPr>
              <w:widowControl w:val="0"/>
              <w:pBdr>
                <w:top w:val="nil"/>
                <w:left w:val="nil"/>
                <w:bottom w:val="nil"/>
                <w:right w:val="nil"/>
                <w:between w:val="nil"/>
              </w:pBdr>
              <w:spacing w:line="276" w:lineRule="auto"/>
              <w:ind w:firstLine="0"/>
              <w:jc w:val="right"/>
            </w:pPr>
            <w:r>
              <w:t xml:space="preserve"> </w:t>
            </w:r>
          </w:p>
        </w:tc>
        <w:tc>
          <w:tcPr>
            <w:tcW w:w="1160" w:type="dxa"/>
            <w:tcBorders>
              <w:bottom w:val="single" w:sz="4" w:space="0" w:color="auto"/>
            </w:tcBorders>
            <w:tcMar>
              <w:top w:w="100" w:type="dxa"/>
              <w:left w:w="100" w:type="dxa"/>
              <w:bottom w:w="100" w:type="dxa"/>
              <w:right w:w="100" w:type="dxa"/>
            </w:tcMar>
          </w:tcPr>
          <w:p w14:paraId="6BE7F4B9" w14:textId="77777777" w:rsidR="00471A3D" w:rsidRDefault="00EF0B3C">
            <w:pPr>
              <w:widowControl w:val="0"/>
              <w:pBdr>
                <w:top w:val="nil"/>
                <w:left w:val="nil"/>
                <w:bottom w:val="nil"/>
                <w:right w:val="nil"/>
                <w:between w:val="nil"/>
              </w:pBdr>
              <w:spacing w:line="276" w:lineRule="auto"/>
              <w:ind w:firstLine="0"/>
              <w:jc w:val="right"/>
            </w:pPr>
            <w:r>
              <w:t xml:space="preserve"> </w:t>
            </w:r>
          </w:p>
        </w:tc>
      </w:tr>
    </w:tbl>
    <w:p w14:paraId="07EB3EF8" w14:textId="77777777" w:rsidR="00471A3D" w:rsidRDefault="00EF0B3C">
      <w:pPr>
        <w:pStyle w:val="Heading2"/>
      </w:pPr>
      <w:bookmarkStart w:id="49" w:name="_2scs6bp8gdub" w:colFirst="0" w:colLast="0"/>
      <w:bookmarkEnd w:id="49"/>
      <w:r>
        <w:br w:type="page"/>
      </w:r>
    </w:p>
    <w:p w14:paraId="66DB5A34" w14:textId="77777777" w:rsidR="00471A3D" w:rsidRDefault="00EF0B3C" w:rsidP="005F4119">
      <w:pPr>
        <w:pStyle w:val="Heading5"/>
        <w:ind w:right="900"/>
      </w:pPr>
      <w:bookmarkStart w:id="50" w:name="_pq9iyiy0gnbe" w:colFirst="0" w:colLast="0"/>
      <w:bookmarkEnd w:id="50"/>
      <w:r>
        <w:lastRenderedPageBreak/>
        <w:t>Table S8. Results of permutation-based multivariate analysis of variance PerMANOVA for fish assemblage structure at five sites along the Washington coast at two depths (5-m, 10-m) from 2016-2021.</w:t>
      </w:r>
    </w:p>
    <w:tbl>
      <w:tblPr>
        <w:tblStyle w:val="a6"/>
        <w:tblW w:w="7280" w:type="dxa"/>
        <w:tblBorders>
          <w:top w:val="nil"/>
          <w:left w:val="nil"/>
          <w:bottom w:val="nil"/>
          <w:right w:val="nil"/>
          <w:insideH w:val="nil"/>
          <w:insideV w:val="nil"/>
        </w:tblBorders>
        <w:tblLayout w:type="fixed"/>
        <w:tblLook w:val="0600" w:firstRow="0" w:lastRow="0" w:firstColumn="0" w:lastColumn="0" w:noHBand="1" w:noVBand="1"/>
      </w:tblPr>
      <w:tblGrid>
        <w:gridCol w:w="1995"/>
        <w:gridCol w:w="645"/>
        <w:gridCol w:w="1160"/>
        <w:gridCol w:w="1160"/>
        <w:gridCol w:w="1160"/>
        <w:gridCol w:w="1160"/>
      </w:tblGrid>
      <w:tr w:rsidR="00471A3D" w:rsidRPr="00D7682F" w14:paraId="0201F700" w14:textId="77777777" w:rsidTr="00D7682F">
        <w:trPr>
          <w:trHeight w:val="500"/>
        </w:trPr>
        <w:tc>
          <w:tcPr>
            <w:tcW w:w="1995" w:type="dxa"/>
            <w:tcBorders>
              <w:top w:val="nil"/>
              <w:left w:val="nil"/>
              <w:bottom w:val="single" w:sz="4" w:space="0" w:color="auto"/>
              <w:right w:val="nil"/>
            </w:tcBorders>
            <w:tcMar>
              <w:top w:w="100" w:type="dxa"/>
              <w:left w:w="100" w:type="dxa"/>
              <w:bottom w:w="100" w:type="dxa"/>
              <w:right w:w="100" w:type="dxa"/>
            </w:tcMar>
          </w:tcPr>
          <w:p w14:paraId="082059E1" w14:textId="77777777" w:rsidR="00471A3D" w:rsidRPr="00D7682F" w:rsidRDefault="00EF0B3C">
            <w:pPr>
              <w:widowControl w:val="0"/>
              <w:pBdr>
                <w:top w:val="nil"/>
                <w:left w:val="nil"/>
                <w:bottom w:val="nil"/>
                <w:right w:val="nil"/>
                <w:between w:val="nil"/>
              </w:pBdr>
              <w:spacing w:line="276" w:lineRule="auto"/>
              <w:ind w:firstLine="0"/>
            </w:pPr>
            <w:r w:rsidRPr="00D7682F">
              <w:t xml:space="preserve"> </w:t>
            </w:r>
          </w:p>
        </w:tc>
        <w:tc>
          <w:tcPr>
            <w:tcW w:w="645" w:type="dxa"/>
            <w:tcBorders>
              <w:top w:val="nil"/>
              <w:left w:val="nil"/>
              <w:bottom w:val="single" w:sz="4" w:space="0" w:color="auto"/>
              <w:right w:val="nil"/>
            </w:tcBorders>
            <w:tcMar>
              <w:top w:w="100" w:type="dxa"/>
              <w:left w:w="100" w:type="dxa"/>
              <w:bottom w:w="100" w:type="dxa"/>
              <w:right w:w="100" w:type="dxa"/>
            </w:tcMar>
          </w:tcPr>
          <w:p w14:paraId="5C24D02C" w14:textId="77777777" w:rsidR="00471A3D" w:rsidRPr="00D7682F" w:rsidRDefault="00EF0B3C">
            <w:pPr>
              <w:widowControl w:val="0"/>
              <w:pBdr>
                <w:top w:val="nil"/>
                <w:left w:val="nil"/>
                <w:bottom w:val="nil"/>
                <w:right w:val="nil"/>
                <w:between w:val="nil"/>
              </w:pBdr>
              <w:spacing w:line="276" w:lineRule="auto"/>
              <w:ind w:firstLine="0"/>
            </w:pPr>
            <w:r w:rsidRPr="00D7682F">
              <w:t>DF</w:t>
            </w:r>
          </w:p>
        </w:tc>
        <w:tc>
          <w:tcPr>
            <w:tcW w:w="1160" w:type="dxa"/>
            <w:tcBorders>
              <w:top w:val="nil"/>
              <w:left w:val="nil"/>
              <w:bottom w:val="single" w:sz="4" w:space="0" w:color="auto"/>
              <w:right w:val="nil"/>
            </w:tcBorders>
            <w:tcMar>
              <w:top w:w="100" w:type="dxa"/>
              <w:left w:w="100" w:type="dxa"/>
              <w:bottom w:w="100" w:type="dxa"/>
              <w:right w:w="100" w:type="dxa"/>
            </w:tcMar>
          </w:tcPr>
          <w:p w14:paraId="0B53141C" w14:textId="77777777" w:rsidR="00471A3D" w:rsidRPr="00D7682F" w:rsidRDefault="00EF0B3C">
            <w:pPr>
              <w:widowControl w:val="0"/>
              <w:pBdr>
                <w:top w:val="nil"/>
                <w:left w:val="nil"/>
                <w:bottom w:val="nil"/>
                <w:right w:val="nil"/>
                <w:between w:val="nil"/>
              </w:pBdr>
              <w:spacing w:line="276" w:lineRule="auto"/>
              <w:ind w:firstLine="0"/>
            </w:pPr>
            <w:r w:rsidRPr="00D7682F">
              <w:t>MS</w:t>
            </w:r>
          </w:p>
        </w:tc>
        <w:tc>
          <w:tcPr>
            <w:tcW w:w="1160" w:type="dxa"/>
            <w:tcBorders>
              <w:top w:val="nil"/>
              <w:left w:val="nil"/>
              <w:bottom w:val="single" w:sz="4" w:space="0" w:color="auto"/>
              <w:right w:val="nil"/>
            </w:tcBorders>
            <w:tcMar>
              <w:top w:w="100" w:type="dxa"/>
              <w:left w:w="100" w:type="dxa"/>
              <w:bottom w:w="100" w:type="dxa"/>
              <w:right w:w="100" w:type="dxa"/>
            </w:tcMar>
          </w:tcPr>
          <w:p w14:paraId="0D372DC6" w14:textId="77777777" w:rsidR="00471A3D" w:rsidRPr="00D7682F" w:rsidRDefault="00EF0B3C">
            <w:pPr>
              <w:widowControl w:val="0"/>
              <w:pBdr>
                <w:top w:val="nil"/>
                <w:left w:val="nil"/>
                <w:bottom w:val="nil"/>
                <w:right w:val="nil"/>
                <w:between w:val="nil"/>
              </w:pBdr>
              <w:spacing w:line="276" w:lineRule="auto"/>
              <w:ind w:firstLine="0"/>
            </w:pPr>
            <w:r w:rsidRPr="00D7682F">
              <w:t>R2</w:t>
            </w:r>
          </w:p>
        </w:tc>
        <w:tc>
          <w:tcPr>
            <w:tcW w:w="1160" w:type="dxa"/>
            <w:tcBorders>
              <w:top w:val="nil"/>
              <w:left w:val="nil"/>
              <w:bottom w:val="single" w:sz="4" w:space="0" w:color="auto"/>
              <w:right w:val="nil"/>
            </w:tcBorders>
            <w:tcMar>
              <w:top w:w="100" w:type="dxa"/>
              <w:left w:w="100" w:type="dxa"/>
              <w:bottom w:w="100" w:type="dxa"/>
              <w:right w:w="100" w:type="dxa"/>
            </w:tcMar>
          </w:tcPr>
          <w:p w14:paraId="18E3AFDE" w14:textId="77777777" w:rsidR="00471A3D" w:rsidRPr="00D7682F" w:rsidRDefault="00EF0B3C">
            <w:pPr>
              <w:widowControl w:val="0"/>
              <w:pBdr>
                <w:top w:val="nil"/>
                <w:left w:val="nil"/>
                <w:bottom w:val="nil"/>
                <w:right w:val="nil"/>
                <w:between w:val="nil"/>
              </w:pBdr>
              <w:spacing w:line="276" w:lineRule="auto"/>
              <w:ind w:firstLine="0"/>
            </w:pPr>
            <w:r w:rsidRPr="00D7682F">
              <w:t>F</w:t>
            </w:r>
          </w:p>
        </w:tc>
        <w:tc>
          <w:tcPr>
            <w:tcW w:w="1160" w:type="dxa"/>
            <w:tcBorders>
              <w:top w:val="nil"/>
              <w:left w:val="nil"/>
              <w:bottom w:val="single" w:sz="4" w:space="0" w:color="auto"/>
              <w:right w:val="nil"/>
            </w:tcBorders>
            <w:tcMar>
              <w:top w:w="100" w:type="dxa"/>
              <w:left w:w="100" w:type="dxa"/>
              <w:bottom w:w="100" w:type="dxa"/>
              <w:right w:w="100" w:type="dxa"/>
            </w:tcMar>
          </w:tcPr>
          <w:p w14:paraId="71DE8E32" w14:textId="77777777" w:rsidR="00471A3D" w:rsidRPr="00D7682F" w:rsidRDefault="00EF0B3C">
            <w:pPr>
              <w:widowControl w:val="0"/>
              <w:pBdr>
                <w:top w:val="nil"/>
                <w:left w:val="nil"/>
                <w:bottom w:val="nil"/>
                <w:right w:val="nil"/>
                <w:between w:val="nil"/>
              </w:pBdr>
              <w:spacing w:line="276" w:lineRule="auto"/>
              <w:ind w:firstLine="0"/>
            </w:pPr>
            <w:r w:rsidRPr="00D7682F">
              <w:t>p-value</w:t>
            </w:r>
          </w:p>
        </w:tc>
      </w:tr>
      <w:tr w:rsidR="00471A3D" w14:paraId="635B17B2" w14:textId="77777777" w:rsidTr="00D7682F">
        <w:trPr>
          <w:trHeight w:val="20"/>
        </w:trPr>
        <w:tc>
          <w:tcPr>
            <w:tcW w:w="1995" w:type="dxa"/>
            <w:tcBorders>
              <w:top w:val="single" w:sz="4" w:space="0" w:color="auto"/>
              <w:left w:val="nil"/>
              <w:bottom w:val="nil"/>
              <w:right w:val="nil"/>
            </w:tcBorders>
            <w:tcMar>
              <w:top w:w="100" w:type="dxa"/>
              <w:left w:w="100" w:type="dxa"/>
              <w:bottom w:w="100" w:type="dxa"/>
              <w:right w:w="100" w:type="dxa"/>
            </w:tcMar>
          </w:tcPr>
          <w:p w14:paraId="206D5E98" w14:textId="77777777" w:rsidR="00471A3D" w:rsidRDefault="00EF0B3C">
            <w:pPr>
              <w:widowControl w:val="0"/>
              <w:pBdr>
                <w:top w:val="nil"/>
                <w:left w:val="nil"/>
                <w:bottom w:val="nil"/>
                <w:right w:val="nil"/>
                <w:between w:val="nil"/>
              </w:pBdr>
              <w:spacing w:line="276" w:lineRule="auto"/>
              <w:ind w:firstLine="0"/>
            </w:pPr>
            <w:r>
              <w:t>Depth</w:t>
            </w:r>
          </w:p>
        </w:tc>
        <w:tc>
          <w:tcPr>
            <w:tcW w:w="645" w:type="dxa"/>
            <w:tcBorders>
              <w:top w:val="single" w:sz="4" w:space="0" w:color="auto"/>
            </w:tcBorders>
            <w:tcMar>
              <w:top w:w="100" w:type="dxa"/>
              <w:left w:w="100" w:type="dxa"/>
              <w:bottom w:w="100" w:type="dxa"/>
              <w:right w:w="100" w:type="dxa"/>
            </w:tcMar>
          </w:tcPr>
          <w:p w14:paraId="1ED2AB6A" w14:textId="77777777" w:rsidR="00471A3D" w:rsidRDefault="00EF0B3C">
            <w:pPr>
              <w:widowControl w:val="0"/>
              <w:pBdr>
                <w:top w:val="nil"/>
                <w:left w:val="nil"/>
                <w:bottom w:val="nil"/>
                <w:right w:val="nil"/>
                <w:between w:val="nil"/>
              </w:pBdr>
              <w:spacing w:line="276" w:lineRule="auto"/>
              <w:ind w:firstLine="0"/>
              <w:jc w:val="right"/>
            </w:pPr>
            <w:r>
              <w:t>1</w:t>
            </w:r>
          </w:p>
        </w:tc>
        <w:tc>
          <w:tcPr>
            <w:tcW w:w="1160" w:type="dxa"/>
            <w:tcBorders>
              <w:top w:val="single" w:sz="4" w:space="0" w:color="auto"/>
            </w:tcBorders>
            <w:tcMar>
              <w:top w:w="100" w:type="dxa"/>
              <w:left w:w="100" w:type="dxa"/>
              <w:bottom w:w="100" w:type="dxa"/>
              <w:right w:w="100" w:type="dxa"/>
            </w:tcMar>
          </w:tcPr>
          <w:p w14:paraId="1306C2D9" w14:textId="77777777" w:rsidR="00471A3D" w:rsidRDefault="00EF0B3C">
            <w:pPr>
              <w:widowControl w:val="0"/>
              <w:pBdr>
                <w:top w:val="nil"/>
                <w:left w:val="nil"/>
                <w:bottom w:val="nil"/>
                <w:right w:val="nil"/>
                <w:between w:val="nil"/>
              </w:pBdr>
              <w:spacing w:line="276" w:lineRule="auto"/>
              <w:ind w:firstLine="0"/>
              <w:jc w:val="right"/>
            </w:pPr>
            <w:r>
              <w:t>0.92</w:t>
            </w:r>
          </w:p>
        </w:tc>
        <w:tc>
          <w:tcPr>
            <w:tcW w:w="1160" w:type="dxa"/>
            <w:tcBorders>
              <w:top w:val="single" w:sz="4" w:space="0" w:color="auto"/>
            </w:tcBorders>
            <w:tcMar>
              <w:top w:w="100" w:type="dxa"/>
              <w:left w:w="100" w:type="dxa"/>
              <w:bottom w:w="100" w:type="dxa"/>
              <w:right w:w="100" w:type="dxa"/>
            </w:tcMar>
          </w:tcPr>
          <w:p w14:paraId="056DC14C" w14:textId="77777777" w:rsidR="00471A3D" w:rsidRDefault="00EF0B3C">
            <w:pPr>
              <w:widowControl w:val="0"/>
              <w:pBdr>
                <w:top w:val="nil"/>
                <w:left w:val="nil"/>
                <w:bottom w:val="nil"/>
                <w:right w:val="nil"/>
                <w:between w:val="nil"/>
              </w:pBdr>
              <w:spacing w:line="276" w:lineRule="auto"/>
              <w:ind w:firstLine="0"/>
              <w:jc w:val="right"/>
            </w:pPr>
            <w:r>
              <w:t>0.03</w:t>
            </w:r>
          </w:p>
        </w:tc>
        <w:tc>
          <w:tcPr>
            <w:tcW w:w="1160" w:type="dxa"/>
            <w:tcBorders>
              <w:top w:val="single" w:sz="4" w:space="0" w:color="auto"/>
            </w:tcBorders>
            <w:tcMar>
              <w:top w:w="100" w:type="dxa"/>
              <w:left w:w="100" w:type="dxa"/>
              <w:bottom w:w="100" w:type="dxa"/>
              <w:right w:w="100" w:type="dxa"/>
            </w:tcMar>
          </w:tcPr>
          <w:p w14:paraId="5E9D3881" w14:textId="77777777" w:rsidR="00471A3D" w:rsidRDefault="00EF0B3C">
            <w:pPr>
              <w:widowControl w:val="0"/>
              <w:pBdr>
                <w:top w:val="nil"/>
                <w:left w:val="nil"/>
                <w:bottom w:val="nil"/>
                <w:right w:val="nil"/>
                <w:between w:val="nil"/>
              </w:pBdr>
              <w:spacing w:line="276" w:lineRule="auto"/>
              <w:ind w:firstLine="0"/>
              <w:jc w:val="right"/>
            </w:pPr>
            <w:r>
              <w:t>11.68</w:t>
            </w:r>
          </w:p>
        </w:tc>
        <w:tc>
          <w:tcPr>
            <w:tcW w:w="1160" w:type="dxa"/>
            <w:tcBorders>
              <w:top w:val="single" w:sz="4" w:space="0" w:color="auto"/>
            </w:tcBorders>
            <w:tcMar>
              <w:top w:w="100" w:type="dxa"/>
              <w:left w:w="100" w:type="dxa"/>
              <w:bottom w:w="100" w:type="dxa"/>
              <w:right w:w="100" w:type="dxa"/>
            </w:tcMar>
          </w:tcPr>
          <w:p w14:paraId="508D9A08" w14:textId="77777777" w:rsidR="00471A3D" w:rsidRDefault="00EF0B3C">
            <w:pPr>
              <w:widowControl w:val="0"/>
              <w:pBdr>
                <w:top w:val="nil"/>
                <w:left w:val="nil"/>
                <w:bottom w:val="nil"/>
                <w:right w:val="nil"/>
                <w:between w:val="nil"/>
              </w:pBdr>
              <w:spacing w:line="276" w:lineRule="auto"/>
              <w:ind w:firstLine="0"/>
              <w:jc w:val="right"/>
            </w:pPr>
            <w:r>
              <w:t>0.001</w:t>
            </w:r>
          </w:p>
        </w:tc>
      </w:tr>
      <w:tr w:rsidR="00471A3D" w14:paraId="2EE7F39E" w14:textId="77777777" w:rsidTr="00D7682F">
        <w:trPr>
          <w:trHeight w:val="20"/>
        </w:trPr>
        <w:tc>
          <w:tcPr>
            <w:tcW w:w="1995" w:type="dxa"/>
            <w:tcBorders>
              <w:top w:val="nil"/>
              <w:left w:val="nil"/>
              <w:bottom w:val="nil"/>
              <w:right w:val="nil"/>
            </w:tcBorders>
            <w:tcMar>
              <w:top w:w="100" w:type="dxa"/>
              <w:left w:w="100" w:type="dxa"/>
              <w:bottom w:w="100" w:type="dxa"/>
              <w:right w:w="100" w:type="dxa"/>
            </w:tcMar>
          </w:tcPr>
          <w:p w14:paraId="38A8EBFE" w14:textId="77777777" w:rsidR="00471A3D" w:rsidRDefault="00EF0B3C">
            <w:pPr>
              <w:widowControl w:val="0"/>
              <w:pBdr>
                <w:top w:val="nil"/>
                <w:left w:val="nil"/>
                <w:bottom w:val="nil"/>
                <w:right w:val="nil"/>
                <w:between w:val="nil"/>
              </w:pBdr>
              <w:spacing w:line="276" w:lineRule="auto"/>
              <w:ind w:firstLine="0"/>
            </w:pPr>
            <w:r>
              <w:t>Site</w:t>
            </w:r>
          </w:p>
        </w:tc>
        <w:tc>
          <w:tcPr>
            <w:tcW w:w="645" w:type="dxa"/>
            <w:tcMar>
              <w:top w:w="100" w:type="dxa"/>
              <w:left w:w="100" w:type="dxa"/>
              <w:bottom w:w="100" w:type="dxa"/>
              <w:right w:w="100" w:type="dxa"/>
            </w:tcMar>
          </w:tcPr>
          <w:p w14:paraId="4372516E" w14:textId="77777777" w:rsidR="00471A3D" w:rsidRDefault="00EF0B3C">
            <w:pPr>
              <w:widowControl w:val="0"/>
              <w:pBdr>
                <w:top w:val="nil"/>
                <w:left w:val="nil"/>
                <w:bottom w:val="nil"/>
                <w:right w:val="nil"/>
                <w:between w:val="nil"/>
              </w:pBdr>
              <w:spacing w:line="276" w:lineRule="auto"/>
              <w:ind w:firstLine="0"/>
              <w:jc w:val="right"/>
            </w:pPr>
            <w:r>
              <w:t>4</w:t>
            </w:r>
          </w:p>
        </w:tc>
        <w:tc>
          <w:tcPr>
            <w:tcW w:w="1160" w:type="dxa"/>
            <w:tcMar>
              <w:top w:w="100" w:type="dxa"/>
              <w:left w:w="100" w:type="dxa"/>
              <w:bottom w:w="100" w:type="dxa"/>
              <w:right w:w="100" w:type="dxa"/>
            </w:tcMar>
          </w:tcPr>
          <w:p w14:paraId="13AAC0DB" w14:textId="77777777" w:rsidR="00471A3D" w:rsidRDefault="00EF0B3C">
            <w:pPr>
              <w:widowControl w:val="0"/>
              <w:pBdr>
                <w:top w:val="nil"/>
                <w:left w:val="nil"/>
                <w:bottom w:val="nil"/>
                <w:right w:val="nil"/>
                <w:between w:val="nil"/>
              </w:pBdr>
              <w:spacing w:line="276" w:lineRule="auto"/>
              <w:ind w:firstLine="0"/>
              <w:jc w:val="right"/>
            </w:pPr>
            <w:r>
              <w:t>3.74</w:t>
            </w:r>
          </w:p>
        </w:tc>
        <w:tc>
          <w:tcPr>
            <w:tcW w:w="1160" w:type="dxa"/>
            <w:tcMar>
              <w:top w:w="100" w:type="dxa"/>
              <w:left w:w="100" w:type="dxa"/>
              <w:bottom w:w="100" w:type="dxa"/>
              <w:right w:w="100" w:type="dxa"/>
            </w:tcMar>
          </w:tcPr>
          <w:p w14:paraId="18B54782" w14:textId="77777777" w:rsidR="00471A3D" w:rsidRDefault="00EF0B3C">
            <w:pPr>
              <w:widowControl w:val="0"/>
              <w:pBdr>
                <w:top w:val="nil"/>
                <w:left w:val="nil"/>
                <w:bottom w:val="nil"/>
                <w:right w:val="nil"/>
                <w:between w:val="nil"/>
              </w:pBdr>
              <w:spacing w:line="276" w:lineRule="auto"/>
              <w:ind w:firstLine="0"/>
              <w:jc w:val="right"/>
            </w:pPr>
            <w:r>
              <w:t>0.12</w:t>
            </w:r>
          </w:p>
        </w:tc>
        <w:tc>
          <w:tcPr>
            <w:tcW w:w="1160" w:type="dxa"/>
            <w:tcMar>
              <w:top w:w="100" w:type="dxa"/>
              <w:left w:w="100" w:type="dxa"/>
              <w:bottom w:w="100" w:type="dxa"/>
              <w:right w:w="100" w:type="dxa"/>
            </w:tcMar>
          </w:tcPr>
          <w:p w14:paraId="7D8517AC" w14:textId="77777777" w:rsidR="00471A3D" w:rsidRDefault="00EF0B3C">
            <w:pPr>
              <w:widowControl w:val="0"/>
              <w:pBdr>
                <w:top w:val="nil"/>
                <w:left w:val="nil"/>
                <w:bottom w:val="nil"/>
                <w:right w:val="nil"/>
                <w:between w:val="nil"/>
              </w:pBdr>
              <w:spacing w:line="276" w:lineRule="auto"/>
              <w:ind w:firstLine="0"/>
              <w:jc w:val="right"/>
            </w:pPr>
            <w:r>
              <w:t>11.94</w:t>
            </w:r>
          </w:p>
        </w:tc>
        <w:tc>
          <w:tcPr>
            <w:tcW w:w="1160" w:type="dxa"/>
            <w:tcMar>
              <w:top w:w="100" w:type="dxa"/>
              <w:left w:w="100" w:type="dxa"/>
              <w:bottom w:w="100" w:type="dxa"/>
              <w:right w:w="100" w:type="dxa"/>
            </w:tcMar>
          </w:tcPr>
          <w:p w14:paraId="75EA0C54" w14:textId="77777777" w:rsidR="00471A3D" w:rsidRDefault="00EF0B3C">
            <w:pPr>
              <w:widowControl w:val="0"/>
              <w:pBdr>
                <w:top w:val="nil"/>
                <w:left w:val="nil"/>
                <w:bottom w:val="nil"/>
                <w:right w:val="nil"/>
                <w:between w:val="nil"/>
              </w:pBdr>
              <w:spacing w:line="276" w:lineRule="auto"/>
              <w:ind w:firstLine="0"/>
              <w:jc w:val="right"/>
            </w:pPr>
            <w:r>
              <w:t>0.001</w:t>
            </w:r>
          </w:p>
        </w:tc>
      </w:tr>
      <w:tr w:rsidR="00471A3D" w14:paraId="1AAEB9BC" w14:textId="77777777" w:rsidTr="00D7682F">
        <w:trPr>
          <w:trHeight w:val="20"/>
        </w:trPr>
        <w:tc>
          <w:tcPr>
            <w:tcW w:w="1995" w:type="dxa"/>
            <w:tcBorders>
              <w:top w:val="nil"/>
              <w:left w:val="nil"/>
              <w:bottom w:val="nil"/>
              <w:right w:val="nil"/>
            </w:tcBorders>
            <w:tcMar>
              <w:top w:w="100" w:type="dxa"/>
              <w:left w:w="100" w:type="dxa"/>
              <w:bottom w:w="100" w:type="dxa"/>
              <w:right w:w="100" w:type="dxa"/>
            </w:tcMar>
          </w:tcPr>
          <w:p w14:paraId="1379CD0B" w14:textId="77777777" w:rsidR="00471A3D" w:rsidRDefault="00EF0B3C">
            <w:pPr>
              <w:widowControl w:val="0"/>
              <w:pBdr>
                <w:top w:val="nil"/>
                <w:left w:val="nil"/>
                <w:bottom w:val="nil"/>
                <w:right w:val="nil"/>
                <w:between w:val="nil"/>
              </w:pBdr>
              <w:spacing w:line="276" w:lineRule="auto"/>
              <w:ind w:firstLine="0"/>
            </w:pPr>
            <w:r>
              <w:t>Year</w:t>
            </w:r>
          </w:p>
        </w:tc>
        <w:tc>
          <w:tcPr>
            <w:tcW w:w="645" w:type="dxa"/>
            <w:tcMar>
              <w:top w:w="100" w:type="dxa"/>
              <w:left w:w="100" w:type="dxa"/>
              <w:bottom w:w="100" w:type="dxa"/>
              <w:right w:w="100" w:type="dxa"/>
            </w:tcMar>
          </w:tcPr>
          <w:p w14:paraId="42BBCDE7" w14:textId="77777777" w:rsidR="00471A3D" w:rsidRDefault="00EF0B3C">
            <w:pPr>
              <w:widowControl w:val="0"/>
              <w:pBdr>
                <w:top w:val="nil"/>
                <w:left w:val="nil"/>
                <w:bottom w:val="nil"/>
                <w:right w:val="nil"/>
                <w:between w:val="nil"/>
              </w:pBdr>
              <w:spacing w:line="276" w:lineRule="auto"/>
              <w:ind w:firstLine="0"/>
              <w:jc w:val="right"/>
            </w:pPr>
            <w:r>
              <w:t>4</w:t>
            </w:r>
          </w:p>
        </w:tc>
        <w:tc>
          <w:tcPr>
            <w:tcW w:w="1160" w:type="dxa"/>
            <w:tcMar>
              <w:top w:w="100" w:type="dxa"/>
              <w:left w:w="100" w:type="dxa"/>
              <w:bottom w:w="100" w:type="dxa"/>
              <w:right w:w="100" w:type="dxa"/>
            </w:tcMar>
          </w:tcPr>
          <w:p w14:paraId="39D6E585" w14:textId="77777777" w:rsidR="00471A3D" w:rsidRDefault="00EF0B3C">
            <w:pPr>
              <w:widowControl w:val="0"/>
              <w:pBdr>
                <w:top w:val="nil"/>
                <w:left w:val="nil"/>
                <w:bottom w:val="nil"/>
                <w:right w:val="nil"/>
                <w:between w:val="nil"/>
              </w:pBdr>
              <w:spacing w:line="276" w:lineRule="auto"/>
              <w:ind w:firstLine="0"/>
              <w:jc w:val="right"/>
            </w:pPr>
            <w:r>
              <w:t>1.23</w:t>
            </w:r>
          </w:p>
        </w:tc>
        <w:tc>
          <w:tcPr>
            <w:tcW w:w="1160" w:type="dxa"/>
            <w:tcMar>
              <w:top w:w="100" w:type="dxa"/>
              <w:left w:w="100" w:type="dxa"/>
              <w:bottom w:w="100" w:type="dxa"/>
              <w:right w:w="100" w:type="dxa"/>
            </w:tcMar>
          </w:tcPr>
          <w:p w14:paraId="042FE78D" w14:textId="77777777" w:rsidR="00471A3D" w:rsidRDefault="00EF0B3C">
            <w:pPr>
              <w:widowControl w:val="0"/>
              <w:pBdr>
                <w:top w:val="nil"/>
                <w:left w:val="nil"/>
                <w:bottom w:val="nil"/>
                <w:right w:val="nil"/>
                <w:between w:val="nil"/>
              </w:pBdr>
              <w:spacing w:line="276" w:lineRule="auto"/>
              <w:ind w:firstLine="0"/>
              <w:jc w:val="right"/>
            </w:pPr>
            <w:r>
              <w:t>0.04</w:t>
            </w:r>
          </w:p>
        </w:tc>
        <w:tc>
          <w:tcPr>
            <w:tcW w:w="1160" w:type="dxa"/>
            <w:tcMar>
              <w:top w:w="100" w:type="dxa"/>
              <w:left w:w="100" w:type="dxa"/>
              <w:bottom w:w="100" w:type="dxa"/>
              <w:right w:w="100" w:type="dxa"/>
            </w:tcMar>
          </w:tcPr>
          <w:p w14:paraId="3CD2C398" w14:textId="77777777" w:rsidR="00471A3D" w:rsidRDefault="00EF0B3C">
            <w:pPr>
              <w:widowControl w:val="0"/>
              <w:pBdr>
                <w:top w:val="nil"/>
                <w:left w:val="nil"/>
                <w:bottom w:val="nil"/>
                <w:right w:val="nil"/>
                <w:between w:val="nil"/>
              </w:pBdr>
              <w:spacing w:line="276" w:lineRule="auto"/>
              <w:ind w:firstLine="0"/>
              <w:jc w:val="right"/>
            </w:pPr>
            <w:r>
              <w:t>3.91</w:t>
            </w:r>
          </w:p>
        </w:tc>
        <w:tc>
          <w:tcPr>
            <w:tcW w:w="1160" w:type="dxa"/>
            <w:tcMar>
              <w:top w:w="100" w:type="dxa"/>
              <w:left w:w="100" w:type="dxa"/>
              <w:bottom w:w="100" w:type="dxa"/>
              <w:right w:w="100" w:type="dxa"/>
            </w:tcMar>
          </w:tcPr>
          <w:p w14:paraId="7CA680F9" w14:textId="77777777" w:rsidR="00471A3D" w:rsidRDefault="00EF0B3C">
            <w:pPr>
              <w:widowControl w:val="0"/>
              <w:pBdr>
                <w:top w:val="nil"/>
                <w:left w:val="nil"/>
                <w:bottom w:val="nil"/>
                <w:right w:val="nil"/>
                <w:between w:val="nil"/>
              </w:pBdr>
              <w:spacing w:line="276" w:lineRule="auto"/>
              <w:ind w:firstLine="0"/>
              <w:jc w:val="right"/>
            </w:pPr>
            <w:r>
              <w:t>0.001</w:t>
            </w:r>
          </w:p>
        </w:tc>
      </w:tr>
      <w:tr w:rsidR="00471A3D" w14:paraId="24837FF5" w14:textId="77777777" w:rsidTr="00D7682F">
        <w:trPr>
          <w:trHeight w:val="20"/>
        </w:trPr>
        <w:tc>
          <w:tcPr>
            <w:tcW w:w="1995" w:type="dxa"/>
            <w:tcBorders>
              <w:top w:val="nil"/>
              <w:left w:val="nil"/>
              <w:bottom w:val="nil"/>
              <w:right w:val="nil"/>
            </w:tcBorders>
            <w:tcMar>
              <w:top w:w="100" w:type="dxa"/>
              <w:left w:w="100" w:type="dxa"/>
              <w:bottom w:w="100" w:type="dxa"/>
              <w:right w:w="100" w:type="dxa"/>
            </w:tcMar>
          </w:tcPr>
          <w:p w14:paraId="3C181CB7" w14:textId="77777777" w:rsidR="00471A3D" w:rsidRDefault="00EF0B3C">
            <w:pPr>
              <w:widowControl w:val="0"/>
              <w:pBdr>
                <w:top w:val="nil"/>
                <w:left w:val="nil"/>
                <w:bottom w:val="nil"/>
                <w:right w:val="nil"/>
                <w:between w:val="nil"/>
              </w:pBdr>
              <w:spacing w:line="276" w:lineRule="auto"/>
              <w:ind w:firstLine="0"/>
            </w:pPr>
            <w:r>
              <w:t>Depth x Site</w:t>
            </w:r>
          </w:p>
        </w:tc>
        <w:tc>
          <w:tcPr>
            <w:tcW w:w="645" w:type="dxa"/>
            <w:tcMar>
              <w:top w:w="100" w:type="dxa"/>
              <w:left w:w="100" w:type="dxa"/>
              <w:bottom w:w="100" w:type="dxa"/>
              <w:right w:w="100" w:type="dxa"/>
            </w:tcMar>
          </w:tcPr>
          <w:p w14:paraId="041273E6" w14:textId="77777777" w:rsidR="00471A3D" w:rsidRDefault="00EF0B3C">
            <w:pPr>
              <w:widowControl w:val="0"/>
              <w:pBdr>
                <w:top w:val="nil"/>
                <w:left w:val="nil"/>
                <w:bottom w:val="nil"/>
                <w:right w:val="nil"/>
                <w:between w:val="nil"/>
              </w:pBdr>
              <w:spacing w:line="276" w:lineRule="auto"/>
              <w:ind w:firstLine="0"/>
              <w:jc w:val="right"/>
            </w:pPr>
            <w:r>
              <w:t>4</w:t>
            </w:r>
          </w:p>
        </w:tc>
        <w:tc>
          <w:tcPr>
            <w:tcW w:w="1160" w:type="dxa"/>
            <w:tcMar>
              <w:top w:w="100" w:type="dxa"/>
              <w:left w:w="100" w:type="dxa"/>
              <w:bottom w:w="100" w:type="dxa"/>
              <w:right w:w="100" w:type="dxa"/>
            </w:tcMar>
          </w:tcPr>
          <w:p w14:paraId="52F4E2BF" w14:textId="77777777" w:rsidR="00471A3D" w:rsidRDefault="00EF0B3C">
            <w:pPr>
              <w:widowControl w:val="0"/>
              <w:pBdr>
                <w:top w:val="nil"/>
                <w:left w:val="nil"/>
                <w:bottom w:val="nil"/>
                <w:right w:val="nil"/>
                <w:between w:val="nil"/>
              </w:pBdr>
              <w:spacing w:line="276" w:lineRule="auto"/>
              <w:ind w:firstLine="0"/>
              <w:jc w:val="right"/>
            </w:pPr>
            <w:r>
              <w:t>1.49</w:t>
            </w:r>
          </w:p>
        </w:tc>
        <w:tc>
          <w:tcPr>
            <w:tcW w:w="1160" w:type="dxa"/>
            <w:tcMar>
              <w:top w:w="100" w:type="dxa"/>
              <w:left w:w="100" w:type="dxa"/>
              <w:bottom w:w="100" w:type="dxa"/>
              <w:right w:w="100" w:type="dxa"/>
            </w:tcMar>
          </w:tcPr>
          <w:p w14:paraId="17AB88F7" w14:textId="77777777" w:rsidR="00471A3D" w:rsidRDefault="00EF0B3C">
            <w:pPr>
              <w:widowControl w:val="0"/>
              <w:pBdr>
                <w:top w:val="nil"/>
                <w:left w:val="nil"/>
                <w:bottom w:val="nil"/>
                <w:right w:val="nil"/>
                <w:between w:val="nil"/>
              </w:pBdr>
              <w:spacing w:line="276" w:lineRule="auto"/>
              <w:ind w:firstLine="0"/>
              <w:jc w:val="right"/>
            </w:pPr>
            <w:r>
              <w:t>0.05</w:t>
            </w:r>
          </w:p>
        </w:tc>
        <w:tc>
          <w:tcPr>
            <w:tcW w:w="1160" w:type="dxa"/>
            <w:tcMar>
              <w:top w:w="100" w:type="dxa"/>
              <w:left w:w="100" w:type="dxa"/>
              <w:bottom w:w="100" w:type="dxa"/>
              <w:right w:w="100" w:type="dxa"/>
            </w:tcMar>
          </w:tcPr>
          <w:p w14:paraId="2AB21B76" w14:textId="77777777" w:rsidR="00471A3D" w:rsidRDefault="00EF0B3C">
            <w:pPr>
              <w:widowControl w:val="0"/>
              <w:pBdr>
                <w:top w:val="nil"/>
                <w:left w:val="nil"/>
                <w:bottom w:val="nil"/>
                <w:right w:val="nil"/>
                <w:between w:val="nil"/>
              </w:pBdr>
              <w:spacing w:line="276" w:lineRule="auto"/>
              <w:ind w:firstLine="0"/>
              <w:jc w:val="right"/>
            </w:pPr>
            <w:r>
              <w:t>4.76</w:t>
            </w:r>
          </w:p>
        </w:tc>
        <w:tc>
          <w:tcPr>
            <w:tcW w:w="1160" w:type="dxa"/>
            <w:tcMar>
              <w:top w:w="100" w:type="dxa"/>
              <w:left w:w="100" w:type="dxa"/>
              <w:bottom w:w="100" w:type="dxa"/>
              <w:right w:w="100" w:type="dxa"/>
            </w:tcMar>
          </w:tcPr>
          <w:p w14:paraId="0DD44C65" w14:textId="77777777" w:rsidR="00471A3D" w:rsidRDefault="00EF0B3C">
            <w:pPr>
              <w:widowControl w:val="0"/>
              <w:pBdr>
                <w:top w:val="nil"/>
                <w:left w:val="nil"/>
                <w:bottom w:val="nil"/>
                <w:right w:val="nil"/>
                <w:between w:val="nil"/>
              </w:pBdr>
              <w:spacing w:line="276" w:lineRule="auto"/>
              <w:ind w:firstLine="0"/>
              <w:jc w:val="right"/>
            </w:pPr>
            <w:r>
              <w:t>0.001</w:t>
            </w:r>
          </w:p>
        </w:tc>
      </w:tr>
      <w:tr w:rsidR="00471A3D" w14:paraId="54BDD986" w14:textId="77777777" w:rsidTr="00D7682F">
        <w:trPr>
          <w:trHeight w:val="20"/>
        </w:trPr>
        <w:tc>
          <w:tcPr>
            <w:tcW w:w="1995" w:type="dxa"/>
            <w:tcBorders>
              <w:top w:val="nil"/>
              <w:left w:val="nil"/>
              <w:bottom w:val="nil"/>
              <w:right w:val="nil"/>
            </w:tcBorders>
            <w:tcMar>
              <w:top w:w="100" w:type="dxa"/>
              <w:left w:w="100" w:type="dxa"/>
              <w:bottom w:w="100" w:type="dxa"/>
              <w:right w:w="100" w:type="dxa"/>
            </w:tcMar>
          </w:tcPr>
          <w:p w14:paraId="63D0957F" w14:textId="77777777" w:rsidR="00471A3D" w:rsidRDefault="00EF0B3C">
            <w:pPr>
              <w:widowControl w:val="0"/>
              <w:pBdr>
                <w:top w:val="nil"/>
                <w:left w:val="nil"/>
                <w:bottom w:val="nil"/>
                <w:right w:val="nil"/>
                <w:between w:val="nil"/>
              </w:pBdr>
              <w:spacing w:line="276" w:lineRule="auto"/>
              <w:ind w:firstLine="0"/>
            </w:pPr>
            <w:r>
              <w:t>Depth X Year</w:t>
            </w:r>
          </w:p>
        </w:tc>
        <w:tc>
          <w:tcPr>
            <w:tcW w:w="645" w:type="dxa"/>
            <w:tcMar>
              <w:top w:w="100" w:type="dxa"/>
              <w:left w:w="100" w:type="dxa"/>
              <w:bottom w:w="100" w:type="dxa"/>
              <w:right w:w="100" w:type="dxa"/>
            </w:tcMar>
          </w:tcPr>
          <w:p w14:paraId="54040B84" w14:textId="77777777" w:rsidR="00471A3D" w:rsidRDefault="00EF0B3C">
            <w:pPr>
              <w:widowControl w:val="0"/>
              <w:pBdr>
                <w:top w:val="nil"/>
                <w:left w:val="nil"/>
                <w:bottom w:val="nil"/>
                <w:right w:val="nil"/>
                <w:between w:val="nil"/>
              </w:pBdr>
              <w:spacing w:line="276" w:lineRule="auto"/>
              <w:ind w:firstLine="0"/>
              <w:jc w:val="right"/>
            </w:pPr>
            <w:r>
              <w:t>4</w:t>
            </w:r>
          </w:p>
        </w:tc>
        <w:tc>
          <w:tcPr>
            <w:tcW w:w="1160" w:type="dxa"/>
            <w:tcMar>
              <w:top w:w="100" w:type="dxa"/>
              <w:left w:w="100" w:type="dxa"/>
              <w:bottom w:w="100" w:type="dxa"/>
              <w:right w:w="100" w:type="dxa"/>
            </w:tcMar>
          </w:tcPr>
          <w:p w14:paraId="3A3AB3C0" w14:textId="77777777" w:rsidR="00471A3D" w:rsidRDefault="00EF0B3C">
            <w:pPr>
              <w:widowControl w:val="0"/>
              <w:pBdr>
                <w:top w:val="nil"/>
                <w:left w:val="nil"/>
                <w:bottom w:val="nil"/>
                <w:right w:val="nil"/>
                <w:between w:val="nil"/>
              </w:pBdr>
              <w:spacing w:line="276" w:lineRule="auto"/>
              <w:ind w:firstLine="0"/>
              <w:jc w:val="right"/>
            </w:pPr>
            <w:r>
              <w:t>0.74</w:t>
            </w:r>
          </w:p>
        </w:tc>
        <w:tc>
          <w:tcPr>
            <w:tcW w:w="1160" w:type="dxa"/>
            <w:tcMar>
              <w:top w:w="100" w:type="dxa"/>
              <w:left w:w="100" w:type="dxa"/>
              <w:bottom w:w="100" w:type="dxa"/>
              <w:right w:w="100" w:type="dxa"/>
            </w:tcMar>
          </w:tcPr>
          <w:p w14:paraId="790E9CB2" w14:textId="77777777" w:rsidR="00471A3D" w:rsidRDefault="00EF0B3C">
            <w:pPr>
              <w:widowControl w:val="0"/>
              <w:pBdr>
                <w:top w:val="nil"/>
                <w:left w:val="nil"/>
                <w:bottom w:val="nil"/>
                <w:right w:val="nil"/>
                <w:between w:val="nil"/>
              </w:pBdr>
              <w:spacing w:line="276" w:lineRule="auto"/>
              <w:ind w:firstLine="0"/>
              <w:jc w:val="right"/>
            </w:pPr>
            <w:r>
              <w:t>0.02</w:t>
            </w:r>
          </w:p>
        </w:tc>
        <w:tc>
          <w:tcPr>
            <w:tcW w:w="1160" w:type="dxa"/>
            <w:tcMar>
              <w:top w:w="100" w:type="dxa"/>
              <w:left w:w="100" w:type="dxa"/>
              <w:bottom w:w="100" w:type="dxa"/>
              <w:right w:w="100" w:type="dxa"/>
            </w:tcMar>
          </w:tcPr>
          <w:p w14:paraId="409E5199" w14:textId="77777777" w:rsidR="00471A3D" w:rsidRDefault="00EF0B3C">
            <w:pPr>
              <w:widowControl w:val="0"/>
              <w:pBdr>
                <w:top w:val="nil"/>
                <w:left w:val="nil"/>
                <w:bottom w:val="nil"/>
                <w:right w:val="nil"/>
                <w:between w:val="nil"/>
              </w:pBdr>
              <w:spacing w:line="276" w:lineRule="auto"/>
              <w:ind w:firstLine="0"/>
              <w:jc w:val="right"/>
            </w:pPr>
            <w:r>
              <w:t>2.38</w:t>
            </w:r>
          </w:p>
        </w:tc>
        <w:tc>
          <w:tcPr>
            <w:tcW w:w="1160" w:type="dxa"/>
            <w:tcMar>
              <w:top w:w="100" w:type="dxa"/>
              <w:left w:w="100" w:type="dxa"/>
              <w:bottom w:w="100" w:type="dxa"/>
              <w:right w:w="100" w:type="dxa"/>
            </w:tcMar>
          </w:tcPr>
          <w:p w14:paraId="14AD3B05" w14:textId="77777777" w:rsidR="00471A3D" w:rsidRDefault="00EF0B3C">
            <w:pPr>
              <w:widowControl w:val="0"/>
              <w:pBdr>
                <w:top w:val="nil"/>
                <w:left w:val="nil"/>
                <w:bottom w:val="nil"/>
                <w:right w:val="nil"/>
                <w:between w:val="nil"/>
              </w:pBdr>
              <w:spacing w:line="276" w:lineRule="auto"/>
              <w:ind w:firstLine="0"/>
              <w:jc w:val="right"/>
            </w:pPr>
            <w:r>
              <w:t>0.018</w:t>
            </w:r>
          </w:p>
        </w:tc>
      </w:tr>
      <w:tr w:rsidR="00471A3D" w14:paraId="43FB2AC2" w14:textId="77777777" w:rsidTr="00D7682F">
        <w:trPr>
          <w:trHeight w:val="20"/>
        </w:trPr>
        <w:tc>
          <w:tcPr>
            <w:tcW w:w="1995" w:type="dxa"/>
            <w:tcBorders>
              <w:top w:val="nil"/>
              <w:left w:val="nil"/>
              <w:bottom w:val="nil"/>
              <w:right w:val="nil"/>
            </w:tcBorders>
            <w:tcMar>
              <w:top w:w="100" w:type="dxa"/>
              <w:left w:w="100" w:type="dxa"/>
              <w:bottom w:w="100" w:type="dxa"/>
              <w:right w:w="100" w:type="dxa"/>
            </w:tcMar>
          </w:tcPr>
          <w:p w14:paraId="124ED80D" w14:textId="77777777" w:rsidR="00471A3D" w:rsidRDefault="00EF0B3C">
            <w:pPr>
              <w:widowControl w:val="0"/>
              <w:pBdr>
                <w:top w:val="nil"/>
                <w:left w:val="nil"/>
                <w:bottom w:val="nil"/>
                <w:right w:val="nil"/>
                <w:between w:val="nil"/>
              </w:pBdr>
              <w:spacing w:line="276" w:lineRule="auto"/>
              <w:ind w:firstLine="0"/>
            </w:pPr>
            <w:r>
              <w:t>Site X Year</w:t>
            </w:r>
          </w:p>
        </w:tc>
        <w:tc>
          <w:tcPr>
            <w:tcW w:w="645" w:type="dxa"/>
            <w:tcMar>
              <w:top w:w="100" w:type="dxa"/>
              <w:left w:w="100" w:type="dxa"/>
              <w:bottom w:w="100" w:type="dxa"/>
              <w:right w:w="100" w:type="dxa"/>
            </w:tcMar>
          </w:tcPr>
          <w:p w14:paraId="75C3338D" w14:textId="77777777" w:rsidR="00471A3D" w:rsidRDefault="00EF0B3C">
            <w:pPr>
              <w:widowControl w:val="0"/>
              <w:pBdr>
                <w:top w:val="nil"/>
                <w:left w:val="nil"/>
                <w:bottom w:val="nil"/>
                <w:right w:val="nil"/>
                <w:between w:val="nil"/>
              </w:pBdr>
              <w:spacing w:line="276" w:lineRule="auto"/>
              <w:ind w:firstLine="0"/>
              <w:jc w:val="right"/>
            </w:pPr>
            <w:r>
              <w:t>15</w:t>
            </w:r>
          </w:p>
        </w:tc>
        <w:tc>
          <w:tcPr>
            <w:tcW w:w="1160" w:type="dxa"/>
            <w:tcMar>
              <w:top w:w="100" w:type="dxa"/>
              <w:left w:w="100" w:type="dxa"/>
              <w:bottom w:w="100" w:type="dxa"/>
              <w:right w:w="100" w:type="dxa"/>
            </w:tcMar>
          </w:tcPr>
          <w:p w14:paraId="5C9D9757" w14:textId="77777777" w:rsidR="00471A3D" w:rsidRDefault="00EF0B3C">
            <w:pPr>
              <w:widowControl w:val="0"/>
              <w:pBdr>
                <w:top w:val="nil"/>
                <w:left w:val="nil"/>
                <w:bottom w:val="nil"/>
                <w:right w:val="nil"/>
                <w:between w:val="nil"/>
              </w:pBdr>
              <w:spacing w:line="276" w:lineRule="auto"/>
              <w:ind w:firstLine="0"/>
              <w:jc w:val="right"/>
            </w:pPr>
            <w:r>
              <w:t>2.02</w:t>
            </w:r>
          </w:p>
        </w:tc>
        <w:tc>
          <w:tcPr>
            <w:tcW w:w="1160" w:type="dxa"/>
            <w:tcMar>
              <w:top w:w="100" w:type="dxa"/>
              <w:left w:w="100" w:type="dxa"/>
              <w:bottom w:w="100" w:type="dxa"/>
              <w:right w:w="100" w:type="dxa"/>
            </w:tcMar>
          </w:tcPr>
          <w:p w14:paraId="24C3CCD5" w14:textId="77777777" w:rsidR="00471A3D" w:rsidRDefault="00EF0B3C">
            <w:pPr>
              <w:widowControl w:val="0"/>
              <w:pBdr>
                <w:top w:val="nil"/>
                <w:left w:val="nil"/>
                <w:bottom w:val="nil"/>
                <w:right w:val="nil"/>
                <w:between w:val="nil"/>
              </w:pBdr>
              <w:spacing w:line="276" w:lineRule="auto"/>
              <w:ind w:firstLine="0"/>
              <w:jc w:val="right"/>
            </w:pPr>
            <w:r>
              <w:t>0.06</w:t>
            </w:r>
          </w:p>
        </w:tc>
        <w:tc>
          <w:tcPr>
            <w:tcW w:w="1160" w:type="dxa"/>
            <w:tcMar>
              <w:top w:w="100" w:type="dxa"/>
              <w:left w:w="100" w:type="dxa"/>
              <w:bottom w:w="100" w:type="dxa"/>
              <w:right w:w="100" w:type="dxa"/>
            </w:tcMar>
          </w:tcPr>
          <w:p w14:paraId="0695D442" w14:textId="77777777" w:rsidR="00471A3D" w:rsidRDefault="00EF0B3C">
            <w:pPr>
              <w:widowControl w:val="0"/>
              <w:pBdr>
                <w:top w:val="nil"/>
                <w:left w:val="nil"/>
                <w:bottom w:val="nil"/>
                <w:right w:val="nil"/>
                <w:between w:val="nil"/>
              </w:pBdr>
              <w:spacing w:line="276" w:lineRule="auto"/>
              <w:ind w:firstLine="0"/>
              <w:jc w:val="right"/>
            </w:pPr>
            <w:r>
              <w:t>1.72</w:t>
            </w:r>
          </w:p>
        </w:tc>
        <w:tc>
          <w:tcPr>
            <w:tcW w:w="1160" w:type="dxa"/>
            <w:tcMar>
              <w:top w:w="100" w:type="dxa"/>
              <w:left w:w="100" w:type="dxa"/>
              <w:bottom w:w="100" w:type="dxa"/>
              <w:right w:w="100" w:type="dxa"/>
            </w:tcMar>
          </w:tcPr>
          <w:p w14:paraId="3CFCA964" w14:textId="77777777" w:rsidR="00471A3D" w:rsidRDefault="00EF0B3C">
            <w:pPr>
              <w:widowControl w:val="0"/>
              <w:pBdr>
                <w:top w:val="nil"/>
                <w:left w:val="nil"/>
                <w:bottom w:val="nil"/>
                <w:right w:val="nil"/>
                <w:between w:val="nil"/>
              </w:pBdr>
              <w:spacing w:line="276" w:lineRule="auto"/>
              <w:ind w:firstLine="0"/>
              <w:jc w:val="right"/>
            </w:pPr>
            <w:r>
              <w:t>0.01</w:t>
            </w:r>
          </w:p>
        </w:tc>
      </w:tr>
      <w:tr w:rsidR="00471A3D" w14:paraId="36E55EED" w14:textId="77777777" w:rsidTr="00D7682F">
        <w:trPr>
          <w:trHeight w:val="20"/>
        </w:trPr>
        <w:tc>
          <w:tcPr>
            <w:tcW w:w="1995" w:type="dxa"/>
            <w:tcBorders>
              <w:top w:val="nil"/>
              <w:left w:val="nil"/>
              <w:bottom w:val="single" w:sz="4" w:space="0" w:color="auto"/>
              <w:right w:val="nil"/>
            </w:tcBorders>
            <w:tcMar>
              <w:top w:w="100" w:type="dxa"/>
              <w:left w:w="100" w:type="dxa"/>
              <w:bottom w:w="100" w:type="dxa"/>
              <w:right w:w="100" w:type="dxa"/>
            </w:tcMar>
          </w:tcPr>
          <w:p w14:paraId="15A42E9E" w14:textId="77777777" w:rsidR="00471A3D" w:rsidRDefault="00EF0B3C">
            <w:pPr>
              <w:widowControl w:val="0"/>
              <w:pBdr>
                <w:top w:val="nil"/>
                <w:left w:val="nil"/>
                <w:bottom w:val="nil"/>
                <w:right w:val="nil"/>
                <w:between w:val="nil"/>
              </w:pBdr>
              <w:spacing w:line="276" w:lineRule="auto"/>
              <w:ind w:firstLine="0"/>
            </w:pPr>
            <w:r>
              <w:t>Residual</w:t>
            </w:r>
          </w:p>
        </w:tc>
        <w:tc>
          <w:tcPr>
            <w:tcW w:w="645" w:type="dxa"/>
            <w:tcBorders>
              <w:bottom w:val="single" w:sz="4" w:space="0" w:color="auto"/>
            </w:tcBorders>
            <w:tcMar>
              <w:top w:w="100" w:type="dxa"/>
              <w:left w:w="100" w:type="dxa"/>
              <w:bottom w:w="100" w:type="dxa"/>
              <w:right w:w="100" w:type="dxa"/>
            </w:tcMar>
          </w:tcPr>
          <w:p w14:paraId="569D2A94" w14:textId="77777777" w:rsidR="00471A3D" w:rsidRDefault="00EF0B3C">
            <w:pPr>
              <w:widowControl w:val="0"/>
              <w:pBdr>
                <w:top w:val="nil"/>
                <w:left w:val="nil"/>
                <w:bottom w:val="nil"/>
                <w:right w:val="nil"/>
                <w:between w:val="nil"/>
              </w:pBdr>
              <w:spacing w:line="276" w:lineRule="auto"/>
              <w:ind w:firstLine="0"/>
              <w:jc w:val="right"/>
            </w:pPr>
            <w:r>
              <w:t>269</w:t>
            </w:r>
          </w:p>
        </w:tc>
        <w:tc>
          <w:tcPr>
            <w:tcW w:w="1160" w:type="dxa"/>
            <w:tcBorders>
              <w:bottom w:val="single" w:sz="4" w:space="0" w:color="auto"/>
            </w:tcBorders>
            <w:tcMar>
              <w:top w:w="100" w:type="dxa"/>
              <w:left w:w="100" w:type="dxa"/>
              <w:bottom w:w="100" w:type="dxa"/>
              <w:right w:w="100" w:type="dxa"/>
            </w:tcMar>
          </w:tcPr>
          <w:p w14:paraId="66775F08" w14:textId="77777777" w:rsidR="00471A3D" w:rsidRDefault="00EF0B3C">
            <w:pPr>
              <w:widowControl w:val="0"/>
              <w:pBdr>
                <w:top w:val="nil"/>
                <w:left w:val="nil"/>
                <w:bottom w:val="nil"/>
                <w:right w:val="nil"/>
                <w:between w:val="nil"/>
              </w:pBdr>
              <w:spacing w:line="276" w:lineRule="auto"/>
              <w:ind w:firstLine="0"/>
              <w:jc w:val="right"/>
            </w:pPr>
            <w:r>
              <w:t>21.08</w:t>
            </w:r>
          </w:p>
        </w:tc>
        <w:tc>
          <w:tcPr>
            <w:tcW w:w="1160" w:type="dxa"/>
            <w:tcBorders>
              <w:bottom w:val="single" w:sz="4" w:space="0" w:color="auto"/>
            </w:tcBorders>
            <w:tcMar>
              <w:top w:w="100" w:type="dxa"/>
              <w:left w:w="100" w:type="dxa"/>
              <w:bottom w:w="100" w:type="dxa"/>
              <w:right w:w="100" w:type="dxa"/>
            </w:tcMar>
          </w:tcPr>
          <w:p w14:paraId="0C85ABFF" w14:textId="77777777" w:rsidR="00471A3D" w:rsidRDefault="00EF0B3C">
            <w:pPr>
              <w:widowControl w:val="0"/>
              <w:pBdr>
                <w:top w:val="nil"/>
                <w:left w:val="nil"/>
                <w:bottom w:val="nil"/>
                <w:right w:val="nil"/>
                <w:between w:val="nil"/>
              </w:pBdr>
              <w:spacing w:line="276" w:lineRule="auto"/>
              <w:ind w:firstLine="0"/>
              <w:jc w:val="right"/>
            </w:pPr>
            <w:r>
              <w:t>0.68</w:t>
            </w:r>
          </w:p>
        </w:tc>
        <w:tc>
          <w:tcPr>
            <w:tcW w:w="1160" w:type="dxa"/>
            <w:tcBorders>
              <w:bottom w:val="single" w:sz="4" w:space="0" w:color="auto"/>
            </w:tcBorders>
            <w:tcMar>
              <w:top w:w="100" w:type="dxa"/>
              <w:left w:w="100" w:type="dxa"/>
              <w:bottom w:w="100" w:type="dxa"/>
              <w:right w:w="100" w:type="dxa"/>
            </w:tcMar>
          </w:tcPr>
          <w:p w14:paraId="7F24134D" w14:textId="77777777" w:rsidR="00471A3D" w:rsidRDefault="00EF0B3C">
            <w:pPr>
              <w:widowControl w:val="0"/>
              <w:pBdr>
                <w:top w:val="nil"/>
                <w:left w:val="nil"/>
                <w:bottom w:val="nil"/>
                <w:right w:val="nil"/>
                <w:between w:val="nil"/>
              </w:pBdr>
              <w:spacing w:line="276" w:lineRule="auto"/>
              <w:ind w:firstLine="0"/>
              <w:jc w:val="right"/>
            </w:pPr>
            <w:r>
              <w:t xml:space="preserve"> </w:t>
            </w:r>
          </w:p>
        </w:tc>
        <w:tc>
          <w:tcPr>
            <w:tcW w:w="1160" w:type="dxa"/>
            <w:tcBorders>
              <w:bottom w:val="single" w:sz="4" w:space="0" w:color="auto"/>
            </w:tcBorders>
            <w:tcMar>
              <w:top w:w="100" w:type="dxa"/>
              <w:left w:w="100" w:type="dxa"/>
              <w:bottom w:w="100" w:type="dxa"/>
              <w:right w:w="100" w:type="dxa"/>
            </w:tcMar>
          </w:tcPr>
          <w:p w14:paraId="26055D9F" w14:textId="77777777" w:rsidR="00471A3D" w:rsidRDefault="00EF0B3C">
            <w:pPr>
              <w:widowControl w:val="0"/>
              <w:pBdr>
                <w:top w:val="nil"/>
                <w:left w:val="nil"/>
                <w:bottom w:val="nil"/>
                <w:right w:val="nil"/>
                <w:between w:val="nil"/>
              </w:pBdr>
              <w:spacing w:line="276" w:lineRule="auto"/>
              <w:ind w:firstLine="0"/>
              <w:jc w:val="right"/>
            </w:pPr>
            <w:r>
              <w:t xml:space="preserve"> </w:t>
            </w:r>
          </w:p>
        </w:tc>
      </w:tr>
    </w:tbl>
    <w:p w14:paraId="18776C7D" w14:textId="77777777" w:rsidR="00471A3D" w:rsidRDefault="00471A3D" w:rsidP="000D6AFE">
      <w:bookmarkStart w:id="51" w:name="_7mx6lcdim2sk" w:colFirst="0" w:colLast="0"/>
      <w:bookmarkEnd w:id="51"/>
    </w:p>
    <w:p w14:paraId="3889A857" w14:textId="77777777" w:rsidR="00471A3D" w:rsidRDefault="00EF0B3C" w:rsidP="005F4119">
      <w:pPr>
        <w:pStyle w:val="Heading5"/>
        <w:ind w:right="900"/>
      </w:pPr>
      <w:bookmarkStart w:id="52" w:name="_q9i8fb532wt5" w:colFirst="0" w:colLast="0"/>
      <w:bookmarkEnd w:id="52"/>
      <w:r>
        <w:t xml:space="preserve">Table S9. Results of permutation-based multivariate analysis of variance PerMANOVA for rockfish </w:t>
      </w:r>
      <w:r>
        <w:rPr>
          <w:i/>
        </w:rPr>
        <w:t>Sebastes</w:t>
      </w:r>
      <w:r>
        <w:t xml:space="preserve"> spp young of year assemblage structure at five sites along the Washington coast at two depths (5-m, 10-m) from 2016-2021.</w:t>
      </w:r>
    </w:p>
    <w:p w14:paraId="140BDC89" w14:textId="77777777" w:rsidR="00471A3D" w:rsidRDefault="00471A3D"/>
    <w:tbl>
      <w:tblPr>
        <w:tblStyle w:val="a7"/>
        <w:tblW w:w="7280" w:type="dxa"/>
        <w:tblBorders>
          <w:top w:val="nil"/>
          <w:left w:val="nil"/>
          <w:bottom w:val="nil"/>
          <w:right w:val="nil"/>
          <w:insideH w:val="nil"/>
          <w:insideV w:val="nil"/>
        </w:tblBorders>
        <w:tblLayout w:type="fixed"/>
        <w:tblLook w:val="0600" w:firstRow="0" w:lastRow="0" w:firstColumn="0" w:lastColumn="0" w:noHBand="1" w:noVBand="1"/>
      </w:tblPr>
      <w:tblGrid>
        <w:gridCol w:w="1995"/>
        <w:gridCol w:w="645"/>
        <w:gridCol w:w="1160"/>
        <w:gridCol w:w="1160"/>
        <w:gridCol w:w="1160"/>
        <w:gridCol w:w="1160"/>
      </w:tblGrid>
      <w:tr w:rsidR="00471A3D" w:rsidRPr="00D7682F" w14:paraId="4E661FEE" w14:textId="77777777" w:rsidTr="00D7682F">
        <w:trPr>
          <w:trHeight w:val="500"/>
        </w:trPr>
        <w:tc>
          <w:tcPr>
            <w:tcW w:w="1995" w:type="dxa"/>
            <w:tcBorders>
              <w:top w:val="nil"/>
              <w:left w:val="nil"/>
              <w:bottom w:val="single" w:sz="4" w:space="0" w:color="auto"/>
              <w:right w:val="nil"/>
            </w:tcBorders>
            <w:tcMar>
              <w:top w:w="100" w:type="dxa"/>
              <w:left w:w="100" w:type="dxa"/>
              <w:bottom w:w="100" w:type="dxa"/>
              <w:right w:w="100" w:type="dxa"/>
            </w:tcMar>
          </w:tcPr>
          <w:p w14:paraId="26183FD3" w14:textId="77777777" w:rsidR="00471A3D" w:rsidRPr="00D7682F" w:rsidRDefault="00EF0B3C">
            <w:pPr>
              <w:widowControl w:val="0"/>
              <w:pBdr>
                <w:top w:val="nil"/>
                <w:left w:val="nil"/>
                <w:bottom w:val="nil"/>
                <w:right w:val="nil"/>
                <w:between w:val="nil"/>
              </w:pBdr>
              <w:spacing w:line="276" w:lineRule="auto"/>
              <w:ind w:firstLine="0"/>
            </w:pPr>
            <w:r w:rsidRPr="00D7682F">
              <w:t xml:space="preserve"> </w:t>
            </w:r>
          </w:p>
        </w:tc>
        <w:tc>
          <w:tcPr>
            <w:tcW w:w="645" w:type="dxa"/>
            <w:tcBorders>
              <w:top w:val="nil"/>
              <w:left w:val="nil"/>
              <w:bottom w:val="single" w:sz="4" w:space="0" w:color="auto"/>
              <w:right w:val="nil"/>
            </w:tcBorders>
            <w:tcMar>
              <w:top w:w="100" w:type="dxa"/>
              <w:left w:w="100" w:type="dxa"/>
              <w:bottom w:w="100" w:type="dxa"/>
              <w:right w:w="100" w:type="dxa"/>
            </w:tcMar>
          </w:tcPr>
          <w:p w14:paraId="0B554325" w14:textId="77777777" w:rsidR="00471A3D" w:rsidRPr="00D7682F" w:rsidRDefault="00EF0B3C">
            <w:pPr>
              <w:widowControl w:val="0"/>
              <w:pBdr>
                <w:top w:val="nil"/>
                <w:left w:val="nil"/>
                <w:bottom w:val="nil"/>
                <w:right w:val="nil"/>
                <w:between w:val="nil"/>
              </w:pBdr>
              <w:spacing w:line="276" w:lineRule="auto"/>
              <w:ind w:firstLine="0"/>
            </w:pPr>
            <w:r w:rsidRPr="00D7682F">
              <w:t>DF</w:t>
            </w:r>
          </w:p>
        </w:tc>
        <w:tc>
          <w:tcPr>
            <w:tcW w:w="1160" w:type="dxa"/>
            <w:tcBorders>
              <w:top w:val="nil"/>
              <w:left w:val="nil"/>
              <w:bottom w:val="single" w:sz="4" w:space="0" w:color="auto"/>
              <w:right w:val="nil"/>
            </w:tcBorders>
            <w:tcMar>
              <w:top w:w="100" w:type="dxa"/>
              <w:left w:w="100" w:type="dxa"/>
              <w:bottom w:w="100" w:type="dxa"/>
              <w:right w:w="100" w:type="dxa"/>
            </w:tcMar>
          </w:tcPr>
          <w:p w14:paraId="60FD8C79" w14:textId="77777777" w:rsidR="00471A3D" w:rsidRPr="00D7682F" w:rsidRDefault="00EF0B3C">
            <w:pPr>
              <w:widowControl w:val="0"/>
              <w:pBdr>
                <w:top w:val="nil"/>
                <w:left w:val="nil"/>
                <w:bottom w:val="nil"/>
                <w:right w:val="nil"/>
                <w:between w:val="nil"/>
              </w:pBdr>
              <w:spacing w:line="276" w:lineRule="auto"/>
              <w:ind w:firstLine="0"/>
            </w:pPr>
            <w:r w:rsidRPr="00D7682F">
              <w:t>MS</w:t>
            </w:r>
          </w:p>
        </w:tc>
        <w:tc>
          <w:tcPr>
            <w:tcW w:w="1160" w:type="dxa"/>
            <w:tcBorders>
              <w:top w:val="nil"/>
              <w:left w:val="nil"/>
              <w:bottom w:val="single" w:sz="4" w:space="0" w:color="auto"/>
              <w:right w:val="nil"/>
            </w:tcBorders>
            <w:tcMar>
              <w:top w:w="100" w:type="dxa"/>
              <w:left w:w="100" w:type="dxa"/>
              <w:bottom w:w="100" w:type="dxa"/>
              <w:right w:w="100" w:type="dxa"/>
            </w:tcMar>
          </w:tcPr>
          <w:p w14:paraId="7A02FA56" w14:textId="77777777" w:rsidR="00471A3D" w:rsidRPr="00D7682F" w:rsidRDefault="00EF0B3C">
            <w:pPr>
              <w:widowControl w:val="0"/>
              <w:pBdr>
                <w:top w:val="nil"/>
                <w:left w:val="nil"/>
                <w:bottom w:val="nil"/>
                <w:right w:val="nil"/>
                <w:between w:val="nil"/>
              </w:pBdr>
              <w:spacing w:line="276" w:lineRule="auto"/>
              <w:ind w:firstLine="0"/>
            </w:pPr>
            <w:r w:rsidRPr="00D7682F">
              <w:t>R2</w:t>
            </w:r>
          </w:p>
        </w:tc>
        <w:tc>
          <w:tcPr>
            <w:tcW w:w="1160" w:type="dxa"/>
            <w:tcBorders>
              <w:top w:val="nil"/>
              <w:left w:val="nil"/>
              <w:bottom w:val="single" w:sz="4" w:space="0" w:color="auto"/>
              <w:right w:val="nil"/>
            </w:tcBorders>
            <w:tcMar>
              <w:top w:w="100" w:type="dxa"/>
              <w:left w:w="100" w:type="dxa"/>
              <w:bottom w:w="100" w:type="dxa"/>
              <w:right w:w="100" w:type="dxa"/>
            </w:tcMar>
          </w:tcPr>
          <w:p w14:paraId="5F4AA329" w14:textId="77777777" w:rsidR="00471A3D" w:rsidRPr="00D7682F" w:rsidRDefault="00EF0B3C">
            <w:pPr>
              <w:widowControl w:val="0"/>
              <w:pBdr>
                <w:top w:val="nil"/>
                <w:left w:val="nil"/>
                <w:bottom w:val="nil"/>
                <w:right w:val="nil"/>
                <w:between w:val="nil"/>
              </w:pBdr>
              <w:spacing w:line="276" w:lineRule="auto"/>
              <w:ind w:firstLine="0"/>
            </w:pPr>
            <w:r w:rsidRPr="00D7682F">
              <w:t>F</w:t>
            </w:r>
          </w:p>
        </w:tc>
        <w:tc>
          <w:tcPr>
            <w:tcW w:w="1160" w:type="dxa"/>
            <w:tcBorders>
              <w:top w:val="nil"/>
              <w:left w:val="nil"/>
              <w:bottom w:val="single" w:sz="4" w:space="0" w:color="auto"/>
              <w:right w:val="nil"/>
            </w:tcBorders>
            <w:tcMar>
              <w:top w:w="100" w:type="dxa"/>
              <w:left w:w="100" w:type="dxa"/>
              <w:bottom w:w="100" w:type="dxa"/>
              <w:right w:w="100" w:type="dxa"/>
            </w:tcMar>
          </w:tcPr>
          <w:p w14:paraId="4D6247B7" w14:textId="77777777" w:rsidR="00471A3D" w:rsidRPr="00D7682F" w:rsidRDefault="00EF0B3C">
            <w:pPr>
              <w:widowControl w:val="0"/>
              <w:pBdr>
                <w:top w:val="nil"/>
                <w:left w:val="nil"/>
                <w:bottom w:val="nil"/>
                <w:right w:val="nil"/>
                <w:between w:val="nil"/>
              </w:pBdr>
              <w:spacing w:line="276" w:lineRule="auto"/>
              <w:ind w:firstLine="0"/>
            </w:pPr>
            <w:r w:rsidRPr="00D7682F">
              <w:t>p-value</w:t>
            </w:r>
          </w:p>
        </w:tc>
      </w:tr>
      <w:tr w:rsidR="00471A3D" w14:paraId="3F989F23" w14:textId="77777777" w:rsidTr="00D7682F">
        <w:trPr>
          <w:trHeight w:val="20"/>
        </w:trPr>
        <w:tc>
          <w:tcPr>
            <w:tcW w:w="1995" w:type="dxa"/>
            <w:tcBorders>
              <w:top w:val="single" w:sz="4" w:space="0" w:color="auto"/>
              <w:left w:val="nil"/>
              <w:bottom w:val="nil"/>
              <w:right w:val="nil"/>
            </w:tcBorders>
            <w:tcMar>
              <w:top w:w="100" w:type="dxa"/>
              <w:left w:w="100" w:type="dxa"/>
              <w:bottom w:w="100" w:type="dxa"/>
              <w:right w:w="100" w:type="dxa"/>
            </w:tcMar>
          </w:tcPr>
          <w:p w14:paraId="3EE3CF3E" w14:textId="77777777" w:rsidR="00471A3D" w:rsidRDefault="00EF0B3C">
            <w:pPr>
              <w:widowControl w:val="0"/>
              <w:pBdr>
                <w:top w:val="nil"/>
                <w:left w:val="nil"/>
                <w:bottom w:val="nil"/>
                <w:right w:val="nil"/>
                <w:between w:val="nil"/>
              </w:pBdr>
              <w:spacing w:line="276" w:lineRule="auto"/>
              <w:ind w:firstLine="0"/>
            </w:pPr>
            <w:r>
              <w:t>Depth</w:t>
            </w:r>
          </w:p>
        </w:tc>
        <w:tc>
          <w:tcPr>
            <w:tcW w:w="645" w:type="dxa"/>
            <w:tcBorders>
              <w:top w:val="single" w:sz="4" w:space="0" w:color="auto"/>
            </w:tcBorders>
            <w:tcMar>
              <w:top w:w="100" w:type="dxa"/>
              <w:left w:w="100" w:type="dxa"/>
              <w:bottom w:w="100" w:type="dxa"/>
              <w:right w:w="100" w:type="dxa"/>
            </w:tcMar>
          </w:tcPr>
          <w:p w14:paraId="449258F0" w14:textId="77777777" w:rsidR="00471A3D" w:rsidRDefault="00EF0B3C">
            <w:pPr>
              <w:widowControl w:val="0"/>
              <w:pBdr>
                <w:top w:val="nil"/>
                <w:left w:val="nil"/>
                <w:bottom w:val="nil"/>
                <w:right w:val="nil"/>
                <w:between w:val="nil"/>
              </w:pBdr>
              <w:spacing w:line="276" w:lineRule="auto"/>
              <w:ind w:firstLine="0"/>
              <w:jc w:val="right"/>
            </w:pPr>
            <w:r>
              <w:t>1</w:t>
            </w:r>
          </w:p>
        </w:tc>
        <w:tc>
          <w:tcPr>
            <w:tcW w:w="1160" w:type="dxa"/>
            <w:tcBorders>
              <w:top w:val="single" w:sz="4" w:space="0" w:color="auto"/>
            </w:tcBorders>
            <w:tcMar>
              <w:top w:w="100" w:type="dxa"/>
              <w:left w:w="100" w:type="dxa"/>
              <w:bottom w:w="100" w:type="dxa"/>
              <w:right w:w="100" w:type="dxa"/>
            </w:tcMar>
          </w:tcPr>
          <w:p w14:paraId="3D6AB9BE" w14:textId="77777777" w:rsidR="00471A3D" w:rsidRDefault="00EF0B3C">
            <w:pPr>
              <w:widowControl w:val="0"/>
              <w:pBdr>
                <w:top w:val="nil"/>
                <w:left w:val="nil"/>
                <w:bottom w:val="nil"/>
                <w:right w:val="nil"/>
                <w:between w:val="nil"/>
              </w:pBdr>
              <w:spacing w:line="276" w:lineRule="auto"/>
              <w:ind w:firstLine="0"/>
              <w:jc w:val="right"/>
            </w:pPr>
            <w:r>
              <w:t>0.22</w:t>
            </w:r>
          </w:p>
        </w:tc>
        <w:tc>
          <w:tcPr>
            <w:tcW w:w="1160" w:type="dxa"/>
            <w:tcBorders>
              <w:top w:val="single" w:sz="4" w:space="0" w:color="auto"/>
            </w:tcBorders>
            <w:tcMar>
              <w:top w:w="100" w:type="dxa"/>
              <w:left w:w="100" w:type="dxa"/>
              <w:bottom w:w="100" w:type="dxa"/>
              <w:right w:w="100" w:type="dxa"/>
            </w:tcMar>
          </w:tcPr>
          <w:p w14:paraId="42647D99" w14:textId="77777777" w:rsidR="00471A3D" w:rsidRDefault="00EF0B3C">
            <w:pPr>
              <w:widowControl w:val="0"/>
              <w:pBdr>
                <w:top w:val="nil"/>
                <w:left w:val="nil"/>
                <w:bottom w:val="nil"/>
                <w:right w:val="nil"/>
                <w:between w:val="nil"/>
              </w:pBdr>
              <w:spacing w:line="276" w:lineRule="auto"/>
              <w:ind w:firstLine="0"/>
              <w:jc w:val="right"/>
            </w:pPr>
            <w:r>
              <w:t>0.01</w:t>
            </w:r>
          </w:p>
        </w:tc>
        <w:tc>
          <w:tcPr>
            <w:tcW w:w="1160" w:type="dxa"/>
            <w:tcBorders>
              <w:top w:val="single" w:sz="4" w:space="0" w:color="auto"/>
            </w:tcBorders>
            <w:tcMar>
              <w:top w:w="100" w:type="dxa"/>
              <w:left w:w="100" w:type="dxa"/>
              <w:bottom w:w="100" w:type="dxa"/>
              <w:right w:w="100" w:type="dxa"/>
            </w:tcMar>
          </w:tcPr>
          <w:p w14:paraId="24332CAD" w14:textId="77777777" w:rsidR="00471A3D" w:rsidRDefault="00EF0B3C">
            <w:pPr>
              <w:widowControl w:val="0"/>
              <w:pBdr>
                <w:top w:val="nil"/>
                <w:left w:val="nil"/>
                <w:bottom w:val="nil"/>
                <w:right w:val="nil"/>
                <w:between w:val="nil"/>
              </w:pBdr>
              <w:spacing w:line="276" w:lineRule="auto"/>
              <w:ind w:firstLine="0"/>
              <w:jc w:val="right"/>
            </w:pPr>
            <w:r>
              <w:t>2.62</w:t>
            </w:r>
          </w:p>
        </w:tc>
        <w:tc>
          <w:tcPr>
            <w:tcW w:w="1160" w:type="dxa"/>
            <w:tcBorders>
              <w:top w:val="single" w:sz="4" w:space="0" w:color="auto"/>
            </w:tcBorders>
            <w:tcMar>
              <w:top w:w="100" w:type="dxa"/>
              <w:left w:w="100" w:type="dxa"/>
              <w:bottom w:w="100" w:type="dxa"/>
              <w:right w:w="100" w:type="dxa"/>
            </w:tcMar>
          </w:tcPr>
          <w:p w14:paraId="5A45B75F" w14:textId="77777777" w:rsidR="00471A3D" w:rsidRDefault="00EF0B3C">
            <w:pPr>
              <w:widowControl w:val="0"/>
              <w:pBdr>
                <w:top w:val="nil"/>
                <w:left w:val="nil"/>
                <w:bottom w:val="nil"/>
                <w:right w:val="nil"/>
                <w:between w:val="nil"/>
              </w:pBdr>
              <w:spacing w:line="276" w:lineRule="auto"/>
              <w:ind w:firstLine="0"/>
              <w:jc w:val="right"/>
            </w:pPr>
            <w:r>
              <w:t>0.064</w:t>
            </w:r>
          </w:p>
        </w:tc>
      </w:tr>
      <w:tr w:rsidR="00471A3D" w14:paraId="3098E975" w14:textId="77777777" w:rsidTr="00D7682F">
        <w:trPr>
          <w:trHeight w:val="20"/>
        </w:trPr>
        <w:tc>
          <w:tcPr>
            <w:tcW w:w="1995" w:type="dxa"/>
            <w:tcBorders>
              <w:top w:val="nil"/>
              <w:left w:val="nil"/>
              <w:bottom w:val="nil"/>
              <w:right w:val="nil"/>
            </w:tcBorders>
            <w:tcMar>
              <w:top w:w="100" w:type="dxa"/>
              <w:left w:w="100" w:type="dxa"/>
              <w:bottom w:w="100" w:type="dxa"/>
              <w:right w:w="100" w:type="dxa"/>
            </w:tcMar>
          </w:tcPr>
          <w:p w14:paraId="5D1DE392" w14:textId="77777777" w:rsidR="00471A3D" w:rsidRDefault="00EF0B3C">
            <w:pPr>
              <w:widowControl w:val="0"/>
              <w:pBdr>
                <w:top w:val="nil"/>
                <w:left w:val="nil"/>
                <w:bottom w:val="nil"/>
                <w:right w:val="nil"/>
                <w:between w:val="nil"/>
              </w:pBdr>
              <w:spacing w:line="276" w:lineRule="auto"/>
              <w:ind w:firstLine="0"/>
            </w:pPr>
            <w:r>
              <w:t>Site</w:t>
            </w:r>
          </w:p>
        </w:tc>
        <w:tc>
          <w:tcPr>
            <w:tcW w:w="645" w:type="dxa"/>
            <w:tcMar>
              <w:top w:w="100" w:type="dxa"/>
              <w:left w:w="100" w:type="dxa"/>
              <w:bottom w:w="100" w:type="dxa"/>
              <w:right w:w="100" w:type="dxa"/>
            </w:tcMar>
          </w:tcPr>
          <w:p w14:paraId="5EB03A6B" w14:textId="77777777" w:rsidR="00471A3D" w:rsidRDefault="00EF0B3C">
            <w:pPr>
              <w:widowControl w:val="0"/>
              <w:pBdr>
                <w:top w:val="nil"/>
                <w:left w:val="nil"/>
                <w:bottom w:val="nil"/>
                <w:right w:val="nil"/>
                <w:between w:val="nil"/>
              </w:pBdr>
              <w:spacing w:line="276" w:lineRule="auto"/>
              <w:ind w:firstLine="0"/>
              <w:jc w:val="right"/>
            </w:pPr>
            <w:r>
              <w:t>4</w:t>
            </w:r>
          </w:p>
        </w:tc>
        <w:tc>
          <w:tcPr>
            <w:tcW w:w="1160" w:type="dxa"/>
            <w:tcMar>
              <w:top w:w="100" w:type="dxa"/>
              <w:left w:w="100" w:type="dxa"/>
              <w:bottom w:w="100" w:type="dxa"/>
              <w:right w:w="100" w:type="dxa"/>
            </w:tcMar>
          </w:tcPr>
          <w:p w14:paraId="29BE07AB" w14:textId="77777777" w:rsidR="00471A3D" w:rsidRDefault="00EF0B3C">
            <w:pPr>
              <w:widowControl w:val="0"/>
              <w:pBdr>
                <w:top w:val="nil"/>
                <w:left w:val="nil"/>
                <w:bottom w:val="nil"/>
                <w:right w:val="nil"/>
                <w:between w:val="nil"/>
              </w:pBdr>
              <w:spacing w:line="276" w:lineRule="auto"/>
              <w:ind w:firstLine="0"/>
              <w:jc w:val="right"/>
            </w:pPr>
            <w:r>
              <w:t>1.37</w:t>
            </w:r>
          </w:p>
        </w:tc>
        <w:tc>
          <w:tcPr>
            <w:tcW w:w="1160" w:type="dxa"/>
            <w:tcMar>
              <w:top w:w="100" w:type="dxa"/>
              <w:left w:w="100" w:type="dxa"/>
              <w:bottom w:w="100" w:type="dxa"/>
              <w:right w:w="100" w:type="dxa"/>
            </w:tcMar>
          </w:tcPr>
          <w:p w14:paraId="7A38FB11" w14:textId="77777777" w:rsidR="00471A3D" w:rsidRDefault="00EF0B3C">
            <w:pPr>
              <w:widowControl w:val="0"/>
              <w:pBdr>
                <w:top w:val="nil"/>
                <w:left w:val="nil"/>
                <w:bottom w:val="nil"/>
                <w:right w:val="nil"/>
                <w:between w:val="nil"/>
              </w:pBdr>
              <w:spacing w:line="276" w:lineRule="auto"/>
              <w:ind w:firstLine="0"/>
              <w:jc w:val="right"/>
            </w:pPr>
            <w:r>
              <w:t>0.03</w:t>
            </w:r>
          </w:p>
        </w:tc>
        <w:tc>
          <w:tcPr>
            <w:tcW w:w="1160" w:type="dxa"/>
            <w:tcMar>
              <w:top w:w="100" w:type="dxa"/>
              <w:left w:w="100" w:type="dxa"/>
              <w:bottom w:w="100" w:type="dxa"/>
              <w:right w:w="100" w:type="dxa"/>
            </w:tcMar>
          </w:tcPr>
          <w:p w14:paraId="7704B41B" w14:textId="77777777" w:rsidR="00471A3D" w:rsidRDefault="00EF0B3C">
            <w:pPr>
              <w:widowControl w:val="0"/>
              <w:pBdr>
                <w:top w:val="nil"/>
                <w:left w:val="nil"/>
                <w:bottom w:val="nil"/>
                <w:right w:val="nil"/>
                <w:between w:val="nil"/>
              </w:pBdr>
              <w:spacing w:line="276" w:lineRule="auto"/>
              <w:ind w:firstLine="0"/>
              <w:jc w:val="right"/>
            </w:pPr>
            <w:r>
              <w:t>4.13</w:t>
            </w:r>
          </w:p>
        </w:tc>
        <w:tc>
          <w:tcPr>
            <w:tcW w:w="1160" w:type="dxa"/>
            <w:tcMar>
              <w:top w:w="100" w:type="dxa"/>
              <w:left w:w="100" w:type="dxa"/>
              <w:bottom w:w="100" w:type="dxa"/>
              <w:right w:w="100" w:type="dxa"/>
            </w:tcMar>
          </w:tcPr>
          <w:p w14:paraId="0A7E769C" w14:textId="77777777" w:rsidR="00471A3D" w:rsidRDefault="00EF0B3C">
            <w:pPr>
              <w:widowControl w:val="0"/>
              <w:pBdr>
                <w:top w:val="nil"/>
                <w:left w:val="nil"/>
                <w:bottom w:val="nil"/>
                <w:right w:val="nil"/>
                <w:between w:val="nil"/>
              </w:pBdr>
              <w:spacing w:line="276" w:lineRule="auto"/>
              <w:ind w:firstLine="0"/>
              <w:jc w:val="right"/>
            </w:pPr>
            <w:r>
              <w:t>0.001</w:t>
            </w:r>
          </w:p>
        </w:tc>
      </w:tr>
      <w:tr w:rsidR="00471A3D" w14:paraId="35BC40D0" w14:textId="77777777" w:rsidTr="00D7682F">
        <w:trPr>
          <w:trHeight w:val="20"/>
        </w:trPr>
        <w:tc>
          <w:tcPr>
            <w:tcW w:w="1995" w:type="dxa"/>
            <w:tcBorders>
              <w:top w:val="nil"/>
              <w:left w:val="nil"/>
              <w:bottom w:val="nil"/>
              <w:right w:val="nil"/>
            </w:tcBorders>
            <w:tcMar>
              <w:top w:w="100" w:type="dxa"/>
              <w:left w:w="100" w:type="dxa"/>
              <w:bottom w:w="100" w:type="dxa"/>
              <w:right w:w="100" w:type="dxa"/>
            </w:tcMar>
          </w:tcPr>
          <w:p w14:paraId="7540FC7A" w14:textId="77777777" w:rsidR="00471A3D" w:rsidRDefault="00EF0B3C">
            <w:pPr>
              <w:widowControl w:val="0"/>
              <w:pBdr>
                <w:top w:val="nil"/>
                <w:left w:val="nil"/>
                <w:bottom w:val="nil"/>
                <w:right w:val="nil"/>
                <w:between w:val="nil"/>
              </w:pBdr>
              <w:spacing w:line="276" w:lineRule="auto"/>
              <w:ind w:firstLine="0"/>
            </w:pPr>
            <w:r>
              <w:t>Year</w:t>
            </w:r>
          </w:p>
        </w:tc>
        <w:tc>
          <w:tcPr>
            <w:tcW w:w="645" w:type="dxa"/>
            <w:tcMar>
              <w:top w:w="100" w:type="dxa"/>
              <w:left w:w="100" w:type="dxa"/>
              <w:bottom w:w="100" w:type="dxa"/>
              <w:right w:w="100" w:type="dxa"/>
            </w:tcMar>
          </w:tcPr>
          <w:p w14:paraId="5922BF64" w14:textId="77777777" w:rsidR="00471A3D" w:rsidRDefault="00EF0B3C">
            <w:pPr>
              <w:widowControl w:val="0"/>
              <w:pBdr>
                <w:top w:val="nil"/>
                <w:left w:val="nil"/>
                <w:bottom w:val="nil"/>
                <w:right w:val="nil"/>
                <w:between w:val="nil"/>
              </w:pBdr>
              <w:spacing w:line="276" w:lineRule="auto"/>
              <w:ind w:firstLine="0"/>
              <w:jc w:val="right"/>
            </w:pPr>
            <w:r>
              <w:t>4</w:t>
            </w:r>
          </w:p>
        </w:tc>
        <w:tc>
          <w:tcPr>
            <w:tcW w:w="1160" w:type="dxa"/>
            <w:tcMar>
              <w:top w:w="100" w:type="dxa"/>
              <w:left w:w="100" w:type="dxa"/>
              <w:bottom w:w="100" w:type="dxa"/>
              <w:right w:w="100" w:type="dxa"/>
            </w:tcMar>
          </w:tcPr>
          <w:p w14:paraId="25154EE6" w14:textId="77777777" w:rsidR="00471A3D" w:rsidRDefault="00EF0B3C">
            <w:pPr>
              <w:widowControl w:val="0"/>
              <w:pBdr>
                <w:top w:val="nil"/>
                <w:left w:val="nil"/>
                <w:bottom w:val="nil"/>
                <w:right w:val="nil"/>
                <w:between w:val="nil"/>
              </w:pBdr>
              <w:spacing w:line="276" w:lineRule="auto"/>
              <w:ind w:firstLine="0"/>
              <w:jc w:val="right"/>
            </w:pPr>
            <w:r>
              <w:t>11.33</w:t>
            </w:r>
          </w:p>
        </w:tc>
        <w:tc>
          <w:tcPr>
            <w:tcW w:w="1160" w:type="dxa"/>
            <w:tcMar>
              <w:top w:w="100" w:type="dxa"/>
              <w:left w:w="100" w:type="dxa"/>
              <w:bottom w:w="100" w:type="dxa"/>
              <w:right w:w="100" w:type="dxa"/>
            </w:tcMar>
          </w:tcPr>
          <w:p w14:paraId="3D8092CA" w14:textId="77777777" w:rsidR="00471A3D" w:rsidRDefault="00EF0B3C">
            <w:pPr>
              <w:widowControl w:val="0"/>
              <w:pBdr>
                <w:top w:val="nil"/>
                <w:left w:val="nil"/>
                <w:bottom w:val="nil"/>
                <w:right w:val="nil"/>
                <w:between w:val="nil"/>
              </w:pBdr>
              <w:spacing w:line="276" w:lineRule="auto"/>
              <w:ind w:firstLine="0"/>
              <w:jc w:val="right"/>
            </w:pPr>
            <w:r>
              <w:t>0.29</w:t>
            </w:r>
          </w:p>
        </w:tc>
        <w:tc>
          <w:tcPr>
            <w:tcW w:w="1160" w:type="dxa"/>
            <w:tcMar>
              <w:top w:w="100" w:type="dxa"/>
              <w:left w:w="100" w:type="dxa"/>
              <w:bottom w:w="100" w:type="dxa"/>
              <w:right w:w="100" w:type="dxa"/>
            </w:tcMar>
          </w:tcPr>
          <w:p w14:paraId="088C22EE" w14:textId="77777777" w:rsidR="00471A3D" w:rsidRDefault="00EF0B3C">
            <w:pPr>
              <w:widowControl w:val="0"/>
              <w:pBdr>
                <w:top w:val="nil"/>
                <w:left w:val="nil"/>
                <w:bottom w:val="nil"/>
                <w:right w:val="nil"/>
                <w:between w:val="nil"/>
              </w:pBdr>
              <w:spacing w:line="276" w:lineRule="auto"/>
              <w:ind w:firstLine="0"/>
              <w:jc w:val="right"/>
            </w:pPr>
            <w:r>
              <w:t>34.18</w:t>
            </w:r>
          </w:p>
        </w:tc>
        <w:tc>
          <w:tcPr>
            <w:tcW w:w="1160" w:type="dxa"/>
            <w:tcMar>
              <w:top w:w="100" w:type="dxa"/>
              <w:left w:w="100" w:type="dxa"/>
              <w:bottom w:w="100" w:type="dxa"/>
              <w:right w:w="100" w:type="dxa"/>
            </w:tcMar>
          </w:tcPr>
          <w:p w14:paraId="0324CC3F" w14:textId="77777777" w:rsidR="00471A3D" w:rsidRDefault="00EF0B3C">
            <w:pPr>
              <w:widowControl w:val="0"/>
              <w:pBdr>
                <w:top w:val="nil"/>
                <w:left w:val="nil"/>
                <w:bottom w:val="nil"/>
                <w:right w:val="nil"/>
                <w:between w:val="nil"/>
              </w:pBdr>
              <w:spacing w:line="276" w:lineRule="auto"/>
              <w:ind w:firstLine="0"/>
              <w:jc w:val="right"/>
            </w:pPr>
            <w:r>
              <w:t>0.001</w:t>
            </w:r>
          </w:p>
        </w:tc>
      </w:tr>
      <w:tr w:rsidR="00471A3D" w14:paraId="74512BF1" w14:textId="77777777" w:rsidTr="00D7682F">
        <w:trPr>
          <w:trHeight w:val="20"/>
        </w:trPr>
        <w:tc>
          <w:tcPr>
            <w:tcW w:w="1995" w:type="dxa"/>
            <w:tcBorders>
              <w:top w:val="nil"/>
              <w:left w:val="nil"/>
              <w:bottom w:val="nil"/>
              <w:right w:val="nil"/>
            </w:tcBorders>
            <w:tcMar>
              <w:top w:w="100" w:type="dxa"/>
              <w:left w:w="100" w:type="dxa"/>
              <w:bottom w:w="100" w:type="dxa"/>
              <w:right w:w="100" w:type="dxa"/>
            </w:tcMar>
          </w:tcPr>
          <w:p w14:paraId="120F40B0" w14:textId="77777777" w:rsidR="00471A3D" w:rsidRDefault="00EF0B3C">
            <w:pPr>
              <w:widowControl w:val="0"/>
              <w:pBdr>
                <w:top w:val="nil"/>
                <w:left w:val="nil"/>
                <w:bottom w:val="nil"/>
                <w:right w:val="nil"/>
                <w:between w:val="nil"/>
              </w:pBdr>
              <w:spacing w:line="276" w:lineRule="auto"/>
              <w:ind w:firstLine="0"/>
            </w:pPr>
            <w:r>
              <w:t>Depth x Site</w:t>
            </w:r>
          </w:p>
        </w:tc>
        <w:tc>
          <w:tcPr>
            <w:tcW w:w="645" w:type="dxa"/>
            <w:tcMar>
              <w:top w:w="100" w:type="dxa"/>
              <w:left w:w="100" w:type="dxa"/>
              <w:bottom w:w="100" w:type="dxa"/>
              <w:right w:w="100" w:type="dxa"/>
            </w:tcMar>
          </w:tcPr>
          <w:p w14:paraId="6E31513D" w14:textId="77777777" w:rsidR="00471A3D" w:rsidRDefault="00EF0B3C">
            <w:pPr>
              <w:widowControl w:val="0"/>
              <w:pBdr>
                <w:top w:val="nil"/>
                <w:left w:val="nil"/>
                <w:bottom w:val="nil"/>
                <w:right w:val="nil"/>
                <w:between w:val="nil"/>
              </w:pBdr>
              <w:spacing w:line="276" w:lineRule="auto"/>
              <w:ind w:firstLine="0"/>
              <w:jc w:val="right"/>
            </w:pPr>
            <w:r>
              <w:t>4</w:t>
            </w:r>
          </w:p>
        </w:tc>
        <w:tc>
          <w:tcPr>
            <w:tcW w:w="1160" w:type="dxa"/>
            <w:tcMar>
              <w:top w:w="100" w:type="dxa"/>
              <w:left w:w="100" w:type="dxa"/>
              <w:bottom w:w="100" w:type="dxa"/>
              <w:right w:w="100" w:type="dxa"/>
            </w:tcMar>
          </w:tcPr>
          <w:p w14:paraId="75067EED" w14:textId="77777777" w:rsidR="00471A3D" w:rsidRDefault="00EF0B3C">
            <w:pPr>
              <w:widowControl w:val="0"/>
              <w:pBdr>
                <w:top w:val="nil"/>
                <w:left w:val="nil"/>
                <w:bottom w:val="nil"/>
                <w:right w:val="nil"/>
                <w:between w:val="nil"/>
              </w:pBdr>
              <w:spacing w:line="276" w:lineRule="auto"/>
              <w:ind w:firstLine="0"/>
              <w:jc w:val="right"/>
            </w:pPr>
            <w:r>
              <w:t>0.82</w:t>
            </w:r>
          </w:p>
        </w:tc>
        <w:tc>
          <w:tcPr>
            <w:tcW w:w="1160" w:type="dxa"/>
            <w:tcMar>
              <w:top w:w="100" w:type="dxa"/>
              <w:left w:w="100" w:type="dxa"/>
              <w:bottom w:w="100" w:type="dxa"/>
              <w:right w:w="100" w:type="dxa"/>
            </w:tcMar>
          </w:tcPr>
          <w:p w14:paraId="15404E59" w14:textId="77777777" w:rsidR="00471A3D" w:rsidRDefault="00EF0B3C">
            <w:pPr>
              <w:widowControl w:val="0"/>
              <w:pBdr>
                <w:top w:val="nil"/>
                <w:left w:val="nil"/>
                <w:bottom w:val="nil"/>
                <w:right w:val="nil"/>
                <w:between w:val="nil"/>
              </w:pBdr>
              <w:spacing w:line="276" w:lineRule="auto"/>
              <w:ind w:firstLine="0"/>
              <w:jc w:val="right"/>
            </w:pPr>
            <w:r>
              <w:t>0.02</w:t>
            </w:r>
          </w:p>
        </w:tc>
        <w:tc>
          <w:tcPr>
            <w:tcW w:w="1160" w:type="dxa"/>
            <w:tcMar>
              <w:top w:w="100" w:type="dxa"/>
              <w:left w:w="100" w:type="dxa"/>
              <w:bottom w:w="100" w:type="dxa"/>
              <w:right w:w="100" w:type="dxa"/>
            </w:tcMar>
          </w:tcPr>
          <w:p w14:paraId="5F0A76BC" w14:textId="77777777" w:rsidR="00471A3D" w:rsidRDefault="00EF0B3C">
            <w:pPr>
              <w:widowControl w:val="0"/>
              <w:pBdr>
                <w:top w:val="nil"/>
                <w:left w:val="nil"/>
                <w:bottom w:val="nil"/>
                <w:right w:val="nil"/>
                <w:between w:val="nil"/>
              </w:pBdr>
              <w:spacing w:line="276" w:lineRule="auto"/>
              <w:ind w:firstLine="0"/>
              <w:jc w:val="right"/>
            </w:pPr>
            <w:r>
              <w:t>2.48</w:t>
            </w:r>
          </w:p>
        </w:tc>
        <w:tc>
          <w:tcPr>
            <w:tcW w:w="1160" w:type="dxa"/>
            <w:tcMar>
              <w:top w:w="100" w:type="dxa"/>
              <w:left w:w="100" w:type="dxa"/>
              <w:bottom w:w="100" w:type="dxa"/>
              <w:right w:w="100" w:type="dxa"/>
            </w:tcMar>
          </w:tcPr>
          <w:p w14:paraId="2F79F24C" w14:textId="77777777" w:rsidR="00471A3D" w:rsidRDefault="00EF0B3C">
            <w:pPr>
              <w:widowControl w:val="0"/>
              <w:pBdr>
                <w:top w:val="nil"/>
                <w:left w:val="nil"/>
                <w:bottom w:val="nil"/>
                <w:right w:val="nil"/>
                <w:between w:val="nil"/>
              </w:pBdr>
              <w:spacing w:line="276" w:lineRule="auto"/>
              <w:ind w:firstLine="0"/>
              <w:jc w:val="right"/>
            </w:pPr>
            <w:r>
              <w:t>0.011</w:t>
            </w:r>
          </w:p>
        </w:tc>
      </w:tr>
      <w:tr w:rsidR="00471A3D" w14:paraId="3CBDF40A" w14:textId="77777777" w:rsidTr="00D7682F">
        <w:trPr>
          <w:trHeight w:val="20"/>
        </w:trPr>
        <w:tc>
          <w:tcPr>
            <w:tcW w:w="1995" w:type="dxa"/>
            <w:tcBorders>
              <w:top w:val="nil"/>
              <w:left w:val="nil"/>
              <w:bottom w:val="nil"/>
              <w:right w:val="nil"/>
            </w:tcBorders>
            <w:tcMar>
              <w:top w:w="100" w:type="dxa"/>
              <w:left w:w="100" w:type="dxa"/>
              <w:bottom w:w="100" w:type="dxa"/>
              <w:right w:w="100" w:type="dxa"/>
            </w:tcMar>
          </w:tcPr>
          <w:p w14:paraId="690FB0B0" w14:textId="77777777" w:rsidR="00471A3D" w:rsidRDefault="00EF0B3C">
            <w:pPr>
              <w:widowControl w:val="0"/>
              <w:pBdr>
                <w:top w:val="nil"/>
                <w:left w:val="nil"/>
                <w:bottom w:val="nil"/>
                <w:right w:val="nil"/>
                <w:between w:val="nil"/>
              </w:pBdr>
              <w:spacing w:line="276" w:lineRule="auto"/>
              <w:ind w:firstLine="0"/>
            </w:pPr>
            <w:r>
              <w:t>Depth X Year</w:t>
            </w:r>
          </w:p>
        </w:tc>
        <w:tc>
          <w:tcPr>
            <w:tcW w:w="645" w:type="dxa"/>
            <w:tcMar>
              <w:top w:w="100" w:type="dxa"/>
              <w:left w:w="100" w:type="dxa"/>
              <w:bottom w:w="100" w:type="dxa"/>
              <w:right w:w="100" w:type="dxa"/>
            </w:tcMar>
          </w:tcPr>
          <w:p w14:paraId="19FA3EC2" w14:textId="77777777" w:rsidR="00471A3D" w:rsidRDefault="00EF0B3C">
            <w:pPr>
              <w:widowControl w:val="0"/>
              <w:pBdr>
                <w:top w:val="nil"/>
                <w:left w:val="nil"/>
                <w:bottom w:val="nil"/>
                <w:right w:val="nil"/>
                <w:between w:val="nil"/>
              </w:pBdr>
              <w:spacing w:line="276" w:lineRule="auto"/>
              <w:ind w:firstLine="0"/>
              <w:jc w:val="right"/>
            </w:pPr>
            <w:r>
              <w:t>4</w:t>
            </w:r>
          </w:p>
        </w:tc>
        <w:tc>
          <w:tcPr>
            <w:tcW w:w="1160" w:type="dxa"/>
            <w:tcMar>
              <w:top w:w="100" w:type="dxa"/>
              <w:left w:w="100" w:type="dxa"/>
              <w:bottom w:w="100" w:type="dxa"/>
              <w:right w:w="100" w:type="dxa"/>
            </w:tcMar>
          </w:tcPr>
          <w:p w14:paraId="304664C1" w14:textId="77777777" w:rsidR="00471A3D" w:rsidRDefault="00EF0B3C">
            <w:pPr>
              <w:widowControl w:val="0"/>
              <w:pBdr>
                <w:top w:val="nil"/>
                <w:left w:val="nil"/>
                <w:bottom w:val="nil"/>
                <w:right w:val="nil"/>
                <w:between w:val="nil"/>
              </w:pBdr>
              <w:spacing w:line="276" w:lineRule="auto"/>
              <w:ind w:firstLine="0"/>
              <w:jc w:val="right"/>
            </w:pPr>
            <w:r>
              <w:t>0.40</w:t>
            </w:r>
          </w:p>
        </w:tc>
        <w:tc>
          <w:tcPr>
            <w:tcW w:w="1160" w:type="dxa"/>
            <w:tcMar>
              <w:top w:w="100" w:type="dxa"/>
              <w:left w:w="100" w:type="dxa"/>
              <w:bottom w:w="100" w:type="dxa"/>
              <w:right w:w="100" w:type="dxa"/>
            </w:tcMar>
          </w:tcPr>
          <w:p w14:paraId="17941682" w14:textId="77777777" w:rsidR="00471A3D" w:rsidRDefault="00EF0B3C">
            <w:pPr>
              <w:widowControl w:val="0"/>
              <w:pBdr>
                <w:top w:val="nil"/>
                <w:left w:val="nil"/>
                <w:bottom w:val="nil"/>
                <w:right w:val="nil"/>
                <w:between w:val="nil"/>
              </w:pBdr>
              <w:spacing w:line="276" w:lineRule="auto"/>
              <w:ind w:firstLine="0"/>
              <w:jc w:val="right"/>
            </w:pPr>
            <w:r>
              <w:t>0.01</w:t>
            </w:r>
          </w:p>
        </w:tc>
        <w:tc>
          <w:tcPr>
            <w:tcW w:w="1160" w:type="dxa"/>
            <w:tcMar>
              <w:top w:w="100" w:type="dxa"/>
              <w:left w:w="100" w:type="dxa"/>
              <w:bottom w:w="100" w:type="dxa"/>
              <w:right w:w="100" w:type="dxa"/>
            </w:tcMar>
          </w:tcPr>
          <w:p w14:paraId="27303D43" w14:textId="77777777" w:rsidR="00471A3D" w:rsidRDefault="00EF0B3C">
            <w:pPr>
              <w:widowControl w:val="0"/>
              <w:pBdr>
                <w:top w:val="nil"/>
                <w:left w:val="nil"/>
                <w:bottom w:val="nil"/>
                <w:right w:val="nil"/>
                <w:between w:val="nil"/>
              </w:pBdr>
              <w:spacing w:line="276" w:lineRule="auto"/>
              <w:ind w:firstLine="0"/>
              <w:jc w:val="right"/>
            </w:pPr>
            <w:r>
              <w:t>1.21</w:t>
            </w:r>
          </w:p>
        </w:tc>
        <w:tc>
          <w:tcPr>
            <w:tcW w:w="1160" w:type="dxa"/>
            <w:tcMar>
              <w:top w:w="100" w:type="dxa"/>
              <w:left w:w="100" w:type="dxa"/>
              <w:bottom w:w="100" w:type="dxa"/>
              <w:right w:w="100" w:type="dxa"/>
            </w:tcMar>
          </w:tcPr>
          <w:p w14:paraId="00AB0A7C" w14:textId="77777777" w:rsidR="00471A3D" w:rsidRDefault="00EF0B3C">
            <w:pPr>
              <w:widowControl w:val="0"/>
              <w:pBdr>
                <w:top w:val="nil"/>
                <w:left w:val="nil"/>
                <w:bottom w:val="nil"/>
                <w:right w:val="nil"/>
                <w:between w:val="nil"/>
              </w:pBdr>
              <w:spacing w:line="276" w:lineRule="auto"/>
              <w:ind w:firstLine="0"/>
              <w:jc w:val="right"/>
            </w:pPr>
            <w:r>
              <w:t>0.254</w:t>
            </w:r>
          </w:p>
        </w:tc>
      </w:tr>
      <w:tr w:rsidR="00471A3D" w14:paraId="2BCE4A0F" w14:textId="77777777" w:rsidTr="00D7682F">
        <w:trPr>
          <w:trHeight w:val="20"/>
        </w:trPr>
        <w:tc>
          <w:tcPr>
            <w:tcW w:w="1995" w:type="dxa"/>
            <w:tcBorders>
              <w:top w:val="nil"/>
              <w:left w:val="nil"/>
              <w:bottom w:val="nil"/>
              <w:right w:val="nil"/>
            </w:tcBorders>
            <w:tcMar>
              <w:top w:w="100" w:type="dxa"/>
              <w:left w:w="100" w:type="dxa"/>
              <w:bottom w:w="100" w:type="dxa"/>
              <w:right w:w="100" w:type="dxa"/>
            </w:tcMar>
          </w:tcPr>
          <w:p w14:paraId="5E47F7ED" w14:textId="77777777" w:rsidR="00471A3D" w:rsidRDefault="00EF0B3C">
            <w:pPr>
              <w:widowControl w:val="0"/>
              <w:pBdr>
                <w:top w:val="nil"/>
                <w:left w:val="nil"/>
                <w:bottom w:val="nil"/>
                <w:right w:val="nil"/>
                <w:between w:val="nil"/>
              </w:pBdr>
              <w:spacing w:line="276" w:lineRule="auto"/>
              <w:ind w:firstLine="0"/>
            </w:pPr>
            <w:r>
              <w:t>Site X Year</w:t>
            </w:r>
          </w:p>
        </w:tc>
        <w:tc>
          <w:tcPr>
            <w:tcW w:w="645" w:type="dxa"/>
            <w:tcMar>
              <w:top w:w="100" w:type="dxa"/>
              <w:left w:w="100" w:type="dxa"/>
              <w:bottom w:w="100" w:type="dxa"/>
              <w:right w:w="100" w:type="dxa"/>
            </w:tcMar>
          </w:tcPr>
          <w:p w14:paraId="09FF31AB" w14:textId="77777777" w:rsidR="00471A3D" w:rsidRDefault="00EF0B3C">
            <w:pPr>
              <w:widowControl w:val="0"/>
              <w:pBdr>
                <w:top w:val="nil"/>
                <w:left w:val="nil"/>
                <w:bottom w:val="nil"/>
                <w:right w:val="nil"/>
                <w:between w:val="nil"/>
              </w:pBdr>
              <w:spacing w:line="276" w:lineRule="auto"/>
              <w:ind w:firstLine="0"/>
              <w:jc w:val="right"/>
            </w:pPr>
            <w:r>
              <w:t>15</w:t>
            </w:r>
          </w:p>
        </w:tc>
        <w:tc>
          <w:tcPr>
            <w:tcW w:w="1160" w:type="dxa"/>
            <w:tcMar>
              <w:top w:w="100" w:type="dxa"/>
              <w:left w:w="100" w:type="dxa"/>
              <w:bottom w:w="100" w:type="dxa"/>
              <w:right w:w="100" w:type="dxa"/>
            </w:tcMar>
          </w:tcPr>
          <w:p w14:paraId="1E21162F" w14:textId="77777777" w:rsidR="00471A3D" w:rsidRDefault="00EF0B3C">
            <w:pPr>
              <w:widowControl w:val="0"/>
              <w:pBdr>
                <w:top w:val="nil"/>
                <w:left w:val="nil"/>
                <w:bottom w:val="nil"/>
                <w:right w:val="nil"/>
                <w:between w:val="nil"/>
              </w:pBdr>
              <w:spacing w:line="276" w:lineRule="auto"/>
              <w:ind w:firstLine="0"/>
              <w:jc w:val="right"/>
            </w:pPr>
            <w:r>
              <w:t>2.89</w:t>
            </w:r>
          </w:p>
        </w:tc>
        <w:tc>
          <w:tcPr>
            <w:tcW w:w="1160" w:type="dxa"/>
            <w:tcMar>
              <w:top w:w="100" w:type="dxa"/>
              <w:left w:w="100" w:type="dxa"/>
              <w:bottom w:w="100" w:type="dxa"/>
              <w:right w:w="100" w:type="dxa"/>
            </w:tcMar>
          </w:tcPr>
          <w:p w14:paraId="765CD13A" w14:textId="77777777" w:rsidR="00471A3D" w:rsidRDefault="00EF0B3C">
            <w:pPr>
              <w:widowControl w:val="0"/>
              <w:pBdr>
                <w:top w:val="nil"/>
                <w:left w:val="nil"/>
                <w:bottom w:val="nil"/>
                <w:right w:val="nil"/>
                <w:between w:val="nil"/>
              </w:pBdr>
              <w:spacing w:line="276" w:lineRule="auto"/>
              <w:ind w:firstLine="0"/>
              <w:jc w:val="right"/>
            </w:pPr>
            <w:r>
              <w:t>0.07</w:t>
            </w:r>
          </w:p>
        </w:tc>
        <w:tc>
          <w:tcPr>
            <w:tcW w:w="1160" w:type="dxa"/>
            <w:tcMar>
              <w:top w:w="100" w:type="dxa"/>
              <w:left w:w="100" w:type="dxa"/>
              <w:bottom w:w="100" w:type="dxa"/>
              <w:right w:w="100" w:type="dxa"/>
            </w:tcMar>
          </w:tcPr>
          <w:p w14:paraId="61D39B33" w14:textId="77777777" w:rsidR="00471A3D" w:rsidRDefault="00EF0B3C">
            <w:pPr>
              <w:widowControl w:val="0"/>
              <w:pBdr>
                <w:top w:val="nil"/>
                <w:left w:val="nil"/>
                <w:bottom w:val="nil"/>
                <w:right w:val="nil"/>
                <w:between w:val="nil"/>
              </w:pBdr>
              <w:spacing w:line="276" w:lineRule="auto"/>
              <w:ind w:firstLine="0"/>
              <w:jc w:val="right"/>
            </w:pPr>
            <w:r>
              <w:t>2.33</w:t>
            </w:r>
          </w:p>
        </w:tc>
        <w:tc>
          <w:tcPr>
            <w:tcW w:w="1160" w:type="dxa"/>
            <w:tcMar>
              <w:top w:w="100" w:type="dxa"/>
              <w:left w:w="100" w:type="dxa"/>
              <w:bottom w:w="100" w:type="dxa"/>
              <w:right w:w="100" w:type="dxa"/>
            </w:tcMar>
          </w:tcPr>
          <w:p w14:paraId="0DF5DA8F" w14:textId="77777777" w:rsidR="00471A3D" w:rsidRDefault="00EF0B3C">
            <w:pPr>
              <w:widowControl w:val="0"/>
              <w:pBdr>
                <w:top w:val="nil"/>
                <w:left w:val="nil"/>
                <w:bottom w:val="nil"/>
                <w:right w:val="nil"/>
                <w:between w:val="nil"/>
              </w:pBdr>
              <w:spacing w:line="276" w:lineRule="auto"/>
              <w:ind w:firstLine="0"/>
              <w:jc w:val="right"/>
            </w:pPr>
            <w:r>
              <w:t>0.001</w:t>
            </w:r>
          </w:p>
        </w:tc>
      </w:tr>
      <w:tr w:rsidR="00471A3D" w14:paraId="227438F6" w14:textId="77777777" w:rsidTr="00D7682F">
        <w:trPr>
          <w:trHeight w:val="20"/>
        </w:trPr>
        <w:tc>
          <w:tcPr>
            <w:tcW w:w="1995" w:type="dxa"/>
            <w:tcBorders>
              <w:top w:val="nil"/>
              <w:left w:val="nil"/>
              <w:bottom w:val="single" w:sz="4" w:space="0" w:color="auto"/>
              <w:right w:val="nil"/>
            </w:tcBorders>
            <w:tcMar>
              <w:top w:w="100" w:type="dxa"/>
              <w:left w:w="100" w:type="dxa"/>
              <w:bottom w:w="100" w:type="dxa"/>
              <w:right w:w="100" w:type="dxa"/>
            </w:tcMar>
          </w:tcPr>
          <w:p w14:paraId="23FBFE70" w14:textId="77777777" w:rsidR="00471A3D" w:rsidRDefault="00EF0B3C">
            <w:pPr>
              <w:widowControl w:val="0"/>
              <w:pBdr>
                <w:top w:val="nil"/>
                <w:left w:val="nil"/>
                <w:bottom w:val="nil"/>
                <w:right w:val="nil"/>
                <w:between w:val="nil"/>
              </w:pBdr>
              <w:spacing w:line="276" w:lineRule="auto"/>
              <w:ind w:firstLine="0"/>
            </w:pPr>
            <w:r>
              <w:t>Residual</w:t>
            </w:r>
          </w:p>
        </w:tc>
        <w:tc>
          <w:tcPr>
            <w:tcW w:w="645" w:type="dxa"/>
            <w:tcBorders>
              <w:bottom w:val="single" w:sz="4" w:space="0" w:color="auto"/>
            </w:tcBorders>
            <w:tcMar>
              <w:top w:w="100" w:type="dxa"/>
              <w:left w:w="100" w:type="dxa"/>
              <w:bottom w:w="100" w:type="dxa"/>
              <w:right w:w="100" w:type="dxa"/>
            </w:tcMar>
          </w:tcPr>
          <w:p w14:paraId="155CD220" w14:textId="77777777" w:rsidR="00471A3D" w:rsidRDefault="00EF0B3C">
            <w:pPr>
              <w:widowControl w:val="0"/>
              <w:pBdr>
                <w:top w:val="nil"/>
                <w:left w:val="nil"/>
                <w:bottom w:val="nil"/>
                <w:right w:val="nil"/>
                <w:between w:val="nil"/>
              </w:pBdr>
              <w:spacing w:line="276" w:lineRule="auto"/>
              <w:ind w:firstLine="0"/>
              <w:jc w:val="right"/>
            </w:pPr>
            <w:r>
              <w:t>269</w:t>
            </w:r>
          </w:p>
        </w:tc>
        <w:tc>
          <w:tcPr>
            <w:tcW w:w="1160" w:type="dxa"/>
            <w:tcBorders>
              <w:bottom w:val="single" w:sz="4" w:space="0" w:color="auto"/>
            </w:tcBorders>
            <w:tcMar>
              <w:top w:w="100" w:type="dxa"/>
              <w:left w:w="100" w:type="dxa"/>
              <w:bottom w:w="100" w:type="dxa"/>
              <w:right w:w="100" w:type="dxa"/>
            </w:tcMar>
          </w:tcPr>
          <w:p w14:paraId="24F5DB63" w14:textId="77777777" w:rsidR="00471A3D" w:rsidRDefault="00EF0B3C">
            <w:pPr>
              <w:widowControl w:val="0"/>
              <w:pBdr>
                <w:top w:val="nil"/>
                <w:left w:val="nil"/>
                <w:bottom w:val="nil"/>
                <w:right w:val="nil"/>
                <w:between w:val="nil"/>
              </w:pBdr>
              <w:spacing w:line="276" w:lineRule="auto"/>
              <w:ind w:firstLine="0"/>
              <w:jc w:val="right"/>
            </w:pPr>
            <w:r>
              <w:t>22.30</w:t>
            </w:r>
          </w:p>
        </w:tc>
        <w:tc>
          <w:tcPr>
            <w:tcW w:w="1160" w:type="dxa"/>
            <w:tcBorders>
              <w:bottom w:val="single" w:sz="4" w:space="0" w:color="auto"/>
            </w:tcBorders>
            <w:tcMar>
              <w:top w:w="100" w:type="dxa"/>
              <w:left w:w="100" w:type="dxa"/>
              <w:bottom w:w="100" w:type="dxa"/>
              <w:right w:w="100" w:type="dxa"/>
            </w:tcMar>
          </w:tcPr>
          <w:p w14:paraId="06EE1C91" w14:textId="77777777" w:rsidR="00471A3D" w:rsidRDefault="00EF0B3C">
            <w:pPr>
              <w:widowControl w:val="0"/>
              <w:pBdr>
                <w:top w:val="nil"/>
                <w:left w:val="nil"/>
                <w:bottom w:val="nil"/>
                <w:right w:val="nil"/>
                <w:between w:val="nil"/>
              </w:pBdr>
              <w:spacing w:line="276" w:lineRule="auto"/>
              <w:ind w:firstLine="0"/>
              <w:jc w:val="right"/>
            </w:pPr>
            <w:r>
              <w:t>0.57</w:t>
            </w:r>
          </w:p>
        </w:tc>
        <w:tc>
          <w:tcPr>
            <w:tcW w:w="1160" w:type="dxa"/>
            <w:tcBorders>
              <w:bottom w:val="single" w:sz="4" w:space="0" w:color="auto"/>
            </w:tcBorders>
            <w:tcMar>
              <w:top w:w="100" w:type="dxa"/>
              <w:left w:w="100" w:type="dxa"/>
              <w:bottom w:w="100" w:type="dxa"/>
              <w:right w:w="100" w:type="dxa"/>
            </w:tcMar>
          </w:tcPr>
          <w:p w14:paraId="77CA919B" w14:textId="77777777" w:rsidR="00471A3D" w:rsidRDefault="00EF0B3C">
            <w:pPr>
              <w:widowControl w:val="0"/>
              <w:pBdr>
                <w:top w:val="nil"/>
                <w:left w:val="nil"/>
                <w:bottom w:val="nil"/>
                <w:right w:val="nil"/>
                <w:between w:val="nil"/>
              </w:pBdr>
              <w:spacing w:line="276" w:lineRule="auto"/>
              <w:ind w:firstLine="0"/>
              <w:jc w:val="right"/>
            </w:pPr>
            <w:r>
              <w:t xml:space="preserve"> </w:t>
            </w:r>
          </w:p>
        </w:tc>
        <w:tc>
          <w:tcPr>
            <w:tcW w:w="1160" w:type="dxa"/>
            <w:tcBorders>
              <w:bottom w:val="single" w:sz="4" w:space="0" w:color="auto"/>
            </w:tcBorders>
            <w:tcMar>
              <w:top w:w="100" w:type="dxa"/>
              <w:left w:w="100" w:type="dxa"/>
              <w:bottom w:w="100" w:type="dxa"/>
              <w:right w:w="100" w:type="dxa"/>
            </w:tcMar>
          </w:tcPr>
          <w:p w14:paraId="3140EA96" w14:textId="77777777" w:rsidR="00471A3D" w:rsidRDefault="00EF0B3C">
            <w:pPr>
              <w:widowControl w:val="0"/>
              <w:pBdr>
                <w:top w:val="nil"/>
                <w:left w:val="nil"/>
                <w:bottom w:val="nil"/>
                <w:right w:val="nil"/>
                <w:between w:val="nil"/>
              </w:pBdr>
              <w:spacing w:line="276" w:lineRule="auto"/>
              <w:ind w:firstLine="0"/>
              <w:jc w:val="right"/>
            </w:pPr>
            <w:r>
              <w:t xml:space="preserve"> </w:t>
            </w:r>
          </w:p>
        </w:tc>
      </w:tr>
    </w:tbl>
    <w:p w14:paraId="5FB9FF3F" w14:textId="77777777" w:rsidR="00471A3D" w:rsidRDefault="00EF0B3C">
      <w:r>
        <w:br w:type="page"/>
      </w:r>
    </w:p>
    <w:p w14:paraId="7D81F178" w14:textId="77777777" w:rsidR="00471A3D" w:rsidRDefault="00471A3D">
      <w:pPr>
        <w:ind w:firstLine="0"/>
      </w:pPr>
    </w:p>
    <w:p w14:paraId="7D1983C6" w14:textId="31A0C284" w:rsidR="00471A3D" w:rsidRPr="00AA4B62" w:rsidRDefault="00EF0B3C" w:rsidP="005F4119">
      <w:pPr>
        <w:pStyle w:val="Heading5"/>
        <w:ind w:right="3060"/>
      </w:pPr>
      <w:bookmarkStart w:id="53" w:name="_qq89hmytn47d" w:colFirst="0" w:colLast="0"/>
      <w:bookmarkEnd w:id="53"/>
      <w:r>
        <w:t xml:space="preserve">Table S10 Results of model selection for binomial models predicting the probability of occurrence of </w:t>
      </w:r>
      <w:r w:rsidR="005550E0">
        <w:t>ju</w:t>
      </w:r>
      <w:r>
        <w:t xml:space="preserve">venile rockfishes. Data were summarized by Site x Depth x Area x Year bins prior to analysis. </w:t>
      </w:r>
      <w:r w:rsidR="00AA4B62">
        <w:rPr>
          <w:i/>
        </w:rPr>
        <w:t xml:space="preserve">Macro = Macrocystis, Nereo = Nereocystis, Ptery = Pterygophora. Canopy kelps are Macrocystis and Nereocystis. </w:t>
      </w:r>
      <w:r w:rsidR="00AA4B62">
        <w:t>Kelps were included as continuous variables, Year and S</w:t>
      </w:r>
      <w:r w:rsidR="005550E0">
        <w:t>ite and random factors and included in all models</w:t>
      </w:r>
      <w:r w:rsidR="00E879BD">
        <w:t>.</w:t>
      </w:r>
    </w:p>
    <w:tbl>
      <w:tblPr>
        <w:tblStyle w:val="a8"/>
        <w:tblW w:w="5220" w:type="dxa"/>
        <w:tblLayout w:type="fixed"/>
        <w:tblLook w:val="0600" w:firstRow="0" w:lastRow="0" w:firstColumn="0" w:lastColumn="0" w:noHBand="1" w:noVBand="1"/>
      </w:tblPr>
      <w:tblGrid>
        <w:gridCol w:w="2430"/>
        <w:gridCol w:w="1530"/>
        <w:gridCol w:w="360"/>
        <w:gridCol w:w="900"/>
      </w:tblGrid>
      <w:tr w:rsidR="00471A3D" w:rsidRPr="00AA4B62" w14:paraId="59E51D69" w14:textId="77777777" w:rsidTr="002B03D2">
        <w:trPr>
          <w:trHeight w:val="432"/>
        </w:trPr>
        <w:tc>
          <w:tcPr>
            <w:tcW w:w="2430" w:type="dxa"/>
            <w:tcBorders>
              <w:bottom w:val="single" w:sz="4" w:space="0" w:color="auto"/>
            </w:tcBorders>
            <w:tcMar>
              <w:top w:w="14" w:type="dxa"/>
              <w:left w:w="14" w:type="dxa"/>
              <w:bottom w:w="14" w:type="dxa"/>
              <w:right w:w="14" w:type="dxa"/>
            </w:tcMar>
            <w:vAlign w:val="center"/>
          </w:tcPr>
          <w:p w14:paraId="56E13472" w14:textId="77777777" w:rsidR="00471A3D" w:rsidRPr="00AA4B62" w:rsidRDefault="00EF0B3C" w:rsidP="002B03D2">
            <w:pPr>
              <w:widowControl w:val="0"/>
              <w:spacing w:line="240" w:lineRule="auto"/>
              <w:ind w:firstLine="0"/>
            </w:pPr>
            <w:r w:rsidRPr="00AA4B62">
              <w:t>Model</w:t>
            </w:r>
          </w:p>
        </w:tc>
        <w:tc>
          <w:tcPr>
            <w:tcW w:w="1890" w:type="dxa"/>
            <w:gridSpan w:val="2"/>
            <w:tcBorders>
              <w:bottom w:val="single" w:sz="4" w:space="0" w:color="auto"/>
            </w:tcBorders>
            <w:tcMar>
              <w:top w:w="14" w:type="dxa"/>
              <w:left w:w="14" w:type="dxa"/>
              <w:bottom w:w="14" w:type="dxa"/>
              <w:right w:w="14" w:type="dxa"/>
            </w:tcMar>
            <w:vAlign w:val="center"/>
          </w:tcPr>
          <w:p w14:paraId="18A5DA73" w14:textId="219C73A5" w:rsidR="00471A3D" w:rsidRPr="00AA4B62" w:rsidRDefault="002B03D2" w:rsidP="002B03D2">
            <w:pPr>
              <w:widowControl w:val="0"/>
              <w:spacing w:line="240" w:lineRule="auto"/>
              <w:ind w:firstLine="0"/>
              <w:jc w:val="center"/>
            </w:pPr>
            <w:r>
              <w:t xml:space="preserve">     </w:t>
            </w:r>
            <w:r w:rsidR="00EF0B3C" w:rsidRPr="00AA4B62">
              <w:t>AIC</w:t>
            </w:r>
            <w:r w:rsidR="00E879BD">
              <w:t>c</w:t>
            </w:r>
          </w:p>
        </w:tc>
        <w:tc>
          <w:tcPr>
            <w:tcW w:w="900" w:type="dxa"/>
            <w:tcBorders>
              <w:bottom w:val="single" w:sz="4" w:space="0" w:color="auto"/>
            </w:tcBorders>
            <w:tcMar>
              <w:top w:w="14" w:type="dxa"/>
              <w:left w:w="14" w:type="dxa"/>
              <w:bottom w:w="14" w:type="dxa"/>
              <w:right w:w="14" w:type="dxa"/>
            </w:tcMar>
            <w:vAlign w:val="center"/>
          </w:tcPr>
          <w:p w14:paraId="2DBA29DF" w14:textId="5BDDC048" w:rsidR="00471A3D" w:rsidRPr="00AA4B62" w:rsidRDefault="00AA4B62" w:rsidP="002B03D2">
            <w:pPr>
              <w:widowControl w:val="0"/>
              <w:spacing w:line="240" w:lineRule="auto"/>
              <w:ind w:firstLine="0"/>
              <w:jc w:val="right"/>
            </w:pPr>
            <w:r>
              <w:t>Δ</w:t>
            </w:r>
            <w:r w:rsidR="00EF0B3C" w:rsidRPr="00AA4B62">
              <w:t>AIC</w:t>
            </w:r>
            <w:r w:rsidR="00E879BD">
              <w:t>c</w:t>
            </w:r>
          </w:p>
        </w:tc>
      </w:tr>
      <w:tr w:rsidR="005550E0" w14:paraId="0436886D" w14:textId="77777777" w:rsidTr="002B03D2">
        <w:trPr>
          <w:trHeight w:val="432"/>
        </w:trPr>
        <w:tc>
          <w:tcPr>
            <w:tcW w:w="2430" w:type="dxa"/>
            <w:tcBorders>
              <w:top w:val="single" w:sz="4" w:space="0" w:color="auto"/>
            </w:tcBorders>
            <w:tcMar>
              <w:top w:w="14" w:type="dxa"/>
              <w:left w:w="14" w:type="dxa"/>
              <w:bottom w:w="14" w:type="dxa"/>
              <w:right w:w="14" w:type="dxa"/>
            </w:tcMar>
            <w:vAlign w:val="center"/>
          </w:tcPr>
          <w:p w14:paraId="45A63756" w14:textId="39865203" w:rsidR="005550E0" w:rsidRDefault="005550E0" w:rsidP="002B03D2">
            <w:pPr>
              <w:widowControl w:val="0"/>
              <w:spacing w:line="240" w:lineRule="auto"/>
              <w:ind w:firstLine="0"/>
            </w:pPr>
            <w:r>
              <w:t>Canopy kelps summed</w:t>
            </w:r>
          </w:p>
        </w:tc>
        <w:tc>
          <w:tcPr>
            <w:tcW w:w="1530" w:type="dxa"/>
            <w:tcBorders>
              <w:top w:val="single" w:sz="4" w:space="0" w:color="auto"/>
            </w:tcBorders>
            <w:tcMar>
              <w:top w:w="14" w:type="dxa"/>
              <w:left w:w="14" w:type="dxa"/>
              <w:bottom w:w="14" w:type="dxa"/>
              <w:right w:w="14" w:type="dxa"/>
            </w:tcMar>
            <w:vAlign w:val="center"/>
          </w:tcPr>
          <w:p w14:paraId="14A5B131" w14:textId="0899E82A" w:rsidR="005550E0" w:rsidRDefault="005550E0" w:rsidP="002B03D2">
            <w:pPr>
              <w:spacing w:line="240" w:lineRule="auto"/>
              <w:ind w:left="-71" w:firstLine="791"/>
              <w:jc w:val="center"/>
            </w:pPr>
            <w:r>
              <w:t>70.485</w:t>
            </w:r>
          </w:p>
        </w:tc>
        <w:tc>
          <w:tcPr>
            <w:tcW w:w="1260" w:type="dxa"/>
            <w:gridSpan w:val="2"/>
            <w:tcBorders>
              <w:top w:val="single" w:sz="4" w:space="0" w:color="auto"/>
            </w:tcBorders>
            <w:tcMar>
              <w:top w:w="14" w:type="dxa"/>
              <w:left w:w="14" w:type="dxa"/>
              <w:bottom w:w="14" w:type="dxa"/>
              <w:right w:w="14" w:type="dxa"/>
            </w:tcMar>
            <w:vAlign w:val="center"/>
          </w:tcPr>
          <w:p w14:paraId="338B5B33" w14:textId="3E3E10D0" w:rsidR="005550E0" w:rsidRDefault="005550E0" w:rsidP="002B03D2">
            <w:pPr>
              <w:spacing w:line="240" w:lineRule="auto"/>
              <w:ind w:firstLine="0"/>
              <w:jc w:val="right"/>
            </w:pPr>
            <w:r>
              <w:t>0.000</w:t>
            </w:r>
          </w:p>
        </w:tc>
      </w:tr>
      <w:tr w:rsidR="005550E0" w14:paraId="79070415" w14:textId="77777777" w:rsidTr="002B03D2">
        <w:trPr>
          <w:trHeight w:val="432"/>
        </w:trPr>
        <w:tc>
          <w:tcPr>
            <w:tcW w:w="2430" w:type="dxa"/>
            <w:tcMar>
              <w:top w:w="14" w:type="dxa"/>
              <w:left w:w="14" w:type="dxa"/>
              <w:bottom w:w="14" w:type="dxa"/>
              <w:right w:w="14" w:type="dxa"/>
            </w:tcMar>
            <w:vAlign w:val="center"/>
          </w:tcPr>
          <w:p w14:paraId="3B1C695B" w14:textId="373D25B9" w:rsidR="005550E0" w:rsidRDefault="005550E0" w:rsidP="002B03D2">
            <w:pPr>
              <w:widowControl w:val="0"/>
              <w:spacing w:line="240" w:lineRule="auto"/>
              <w:ind w:firstLine="0"/>
            </w:pPr>
            <w:r w:rsidRPr="00AA4B62">
              <w:rPr>
                <w:i/>
              </w:rPr>
              <w:t>Macro</w:t>
            </w:r>
            <w:r>
              <w:t xml:space="preserve"> + </w:t>
            </w:r>
            <w:r w:rsidRPr="00AA4B62">
              <w:rPr>
                <w:i/>
              </w:rPr>
              <w:t>Nereo</w:t>
            </w:r>
          </w:p>
        </w:tc>
        <w:tc>
          <w:tcPr>
            <w:tcW w:w="1530" w:type="dxa"/>
            <w:tcMar>
              <w:top w:w="14" w:type="dxa"/>
              <w:left w:w="14" w:type="dxa"/>
              <w:bottom w:w="14" w:type="dxa"/>
              <w:right w:w="14" w:type="dxa"/>
            </w:tcMar>
            <w:vAlign w:val="center"/>
          </w:tcPr>
          <w:p w14:paraId="4C02A4E5" w14:textId="201B47DB" w:rsidR="005550E0" w:rsidRDefault="005550E0" w:rsidP="002B03D2">
            <w:pPr>
              <w:spacing w:line="240" w:lineRule="auto"/>
              <w:jc w:val="center"/>
            </w:pPr>
            <w:r>
              <w:t>72.485</w:t>
            </w:r>
          </w:p>
        </w:tc>
        <w:tc>
          <w:tcPr>
            <w:tcW w:w="1260" w:type="dxa"/>
            <w:gridSpan w:val="2"/>
            <w:tcMar>
              <w:top w:w="14" w:type="dxa"/>
              <w:left w:w="14" w:type="dxa"/>
              <w:bottom w:w="14" w:type="dxa"/>
              <w:right w:w="14" w:type="dxa"/>
            </w:tcMar>
            <w:vAlign w:val="center"/>
          </w:tcPr>
          <w:p w14:paraId="1C7CC10E" w14:textId="103C2326" w:rsidR="005550E0" w:rsidRDefault="005550E0" w:rsidP="002B03D2">
            <w:pPr>
              <w:spacing w:line="240" w:lineRule="auto"/>
              <w:ind w:firstLine="0"/>
              <w:jc w:val="right"/>
            </w:pPr>
            <w:r>
              <w:t>1.999</w:t>
            </w:r>
          </w:p>
        </w:tc>
      </w:tr>
      <w:tr w:rsidR="005550E0" w14:paraId="5B5BBDE2" w14:textId="77777777" w:rsidTr="002B03D2">
        <w:trPr>
          <w:trHeight w:val="432"/>
        </w:trPr>
        <w:tc>
          <w:tcPr>
            <w:tcW w:w="2430" w:type="dxa"/>
            <w:tcMar>
              <w:top w:w="14" w:type="dxa"/>
              <w:left w:w="14" w:type="dxa"/>
              <w:bottom w:w="14" w:type="dxa"/>
              <w:right w:w="14" w:type="dxa"/>
            </w:tcMar>
            <w:vAlign w:val="center"/>
          </w:tcPr>
          <w:p w14:paraId="1D349D35" w14:textId="1417B646" w:rsidR="005550E0" w:rsidRDefault="005550E0" w:rsidP="002B03D2">
            <w:pPr>
              <w:widowControl w:val="0"/>
              <w:spacing w:line="240" w:lineRule="auto"/>
              <w:ind w:firstLine="0"/>
            </w:pPr>
            <w:r>
              <w:t>Three kelps summed</w:t>
            </w:r>
          </w:p>
        </w:tc>
        <w:tc>
          <w:tcPr>
            <w:tcW w:w="1530" w:type="dxa"/>
            <w:tcMar>
              <w:top w:w="14" w:type="dxa"/>
              <w:left w:w="14" w:type="dxa"/>
              <w:bottom w:w="14" w:type="dxa"/>
              <w:right w:w="14" w:type="dxa"/>
            </w:tcMar>
            <w:vAlign w:val="center"/>
          </w:tcPr>
          <w:p w14:paraId="067FAC3C" w14:textId="6F1A7915" w:rsidR="005550E0" w:rsidRDefault="005550E0" w:rsidP="002B03D2">
            <w:pPr>
              <w:spacing w:line="240" w:lineRule="auto"/>
              <w:jc w:val="center"/>
            </w:pPr>
            <w:r>
              <w:t>73.686</w:t>
            </w:r>
          </w:p>
        </w:tc>
        <w:tc>
          <w:tcPr>
            <w:tcW w:w="1260" w:type="dxa"/>
            <w:gridSpan w:val="2"/>
            <w:tcMar>
              <w:top w:w="14" w:type="dxa"/>
              <w:left w:w="14" w:type="dxa"/>
              <w:bottom w:w="14" w:type="dxa"/>
              <w:right w:w="14" w:type="dxa"/>
            </w:tcMar>
            <w:vAlign w:val="center"/>
          </w:tcPr>
          <w:p w14:paraId="6AFF3331" w14:textId="622AC032" w:rsidR="005550E0" w:rsidRDefault="005550E0" w:rsidP="002B03D2">
            <w:pPr>
              <w:spacing w:line="240" w:lineRule="auto"/>
              <w:ind w:firstLine="0"/>
              <w:jc w:val="right"/>
            </w:pPr>
            <w:r>
              <w:t>3.200</w:t>
            </w:r>
          </w:p>
        </w:tc>
      </w:tr>
      <w:tr w:rsidR="005550E0" w14:paraId="37473C9F" w14:textId="77777777" w:rsidTr="002B03D2">
        <w:trPr>
          <w:trHeight w:val="432"/>
        </w:trPr>
        <w:tc>
          <w:tcPr>
            <w:tcW w:w="2430" w:type="dxa"/>
            <w:tcMar>
              <w:top w:w="14" w:type="dxa"/>
              <w:left w:w="14" w:type="dxa"/>
              <w:bottom w:w="14" w:type="dxa"/>
              <w:right w:w="14" w:type="dxa"/>
            </w:tcMar>
            <w:vAlign w:val="center"/>
          </w:tcPr>
          <w:p w14:paraId="69907445" w14:textId="4330D5D8" w:rsidR="005550E0" w:rsidRDefault="005550E0" w:rsidP="002B03D2">
            <w:pPr>
              <w:widowControl w:val="0"/>
              <w:spacing w:line="240" w:lineRule="auto"/>
              <w:ind w:firstLine="0"/>
            </w:pPr>
            <w:r w:rsidRPr="00AA4B62">
              <w:rPr>
                <w:i/>
              </w:rPr>
              <w:t>Macro</w:t>
            </w:r>
            <w:r>
              <w:t xml:space="preserve"> + </w:t>
            </w:r>
            <w:r w:rsidRPr="00AA4B62">
              <w:rPr>
                <w:i/>
              </w:rPr>
              <w:t>Nereo</w:t>
            </w:r>
            <w:r>
              <w:t xml:space="preserve"> + </w:t>
            </w:r>
            <w:r w:rsidRPr="00AA4B62">
              <w:rPr>
                <w:i/>
              </w:rPr>
              <w:t>Ptery</w:t>
            </w:r>
          </w:p>
        </w:tc>
        <w:tc>
          <w:tcPr>
            <w:tcW w:w="1530" w:type="dxa"/>
            <w:tcMar>
              <w:top w:w="14" w:type="dxa"/>
              <w:left w:w="14" w:type="dxa"/>
              <w:bottom w:w="14" w:type="dxa"/>
              <w:right w:w="14" w:type="dxa"/>
            </w:tcMar>
            <w:vAlign w:val="center"/>
          </w:tcPr>
          <w:p w14:paraId="65C96DDB" w14:textId="5BD438E2" w:rsidR="005550E0" w:rsidRDefault="005550E0" w:rsidP="002B03D2">
            <w:pPr>
              <w:spacing w:line="240" w:lineRule="auto"/>
              <w:jc w:val="center"/>
            </w:pPr>
            <w:r>
              <w:t>73.764</w:t>
            </w:r>
          </w:p>
        </w:tc>
        <w:tc>
          <w:tcPr>
            <w:tcW w:w="1260" w:type="dxa"/>
            <w:gridSpan w:val="2"/>
            <w:tcMar>
              <w:top w:w="14" w:type="dxa"/>
              <w:left w:w="14" w:type="dxa"/>
              <w:bottom w:w="14" w:type="dxa"/>
              <w:right w:w="14" w:type="dxa"/>
            </w:tcMar>
            <w:vAlign w:val="center"/>
          </w:tcPr>
          <w:p w14:paraId="7B884EE2" w14:textId="7DA98FE9" w:rsidR="005550E0" w:rsidRDefault="005550E0" w:rsidP="002B03D2">
            <w:pPr>
              <w:spacing w:line="240" w:lineRule="auto"/>
              <w:ind w:firstLine="0"/>
              <w:jc w:val="right"/>
            </w:pPr>
            <w:r>
              <w:t>3.279</w:t>
            </w:r>
          </w:p>
        </w:tc>
      </w:tr>
      <w:tr w:rsidR="005550E0" w14:paraId="4E9766BE" w14:textId="77777777" w:rsidTr="002B03D2">
        <w:trPr>
          <w:trHeight w:val="432"/>
        </w:trPr>
        <w:tc>
          <w:tcPr>
            <w:tcW w:w="2430" w:type="dxa"/>
            <w:tcMar>
              <w:top w:w="14" w:type="dxa"/>
              <w:left w:w="14" w:type="dxa"/>
              <w:bottom w:w="14" w:type="dxa"/>
              <w:right w:w="14" w:type="dxa"/>
            </w:tcMar>
            <w:vAlign w:val="center"/>
          </w:tcPr>
          <w:p w14:paraId="42ED77CD" w14:textId="4859A3CF" w:rsidR="005550E0" w:rsidRDefault="005550E0" w:rsidP="002B03D2">
            <w:pPr>
              <w:widowControl w:val="0"/>
              <w:spacing w:line="240" w:lineRule="auto"/>
              <w:ind w:firstLine="0"/>
            </w:pPr>
            <w:r w:rsidRPr="00AA4B62">
              <w:rPr>
                <w:i/>
              </w:rPr>
              <w:t>Nereo</w:t>
            </w:r>
            <w:r>
              <w:t xml:space="preserve"> +</w:t>
            </w:r>
            <w:r w:rsidRPr="00AA4B62">
              <w:rPr>
                <w:i/>
              </w:rPr>
              <w:t xml:space="preserve"> Ptery</w:t>
            </w:r>
          </w:p>
        </w:tc>
        <w:tc>
          <w:tcPr>
            <w:tcW w:w="1530" w:type="dxa"/>
            <w:tcMar>
              <w:top w:w="14" w:type="dxa"/>
              <w:left w:w="14" w:type="dxa"/>
              <w:bottom w:w="14" w:type="dxa"/>
              <w:right w:w="14" w:type="dxa"/>
            </w:tcMar>
            <w:vAlign w:val="center"/>
          </w:tcPr>
          <w:p w14:paraId="2B19DDB9" w14:textId="23309222" w:rsidR="005550E0" w:rsidRDefault="005550E0" w:rsidP="002B03D2">
            <w:pPr>
              <w:spacing w:line="240" w:lineRule="auto"/>
              <w:jc w:val="center"/>
            </w:pPr>
            <w:r>
              <w:t>75.231</w:t>
            </w:r>
          </w:p>
        </w:tc>
        <w:tc>
          <w:tcPr>
            <w:tcW w:w="1260" w:type="dxa"/>
            <w:gridSpan w:val="2"/>
            <w:tcMar>
              <w:top w:w="14" w:type="dxa"/>
              <w:left w:w="14" w:type="dxa"/>
              <w:bottom w:w="14" w:type="dxa"/>
              <w:right w:w="14" w:type="dxa"/>
            </w:tcMar>
            <w:vAlign w:val="center"/>
          </w:tcPr>
          <w:p w14:paraId="1A5BCB6A" w14:textId="7FB1F7AF" w:rsidR="005550E0" w:rsidRDefault="005550E0" w:rsidP="002B03D2">
            <w:pPr>
              <w:spacing w:line="240" w:lineRule="auto"/>
              <w:ind w:firstLine="0"/>
              <w:jc w:val="right"/>
            </w:pPr>
            <w:r>
              <w:t>4.746</w:t>
            </w:r>
          </w:p>
        </w:tc>
      </w:tr>
      <w:tr w:rsidR="005550E0" w14:paraId="0D7976E3" w14:textId="77777777" w:rsidTr="002B03D2">
        <w:trPr>
          <w:trHeight w:val="432"/>
        </w:trPr>
        <w:tc>
          <w:tcPr>
            <w:tcW w:w="2430" w:type="dxa"/>
            <w:tcMar>
              <w:top w:w="14" w:type="dxa"/>
              <w:left w:w="14" w:type="dxa"/>
              <w:bottom w:w="14" w:type="dxa"/>
              <w:right w:w="14" w:type="dxa"/>
            </w:tcMar>
            <w:vAlign w:val="center"/>
          </w:tcPr>
          <w:p w14:paraId="214D5A92" w14:textId="5DBD0BC6" w:rsidR="005550E0" w:rsidRPr="00AA4B62" w:rsidRDefault="005550E0" w:rsidP="002B03D2">
            <w:pPr>
              <w:widowControl w:val="0"/>
              <w:spacing w:line="240" w:lineRule="auto"/>
              <w:ind w:firstLine="0"/>
              <w:rPr>
                <w:i/>
              </w:rPr>
            </w:pPr>
            <w:r w:rsidRPr="00AA4B62">
              <w:rPr>
                <w:i/>
              </w:rPr>
              <w:t>Nereo</w:t>
            </w:r>
          </w:p>
        </w:tc>
        <w:tc>
          <w:tcPr>
            <w:tcW w:w="1530" w:type="dxa"/>
            <w:tcMar>
              <w:top w:w="14" w:type="dxa"/>
              <w:left w:w="14" w:type="dxa"/>
              <w:bottom w:w="14" w:type="dxa"/>
              <w:right w:w="14" w:type="dxa"/>
            </w:tcMar>
            <w:vAlign w:val="center"/>
          </w:tcPr>
          <w:p w14:paraId="2F985AD2" w14:textId="39E508D1" w:rsidR="005550E0" w:rsidRDefault="005550E0" w:rsidP="002B03D2">
            <w:pPr>
              <w:spacing w:line="240" w:lineRule="auto"/>
              <w:jc w:val="center"/>
            </w:pPr>
            <w:r>
              <w:t>76.421</w:t>
            </w:r>
          </w:p>
        </w:tc>
        <w:tc>
          <w:tcPr>
            <w:tcW w:w="1260" w:type="dxa"/>
            <w:gridSpan w:val="2"/>
            <w:tcMar>
              <w:top w:w="14" w:type="dxa"/>
              <w:left w:w="14" w:type="dxa"/>
              <w:bottom w:w="14" w:type="dxa"/>
              <w:right w:w="14" w:type="dxa"/>
            </w:tcMar>
            <w:vAlign w:val="center"/>
          </w:tcPr>
          <w:p w14:paraId="02E10495" w14:textId="0B42042A" w:rsidR="005550E0" w:rsidRDefault="005550E0" w:rsidP="002B03D2">
            <w:pPr>
              <w:spacing w:line="240" w:lineRule="auto"/>
              <w:ind w:firstLine="0"/>
              <w:jc w:val="right"/>
            </w:pPr>
            <w:r>
              <w:t>5.935</w:t>
            </w:r>
          </w:p>
        </w:tc>
      </w:tr>
      <w:tr w:rsidR="005550E0" w14:paraId="66F9916D" w14:textId="77777777" w:rsidTr="002B03D2">
        <w:trPr>
          <w:trHeight w:val="432"/>
        </w:trPr>
        <w:tc>
          <w:tcPr>
            <w:tcW w:w="2430" w:type="dxa"/>
            <w:tcMar>
              <w:top w:w="14" w:type="dxa"/>
              <w:left w:w="14" w:type="dxa"/>
              <w:bottom w:w="14" w:type="dxa"/>
              <w:right w:w="14" w:type="dxa"/>
            </w:tcMar>
            <w:vAlign w:val="center"/>
          </w:tcPr>
          <w:p w14:paraId="07D2A322" w14:textId="095AC3BA" w:rsidR="005550E0" w:rsidRPr="00AA4B62" w:rsidRDefault="005550E0" w:rsidP="002B03D2">
            <w:pPr>
              <w:widowControl w:val="0"/>
              <w:spacing w:line="240" w:lineRule="auto"/>
              <w:ind w:firstLine="0"/>
              <w:rPr>
                <w:i/>
              </w:rPr>
            </w:pPr>
            <w:r w:rsidRPr="00AA4B62">
              <w:rPr>
                <w:i/>
              </w:rPr>
              <w:t>Macro</w:t>
            </w:r>
          </w:p>
        </w:tc>
        <w:tc>
          <w:tcPr>
            <w:tcW w:w="1530" w:type="dxa"/>
            <w:tcMar>
              <w:top w:w="14" w:type="dxa"/>
              <w:left w:w="14" w:type="dxa"/>
              <w:bottom w:w="14" w:type="dxa"/>
              <w:right w:w="14" w:type="dxa"/>
            </w:tcMar>
            <w:vAlign w:val="center"/>
          </w:tcPr>
          <w:p w14:paraId="36C91077" w14:textId="53A8FB2A" w:rsidR="005550E0" w:rsidRDefault="005550E0" w:rsidP="002B03D2">
            <w:pPr>
              <w:spacing w:line="240" w:lineRule="auto"/>
              <w:jc w:val="center"/>
            </w:pPr>
            <w:r>
              <w:t>83.970</w:t>
            </w:r>
          </w:p>
        </w:tc>
        <w:tc>
          <w:tcPr>
            <w:tcW w:w="1260" w:type="dxa"/>
            <w:gridSpan w:val="2"/>
            <w:tcMar>
              <w:top w:w="14" w:type="dxa"/>
              <w:left w:w="14" w:type="dxa"/>
              <w:bottom w:w="14" w:type="dxa"/>
              <w:right w:w="14" w:type="dxa"/>
            </w:tcMar>
            <w:vAlign w:val="center"/>
          </w:tcPr>
          <w:p w14:paraId="5A897926" w14:textId="008A3D39" w:rsidR="005550E0" w:rsidRDefault="005550E0" w:rsidP="002B03D2">
            <w:pPr>
              <w:spacing w:line="240" w:lineRule="auto"/>
              <w:ind w:firstLine="0"/>
              <w:jc w:val="right"/>
            </w:pPr>
            <w:r>
              <w:t>13.484</w:t>
            </w:r>
          </w:p>
        </w:tc>
      </w:tr>
      <w:tr w:rsidR="005550E0" w14:paraId="40A52B0F" w14:textId="77777777" w:rsidTr="002B03D2">
        <w:trPr>
          <w:trHeight w:val="432"/>
        </w:trPr>
        <w:tc>
          <w:tcPr>
            <w:tcW w:w="2430" w:type="dxa"/>
            <w:tcMar>
              <w:top w:w="14" w:type="dxa"/>
              <w:left w:w="14" w:type="dxa"/>
              <w:bottom w:w="14" w:type="dxa"/>
              <w:right w:w="14" w:type="dxa"/>
            </w:tcMar>
            <w:vAlign w:val="center"/>
          </w:tcPr>
          <w:p w14:paraId="0F4CEEA6" w14:textId="623DAFAB" w:rsidR="005550E0" w:rsidRDefault="005550E0" w:rsidP="002B03D2">
            <w:pPr>
              <w:widowControl w:val="0"/>
              <w:spacing w:line="240" w:lineRule="auto"/>
              <w:ind w:firstLine="0"/>
            </w:pPr>
            <w:r w:rsidRPr="00AA4B62">
              <w:rPr>
                <w:i/>
              </w:rPr>
              <w:t>Macro</w:t>
            </w:r>
            <w:r>
              <w:t xml:space="preserve"> +</w:t>
            </w:r>
            <w:r w:rsidRPr="00AA4B62">
              <w:rPr>
                <w:i/>
              </w:rPr>
              <w:t xml:space="preserve"> Ptery</w:t>
            </w:r>
          </w:p>
        </w:tc>
        <w:tc>
          <w:tcPr>
            <w:tcW w:w="1530" w:type="dxa"/>
            <w:tcMar>
              <w:top w:w="14" w:type="dxa"/>
              <w:left w:w="14" w:type="dxa"/>
              <w:bottom w:w="14" w:type="dxa"/>
              <w:right w:w="14" w:type="dxa"/>
            </w:tcMar>
            <w:vAlign w:val="center"/>
          </w:tcPr>
          <w:p w14:paraId="156C06F0" w14:textId="14566CFF" w:rsidR="005550E0" w:rsidRDefault="005550E0" w:rsidP="002B03D2">
            <w:pPr>
              <w:spacing w:line="240" w:lineRule="auto"/>
              <w:jc w:val="center"/>
            </w:pPr>
            <w:r>
              <w:t>84.142</w:t>
            </w:r>
          </w:p>
        </w:tc>
        <w:tc>
          <w:tcPr>
            <w:tcW w:w="1260" w:type="dxa"/>
            <w:gridSpan w:val="2"/>
            <w:tcMar>
              <w:top w:w="14" w:type="dxa"/>
              <w:left w:w="14" w:type="dxa"/>
              <w:bottom w:w="14" w:type="dxa"/>
              <w:right w:w="14" w:type="dxa"/>
            </w:tcMar>
            <w:vAlign w:val="center"/>
          </w:tcPr>
          <w:p w14:paraId="6C52D43D" w14:textId="662D8955" w:rsidR="005550E0" w:rsidRDefault="005550E0" w:rsidP="002B03D2">
            <w:pPr>
              <w:spacing w:line="240" w:lineRule="auto"/>
              <w:ind w:firstLine="0"/>
              <w:jc w:val="right"/>
            </w:pPr>
            <w:r>
              <w:t>13.656</w:t>
            </w:r>
          </w:p>
        </w:tc>
      </w:tr>
      <w:tr w:rsidR="005550E0" w14:paraId="3E724730" w14:textId="77777777" w:rsidTr="002B03D2">
        <w:trPr>
          <w:trHeight w:val="432"/>
        </w:trPr>
        <w:tc>
          <w:tcPr>
            <w:tcW w:w="2430" w:type="dxa"/>
            <w:tcMar>
              <w:top w:w="14" w:type="dxa"/>
              <w:left w:w="14" w:type="dxa"/>
              <w:bottom w:w="14" w:type="dxa"/>
              <w:right w:w="14" w:type="dxa"/>
            </w:tcMar>
            <w:vAlign w:val="center"/>
          </w:tcPr>
          <w:p w14:paraId="1B71C4E1" w14:textId="72060E2E" w:rsidR="005550E0" w:rsidRPr="00AA4B62" w:rsidRDefault="005550E0" w:rsidP="002B03D2">
            <w:pPr>
              <w:widowControl w:val="0"/>
              <w:spacing w:line="240" w:lineRule="auto"/>
              <w:ind w:firstLine="0"/>
              <w:rPr>
                <w:i/>
              </w:rPr>
            </w:pPr>
            <w:r w:rsidRPr="00AA4B62">
              <w:rPr>
                <w:i/>
              </w:rPr>
              <w:t>Ptery</w:t>
            </w:r>
          </w:p>
        </w:tc>
        <w:tc>
          <w:tcPr>
            <w:tcW w:w="1530" w:type="dxa"/>
            <w:tcMar>
              <w:top w:w="14" w:type="dxa"/>
              <w:left w:w="14" w:type="dxa"/>
              <w:bottom w:w="14" w:type="dxa"/>
              <w:right w:w="14" w:type="dxa"/>
            </w:tcMar>
            <w:vAlign w:val="center"/>
          </w:tcPr>
          <w:p w14:paraId="769AAAD3" w14:textId="5243A97C" w:rsidR="005550E0" w:rsidRDefault="005550E0" w:rsidP="002B03D2">
            <w:pPr>
              <w:spacing w:line="240" w:lineRule="auto"/>
              <w:jc w:val="center"/>
            </w:pPr>
            <w:r>
              <w:t>85.400</w:t>
            </w:r>
          </w:p>
        </w:tc>
        <w:tc>
          <w:tcPr>
            <w:tcW w:w="1260" w:type="dxa"/>
            <w:gridSpan w:val="2"/>
            <w:tcMar>
              <w:top w:w="14" w:type="dxa"/>
              <w:left w:w="14" w:type="dxa"/>
              <w:bottom w:w="14" w:type="dxa"/>
              <w:right w:w="14" w:type="dxa"/>
            </w:tcMar>
            <w:vAlign w:val="center"/>
          </w:tcPr>
          <w:p w14:paraId="26985E9C" w14:textId="424577F7" w:rsidR="005550E0" w:rsidRDefault="005550E0" w:rsidP="002B03D2">
            <w:pPr>
              <w:spacing w:line="240" w:lineRule="auto"/>
              <w:ind w:firstLine="0"/>
              <w:jc w:val="right"/>
            </w:pPr>
            <w:r>
              <w:t>14.914</w:t>
            </w:r>
          </w:p>
        </w:tc>
      </w:tr>
      <w:tr w:rsidR="005550E0" w14:paraId="7A0D73EC" w14:textId="77777777" w:rsidTr="002B03D2">
        <w:trPr>
          <w:trHeight w:val="432"/>
        </w:trPr>
        <w:tc>
          <w:tcPr>
            <w:tcW w:w="2430" w:type="dxa"/>
            <w:tcMar>
              <w:top w:w="14" w:type="dxa"/>
              <w:left w:w="14" w:type="dxa"/>
              <w:bottom w:w="14" w:type="dxa"/>
              <w:right w:w="14" w:type="dxa"/>
            </w:tcMar>
            <w:vAlign w:val="center"/>
          </w:tcPr>
          <w:p w14:paraId="4121BEF9" w14:textId="722565B3" w:rsidR="005550E0" w:rsidRDefault="005550E0" w:rsidP="002B03D2">
            <w:pPr>
              <w:widowControl w:val="0"/>
              <w:spacing w:line="240" w:lineRule="auto"/>
              <w:ind w:firstLine="0"/>
            </w:pPr>
            <w:r>
              <w:t>Year only</w:t>
            </w:r>
          </w:p>
        </w:tc>
        <w:tc>
          <w:tcPr>
            <w:tcW w:w="1530" w:type="dxa"/>
            <w:tcMar>
              <w:top w:w="14" w:type="dxa"/>
              <w:left w:w="14" w:type="dxa"/>
              <w:bottom w:w="14" w:type="dxa"/>
              <w:right w:w="14" w:type="dxa"/>
            </w:tcMar>
            <w:vAlign w:val="center"/>
          </w:tcPr>
          <w:p w14:paraId="46A83BAF" w14:textId="7BAD3F24" w:rsidR="005550E0" w:rsidRDefault="005550E0" w:rsidP="002B03D2">
            <w:pPr>
              <w:spacing w:line="240" w:lineRule="auto"/>
              <w:jc w:val="center"/>
            </w:pPr>
            <w:r>
              <w:t>86.929</w:t>
            </w:r>
          </w:p>
        </w:tc>
        <w:tc>
          <w:tcPr>
            <w:tcW w:w="1260" w:type="dxa"/>
            <w:gridSpan w:val="2"/>
            <w:tcMar>
              <w:top w:w="14" w:type="dxa"/>
              <w:left w:w="14" w:type="dxa"/>
              <w:bottom w:w="14" w:type="dxa"/>
              <w:right w:w="14" w:type="dxa"/>
            </w:tcMar>
            <w:vAlign w:val="center"/>
          </w:tcPr>
          <w:p w14:paraId="3F0691A0" w14:textId="2F14467E" w:rsidR="005550E0" w:rsidRDefault="005550E0" w:rsidP="002B03D2">
            <w:pPr>
              <w:spacing w:line="240" w:lineRule="auto"/>
              <w:ind w:firstLine="0"/>
              <w:jc w:val="right"/>
            </w:pPr>
            <w:r>
              <w:t>16.444</w:t>
            </w:r>
          </w:p>
        </w:tc>
      </w:tr>
      <w:tr w:rsidR="005550E0" w14:paraId="754E7703" w14:textId="77777777" w:rsidTr="002B03D2">
        <w:trPr>
          <w:trHeight w:val="432"/>
        </w:trPr>
        <w:tc>
          <w:tcPr>
            <w:tcW w:w="2430" w:type="dxa"/>
            <w:tcBorders>
              <w:bottom w:val="single" w:sz="4" w:space="0" w:color="auto"/>
            </w:tcBorders>
            <w:tcMar>
              <w:top w:w="14" w:type="dxa"/>
              <w:left w:w="14" w:type="dxa"/>
              <w:bottom w:w="14" w:type="dxa"/>
              <w:right w:w="14" w:type="dxa"/>
            </w:tcMar>
            <w:vAlign w:val="center"/>
          </w:tcPr>
          <w:p w14:paraId="71252BE7" w14:textId="7E41EEF6" w:rsidR="005550E0" w:rsidRDefault="005550E0" w:rsidP="002B03D2">
            <w:pPr>
              <w:widowControl w:val="0"/>
              <w:spacing w:line="240" w:lineRule="auto"/>
              <w:ind w:firstLine="0"/>
            </w:pPr>
            <w:r>
              <w:t>Year + Site only</w:t>
            </w:r>
          </w:p>
        </w:tc>
        <w:tc>
          <w:tcPr>
            <w:tcW w:w="1530" w:type="dxa"/>
            <w:tcBorders>
              <w:bottom w:val="single" w:sz="4" w:space="0" w:color="auto"/>
            </w:tcBorders>
            <w:tcMar>
              <w:top w:w="14" w:type="dxa"/>
              <w:left w:w="14" w:type="dxa"/>
              <w:bottom w:w="14" w:type="dxa"/>
              <w:right w:w="14" w:type="dxa"/>
            </w:tcMar>
            <w:vAlign w:val="center"/>
          </w:tcPr>
          <w:p w14:paraId="3A1230D5" w14:textId="501B0AD7" w:rsidR="005550E0" w:rsidRDefault="005550E0" w:rsidP="002B03D2">
            <w:pPr>
              <w:spacing w:line="240" w:lineRule="auto"/>
              <w:jc w:val="center"/>
            </w:pPr>
            <w:r>
              <w:t>87.704</w:t>
            </w:r>
          </w:p>
        </w:tc>
        <w:tc>
          <w:tcPr>
            <w:tcW w:w="1260" w:type="dxa"/>
            <w:gridSpan w:val="2"/>
            <w:tcBorders>
              <w:bottom w:val="single" w:sz="4" w:space="0" w:color="auto"/>
            </w:tcBorders>
            <w:tcMar>
              <w:top w:w="14" w:type="dxa"/>
              <w:left w:w="14" w:type="dxa"/>
              <w:bottom w:w="14" w:type="dxa"/>
              <w:right w:w="14" w:type="dxa"/>
            </w:tcMar>
            <w:vAlign w:val="center"/>
          </w:tcPr>
          <w:p w14:paraId="66E83537" w14:textId="7F735CE6" w:rsidR="005550E0" w:rsidRDefault="005550E0" w:rsidP="002B03D2">
            <w:pPr>
              <w:spacing w:line="240" w:lineRule="auto"/>
              <w:ind w:firstLine="0"/>
              <w:jc w:val="right"/>
            </w:pPr>
            <w:r>
              <w:t>17.218</w:t>
            </w:r>
          </w:p>
        </w:tc>
      </w:tr>
    </w:tbl>
    <w:p w14:paraId="5E38ADD7" w14:textId="77777777" w:rsidR="00471A3D" w:rsidRDefault="00471A3D">
      <w:pPr>
        <w:ind w:firstLine="0"/>
      </w:pPr>
    </w:p>
    <w:p w14:paraId="1454294A" w14:textId="67F17681" w:rsidR="00471A3D" w:rsidRDefault="00EF0B3C" w:rsidP="00EB252F">
      <w:pPr>
        <w:pStyle w:val="Heading5"/>
      </w:pPr>
      <w:bookmarkStart w:id="54" w:name="_huqsuo4qvcle" w:colFirst="0" w:colLast="0"/>
      <w:bookmarkEnd w:id="54"/>
      <w:r>
        <w:br w:type="page"/>
      </w:r>
      <w:r>
        <w:lastRenderedPageBreak/>
        <w:t xml:space="preserve">Table S11. Model coefficients for </w:t>
      </w:r>
      <w:r w:rsidR="00115CEB">
        <w:t>a) th</w:t>
      </w:r>
      <w:r>
        <w:t>e best-fit binomial model</w:t>
      </w:r>
      <w:r w:rsidR="00115CEB">
        <w:t xml:space="preserve">: </w:t>
      </w:r>
      <w:r>
        <w:t>summed canopy kelp</w:t>
      </w:r>
      <w:r w:rsidR="00CD14A9">
        <w:t xml:space="preserve">, </w:t>
      </w:r>
      <w:r>
        <w:t xml:space="preserve">b) </w:t>
      </w:r>
      <w:r w:rsidR="00115CEB">
        <w:t xml:space="preserve">the binomial model including </w:t>
      </w:r>
      <w:r w:rsidR="00CD14A9" w:rsidRPr="00CD14A9">
        <w:rPr>
          <w:i/>
        </w:rPr>
        <w:t>Macrocystis</w:t>
      </w:r>
      <w:r w:rsidR="00CD14A9">
        <w:t xml:space="preserve"> and </w:t>
      </w:r>
      <w:r w:rsidR="00CD14A9" w:rsidRPr="00CD14A9">
        <w:rPr>
          <w:i/>
        </w:rPr>
        <w:t xml:space="preserve">Nereocystis </w:t>
      </w:r>
      <w:r w:rsidR="00CD14A9">
        <w:t>as predictors, and c) the</w:t>
      </w:r>
      <w:r w:rsidR="00115CEB">
        <w:t xml:space="preserve"> best-fit </w:t>
      </w:r>
      <w:r w:rsidR="00CD14A9">
        <w:t xml:space="preserve"> positive abundance model.</w:t>
      </w:r>
    </w:p>
    <w:p w14:paraId="0E135C36" w14:textId="1CC065C1" w:rsidR="00EB252F" w:rsidRPr="00EB252F" w:rsidRDefault="00EB252F" w:rsidP="00EB252F">
      <w:pPr>
        <w:pStyle w:val="ListParagraph"/>
        <w:numPr>
          <w:ilvl w:val="0"/>
          <w:numId w:val="5"/>
        </w:numPr>
        <w:ind w:left="0" w:firstLine="0"/>
      </w:pPr>
      <w:r>
        <w:t xml:space="preserve">Canopy kelp - </w:t>
      </w:r>
      <w:r w:rsidR="009F593A">
        <w:t>occurrence</w:t>
      </w:r>
    </w:p>
    <w:tbl>
      <w:tblPr>
        <w:tblStyle w:val="TableGrid"/>
        <w:tblW w:w="66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35"/>
        <w:gridCol w:w="1260"/>
        <w:gridCol w:w="990"/>
        <w:gridCol w:w="1080"/>
        <w:gridCol w:w="990"/>
      </w:tblGrid>
      <w:tr w:rsidR="00EB252F" w14:paraId="1ABE9983" w14:textId="77777777" w:rsidTr="00BF4A17">
        <w:tc>
          <w:tcPr>
            <w:tcW w:w="2335" w:type="dxa"/>
            <w:tcBorders>
              <w:top w:val="single" w:sz="4" w:space="0" w:color="auto"/>
              <w:bottom w:val="single" w:sz="4" w:space="0" w:color="auto"/>
            </w:tcBorders>
          </w:tcPr>
          <w:p w14:paraId="18BFF6FB" w14:textId="14FCAC18" w:rsidR="00EB252F" w:rsidRDefault="00EB252F">
            <w:pPr>
              <w:ind w:firstLine="0"/>
            </w:pPr>
            <w:r>
              <w:t>Random effect</w:t>
            </w:r>
          </w:p>
        </w:tc>
        <w:tc>
          <w:tcPr>
            <w:tcW w:w="1260" w:type="dxa"/>
            <w:tcBorders>
              <w:top w:val="single" w:sz="4" w:space="0" w:color="auto"/>
              <w:bottom w:val="single" w:sz="4" w:space="0" w:color="auto"/>
            </w:tcBorders>
          </w:tcPr>
          <w:p w14:paraId="1772BF25" w14:textId="0C3DAF80" w:rsidR="00EB252F" w:rsidRDefault="00EB252F" w:rsidP="00EB252F">
            <w:pPr>
              <w:ind w:firstLine="0"/>
              <w:jc w:val="center"/>
            </w:pPr>
            <w:r>
              <w:t>Variance</w:t>
            </w:r>
          </w:p>
        </w:tc>
        <w:tc>
          <w:tcPr>
            <w:tcW w:w="990" w:type="dxa"/>
            <w:tcBorders>
              <w:top w:val="single" w:sz="4" w:space="0" w:color="auto"/>
              <w:bottom w:val="single" w:sz="4" w:space="0" w:color="auto"/>
            </w:tcBorders>
          </w:tcPr>
          <w:p w14:paraId="281BBE9E" w14:textId="6619DEA5" w:rsidR="00EB252F" w:rsidRDefault="00EB252F" w:rsidP="00EB252F">
            <w:pPr>
              <w:ind w:firstLine="0"/>
              <w:jc w:val="center"/>
            </w:pPr>
            <w:r>
              <w:t>SD</w:t>
            </w:r>
          </w:p>
        </w:tc>
        <w:tc>
          <w:tcPr>
            <w:tcW w:w="1080" w:type="dxa"/>
            <w:tcBorders>
              <w:top w:val="single" w:sz="4" w:space="0" w:color="auto"/>
              <w:bottom w:val="single" w:sz="4" w:space="0" w:color="auto"/>
            </w:tcBorders>
          </w:tcPr>
          <w:p w14:paraId="3F7F352A" w14:textId="77777777" w:rsidR="00EB252F" w:rsidRDefault="00EB252F">
            <w:pPr>
              <w:ind w:firstLine="0"/>
            </w:pPr>
          </w:p>
        </w:tc>
        <w:tc>
          <w:tcPr>
            <w:tcW w:w="990" w:type="dxa"/>
            <w:tcBorders>
              <w:top w:val="single" w:sz="4" w:space="0" w:color="auto"/>
              <w:bottom w:val="single" w:sz="4" w:space="0" w:color="auto"/>
            </w:tcBorders>
          </w:tcPr>
          <w:p w14:paraId="4B6C7483" w14:textId="0EBB38D0" w:rsidR="00EB252F" w:rsidRDefault="00EB252F">
            <w:pPr>
              <w:ind w:firstLine="0"/>
            </w:pPr>
          </w:p>
        </w:tc>
      </w:tr>
      <w:tr w:rsidR="00EB252F" w14:paraId="101FB03C" w14:textId="77777777" w:rsidTr="00EB252F">
        <w:tc>
          <w:tcPr>
            <w:tcW w:w="2335" w:type="dxa"/>
            <w:tcBorders>
              <w:top w:val="single" w:sz="4" w:space="0" w:color="auto"/>
            </w:tcBorders>
          </w:tcPr>
          <w:p w14:paraId="1D13FADA" w14:textId="2FFC8EB0" w:rsidR="00EB252F" w:rsidRDefault="00EB252F">
            <w:pPr>
              <w:ind w:firstLine="0"/>
            </w:pPr>
            <w:r>
              <w:t>Year</w:t>
            </w:r>
          </w:p>
        </w:tc>
        <w:tc>
          <w:tcPr>
            <w:tcW w:w="1260" w:type="dxa"/>
            <w:tcBorders>
              <w:top w:val="single" w:sz="4" w:space="0" w:color="auto"/>
            </w:tcBorders>
          </w:tcPr>
          <w:p w14:paraId="228B42E1" w14:textId="794AC931" w:rsidR="00EB252F" w:rsidRDefault="00EB252F" w:rsidP="00EB252F">
            <w:pPr>
              <w:ind w:firstLine="0"/>
              <w:jc w:val="center"/>
            </w:pPr>
            <w:r>
              <w:t>5.33</w:t>
            </w:r>
          </w:p>
        </w:tc>
        <w:tc>
          <w:tcPr>
            <w:tcW w:w="990" w:type="dxa"/>
            <w:tcBorders>
              <w:top w:val="single" w:sz="4" w:space="0" w:color="auto"/>
            </w:tcBorders>
          </w:tcPr>
          <w:p w14:paraId="539188BB" w14:textId="626CF234" w:rsidR="00EB252F" w:rsidRDefault="00EB252F" w:rsidP="00EB252F">
            <w:pPr>
              <w:ind w:firstLine="0"/>
              <w:jc w:val="center"/>
            </w:pPr>
            <w:r>
              <w:t>2.31</w:t>
            </w:r>
          </w:p>
        </w:tc>
        <w:tc>
          <w:tcPr>
            <w:tcW w:w="1080" w:type="dxa"/>
            <w:tcBorders>
              <w:top w:val="single" w:sz="4" w:space="0" w:color="auto"/>
            </w:tcBorders>
          </w:tcPr>
          <w:p w14:paraId="19EECE76" w14:textId="77777777" w:rsidR="00EB252F" w:rsidRDefault="00EB252F">
            <w:pPr>
              <w:ind w:firstLine="0"/>
            </w:pPr>
          </w:p>
        </w:tc>
        <w:tc>
          <w:tcPr>
            <w:tcW w:w="990" w:type="dxa"/>
            <w:tcBorders>
              <w:top w:val="single" w:sz="4" w:space="0" w:color="auto"/>
            </w:tcBorders>
          </w:tcPr>
          <w:p w14:paraId="1137435B" w14:textId="0E276F8B" w:rsidR="00EB252F" w:rsidRDefault="00EB252F">
            <w:pPr>
              <w:ind w:firstLine="0"/>
            </w:pPr>
          </w:p>
        </w:tc>
      </w:tr>
      <w:tr w:rsidR="00EB252F" w14:paraId="789FA177" w14:textId="77777777" w:rsidTr="00EB252F">
        <w:tc>
          <w:tcPr>
            <w:tcW w:w="2335" w:type="dxa"/>
          </w:tcPr>
          <w:p w14:paraId="2AB8ADCA" w14:textId="11E21488" w:rsidR="00EB252F" w:rsidRDefault="00EB252F">
            <w:pPr>
              <w:ind w:firstLine="0"/>
            </w:pPr>
            <w:r>
              <w:t>Site</w:t>
            </w:r>
          </w:p>
        </w:tc>
        <w:tc>
          <w:tcPr>
            <w:tcW w:w="1260" w:type="dxa"/>
          </w:tcPr>
          <w:p w14:paraId="09EFD682" w14:textId="07175C6E" w:rsidR="00EB252F" w:rsidRDefault="00EB252F" w:rsidP="00EB252F">
            <w:pPr>
              <w:ind w:firstLine="0"/>
              <w:jc w:val="center"/>
            </w:pPr>
            <w:r>
              <w:t>3.25</w:t>
            </w:r>
          </w:p>
        </w:tc>
        <w:tc>
          <w:tcPr>
            <w:tcW w:w="990" w:type="dxa"/>
          </w:tcPr>
          <w:p w14:paraId="5104EE93" w14:textId="33507D28" w:rsidR="00EB252F" w:rsidRDefault="00EB252F" w:rsidP="00EB252F">
            <w:pPr>
              <w:ind w:firstLine="0"/>
              <w:jc w:val="center"/>
            </w:pPr>
            <w:r>
              <w:t>1.80</w:t>
            </w:r>
          </w:p>
        </w:tc>
        <w:tc>
          <w:tcPr>
            <w:tcW w:w="1080" w:type="dxa"/>
          </w:tcPr>
          <w:p w14:paraId="56E03BA3" w14:textId="77777777" w:rsidR="00EB252F" w:rsidRDefault="00EB252F">
            <w:pPr>
              <w:ind w:firstLine="0"/>
            </w:pPr>
          </w:p>
        </w:tc>
        <w:tc>
          <w:tcPr>
            <w:tcW w:w="990" w:type="dxa"/>
          </w:tcPr>
          <w:p w14:paraId="454163D4" w14:textId="797349B9" w:rsidR="00EB252F" w:rsidRDefault="00EB252F">
            <w:pPr>
              <w:ind w:firstLine="0"/>
            </w:pPr>
          </w:p>
        </w:tc>
      </w:tr>
      <w:tr w:rsidR="00EB252F" w14:paraId="0A375775" w14:textId="77777777" w:rsidTr="00BF4A17">
        <w:tc>
          <w:tcPr>
            <w:tcW w:w="2335" w:type="dxa"/>
            <w:tcBorders>
              <w:bottom w:val="single" w:sz="4" w:space="0" w:color="auto"/>
            </w:tcBorders>
          </w:tcPr>
          <w:p w14:paraId="1F025030" w14:textId="77777777" w:rsidR="00EB252F" w:rsidRDefault="00EB252F">
            <w:pPr>
              <w:ind w:firstLine="0"/>
            </w:pPr>
          </w:p>
        </w:tc>
        <w:tc>
          <w:tcPr>
            <w:tcW w:w="1260" w:type="dxa"/>
            <w:tcBorders>
              <w:bottom w:val="single" w:sz="4" w:space="0" w:color="auto"/>
            </w:tcBorders>
          </w:tcPr>
          <w:p w14:paraId="36CB01F4" w14:textId="77777777" w:rsidR="00EB252F" w:rsidRDefault="00EB252F">
            <w:pPr>
              <w:ind w:firstLine="0"/>
            </w:pPr>
          </w:p>
        </w:tc>
        <w:tc>
          <w:tcPr>
            <w:tcW w:w="990" w:type="dxa"/>
            <w:tcBorders>
              <w:bottom w:val="single" w:sz="4" w:space="0" w:color="auto"/>
            </w:tcBorders>
          </w:tcPr>
          <w:p w14:paraId="2516B02E" w14:textId="77777777" w:rsidR="00EB252F" w:rsidRDefault="00EB252F">
            <w:pPr>
              <w:ind w:firstLine="0"/>
            </w:pPr>
          </w:p>
        </w:tc>
        <w:tc>
          <w:tcPr>
            <w:tcW w:w="1080" w:type="dxa"/>
            <w:tcBorders>
              <w:bottom w:val="single" w:sz="4" w:space="0" w:color="auto"/>
            </w:tcBorders>
          </w:tcPr>
          <w:p w14:paraId="4728841A" w14:textId="77777777" w:rsidR="00EB252F" w:rsidRDefault="00EB252F">
            <w:pPr>
              <w:ind w:firstLine="0"/>
            </w:pPr>
          </w:p>
        </w:tc>
        <w:tc>
          <w:tcPr>
            <w:tcW w:w="990" w:type="dxa"/>
            <w:tcBorders>
              <w:bottom w:val="single" w:sz="4" w:space="0" w:color="auto"/>
            </w:tcBorders>
          </w:tcPr>
          <w:p w14:paraId="72719393" w14:textId="735CB8C0" w:rsidR="00EB252F" w:rsidRDefault="00EB252F">
            <w:pPr>
              <w:ind w:firstLine="0"/>
            </w:pPr>
          </w:p>
        </w:tc>
      </w:tr>
      <w:tr w:rsidR="00EB252F" w14:paraId="3A141B26" w14:textId="77777777" w:rsidTr="00BF4A17">
        <w:tc>
          <w:tcPr>
            <w:tcW w:w="2335" w:type="dxa"/>
            <w:tcBorders>
              <w:top w:val="single" w:sz="4" w:space="0" w:color="auto"/>
              <w:bottom w:val="single" w:sz="4" w:space="0" w:color="auto"/>
            </w:tcBorders>
          </w:tcPr>
          <w:p w14:paraId="0822CA19" w14:textId="1650A0A5" w:rsidR="00EB252F" w:rsidRDefault="00EB252F" w:rsidP="002D378C">
            <w:pPr>
              <w:ind w:firstLine="0"/>
            </w:pPr>
            <w:r>
              <w:t xml:space="preserve">Fixed </w:t>
            </w:r>
            <w:r w:rsidR="002D378C">
              <w:t>e</w:t>
            </w:r>
            <w:r>
              <w:t>ffect</w:t>
            </w:r>
          </w:p>
        </w:tc>
        <w:tc>
          <w:tcPr>
            <w:tcW w:w="1260" w:type="dxa"/>
            <w:tcBorders>
              <w:top w:val="single" w:sz="4" w:space="0" w:color="auto"/>
              <w:bottom w:val="single" w:sz="4" w:space="0" w:color="auto"/>
            </w:tcBorders>
          </w:tcPr>
          <w:p w14:paraId="39AFC31A" w14:textId="47D467B5" w:rsidR="00EB252F" w:rsidRDefault="00EB252F">
            <w:pPr>
              <w:ind w:firstLine="0"/>
            </w:pPr>
            <w:r>
              <w:t>Estimate</w:t>
            </w:r>
          </w:p>
        </w:tc>
        <w:tc>
          <w:tcPr>
            <w:tcW w:w="990" w:type="dxa"/>
            <w:tcBorders>
              <w:top w:val="single" w:sz="4" w:space="0" w:color="auto"/>
              <w:bottom w:val="single" w:sz="4" w:space="0" w:color="auto"/>
            </w:tcBorders>
          </w:tcPr>
          <w:p w14:paraId="26DC81C1" w14:textId="47765E4D" w:rsidR="00EB252F" w:rsidRDefault="00EB252F">
            <w:pPr>
              <w:ind w:firstLine="0"/>
            </w:pPr>
            <w:r>
              <w:t>SE</w:t>
            </w:r>
          </w:p>
        </w:tc>
        <w:tc>
          <w:tcPr>
            <w:tcW w:w="1080" w:type="dxa"/>
            <w:tcBorders>
              <w:top w:val="single" w:sz="4" w:space="0" w:color="auto"/>
              <w:bottom w:val="single" w:sz="4" w:space="0" w:color="auto"/>
            </w:tcBorders>
          </w:tcPr>
          <w:p w14:paraId="3182C0EA" w14:textId="69CA913D" w:rsidR="00EB252F" w:rsidRDefault="00EB252F">
            <w:pPr>
              <w:ind w:firstLine="0"/>
            </w:pPr>
            <w:r>
              <w:t>z-value</w:t>
            </w:r>
          </w:p>
        </w:tc>
        <w:tc>
          <w:tcPr>
            <w:tcW w:w="990" w:type="dxa"/>
            <w:tcBorders>
              <w:top w:val="single" w:sz="4" w:space="0" w:color="auto"/>
              <w:bottom w:val="single" w:sz="4" w:space="0" w:color="auto"/>
            </w:tcBorders>
          </w:tcPr>
          <w:p w14:paraId="746AA3A0" w14:textId="13F9C337" w:rsidR="00EB252F" w:rsidRDefault="00EB252F" w:rsidP="00EB252F">
            <w:pPr>
              <w:ind w:firstLine="0"/>
              <w:jc w:val="center"/>
            </w:pPr>
            <w:r>
              <w:t>P</w:t>
            </w:r>
          </w:p>
        </w:tc>
      </w:tr>
      <w:tr w:rsidR="00EB252F" w14:paraId="758D987A" w14:textId="77777777" w:rsidTr="00BF4A17">
        <w:tc>
          <w:tcPr>
            <w:tcW w:w="2335" w:type="dxa"/>
            <w:tcBorders>
              <w:top w:val="single" w:sz="4" w:space="0" w:color="auto"/>
            </w:tcBorders>
          </w:tcPr>
          <w:p w14:paraId="3993BC41" w14:textId="1101B657" w:rsidR="00EB252F" w:rsidRDefault="00EB252F">
            <w:pPr>
              <w:ind w:firstLine="0"/>
            </w:pPr>
            <w:r>
              <w:t>Intercept</w:t>
            </w:r>
          </w:p>
        </w:tc>
        <w:tc>
          <w:tcPr>
            <w:tcW w:w="1260" w:type="dxa"/>
            <w:tcBorders>
              <w:top w:val="single" w:sz="4" w:space="0" w:color="auto"/>
            </w:tcBorders>
          </w:tcPr>
          <w:p w14:paraId="73A9E1E0" w14:textId="56E66BEF" w:rsidR="00EB252F" w:rsidRDefault="00EB252F" w:rsidP="006B75F2">
            <w:pPr>
              <w:ind w:firstLine="0"/>
              <w:jc w:val="right"/>
            </w:pPr>
            <w:r>
              <w:t>-0.274</w:t>
            </w:r>
          </w:p>
        </w:tc>
        <w:tc>
          <w:tcPr>
            <w:tcW w:w="990" w:type="dxa"/>
            <w:tcBorders>
              <w:top w:val="single" w:sz="4" w:space="0" w:color="auto"/>
            </w:tcBorders>
            <w:shd w:val="clear" w:color="auto" w:fill="auto"/>
          </w:tcPr>
          <w:p w14:paraId="574B4D87" w14:textId="29A09731" w:rsidR="00EB252F" w:rsidRPr="00EB252F" w:rsidRDefault="00EB252F">
            <w:pPr>
              <w:ind w:firstLine="0"/>
              <w:rPr>
                <w:color w:val="000000" w:themeColor="text1"/>
              </w:rPr>
            </w:pPr>
            <w:r w:rsidRPr="00EB252F">
              <w:rPr>
                <w:color w:val="000000" w:themeColor="text1"/>
              </w:rPr>
              <w:t>1.447</w:t>
            </w:r>
          </w:p>
        </w:tc>
        <w:tc>
          <w:tcPr>
            <w:tcW w:w="1080" w:type="dxa"/>
            <w:tcBorders>
              <w:top w:val="single" w:sz="4" w:space="0" w:color="auto"/>
            </w:tcBorders>
          </w:tcPr>
          <w:p w14:paraId="406690BF" w14:textId="59874504" w:rsidR="00EB252F" w:rsidRDefault="00EB252F" w:rsidP="006B75F2">
            <w:pPr>
              <w:ind w:firstLine="0"/>
              <w:jc w:val="right"/>
            </w:pPr>
            <w:r>
              <w:t>-0.189</w:t>
            </w:r>
          </w:p>
        </w:tc>
        <w:tc>
          <w:tcPr>
            <w:tcW w:w="990" w:type="dxa"/>
            <w:tcBorders>
              <w:top w:val="single" w:sz="4" w:space="0" w:color="auto"/>
            </w:tcBorders>
          </w:tcPr>
          <w:p w14:paraId="7EEA1752" w14:textId="194BDD04" w:rsidR="00EB252F" w:rsidRDefault="00EB252F" w:rsidP="00EB252F">
            <w:pPr>
              <w:ind w:firstLine="0"/>
              <w:jc w:val="center"/>
            </w:pPr>
            <w:r>
              <w:t>0.850</w:t>
            </w:r>
          </w:p>
        </w:tc>
      </w:tr>
      <w:tr w:rsidR="00EB252F" w14:paraId="43313EBA" w14:textId="77777777" w:rsidTr="00004A8C">
        <w:tc>
          <w:tcPr>
            <w:tcW w:w="2335" w:type="dxa"/>
            <w:tcBorders>
              <w:bottom w:val="single" w:sz="4" w:space="0" w:color="auto"/>
            </w:tcBorders>
          </w:tcPr>
          <w:p w14:paraId="0451CF11" w14:textId="4A933F79" w:rsidR="00EB252F" w:rsidRDefault="00EB252F">
            <w:pPr>
              <w:ind w:firstLine="0"/>
            </w:pPr>
            <w:r>
              <w:t>Canopy kelp summed</w:t>
            </w:r>
          </w:p>
        </w:tc>
        <w:tc>
          <w:tcPr>
            <w:tcW w:w="1260" w:type="dxa"/>
            <w:tcBorders>
              <w:bottom w:val="single" w:sz="4" w:space="0" w:color="auto"/>
            </w:tcBorders>
          </w:tcPr>
          <w:p w14:paraId="518177BF" w14:textId="734C4561" w:rsidR="00EB252F" w:rsidRDefault="00EB252F" w:rsidP="006B75F2">
            <w:pPr>
              <w:ind w:firstLine="0"/>
              <w:jc w:val="right"/>
            </w:pPr>
            <w:r>
              <w:t>2.553</w:t>
            </w:r>
          </w:p>
        </w:tc>
        <w:tc>
          <w:tcPr>
            <w:tcW w:w="990" w:type="dxa"/>
            <w:tcBorders>
              <w:bottom w:val="single" w:sz="4" w:space="0" w:color="auto"/>
            </w:tcBorders>
            <w:shd w:val="clear" w:color="auto" w:fill="auto"/>
          </w:tcPr>
          <w:p w14:paraId="6EDBB98B" w14:textId="43227220" w:rsidR="00EB252F" w:rsidRPr="00EB252F" w:rsidRDefault="00EB252F" w:rsidP="00004A8C">
            <w:pPr>
              <w:ind w:firstLine="0"/>
              <w:rPr>
                <w:color w:val="000000" w:themeColor="text1"/>
              </w:rPr>
            </w:pPr>
            <w:r w:rsidRPr="00EB252F">
              <w:rPr>
                <w:color w:val="000000" w:themeColor="text1"/>
              </w:rPr>
              <w:t>1.</w:t>
            </w:r>
            <w:r w:rsidR="00004A8C">
              <w:rPr>
                <w:color w:val="000000" w:themeColor="text1"/>
              </w:rPr>
              <w:t>009</w:t>
            </w:r>
          </w:p>
        </w:tc>
        <w:tc>
          <w:tcPr>
            <w:tcW w:w="1080" w:type="dxa"/>
            <w:tcBorders>
              <w:bottom w:val="single" w:sz="4" w:space="0" w:color="auto"/>
            </w:tcBorders>
          </w:tcPr>
          <w:p w14:paraId="5752F464" w14:textId="6CCE567A" w:rsidR="00EB252F" w:rsidRDefault="00EB252F" w:rsidP="006B75F2">
            <w:pPr>
              <w:ind w:firstLine="0"/>
              <w:jc w:val="right"/>
            </w:pPr>
            <w:r>
              <w:t>2.531</w:t>
            </w:r>
          </w:p>
        </w:tc>
        <w:tc>
          <w:tcPr>
            <w:tcW w:w="990" w:type="dxa"/>
            <w:tcBorders>
              <w:bottom w:val="single" w:sz="4" w:space="0" w:color="auto"/>
            </w:tcBorders>
          </w:tcPr>
          <w:p w14:paraId="7E69FD8E" w14:textId="1E33CF6B" w:rsidR="00EB252F" w:rsidRDefault="00EB252F" w:rsidP="00EB252F">
            <w:pPr>
              <w:ind w:firstLine="0"/>
              <w:jc w:val="center"/>
            </w:pPr>
            <w:r>
              <w:t>0.011</w:t>
            </w:r>
          </w:p>
        </w:tc>
      </w:tr>
    </w:tbl>
    <w:p w14:paraId="4619AAA5" w14:textId="77777777" w:rsidR="00CE37D1" w:rsidRDefault="00CE37D1"/>
    <w:p w14:paraId="52B84438" w14:textId="0E784227" w:rsidR="009F593A" w:rsidRPr="00EB252F" w:rsidRDefault="009F593A" w:rsidP="009F593A">
      <w:pPr>
        <w:pStyle w:val="ListParagraph"/>
        <w:numPr>
          <w:ilvl w:val="0"/>
          <w:numId w:val="5"/>
        </w:numPr>
        <w:ind w:left="0" w:firstLine="0"/>
      </w:pPr>
      <w:r w:rsidRPr="009F593A">
        <w:rPr>
          <w:i/>
        </w:rPr>
        <w:t>Macrocystis</w:t>
      </w:r>
      <w:r>
        <w:t xml:space="preserve"> and </w:t>
      </w:r>
      <w:r w:rsidRPr="009F593A">
        <w:rPr>
          <w:i/>
        </w:rPr>
        <w:t>Nereocystis</w:t>
      </w:r>
      <w:r>
        <w:t xml:space="preserve"> - occurrence</w:t>
      </w:r>
    </w:p>
    <w:tbl>
      <w:tblPr>
        <w:tblStyle w:val="TableGrid"/>
        <w:tblW w:w="66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35"/>
        <w:gridCol w:w="1260"/>
        <w:gridCol w:w="990"/>
        <w:gridCol w:w="1080"/>
        <w:gridCol w:w="990"/>
      </w:tblGrid>
      <w:tr w:rsidR="009F593A" w14:paraId="1452F7E4" w14:textId="77777777" w:rsidTr="00BF4A17">
        <w:tc>
          <w:tcPr>
            <w:tcW w:w="2335" w:type="dxa"/>
            <w:tcBorders>
              <w:top w:val="single" w:sz="4" w:space="0" w:color="auto"/>
              <w:bottom w:val="single" w:sz="4" w:space="0" w:color="auto"/>
            </w:tcBorders>
          </w:tcPr>
          <w:p w14:paraId="4B453606" w14:textId="77777777" w:rsidR="009F593A" w:rsidRDefault="009F593A" w:rsidP="007F34E7">
            <w:pPr>
              <w:ind w:firstLine="0"/>
            </w:pPr>
            <w:r>
              <w:t>Random effect</w:t>
            </w:r>
          </w:p>
        </w:tc>
        <w:tc>
          <w:tcPr>
            <w:tcW w:w="1260" w:type="dxa"/>
            <w:tcBorders>
              <w:top w:val="single" w:sz="4" w:space="0" w:color="auto"/>
              <w:bottom w:val="single" w:sz="4" w:space="0" w:color="auto"/>
            </w:tcBorders>
          </w:tcPr>
          <w:p w14:paraId="39366151" w14:textId="77777777" w:rsidR="009F593A" w:rsidRDefault="009F593A" w:rsidP="007F34E7">
            <w:pPr>
              <w:ind w:firstLine="0"/>
              <w:jc w:val="center"/>
            </w:pPr>
            <w:r>
              <w:t>Variance</w:t>
            </w:r>
          </w:p>
        </w:tc>
        <w:tc>
          <w:tcPr>
            <w:tcW w:w="990" w:type="dxa"/>
            <w:tcBorders>
              <w:top w:val="single" w:sz="4" w:space="0" w:color="auto"/>
              <w:bottom w:val="single" w:sz="4" w:space="0" w:color="auto"/>
            </w:tcBorders>
          </w:tcPr>
          <w:p w14:paraId="764031CB" w14:textId="77777777" w:rsidR="009F593A" w:rsidRDefault="009F593A" w:rsidP="007F34E7">
            <w:pPr>
              <w:ind w:firstLine="0"/>
              <w:jc w:val="center"/>
            </w:pPr>
            <w:r>
              <w:t>SD</w:t>
            </w:r>
          </w:p>
        </w:tc>
        <w:tc>
          <w:tcPr>
            <w:tcW w:w="1080" w:type="dxa"/>
            <w:tcBorders>
              <w:top w:val="single" w:sz="4" w:space="0" w:color="auto"/>
              <w:bottom w:val="single" w:sz="4" w:space="0" w:color="auto"/>
            </w:tcBorders>
          </w:tcPr>
          <w:p w14:paraId="17C342FE" w14:textId="77777777" w:rsidR="009F593A" w:rsidRDefault="009F593A" w:rsidP="007F34E7">
            <w:pPr>
              <w:ind w:firstLine="0"/>
            </w:pPr>
          </w:p>
        </w:tc>
        <w:tc>
          <w:tcPr>
            <w:tcW w:w="990" w:type="dxa"/>
            <w:tcBorders>
              <w:top w:val="single" w:sz="4" w:space="0" w:color="auto"/>
              <w:bottom w:val="single" w:sz="4" w:space="0" w:color="auto"/>
            </w:tcBorders>
          </w:tcPr>
          <w:p w14:paraId="38EDC2B2" w14:textId="77777777" w:rsidR="009F593A" w:rsidRDefault="009F593A" w:rsidP="007F34E7">
            <w:pPr>
              <w:ind w:firstLine="0"/>
            </w:pPr>
          </w:p>
        </w:tc>
      </w:tr>
      <w:tr w:rsidR="009F593A" w14:paraId="4B4FFCF9" w14:textId="77777777" w:rsidTr="007F34E7">
        <w:tc>
          <w:tcPr>
            <w:tcW w:w="2335" w:type="dxa"/>
            <w:tcBorders>
              <w:top w:val="single" w:sz="4" w:space="0" w:color="auto"/>
            </w:tcBorders>
          </w:tcPr>
          <w:p w14:paraId="4DFC9568" w14:textId="77777777" w:rsidR="009F593A" w:rsidRDefault="009F593A" w:rsidP="007F34E7">
            <w:pPr>
              <w:ind w:firstLine="0"/>
            </w:pPr>
            <w:r>
              <w:t>Year</w:t>
            </w:r>
          </w:p>
        </w:tc>
        <w:tc>
          <w:tcPr>
            <w:tcW w:w="1260" w:type="dxa"/>
            <w:tcBorders>
              <w:top w:val="single" w:sz="4" w:space="0" w:color="auto"/>
            </w:tcBorders>
          </w:tcPr>
          <w:p w14:paraId="6DFC9DBB" w14:textId="618DCDE6" w:rsidR="009F593A" w:rsidRDefault="009F593A" w:rsidP="009F593A">
            <w:pPr>
              <w:ind w:firstLine="0"/>
              <w:jc w:val="center"/>
            </w:pPr>
            <w:r>
              <w:t>5.31</w:t>
            </w:r>
          </w:p>
        </w:tc>
        <w:tc>
          <w:tcPr>
            <w:tcW w:w="990" w:type="dxa"/>
            <w:tcBorders>
              <w:top w:val="single" w:sz="4" w:space="0" w:color="auto"/>
            </w:tcBorders>
          </w:tcPr>
          <w:p w14:paraId="0F3BFECE" w14:textId="3BDE11E4" w:rsidR="009F593A" w:rsidRDefault="009F593A" w:rsidP="009F593A">
            <w:pPr>
              <w:ind w:firstLine="0"/>
              <w:jc w:val="center"/>
            </w:pPr>
            <w:r>
              <w:t>2.30</w:t>
            </w:r>
          </w:p>
        </w:tc>
        <w:tc>
          <w:tcPr>
            <w:tcW w:w="1080" w:type="dxa"/>
            <w:tcBorders>
              <w:top w:val="single" w:sz="4" w:space="0" w:color="auto"/>
            </w:tcBorders>
          </w:tcPr>
          <w:p w14:paraId="0BAADFA8" w14:textId="77777777" w:rsidR="009F593A" w:rsidRDefault="009F593A" w:rsidP="007F34E7">
            <w:pPr>
              <w:ind w:firstLine="0"/>
            </w:pPr>
          </w:p>
        </w:tc>
        <w:tc>
          <w:tcPr>
            <w:tcW w:w="990" w:type="dxa"/>
            <w:tcBorders>
              <w:top w:val="single" w:sz="4" w:space="0" w:color="auto"/>
            </w:tcBorders>
          </w:tcPr>
          <w:p w14:paraId="3552FA10" w14:textId="77777777" w:rsidR="009F593A" w:rsidRDefault="009F593A" w:rsidP="007F34E7">
            <w:pPr>
              <w:ind w:firstLine="0"/>
            </w:pPr>
          </w:p>
        </w:tc>
      </w:tr>
      <w:tr w:rsidR="009F593A" w14:paraId="226046ED" w14:textId="77777777" w:rsidTr="007F34E7">
        <w:tc>
          <w:tcPr>
            <w:tcW w:w="2335" w:type="dxa"/>
          </w:tcPr>
          <w:p w14:paraId="56A8A908" w14:textId="77777777" w:rsidR="009F593A" w:rsidRDefault="009F593A" w:rsidP="007F34E7">
            <w:pPr>
              <w:ind w:firstLine="0"/>
            </w:pPr>
            <w:r>
              <w:t>Site</w:t>
            </w:r>
          </w:p>
        </w:tc>
        <w:tc>
          <w:tcPr>
            <w:tcW w:w="1260" w:type="dxa"/>
          </w:tcPr>
          <w:p w14:paraId="1F698A2D" w14:textId="3CB9F2B6" w:rsidR="009F593A" w:rsidRDefault="009F593A" w:rsidP="009F593A">
            <w:pPr>
              <w:ind w:firstLine="0"/>
              <w:jc w:val="center"/>
            </w:pPr>
            <w:r>
              <w:t>3.28</w:t>
            </w:r>
          </w:p>
        </w:tc>
        <w:tc>
          <w:tcPr>
            <w:tcW w:w="990" w:type="dxa"/>
          </w:tcPr>
          <w:p w14:paraId="2EE693E6" w14:textId="77115411" w:rsidR="009F593A" w:rsidRDefault="009F593A" w:rsidP="009F593A">
            <w:pPr>
              <w:ind w:firstLine="0"/>
              <w:jc w:val="center"/>
            </w:pPr>
            <w:r>
              <w:t>1.81</w:t>
            </w:r>
          </w:p>
        </w:tc>
        <w:tc>
          <w:tcPr>
            <w:tcW w:w="1080" w:type="dxa"/>
          </w:tcPr>
          <w:p w14:paraId="5EC4B731" w14:textId="77777777" w:rsidR="009F593A" w:rsidRDefault="009F593A" w:rsidP="007F34E7">
            <w:pPr>
              <w:ind w:firstLine="0"/>
            </w:pPr>
          </w:p>
        </w:tc>
        <w:tc>
          <w:tcPr>
            <w:tcW w:w="990" w:type="dxa"/>
          </w:tcPr>
          <w:p w14:paraId="3BB4CE6F" w14:textId="77777777" w:rsidR="009F593A" w:rsidRDefault="009F593A" w:rsidP="007F34E7">
            <w:pPr>
              <w:ind w:firstLine="0"/>
            </w:pPr>
          </w:p>
        </w:tc>
      </w:tr>
      <w:tr w:rsidR="009F593A" w14:paraId="30336AF6" w14:textId="77777777" w:rsidTr="00BF4A17">
        <w:tc>
          <w:tcPr>
            <w:tcW w:w="2335" w:type="dxa"/>
            <w:tcBorders>
              <w:bottom w:val="single" w:sz="4" w:space="0" w:color="auto"/>
            </w:tcBorders>
          </w:tcPr>
          <w:p w14:paraId="628DBA54" w14:textId="77777777" w:rsidR="009F593A" w:rsidRDefault="009F593A" w:rsidP="007F34E7">
            <w:pPr>
              <w:ind w:firstLine="0"/>
            </w:pPr>
          </w:p>
        </w:tc>
        <w:tc>
          <w:tcPr>
            <w:tcW w:w="1260" w:type="dxa"/>
            <w:tcBorders>
              <w:bottom w:val="single" w:sz="4" w:space="0" w:color="auto"/>
            </w:tcBorders>
          </w:tcPr>
          <w:p w14:paraId="72320640" w14:textId="77777777" w:rsidR="009F593A" w:rsidRDefault="009F593A" w:rsidP="007F34E7">
            <w:pPr>
              <w:ind w:firstLine="0"/>
            </w:pPr>
          </w:p>
        </w:tc>
        <w:tc>
          <w:tcPr>
            <w:tcW w:w="990" w:type="dxa"/>
            <w:tcBorders>
              <w:bottom w:val="single" w:sz="4" w:space="0" w:color="auto"/>
            </w:tcBorders>
          </w:tcPr>
          <w:p w14:paraId="0426A802" w14:textId="77777777" w:rsidR="009F593A" w:rsidRDefault="009F593A" w:rsidP="007F34E7">
            <w:pPr>
              <w:ind w:firstLine="0"/>
            </w:pPr>
          </w:p>
        </w:tc>
        <w:tc>
          <w:tcPr>
            <w:tcW w:w="1080" w:type="dxa"/>
            <w:tcBorders>
              <w:bottom w:val="single" w:sz="4" w:space="0" w:color="auto"/>
            </w:tcBorders>
          </w:tcPr>
          <w:p w14:paraId="5A0817C9" w14:textId="77777777" w:rsidR="009F593A" w:rsidRDefault="009F593A" w:rsidP="007F34E7">
            <w:pPr>
              <w:ind w:firstLine="0"/>
            </w:pPr>
          </w:p>
        </w:tc>
        <w:tc>
          <w:tcPr>
            <w:tcW w:w="990" w:type="dxa"/>
            <w:tcBorders>
              <w:bottom w:val="single" w:sz="4" w:space="0" w:color="auto"/>
            </w:tcBorders>
          </w:tcPr>
          <w:p w14:paraId="038569AB" w14:textId="77777777" w:rsidR="009F593A" w:rsidRDefault="009F593A" w:rsidP="007F34E7">
            <w:pPr>
              <w:ind w:firstLine="0"/>
            </w:pPr>
          </w:p>
        </w:tc>
      </w:tr>
      <w:tr w:rsidR="009F593A" w14:paraId="45928313" w14:textId="77777777" w:rsidTr="00BF4A17">
        <w:tc>
          <w:tcPr>
            <w:tcW w:w="2335" w:type="dxa"/>
            <w:tcBorders>
              <w:top w:val="single" w:sz="4" w:space="0" w:color="auto"/>
              <w:bottom w:val="single" w:sz="4" w:space="0" w:color="auto"/>
            </w:tcBorders>
          </w:tcPr>
          <w:p w14:paraId="3F9B2ECB" w14:textId="77A20978" w:rsidR="009F593A" w:rsidRDefault="009F593A" w:rsidP="002D378C">
            <w:pPr>
              <w:ind w:firstLine="0"/>
            </w:pPr>
            <w:r>
              <w:t xml:space="preserve">Fixed </w:t>
            </w:r>
            <w:r w:rsidR="002D378C">
              <w:t>e</w:t>
            </w:r>
            <w:r>
              <w:t>ffect</w:t>
            </w:r>
          </w:p>
        </w:tc>
        <w:tc>
          <w:tcPr>
            <w:tcW w:w="1260" w:type="dxa"/>
            <w:tcBorders>
              <w:top w:val="single" w:sz="4" w:space="0" w:color="auto"/>
              <w:bottom w:val="single" w:sz="4" w:space="0" w:color="auto"/>
            </w:tcBorders>
          </w:tcPr>
          <w:p w14:paraId="3F5EE9E7" w14:textId="77777777" w:rsidR="009F593A" w:rsidRDefault="009F593A" w:rsidP="007F34E7">
            <w:pPr>
              <w:ind w:firstLine="0"/>
            </w:pPr>
            <w:r>
              <w:t>Estimate</w:t>
            </w:r>
          </w:p>
        </w:tc>
        <w:tc>
          <w:tcPr>
            <w:tcW w:w="990" w:type="dxa"/>
            <w:tcBorders>
              <w:top w:val="single" w:sz="4" w:space="0" w:color="auto"/>
              <w:bottom w:val="single" w:sz="4" w:space="0" w:color="auto"/>
            </w:tcBorders>
          </w:tcPr>
          <w:p w14:paraId="374019B0" w14:textId="77777777" w:rsidR="009F593A" w:rsidRDefault="009F593A" w:rsidP="007F34E7">
            <w:pPr>
              <w:ind w:firstLine="0"/>
            </w:pPr>
            <w:r>
              <w:t>SE</w:t>
            </w:r>
          </w:p>
        </w:tc>
        <w:tc>
          <w:tcPr>
            <w:tcW w:w="1080" w:type="dxa"/>
            <w:tcBorders>
              <w:top w:val="single" w:sz="4" w:space="0" w:color="auto"/>
              <w:bottom w:val="single" w:sz="4" w:space="0" w:color="auto"/>
            </w:tcBorders>
          </w:tcPr>
          <w:p w14:paraId="31263574" w14:textId="77777777" w:rsidR="009F593A" w:rsidRDefault="009F593A" w:rsidP="007F34E7">
            <w:pPr>
              <w:ind w:firstLine="0"/>
            </w:pPr>
            <w:r>
              <w:t>z-value</w:t>
            </w:r>
          </w:p>
        </w:tc>
        <w:tc>
          <w:tcPr>
            <w:tcW w:w="990" w:type="dxa"/>
            <w:tcBorders>
              <w:top w:val="single" w:sz="4" w:space="0" w:color="auto"/>
              <w:bottom w:val="single" w:sz="4" w:space="0" w:color="auto"/>
            </w:tcBorders>
          </w:tcPr>
          <w:p w14:paraId="21DD65AE" w14:textId="77777777" w:rsidR="009F593A" w:rsidRDefault="009F593A" w:rsidP="007F34E7">
            <w:pPr>
              <w:ind w:firstLine="0"/>
              <w:jc w:val="center"/>
            </w:pPr>
            <w:r>
              <w:t>P</w:t>
            </w:r>
          </w:p>
        </w:tc>
      </w:tr>
      <w:tr w:rsidR="009F593A" w14:paraId="7B24AFC7" w14:textId="77777777" w:rsidTr="009F593A">
        <w:tc>
          <w:tcPr>
            <w:tcW w:w="2335" w:type="dxa"/>
            <w:tcBorders>
              <w:top w:val="single" w:sz="4" w:space="0" w:color="auto"/>
            </w:tcBorders>
          </w:tcPr>
          <w:p w14:paraId="20BB58F4" w14:textId="77777777" w:rsidR="009F593A" w:rsidRDefault="009F593A" w:rsidP="007F34E7">
            <w:pPr>
              <w:ind w:firstLine="0"/>
            </w:pPr>
            <w:r>
              <w:t>Intercept</w:t>
            </w:r>
          </w:p>
        </w:tc>
        <w:tc>
          <w:tcPr>
            <w:tcW w:w="1260" w:type="dxa"/>
            <w:tcBorders>
              <w:top w:val="single" w:sz="4" w:space="0" w:color="auto"/>
            </w:tcBorders>
          </w:tcPr>
          <w:p w14:paraId="4E505571" w14:textId="36782105" w:rsidR="009F593A" w:rsidRDefault="009F593A" w:rsidP="006B75F2">
            <w:pPr>
              <w:ind w:firstLine="0"/>
              <w:jc w:val="right"/>
            </w:pPr>
            <w:r>
              <w:t>-0.272</w:t>
            </w:r>
          </w:p>
        </w:tc>
        <w:tc>
          <w:tcPr>
            <w:tcW w:w="990" w:type="dxa"/>
            <w:tcBorders>
              <w:top w:val="single" w:sz="4" w:space="0" w:color="auto"/>
            </w:tcBorders>
            <w:shd w:val="clear" w:color="auto" w:fill="auto"/>
          </w:tcPr>
          <w:p w14:paraId="7AEAB0DB" w14:textId="5094A1CB" w:rsidR="009F593A" w:rsidRPr="00EB252F" w:rsidRDefault="009F593A" w:rsidP="009F593A">
            <w:pPr>
              <w:ind w:firstLine="0"/>
              <w:rPr>
                <w:color w:val="000000" w:themeColor="text1"/>
              </w:rPr>
            </w:pPr>
            <w:r w:rsidRPr="00EB252F">
              <w:rPr>
                <w:color w:val="000000" w:themeColor="text1"/>
              </w:rPr>
              <w:t>1.44</w:t>
            </w:r>
            <w:r>
              <w:rPr>
                <w:color w:val="000000" w:themeColor="text1"/>
              </w:rPr>
              <w:t>9</w:t>
            </w:r>
          </w:p>
        </w:tc>
        <w:tc>
          <w:tcPr>
            <w:tcW w:w="1080" w:type="dxa"/>
            <w:tcBorders>
              <w:top w:val="single" w:sz="4" w:space="0" w:color="auto"/>
            </w:tcBorders>
          </w:tcPr>
          <w:p w14:paraId="188FB57A" w14:textId="601FC97A" w:rsidR="009F593A" w:rsidRDefault="009F593A" w:rsidP="009F593A">
            <w:pPr>
              <w:ind w:firstLine="0"/>
              <w:jc w:val="right"/>
            </w:pPr>
            <w:r>
              <w:t>-0.188</w:t>
            </w:r>
          </w:p>
        </w:tc>
        <w:tc>
          <w:tcPr>
            <w:tcW w:w="990" w:type="dxa"/>
            <w:tcBorders>
              <w:top w:val="single" w:sz="4" w:space="0" w:color="auto"/>
            </w:tcBorders>
          </w:tcPr>
          <w:p w14:paraId="5C31BCCB" w14:textId="7BE206D6" w:rsidR="009F593A" w:rsidRDefault="009F593A" w:rsidP="009F593A">
            <w:pPr>
              <w:ind w:firstLine="0"/>
              <w:jc w:val="center"/>
            </w:pPr>
            <w:r>
              <w:t>0.851</w:t>
            </w:r>
          </w:p>
        </w:tc>
      </w:tr>
      <w:tr w:rsidR="009F593A" w14:paraId="5BE87582" w14:textId="77777777" w:rsidTr="009F593A">
        <w:tc>
          <w:tcPr>
            <w:tcW w:w="2335" w:type="dxa"/>
          </w:tcPr>
          <w:p w14:paraId="4978650C" w14:textId="6FAE6C51" w:rsidR="009F593A" w:rsidRPr="009F593A" w:rsidRDefault="009F593A" w:rsidP="007F34E7">
            <w:pPr>
              <w:ind w:firstLine="0"/>
              <w:rPr>
                <w:i/>
              </w:rPr>
            </w:pPr>
            <w:r w:rsidRPr="009F593A">
              <w:rPr>
                <w:i/>
              </w:rPr>
              <w:t>Macrocystis</w:t>
            </w:r>
          </w:p>
        </w:tc>
        <w:tc>
          <w:tcPr>
            <w:tcW w:w="1260" w:type="dxa"/>
          </w:tcPr>
          <w:p w14:paraId="2AC94BA9" w14:textId="5DD0CD2A" w:rsidR="009F593A" w:rsidRDefault="009F593A" w:rsidP="006B75F2">
            <w:pPr>
              <w:ind w:firstLine="0"/>
              <w:jc w:val="right"/>
            </w:pPr>
            <w:r>
              <w:t>2.517</w:t>
            </w:r>
          </w:p>
        </w:tc>
        <w:tc>
          <w:tcPr>
            <w:tcW w:w="990" w:type="dxa"/>
            <w:shd w:val="clear" w:color="auto" w:fill="auto"/>
          </w:tcPr>
          <w:p w14:paraId="0768651F" w14:textId="5D1B8898" w:rsidR="009F593A" w:rsidRPr="00EB252F" w:rsidRDefault="009F593A" w:rsidP="007F34E7">
            <w:pPr>
              <w:ind w:firstLine="0"/>
              <w:rPr>
                <w:color w:val="000000" w:themeColor="text1"/>
              </w:rPr>
            </w:pPr>
            <w:r>
              <w:rPr>
                <w:color w:val="000000" w:themeColor="text1"/>
              </w:rPr>
              <w:t>1.608</w:t>
            </w:r>
          </w:p>
        </w:tc>
        <w:tc>
          <w:tcPr>
            <w:tcW w:w="1080" w:type="dxa"/>
          </w:tcPr>
          <w:p w14:paraId="4AFBF7C1" w14:textId="4D3363AD" w:rsidR="009F593A" w:rsidRDefault="009F593A" w:rsidP="007F34E7">
            <w:pPr>
              <w:ind w:firstLine="0"/>
              <w:jc w:val="right"/>
            </w:pPr>
            <w:r>
              <w:t>1.565</w:t>
            </w:r>
          </w:p>
        </w:tc>
        <w:tc>
          <w:tcPr>
            <w:tcW w:w="990" w:type="dxa"/>
          </w:tcPr>
          <w:p w14:paraId="3F5C885F" w14:textId="441A986F" w:rsidR="009F593A" w:rsidRDefault="009F593A" w:rsidP="007F34E7">
            <w:pPr>
              <w:ind w:firstLine="0"/>
              <w:jc w:val="center"/>
            </w:pPr>
            <w:r>
              <w:t>0.117</w:t>
            </w:r>
          </w:p>
        </w:tc>
      </w:tr>
      <w:tr w:rsidR="009F593A" w14:paraId="456444CF" w14:textId="77777777" w:rsidTr="009F593A">
        <w:tc>
          <w:tcPr>
            <w:tcW w:w="2335" w:type="dxa"/>
            <w:tcBorders>
              <w:bottom w:val="single" w:sz="4" w:space="0" w:color="auto"/>
            </w:tcBorders>
          </w:tcPr>
          <w:p w14:paraId="0386D6F5" w14:textId="58EF641A" w:rsidR="009F593A" w:rsidRPr="009F593A" w:rsidRDefault="009F593A" w:rsidP="007F34E7">
            <w:pPr>
              <w:ind w:firstLine="0"/>
              <w:rPr>
                <w:i/>
              </w:rPr>
            </w:pPr>
            <w:r w:rsidRPr="009F593A">
              <w:rPr>
                <w:i/>
              </w:rPr>
              <w:t>Nereocystis</w:t>
            </w:r>
          </w:p>
        </w:tc>
        <w:tc>
          <w:tcPr>
            <w:tcW w:w="1260" w:type="dxa"/>
            <w:tcBorders>
              <w:bottom w:val="single" w:sz="4" w:space="0" w:color="auto"/>
            </w:tcBorders>
          </w:tcPr>
          <w:p w14:paraId="66F114EC" w14:textId="6A1D9B3E" w:rsidR="009F593A" w:rsidRDefault="009F593A" w:rsidP="006B75F2">
            <w:pPr>
              <w:ind w:firstLine="0"/>
              <w:jc w:val="right"/>
            </w:pPr>
            <w:r>
              <w:t>2.570</w:t>
            </w:r>
          </w:p>
        </w:tc>
        <w:tc>
          <w:tcPr>
            <w:tcW w:w="990" w:type="dxa"/>
            <w:tcBorders>
              <w:bottom w:val="single" w:sz="4" w:space="0" w:color="auto"/>
            </w:tcBorders>
            <w:shd w:val="clear" w:color="auto" w:fill="auto"/>
          </w:tcPr>
          <w:p w14:paraId="49BC8A1C" w14:textId="7B0BD873" w:rsidR="009F593A" w:rsidRPr="00EB252F" w:rsidRDefault="009F593A" w:rsidP="007F34E7">
            <w:pPr>
              <w:ind w:firstLine="0"/>
              <w:rPr>
                <w:color w:val="000000" w:themeColor="text1"/>
              </w:rPr>
            </w:pPr>
            <w:r>
              <w:rPr>
                <w:color w:val="000000" w:themeColor="text1"/>
              </w:rPr>
              <w:t>1.174</w:t>
            </w:r>
          </w:p>
        </w:tc>
        <w:tc>
          <w:tcPr>
            <w:tcW w:w="1080" w:type="dxa"/>
            <w:tcBorders>
              <w:bottom w:val="single" w:sz="4" w:space="0" w:color="auto"/>
            </w:tcBorders>
          </w:tcPr>
          <w:p w14:paraId="610B2EFC" w14:textId="162E727D" w:rsidR="009F593A" w:rsidRDefault="009F593A" w:rsidP="007F34E7">
            <w:pPr>
              <w:ind w:firstLine="0"/>
              <w:jc w:val="right"/>
            </w:pPr>
            <w:r>
              <w:t>2.189</w:t>
            </w:r>
          </w:p>
        </w:tc>
        <w:tc>
          <w:tcPr>
            <w:tcW w:w="990" w:type="dxa"/>
            <w:tcBorders>
              <w:bottom w:val="single" w:sz="4" w:space="0" w:color="auto"/>
            </w:tcBorders>
          </w:tcPr>
          <w:p w14:paraId="05165916" w14:textId="69BACDB4" w:rsidR="009F593A" w:rsidRDefault="009F593A" w:rsidP="007F34E7">
            <w:pPr>
              <w:ind w:firstLine="0"/>
              <w:jc w:val="center"/>
            </w:pPr>
            <w:r>
              <w:t>0.027</w:t>
            </w:r>
          </w:p>
        </w:tc>
      </w:tr>
    </w:tbl>
    <w:p w14:paraId="6E13B713" w14:textId="77777777" w:rsidR="00471A3D" w:rsidRDefault="00471A3D">
      <w:pPr>
        <w:spacing w:line="240" w:lineRule="auto"/>
      </w:pPr>
    </w:p>
    <w:p w14:paraId="4AB0DFB8" w14:textId="77777777" w:rsidR="00A6055A" w:rsidRPr="00EB252F" w:rsidRDefault="00A6055A" w:rsidP="00A6055A">
      <w:pPr>
        <w:pStyle w:val="ListParagraph"/>
        <w:numPr>
          <w:ilvl w:val="0"/>
          <w:numId w:val="5"/>
        </w:numPr>
        <w:ind w:left="0" w:firstLine="0"/>
      </w:pPr>
      <w:r w:rsidRPr="009F593A">
        <w:rPr>
          <w:i/>
        </w:rPr>
        <w:t>Macrocystis</w:t>
      </w:r>
      <w:r>
        <w:t xml:space="preserve"> and </w:t>
      </w:r>
      <w:r w:rsidRPr="009F593A">
        <w:rPr>
          <w:i/>
        </w:rPr>
        <w:t>Nereocystis</w:t>
      </w:r>
      <w:r>
        <w:t xml:space="preserve"> - occurrence</w:t>
      </w:r>
    </w:p>
    <w:tbl>
      <w:tblPr>
        <w:tblStyle w:val="TableGrid"/>
        <w:tblW w:w="66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35"/>
        <w:gridCol w:w="1260"/>
        <w:gridCol w:w="990"/>
        <w:gridCol w:w="1080"/>
        <w:gridCol w:w="990"/>
      </w:tblGrid>
      <w:tr w:rsidR="00A6055A" w14:paraId="5CAD1517" w14:textId="77777777" w:rsidTr="00BF4A17">
        <w:tc>
          <w:tcPr>
            <w:tcW w:w="2335" w:type="dxa"/>
            <w:tcBorders>
              <w:top w:val="single" w:sz="4" w:space="0" w:color="auto"/>
              <w:bottom w:val="single" w:sz="4" w:space="0" w:color="auto"/>
            </w:tcBorders>
          </w:tcPr>
          <w:p w14:paraId="7E8380C3" w14:textId="77777777" w:rsidR="00A6055A" w:rsidRDefault="00A6055A" w:rsidP="007F34E7">
            <w:pPr>
              <w:ind w:firstLine="0"/>
            </w:pPr>
            <w:r>
              <w:t>Random effect</w:t>
            </w:r>
          </w:p>
        </w:tc>
        <w:tc>
          <w:tcPr>
            <w:tcW w:w="1260" w:type="dxa"/>
            <w:tcBorders>
              <w:top w:val="single" w:sz="4" w:space="0" w:color="auto"/>
              <w:bottom w:val="single" w:sz="4" w:space="0" w:color="auto"/>
            </w:tcBorders>
          </w:tcPr>
          <w:p w14:paraId="15EFC0C3" w14:textId="77777777" w:rsidR="00A6055A" w:rsidRDefault="00A6055A" w:rsidP="007F34E7">
            <w:pPr>
              <w:ind w:firstLine="0"/>
              <w:jc w:val="center"/>
            </w:pPr>
            <w:r>
              <w:t>Variance</w:t>
            </w:r>
          </w:p>
        </w:tc>
        <w:tc>
          <w:tcPr>
            <w:tcW w:w="990" w:type="dxa"/>
            <w:tcBorders>
              <w:top w:val="single" w:sz="4" w:space="0" w:color="auto"/>
              <w:bottom w:val="single" w:sz="4" w:space="0" w:color="auto"/>
            </w:tcBorders>
          </w:tcPr>
          <w:p w14:paraId="29C2BF80" w14:textId="77777777" w:rsidR="00A6055A" w:rsidRDefault="00A6055A" w:rsidP="007F34E7">
            <w:pPr>
              <w:ind w:firstLine="0"/>
              <w:jc w:val="center"/>
            </w:pPr>
            <w:r>
              <w:t>SD</w:t>
            </w:r>
          </w:p>
        </w:tc>
        <w:tc>
          <w:tcPr>
            <w:tcW w:w="1080" w:type="dxa"/>
            <w:tcBorders>
              <w:top w:val="single" w:sz="4" w:space="0" w:color="auto"/>
              <w:bottom w:val="single" w:sz="4" w:space="0" w:color="auto"/>
            </w:tcBorders>
          </w:tcPr>
          <w:p w14:paraId="2F394FFE" w14:textId="77777777" w:rsidR="00A6055A" w:rsidRDefault="00A6055A" w:rsidP="007F34E7">
            <w:pPr>
              <w:ind w:firstLine="0"/>
            </w:pPr>
          </w:p>
        </w:tc>
        <w:tc>
          <w:tcPr>
            <w:tcW w:w="990" w:type="dxa"/>
            <w:tcBorders>
              <w:top w:val="single" w:sz="4" w:space="0" w:color="auto"/>
              <w:bottom w:val="single" w:sz="4" w:space="0" w:color="auto"/>
            </w:tcBorders>
          </w:tcPr>
          <w:p w14:paraId="44BE897B" w14:textId="77777777" w:rsidR="00A6055A" w:rsidRDefault="00A6055A" w:rsidP="007F34E7">
            <w:pPr>
              <w:ind w:firstLine="0"/>
            </w:pPr>
          </w:p>
        </w:tc>
      </w:tr>
      <w:tr w:rsidR="00A6055A" w14:paraId="381CAA57" w14:textId="77777777" w:rsidTr="00721A8E">
        <w:tc>
          <w:tcPr>
            <w:tcW w:w="2335" w:type="dxa"/>
            <w:tcBorders>
              <w:top w:val="single" w:sz="4" w:space="0" w:color="auto"/>
            </w:tcBorders>
          </w:tcPr>
          <w:p w14:paraId="770EF249" w14:textId="77777777" w:rsidR="00A6055A" w:rsidRDefault="00A6055A" w:rsidP="007F34E7">
            <w:pPr>
              <w:ind w:firstLine="0"/>
            </w:pPr>
            <w:r>
              <w:t>Year</w:t>
            </w:r>
          </w:p>
        </w:tc>
        <w:tc>
          <w:tcPr>
            <w:tcW w:w="1260" w:type="dxa"/>
            <w:tcBorders>
              <w:top w:val="single" w:sz="4" w:space="0" w:color="auto"/>
            </w:tcBorders>
          </w:tcPr>
          <w:p w14:paraId="1371E00B" w14:textId="2095F7F5" w:rsidR="00A6055A" w:rsidRDefault="00BF4A17" w:rsidP="007F34E7">
            <w:pPr>
              <w:ind w:firstLine="0"/>
              <w:jc w:val="center"/>
            </w:pPr>
            <w:r>
              <w:t>1.965</w:t>
            </w:r>
          </w:p>
        </w:tc>
        <w:tc>
          <w:tcPr>
            <w:tcW w:w="990" w:type="dxa"/>
            <w:tcBorders>
              <w:top w:val="single" w:sz="4" w:space="0" w:color="auto"/>
            </w:tcBorders>
          </w:tcPr>
          <w:p w14:paraId="12ACD3DA" w14:textId="215430F0" w:rsidR="00A6055A" w:rsidRDefault="00BF4A17" w:rsidP="007F34E7">
            <w:pPr>
              <w:ind w:firstLine="0"/>
              <w:jc w:val="center"/>
            </w:pPr>
            <w:r>
              <w:t>1.402</w:t>
            </w:r>
          </w:p>
        </w:tc>
        <w:tc>
          <w:tcPr>
            <w:tcW w:w="1080" w:type="dxa"/>
            <w:tcBorders>
              <w:top w:val="single" w:sz="4" w:space="0" w:color="auto"/>
            </w:tcBorders>
          </w:tcPr>
          <w:p w14:paraId="0B47FB1C" w14:textId="77777777" w:rsidR="00A6055A" w:rsidRDefault="00A6055A" w:rsidP="007F34E7">
            <w:pPr>
              <w:ind w:firstLine="0"/>
            </w:pPr>
          </w:p>
        </w:tc>
        <w:tc>
          <w:tcPr>
            <w:tcW w:w="990" w:type="dxa"/>
            <w:tcBorders>
              <w:top w:val="single" w:sz="4" w:space="0" w:color="auto"/>
            </w:tcBorders>
          </w:tcPr>
          <w:p w14:paraId="63791B64" w14:textId="77777777" w:rsidR="00A6055A" w:rsidRDefault="00A6055A" w:rsidP="007F34E7">
            <w:pPr>
              <w:ind w:firstLine="0"/>
            </w:pPr>
          </w:p>
        </w:tc>
      </w:tr>
      <w:tr w:rsidR="00A6055A" w14:paraId="2CC0E41B" w14:textId="77777777" w:rsidTr="00721A8E">
        <w:tc>
          <w:tcPr>
            <w:tcW w:w="2335" w:type="dxa"/>
            <w:tcBorders>
              <w:bottom w:val="single" w:sz="4" w:space="0" w:color="auto"/>
            </w:tcBorders>
          </w:tcPr>
          <w:p w14:paraId="3EBF8B5F" w14:textId="09338A07" w:rsidR="00A6055A" w:rsidRDefault="00BF4A17" w:rsidP="007F34E7">
            <w:pPr>
              <w:ind w:firstLine="0"/>
            </w:pPr>
            <w:r>
              <w:t>Residual</w:t>
            </w:r>
          </w:p>
        </w:tc>
        <w:tc>
          <w:tcPr>
            <w:tcW w:w="1260" w:type="dxa"/>
            <w:tcBorders>
              <w:bottom w:val="single" w:sz="4" w:space="0" w:color="auto"/>
            </w:tcBorders>
          </w:tcPr>
          <w:p w14:paraId="55528517" w14:textId="0CBAE280" w:rsidR="00A6055A" w:rsidRDefault="00BF4A17" w:rsidP="007F34E7">
            <w:pPr>
              <w:ind w:firstLine="0"/>
              <w:jc w:val="center"/>
            </w:pPr>
            <w:r>
              <w:t>1.770</w:t>
            </w:r>
          </w:p>
        </w:tc>
        <w:tc>
          <w:tcPr>
            <w:tcW w:w="990" w:type="dxa"/>
            <w:tcBorders>
              <w:bottom w:val="single" w:sz="4" w:space="0" w:color="auto"/>
            </w:tcBorders>
          </w:tcPr>
          <w:p w14:paraId="59C8AB6E" w14:textId="364DDB86" w:rsidR="00A6055A" w:rsidRDefault="00BF4A17" w:rsidP="007F34E7">
            <w:pPr>
              <w:ind w:firstLine="0"/>
              <w:jc w:val="center"/>
            </w:pPr>
            <w:r>
              <w:t>1.330</w:t>
            </w:r>
          </w:p>
        </w:tc>
        <w:tc>
          <w:tcPr>
            <w:tcW w:w="1080" w:type="dxa"/>
            <w:tcBorders>
              <w:bottom w:val="single" w:sz="4" w:space="0" w:color="auto"/>
            </w:tcBorders>
          </w:tcPr>
          <w:p w14:paraId="02658045" w14:textId="77777777" w:rsidR="00A6055A" w:rsidRDefault="00A6055A" w:rsidP="007F34E7">
            <w:pPr>
              <w:ind w:firstLine="0"/>
            </w:pPr>
          </w:p>
        </w:tc>
        <w:tc>
          <w:tcPr>
            <w:tcW w:w="990" w:type="dxa"/>
            <w:tcBorders>
              <w:bottom w:val="single" w:sz="4" w:space="0" w:color="auto"/>
            </w:tcBorders>
          </w:tcPr>
          <w:p w14:paraId="0AF67A5C" w14:textId="77777777" w:rsidR="00A6055A" w:rsidRDefault="00A6055A" w:rsidP="007F34E7">
            <w:pPr>
              <w:ind w:firstLine="0"/>
            </w:pPr>
          </w:p>
        </w:tc>
      </w:tr>
      <w:tr w:rsidR="00A6055A" w14:paraId="54403F5A" w14:textId="77777777" w:rsidTr="00721A8E">
        <w:tc>
          <w:tcPr>
            <w:tcW w:w="2335" w:type="dxa"/>
            <w:tcBorders>
              <w:top w:val="single" w:sz="4" w:space="0" w:color="auto"/>
            </w:tcBorders>
          </w:tcPr>
          <w:p w14:paraId="7EFBB19E" w14:textId="77777777" w:rsidR="00A6055A" w:rsidRDefault="00A6055A" w:rsidP="007F34E7">
            <w:pPr>
              <w:ind w:firstLine="0"/>
            </w:pPr>
          </w:p>
        </w:tc>
        <w:tc>
          <w:tcPr>
            <w:tcW w:w="1260" w:type="dxa"/>
            <w:tcBorders>
              <w:top w:val="single" w:sz="4" w:space="0" w:color="auto"/>
            </w:tcBorders>
          </w:tcPr>
          <w:p w14:paraId="18D9F8D8" w14:textId="77777777" w:rsidR="00A6055A" w:rsidRDefault="00A6055A" w:rsidP="007F34E7">
            <w:pPr>
              <w:ind w:firstLine="0"/>
            </w:pPr>
          </w:p>
        </w:tc>
        <w:tc>
          <w:tcPr>
            <w:tcW w:w="990" w:type="dxa"/>
            <w:tcBorders>
              <w:top w:val="single" w:sz="4" w:space="0" w:color="auto"/>
            </w:tcBorders>
          </w:tcPr>
          <w:p w14:paraId="7D2C2AB1" w14:textId="77777777" w:rsidR="00A6055A" w:rsidRDefault="00A6055A" w:rsidP="007F34E7">
            <w:pPr>
              <w:ind w:firstLine="0"/>
            </w:pPr>
          </w:p>
        </w:tc>
        <w:tc>
          <w:tcPr>
            <w:tcW w:w="1080" w:type="dxa"/>
            <w:tcBorders>
              <w:top w:val="single" w:sz="4" w:space="0" w:color="auto"/>
            </w:tcBorders>
          </w:tcPr>
          <w:p w14:paraId="226EB94B" w14:textId="77777777" w:rsidR="00A6055A" w:rsidRDefault="00A6055A" w:rsidP="007F34E7">
            <w:pPr>
              <w:ind w:firstLine="0"/>
            </w:pPr>
          </w:p>
        </w:tc>
        <w:tc>
          <w:tcPr>
            <w:tcW w:w="990" w:type="dxa"/>
            <w:tcBorders>
              <w:top w:val="single" w:sz="4" w:space="0" w:color="auto"/>
            </w:tcBorders>
          </w:tcPr>
          <w:p w14:paraId="0CC748CB" w14:textId="77777777" w:rsidR="00A6055A" w:rsidRDefault="00A6055A" w:rsidP="007F34E7">
            <w:pPr>
              <w:ind w:firstLine="0"/>
            </w:pPr>
          </w:p>
        </w:tc>
      </w:tr>
    </w:tbl>
    <w:p w14:paraId="4A5FD271" w14:textId="77777777" w:rsidR="00471A3D" w:rsidRDefault="00471A3D">
      <w:pPr>
        <w:spacing w:line="240" w:lineRule="auto"/>
      </w:pPr>
    </w:p>
    <w:p w14:paraId="2DCEF8BE" w14:textId="77777777" w:rsidR="00582DAD" w:rsidRDefault="00582DAD" w:rsidP="005F4119">
      <w:pPr>
        <w:pStyle w:val="Heading5"/>
        <w:ind w:right="3510"/>
      </w:pPr>
      <w:bookmarkStart w:id="55" w:name="_wkii9gu6o2fl" w:colFirst="0" w:colLast="0"/>
      <w:bookmarkEnd w:id="55"/>
      <w:r>
        <w:br w:type="page"/>
      </w:r>
    </w:p>
    <w:p w14:paraId="543D75A8" w14:textId="467C68D8" w:rsidR="00471A3D" w:rsidRDefault="00EF0B3C" w:rsidP="005F4119">
      <w:pPr>
        <w:pStyle w:val="Heading5"/>
        <w:ind w:right="3510"/>
      </w:pPr>
      <w:r>
        <w:lastRenderedPageBreak/>
        <w:t xml:space="preserve">Table S12 Results of model selection for abundance only models estimating abundance of juvenile rockfishes. Data were summarized by Site x Depth x Area x Year bins prior to analysis. </w:t>
      </w:r>
      <w:r w:rsidR="006A2A4A">
        <w:rPr>
          <w:i/>
        </w:rPr>
        <w:t xml:space="preserve">Macro = Macrocystis, Nereo = Nereocystis, Ptery = Pterygophora. Canopy kelps are Macrocystis and Nereocystis. </w:t>
      </w:r>
      <w:r w:rsidR="006A2A4A">
        <w:t>Kelps were included as continuous variables, Year and Site and random factors and included in all models.</w:t>
      </w:r>
    </w:p>
    <w:tbl>
      <w:tblPr>
        <w:tblStyle w:val="a9"/>
        <w:tblW w:w="4770" w:type="dxa"/>
        <w:tblLayout w:type="fixed"/>
        <w:tblLook w:val="0600" w:firstRow="0" w:lastRow="0" w:firstColumn="0" w:lastColumn="0" w:noHBand="1" w:noVBand="1"/>
      </w:tblPr>
      <w:tblGrid>
        <w:gridCol w:w="2430"/>
        <w:gridCol w:w="990"/>
        <w:gridCol w:w="1350"/>
      </w:tblGrid>
      <w:tr w:rsidR="00471A3D" w:rsidRPr="006A2A4A" w14:paraId="15A2060F" w14:textId="77777777" w:rsidTr="006A2A4A">
        <w:trPr>
          <w:trHeight w:val="20"/>
        </w:trPr>
        <w:tc>
          <w:tcPr>
            <w:tcW w:w="2430" w:type="dxa"/>
            <w:tcBorders>
              <w:bottom w:val="single" w:sz="4" w:space="0" w:color="auto"/>
            </w:tcBorders>
            <w:tcMar>
              <w:top w:w="100" w:type="dxa"/>
              <w:left w:w="100" w:type="dxa"/>
              <w:bottom w:w="100" w:type="dxa"/>
              <w:right w:w="100" w:type="dxa"/>
            </w:tcMar>
            <w:vAlign w:val="center"/>
          </w:tcPr>
          <w:p w14:paraId="54D7A398" w14:textId="77777777" w:rsidR="00471A3D" w:rsidRPr="006A2A4A" w:rsidRDefault="00EF0B3C" w:rsidP="006A2A4A">
            <w:pPr>
              <w:spacing w:line="240" w:lineRule="auto"/>
              <w:ind w:firstLine="0"/>
            </w:pPr>
            <w:r w:rsidRPr="006A2A4A">
              <w:t>Model</w:t>
            </w:r>
          </w:p>
        </w:tc>
        <w:tc>
          <w:tcPr>
            <w:tcW w:w="990" w:type="dxa"/>
            <w:tcBorders>
              <w:bottom w:val="single" w:sz="4" w:space="0" w:color="auto"/>
            </w:tcBorders>
            <w:tcMar>
              <w:top w:w="100" w:type="dxa"/>
              <w:left w:w="100" w:type="dxa"/>
              <w:bottom w:w="100" w:type="dxa"/>
              <w:right w:w="100" w:type="dxa"/>
            </w:tcMar>
            <w:vAlign w:val="center"/>
          </w:tcPr>
          <w:p w14:paraId="6FABD7D5" w14:textId="6BD8DB06" w:rsidR="00471A3D" w:rsidRPr="006A2A4A" w:rsidRDefault="00EF0B3C" w:rsidP="006A2A4A">
            <w:pPr>
              <w:spacing w:line="240" w:lineRule="auto"/>
              <w:ind w:firstLine="0"/>
            </w:pPr>
            <w:r w:rsidRPr="006A2A4A">
              <w:t>AIC</w:t>
            </w:r>
            <w:r w:rsidR="00E879BD" w:rsidRPr="006A2A4A">
              <w:t>c</w:t>
            </w:r>
          </w:p>
        </w:tc>
        <w:tc>
          <w:tcPr>
            <w:tcW w:w="1350" w:type="dxa"/>
            <w:tcBorders>
              <w:bottom w:val="single" w:sz="4" w:space="0" w:color="auto"/>
            </w:tcBorders>
            <w:tcMar>
              <w:top w:w="100" w:type="dxa"/>
              <w:left w:w="100" w:type="dxa"/>
              <w:bottom w:w="100" w:type="dxa"/>
              <w:right w:w="100" w:type="dxa"/>
            </w:tcMar>
            <w:vAlign w:val="center"/>
          </w:tcPr>
          <w:p w14:paraId="2E83E983" w14:textId="07F74DD2" w:rsidR="00471A3D" w:rsidRPr="006A2A4A" w:rsidRDefault="00E879BD" w:rsidP="006A2A4A">
            <w:pPr>
              <w:spacing w:line="240" w:lineRule="auto"/>
              <w:ind w:firstLine="0"/>
              <w:jc w:val="right"/>
            </w:pPr>
            <w:r w:rsidRPr="006A2A4A">
              <w:t>Δ</w:t>
            </w:r>
            <w:r w:rsidR="00EF0B3C" w:rsidRPr="006A2A4A">
              <w:t>AIC</w:t>
            </w:r>
            <w:r w:rsidRPr="006A2A4A">
              <w:t>c</w:t>
            </w:r>
          </w:p>
        </w:tc>
      </w:tr>
      <w:tr w:rsidR="00E879BD" w:rsidRPr="006A2A4A" w14:paraId="7C54E89D" w14:textId="77777777" w:rsidTr="006A2A4A">
        <w:trPr>
          <w:trHeight w:val="20"/>
        </w:trPr>
        <w:tc>
          <w:tcPr>
            <w:tcW w:w="2430" w:type="dxa"/>
            <w:tcBorders>
              <w:top w:val="single" w:sz="4" w:space="0" w:color="auto"/>
            </w:tcBorders>
            <w:tcMar>
              <w:top w:w="100" w:type="dxa"/>
              <w:left w:w="100" w:type="dxa"/>
              <w:bottom w:w="100" w:type="dxa"/>
              <w:right w:w="100" w:type="dxa"/>
            </w:tcMar>
            <w:vAlign w:val="center"/>
          </w:tcPr>
          <w:p w14:paraId="03CF1B29" w14:textId="46C9BF4B" w:rsidR="00E879BD" w:rsidRPr="006A2A4A" w:rsidRDefault="00E879BD" w:rsidP="006A2A4A">
            <w:pPr>
              <w:spacing w:line="240" w:lineRule="auto"/>
              <w:ind w:firstLine="0"/>
            </w:pPr>
            <w:r w:rsidRPr="006A2A4A">
              <w:t>Year</w:t>
            </w:r>
          </w:p>
        </w:tc>
        <w:tc>
          <w:tcPr>
            <w:tcW w:w="990" w:type="dxa"/>
            <w:tcBorders>
              <w:top w:val="single" w:sz="4" w:space="0" w:color="auto"/>
            </w:tcBorders>
            <w:tcMar>
              <w:top w:w="100" w:type="dxa"/>
              <w:left w:w="100" w:type="dxa"/>
              <w:bottom w:w="100" w:type="dxa"/>
              <w:right w:w="100" w:type="dxa"/>
            </w:tcMar>
            <w:vAlign w:val="center"/>
          </w:tcPr>
          <w:p w14:paraId="3B519FBA" w14:textId="4CC06E27" w:rsidR="00E879BD" w:rsidRPr="006A2A4A" w:rsidRDefault="00E879BD" w:rsidP="006A2A4A">
            <w:pPr>
              <w:spacing w:line="240" w:lineRule="auto"/>
              <w:ind w:firstLine="0"/>
            </w:pPr>
            <w:r w:rsidRPr="006A2A4A">
              <w:rPr>
                <w:color w:val="000000"/>
              </w:rPr>
              <w:t>236.014</w:t>
            </w:r>
          </w:p>
        </w:tc>
        <w:tc>
          <w:tcPr>
            <w:tcW w:w="1350" w:type="dxa"/>
            <w:tcBorders>
              <w:top w:val="single" w:sz="4" w:space="0" w:color="auto"/>
            </w:tcBorders>
            <w:tcMar>
              <w:top w:w="100" w:type="dxa"/>
              <w:left w:w="100" w:type="dxa"/>
              <w:bottom w:w="100" w:type="dxa"/>
              <w:right w:w="100" w:type="dxa"/>
            </w:tcMar>
            <w:vAlign w:val="center"/>
          </w:tcPr>
          <w:p w14:paraId="45698660" w14:textId="0D3AF4F2" w:rsidR="00E879BD" w:rsidRPr="006A2A4A" w:rsidRDefault="00E879BD" w:rsidP="006A2A4A">
            <w:pPr>
              <w:spacing w:line="240" w:lineRule="auto"/>
              <w:ind w:firstLine="0"/>
              <w:jc w:val="right"/>
            </w:pPr>
            <w:r w:rsidRPr="006A2A4A">
              <w:rPr>
                <w:color w:val="000000"/>
              </w:rPr>
              <w:t>0.000</w:t>
            </w:r>
          </w:p>
        </w:tc>
      </w:tr>
      <w:tr w:rsidR="00E879BD" w:rsidRPr="006A2A4A" w14:paraId="496CD48D" w14:textId="77777777" w:rsidTr="006A2A4A">
        <w:trPr>
          <w:trHeight w:val="20"/>
        </w:trPr>
        <w:tc>
          <w:tcPr>
            <w:tcW w:w="2430" w:type="dxa"/>
            <w:tcMar>
              <w:top w:w="100" w:type="dxa"/>
              <w:left w:w="100" w:type="dxa"/>
              <w:bottom w:w="100" w:type="dxa"/>
              <w:right w:w="100" w:type="dxa"/>
            </w:tcMar>
            <w:vAlign w:val="center"/>
          </w:tcPr>
          <w:p w14:paraId="606CC3C6" w14:textId="35AF5AF1" w:rsidR="00E879BD" w:rsidRPr="006A2A4A" w:rsidRDefault="00E879BD" w:rsidP="006A2A4A">
            <w:pPr>
              <w:spacing w:line="240" w:lineRule="auto"/>
              <w:ind w:firstLine="0"/>
            </w:pPr>
            <w:r w:rsidRPr="006A2A4A">
              <w:t>Year + Site</w:t>
            </w:r>
          </w:p>
        </w:tc>
        <w:tc>
          <w:tcPr>
            <w:tcW w:w="990" w:type="dxa"/>
            <w:tcMar>
              <w:top w:w="100" w:type="dxa"/>
              <w:left w:w="100" w:type="dxa"/>
              <w:bottom w:w="100" w:type="dxa"/>
              <w:right w:w="100" w:type="dxa"/>
            </w:tcMar>
            <w:vAlign w:val="center"/>
          </w:tcPr>
          <w:p w14:paraId="479F5CC5" w14:textId="1E146074" w:rsidR="00E879BD" w:rsidRPr="006A2A4A" w:rsidRDefault="00E879BD" w:rsidP="006A2A4A">
            <w:pPr>
              <w:spacing w:line="240" w:lineRule="auto"/>
              <w:ind w:firstLine="0"/>
            </w:pPr>
            <w:r w:rsidRPr="006A2A4A">
              <w:rPr>
                <w:color w:val="000000"/>
              </w:rPr>
              <w:t>238.187</w:t>
            </w:r>
          </w:p>
        </w:tc>
        <w:tc>
          <w:tcPr>
            <w:tcW w:w="1350" w:type="dxa"/>
            <w:tcMar>
              <w:top w:w="100" w:type="dxa"/>
              <w:left w:w="100" w:type="dxa"/>
              <w:bottom w:w="100" w:type="dxa"/>
              <w:right w:w="100" w:type="dxa"/>
            </w:tcMar>
            <w:vAlign w:val="center"/>
          </w:tcPr>
          <w:p w14:paraId="47B6C33D" w14:textId="358FE1EA" w:rsidR="00E879BD" w:rsidRPr="006A2A4A" w:rsidRDefault="00E879BD" w:rsidP="006A2A4A">
            <w:pPr>
              <w:spacing w:line="240" w:lineRule="auto"/>
              <w:ind w:firstLine="0"/>
              <w:jc w:val="right"/>
            </w:pPr>
            <w:r w:rsidRPr="006A2A4A">
              <w:rPr>
                <w:color w:val="000000"/>
              </w:rPr>
              <w:t>2.173</w:t>
            </w:r>
          </w:p>
        </w:tc>
      </w:tr>
      <w:tr w:rsidR="00E879BD" w:rsidRPr="006A2A4A" w14:paraId="541F075B" w14:textId="77777777" w:rsidTr="006A2A4A">
        <w:trPr>
          <w:trHeight w:val="20"/>
        </w:trPr>
        <w:tc>
          <w:tcPr>
            <w:tcW w:w="2430" w:type="dxa"/>
            <w:tcMar>
              <w:top w:w="100" w:type="dxa"/>
              <w:left w:w="100" w:type="dxa"/>
              <w:bottom w:w="100" w:type="dxa"/>
              <w:right w:w="100" w:type="dxa"/>
            </w:tcMar>
            <w:vAlign w:val="center"/>
          </w:tcPr>
          <w:p w14:paraId="6F22F372" w14:textId="36D97805" w:rsidR="00E879BD" w:rsidRPr="006A2A4A" w:rsidRDefault="00E879BD" w:rsidP="006A2A4A">
            <w:pPr>
              <w:spacing w:line="240" w:lineRule="auto"/>
              <w:ind w:firstLine="0"/>
              <w:rPr>
                <w:i/>
              </w:rPr>
            </w:pPr>
            <w:r w:rsidRPr="006A2A4A">
              <w:rPr>
                <w:i/>
              </w:rPr>
              <w:t>Macro</w:t>
            </w:r>
          </w:p>
        </w:tc>
        <w:tc>
          <w:tcPr>
            <w:tcW w:w="990" w:type="dxa"/>
            <w:tcMar>
              <w:top w:w="100" w:type="dxa"/>
              <w:left w:w="100" w:type="dxa"/>
              <w:bottom w:w="100" w:type="dxa"/>
              <w:right w:w="100" w:type="dxa"/>
            </w:tcMar>
            <w:vAlign w:val="center"/>
          </w:tcPr>
          <w:p w14:paraId="2AE24E88" w14:textId="35547CF8" w:rsidR="00E879BD" w:rsidRPr="006A2A4A" w:rsidRDefault="00E879BD" w:rsidP="006A2A4A">
            <w:pPr>
              <w:spacing w:line="240" w:lineRule="auto"/>
              <w:ind w:firstLine="0"/>
              <w:rPr>
                <w:i/>
              </w:rPr>
            </w:pPr>
            <w:r w:rsidRPr="006A2A4A">
              <w:rPr>
                <w:i/>
                <w:color w:val="000000"/>
              </w:rPr>
              <w:t>240.415</w:t>
            </w:r>
          </w:p>
        </w:tc>
        <w:tc>
          <w:tcPr>
            <w:tcW w:w="1350" w:type="dxa"/>
            <w:tcMar>
              <w:top w:w="100" w:type="dxa"/>
              <w:left w:w="100" w:type="dxa"/>
              <w:bottom w:w="100" w:type="dxa"/>
              <w:right w:w="100" w:type="dxa"/>
            </w:tcMar>
            <w:vAlign w:val="center"/>
          </w:tcPr>
          <w:p w14:paraId="46EB8375" w14:textId="3ECD7CD9" w:rsidR="00E879BD" w:rsidRPr="006A2A4A" w:rsidRDefault="00E879BD" w:rsidP="006A2A4A">
            <w:pPr>
              <w:spacing w:line="240" w:lineRule="auto"/>
              <w:ind w:firstLine="0"/>
              <w:jc w:val="right"/>
              <w:rPr>
                <w:i/>
              </w:rPr>
            </w:pPr>
            <w:r w:rsidRPr="006A2A4A">
              <w:rPr>
                <w:i/>
                <w:color w:val="000000"/>
              </w:rPr>
              <w:t>4.401</w:t>
            </w:r>
          </w:p>
        </w:tc>
      </w:tr>
      <w:tr w:rsidR="00E879BD" w:rsidRPr="006A2A4A" w14:paraId="326D998B" w14:textId="77777777" w:rsidTr="006A2A4A">
        <w:trPr>
          <w:trHeight w:val="20"/>
        </w:trPr>
        <w:tc>
          <w:tcPr>
            <w:tcW w:w="2430" w:type="dxa"/>
            <w:tcMar>
              <w:top w:w="100" w:type="dxa"/>
              <w:left w:w="100" w:type="dxa"/>
              <w:bottom w:w="100" w:type="dxa"/>
              <w:right w:w="100" w:type="dxa"/>
            </w:tcMar>
            <w:vAlign w:val="center"/>
          </w:tcPr>
          <w:p w14:paraId="4569FE75" w14:textId="1D9A232B" w:rsidR="00E879BD" w:rsidRPr="006A2A4A" w:rsidRDefault="00E879BD" w:rsidP="006A2A4A">
            <w:pPr>
              <w:spacing w:line="240" w:lineRule="auto"/>
              <w:ind w:firstLine="0"/>
              <w:rPr>
                <w:i/>
              </w:rPr>
            </w:pPr>
            <w:r w:rsidRPr="006A2A4A">
              <w:rPr>
                <w:i/>
              </w:rPr>
              <w:t>Nereo</w:t>
            </w:r>
          </w:p>
        </w:tc>
        <w:tc>
          <w:tcPr>
            <w:tcW w:w="990" w:type="dxa"/>
            <w:tcMar>
              <w:top w:w="100" w:type="dxa"/>
              <w:left w:w="100" w:type="dxa"/>
              <w:bottom w:w="100" w:type="dxa"/>
              <w:right w:w="100" w:type="dxa"/>
            </w:tcMar>
            <w:vAlign w:val="center"/>
          </w:tcPr>
          <w:p w14:paraId="0E53A486" w14:textId="284AFC8E" w:rsidR="00E879BD" w:rsidRPr="006A2A4A" w:rsidRDefault="00E879BD" w:rsidP="006A2A4A">
            <w:pPr>
              <w:spacing w:line="240" w:lineRule="auto"/>
              <w:ind w:firstLine="0"/>
            </w:pPr>
            <w:r w:rsidRPr="006A2A4A">
              <w:rPr>
                <w:color w:val="000000"/>
              </w:rPr>
              <w:t>242.732</w:t>
            </w:r>
          </w:p>
        </w:tc>
        <w:tc>
          <w:tcPr>
            <w:tcW w:w="1350" w:type="dxa"/>
            <w:tcMar>
              <w:top w:w="100" w:type="dxa"/>
              <w:left w:w="100" w:type="dxa"/>
              <w:bottom w:w="100" w:type="dxa"/>
              <w:right w:w="100" w:type="dxa"/>
            </w:tcMar>
            <w:vAlign w:val="center"/>
          </w:tcPr>
          <w:p w14:paraId="39DB703D" w14:textId="3F3011E1" w:rsidR="00E879BD" w:rsidRPr="006A2A4A" w:rsidRDefault="00E879BD" w:rsidP="006A2A4A">
            <w:pPr>
              <w:spacing w:line="240" w:lineRule="auto"/>
              <w:ind w:firstLine="0"/>
              <w:jc w:val="right"/>
            </w:pPr>
            <w:r w:rsidRPr="006A2A4A">
              <w:rPr>
                <w:color w:val="000000"/>
              </w:rPr>
              <w:t>6.718</w:t>
            </w:r>
          </w:p>
        </w:tc>
      </w:tr>
      <w:tr w:rsidR="00E879BD" w:rsidRPr="006A2A4A" w14:paraId="1B5BB0F7" w14:textId="77777777" w:rsidTr="006A2A4A">
        <w:trPr>
          <w:trHeight w:val="20"/>
        </w:trPr>
        <w:tc>
          <w:tcPr>
            <w:tcW w:w="2430" w:type="dxa"/>
            <w:tcMar>
              <w:top w:w="100" w:type="dxa"/>
              <w:left w:w="100" w:type="dxa"/>
              <w:bottom w:w="100" w:type="dxa"/>
              <w:right w:w="100" w:type="dxa"/>
            </w:tcMar>
            <w:vAlign w:val="center"/>
          </w:tcPr>
          <w:p w14:paraId="31A84AFB" w14:textId="125265F1" w:rsidR="00E879BD" w:rsidRPr="006A2A4A" w:rsidRDefault="00E879BD" w:rsidP="006A2A4A">
            <w:pPr>
              <w:spacing w:line="240" w:lineRule="auto"/>
              <w:ind w:firstLine="0"/>
            </w:pPr>
            <w:r w:rsidRPr="006A2A4A">
              <w:t>Canopy kelp summed</w:t>
            </w:r>
          </w:p>
        </w:tc>
        <w:tc>
          <w:tcPr>
            <w:tcW w:w="990" w:type="dxa"/>
            <w:tcMar>
              <w:top w:w="100" w:type="dxa"/>
              <w:left w:w="100" w:type="dxa"/>
              <w:bottom w:w="100" w:type="dxa"/>
              <w:right w:w="100" w:type="dxa"/>
            </w:tcMar>
            <w:vAlign w:val="center"/>
          </w:tcPr>
          <w:p w14:paraId="20513EBA" w14:textId="070DA609" w:rsidR="00E879BD" w:rsidRPr="006A2A4A" w:rsidRDefault="00E879BD" w:rsidP="006A2A4A">
            <w:pPr>
              <w:spacing w:line="240" w:lineRule="auto"/>
              <w:ind w:firstLine="0"/>
            </w:pPr>
            <w:r w:rsidRPr="006A2A4A">
              <w:rPr>
                <w:color w:val="000000"/>
              </w:rPr>
              <w:t>243.299</w:t>
            </w:r>
          </w:p>
        </w:tc>
        <w:tc>
          <w:tcPr>
            <w:tcW w:w="1350" w:type="dxa"/>
            <w:tcMar>
              <w:top w:w="100" w:type="dxa"/>
              <w:left w:w="100" w:type="dxa"/>
              <w:bottom w:w="100" w:type="dxa"/>
              <w:right w:w="100" w:type="dxa"/>
            </w:tcMar>
            <w:vAlign w:val="center"/>
          </w:tcPr>
          <w:p w14:paraId="67E01A3E" w14:textId="2D8A7DAE" w:rsidR="00E879BD" w:rsidRPr="006A2A4A" w:rsidRDefault="00E879BD" w:rsidP="006A2A4A">
            <w:pPr>
              <w:spacing w:line="240" w:lineRule="auto"/>
              <w:ind w:firstLine="0"/>
              <w:jc w:val="right"/>
            </w:pPr>
            <w:r w:rsidRPr="006A2A4A">
              <w:rPr>
                <w:color w:val="000000"/>
              </w:rPr>
              <w:t>7.285</w:t>
            </w:r>
          </w:p>
        </w:tc>
      </w:tr>
      <w:tr w:rsidR="00E879BD" w:rsidRPr="006A2A4A" w14:paraId="32C4239E" w14:textId="77777777" w:rsidTr="006A2A4A">
        <w:trPr>
          <w:trHeight w:val="20"/>
        </w:trPr>
        <w:tc>
          <w:tcPr>
            <w:tcW w:w="2430" w:type="dxa"/>
            <w:tcMar>
              <w:top w:w="100" w:type="dxa"/>
              <w:left w:w="100" w:type="dxa"/>
              <w:bottom w:w="100" w:type="dxa"/>
              <w:right w:w="100" w:type="dxa"/>
            </w:tcMar>
            <w:vAlign w:val="center"/>
          </w:tcPr>
          <w:p w14:paraId="27A0B18C" w14:textId="7379F407" w:rsidR="00E879BD" w:rsidRPr="006A2A4A" w:rsidRDefault="002E4B5F" w:rsidP="006A2A4A">
            <w:pPr>
              <w:spacing w:line="240" w:lineRule="auto"/>
              <w:ind w:firstLine="0"/>
            </w:pPr>
            <w:r w:rsidRPr="006A2A4A">
              <w:t>Three kelps summed</w:t>
            </w:r>
          </w:p>
        </w:tc>
        <w:tc>
          <w:tcPr>
            <w:tcW w:w="990" w:type="dxa"/>
            <w:tcMar>
              <w:top w:w="100" w:type="dxa"/>
              <w:left w:w="100" w:type="dxa"/>
              <w:bottom w:w="100" w:type="dxa"/>
              <w:right w:w="100" w:type="dxa"/>
            </w:tcMar>
            <w:vAlign w:val="center"/>
          </w:tcPr>
          <w:p w14:paraId="5AC81C14" w14:textId="7E5C4B85" w:rsidR="00E879BD" w:rsidRPr="006A2A4A" w:rsidRDefault="00E879BD" w:rsidP="006A2A4A">
            <w:pPr>
              <w:spacing w:line="240" w:lineRule="auto"/>
              <w:ind w:firstLine="0"/>
            </w:pPr>
            <w:r w:rsidRPr="006A2A4A">
              <w:rPr>
                <w:color w:val="000000"/>
              </w:rPr>
              <w:t>243.967</w:t>
            </w:r>
          </w:p>
        </w:tc>
        <w:tc>
          <w:tcPr>
            <w:tcW w:w="1350" w:type="dxa"/>
            <w:tcMar>
              <w:top w:w="100" w:type="dxa"/>
              <w:left w:w="100" w:type="dxa"/>
              <w:bottom w:w="100" w:type="dxa"/>
              <w:right w:w="100" w:type="dxa"/>
            </w:tcMar>
            <w:vAlign w:val="center"/>
          </w:tcPr>
          <w:p w14:paraId="49EA0B66" w14:textId="7FC560A7" w:rsidR="00E879BD" w:rsidRPr="006A2A4A" w:rsidRDefault="00E879BD" w:rsidP="006A2A4A">
            <w:pPr>
              <w:spacing w:line="240" w:lineRule="auto"/>
              <w:ind w:firstLine="0"/>
              <w:jc w:val="right"/>
            </w:pPr>
            <w:r w:rsidRPr="006A2A4A">
              <w:rPr>
                <w:color w:val="000000"/>
              </w:rPr>
              <w:t>7.953</w:t>
            </w:r>
          </w:p>
        </w:tc>
      </w:tr>
      <w:tr w:rsidR="00E879BD" w:rsidRPr="006A2A4A" w14:paraId="3BAA7724" w14:textId="77777777" w:rsidTr="006A2A4A">
        <w:trPr>
          <w:trHeight w:val="20"/>
        </w:trPr>
        <w:tc>
          <w:tcPr>
            <w:tcW w:w="2430" w:type="dxa"/>
            <w:tcMar>
              <w:top w:w="100" w:type="dxa"/>
              <w:left w:w="100" w:type="dxa"/>
              <w:bottom w:w="100" w:type="dxa"/>
              <w:right w:w="100" w:type="dxa"/>
            </w:tcMar>
            <w:vAlign w:val="center"/>
          </w:tcPr>
          <w:p w14:paraId="29973CE4" w14:textId="769B1722" w:rsidR="00E879BD" w:rsidRPr="006A2A4A" w:rsidRDefault="002E4B5F" w:rsidP="006A2A4A">
            <w:pPr>
              <w:spacing w:line="240" w:lineRule="auto"/>
              <w:ind w:firstLine="0"/>
              <w:rPr>
                <w:i/>
              </w:rPr>
            </w:pPr>
            <w:r w:rsidRPr="006A2A4A">
              <w:rPr>
                <w:i/>
              </w:rPr>
              <w:t xml:space="preserve">Macro </w:t>
            </w:r>
            <w:r w:rsidRPr="006A2A4A">
              <w:t xml:space="preserve">+ </w:t>
            </w:r>
            <w:r w:rsidRPr="006A2A4A">
              <w:rPr>
                <w:i/>
              </w:rPr>
              <w:t>Ptery</w:t>
            </w:r>
          </w:p>
        </w:tc>
        <w:tc>
          <w:tcPr>
            <w:tcW w:w="990" w:type="dxa"/>
            <w:tcMar>
              <w:top w:w="100" w:type="dxa"/>
              <w:left w:w="100" w:type="dxa"/>
              <w:bottom w:w="100" w:type="dxa"/>
              <w:right w:w="100" w:type="dxa"/>
            </w:tcMar>
            <w:vAlign w:val="center"/>
          </w:tcPr>
          <w:p w14:paraId="2A07BE29" w14:textId="25053E50" w:rsidR="00E879BD" w:rsidRPr="006A2A4A" w:rsidRDefault="00E879BD" w:rsidP="006A2A4A">
            <w:pPr>
              <w:spacing w:line="240" w:lineRule="auto"/>
              <w:ind w:firstLine="0"/>
            </w:pPr>
            <w:r w:rsidRPr="006A2A4A">
              <w:rPr>
                <w:color w:val="000000"/>
              </w:rPr>
              <w:t>244.992</w:t>
            </w:r>
          </w:p>
        </w:tc>
        <w:tc>
          <w:tcPr>
            <w:tcW w:w="1350" w:type="dxa"/>
            <w:tcMar>
              <w:top w:w="100" w:type="dxa"/>
              <w:left w:w="100" w:type="dxa"/>
              <w:bottom w:w="100" w:type="dxa"/>
              <w:right w:w="100" w:type="dxa"/>
            </w:tcMar>
            <w:vAlign w:val="center"/>
          </w:tcPr>
          <w:p w14:paraId="061701BE" w14:textId="4772C27B" w:rsidR="00E879BD" w:rsidRPr="006A2A4A" w:rsidRDefault="00E879BD" w:rsidP="006A2A4A">
            <w:pPr>
              <w:spacing w:line="240" w:lineRule="auto"/>
              <w:ind w:firstLine="0"/>
              <w:jc w:val="right"/>
            </w:pPr>
            <w:r w:rsidRPr="006A2A4A">
              <w:rPr>
                <w:color w:val="000000"/>
              </w:rPr>
              <w:t>8.978</w:t>
            </w:r>
          </w:p>
        </w:tc>
      </w:tr>
      <w:tr w:rsidR="00E879BD" w:rsidRPr="006A2A4A" w14:paraId="0BF2F2CC" w14:textId="77777777" w:rsidTr="006A2A4A">
        <w:trPr>
          <w:trHeight w:val="20"/>
        </w:trPr>
        <w:tc>
          <w:tcPr>
            <w:tcW w:w="2430" w:type="dxa"/>
            <w:tcMar>
              <w:top w:w="100" w:type="dxa"/>
              <w:left w:w="100" w:type="dxa"/>
              <w:bottom w:w="100" w:type="dxa"/>
              <w:right w:w="100" w:type="dxa"/>
            </w:tcMar>
            <w:vAlign w:val="center"/>
          </w:tcPr>
          <w:p w14:paraId="15A984DC" w14:textId="0EB376BB" w:rsidR="00E879BD" w:rsidRPr="006A2A4A" w:rsidRDefault="002E4B5F" w:rsidP="006A2A4A">
            <w:pPr>
              <w:spacing w:line="240" w:lineRule="auto"/>
              <w:ind w:firstLine="0"/>
              <w:rPr>
                <w:i/>
              </w:rPr>
            </w:pPr>
            <w:r w:rsidRPr="006A2A4A">
              <w:rPr>
                <w:i/>
              </w:rPr>
              <w:t xml:space="preserve">Macro </w:t>
            </w:r>
            <w:r w:rsidRPr="006A2A4A">
              <w:t>+</w:t>
            </w:r>
            <w:r w:rsidRPr="006A2A4A">
              <w:rPr>
                <w:i/>
              </w:rPr>
              <w:t>Nereo</w:t>
            </w:r>
          </w:p>
        </w:tc>
        <w:tc>
          <w:tcPr>
            <w:tcW w:w="990" w:type="dxa"/>
            <w:tcMar>
              <w:top w:w="100" w:type="dxa"/>
              <w:left w:w="100" w:type="dxa"/>
              <w:bottom w:w="100" w:type="dxa"/>
              <w:right w:w="100" w:type="dxa"/>
            </w:tcMar>
            <w:vAlign w:val="center"/>
          </w:tcPr>
          <w:p w14:paraId="235AAB2A" w14:textId="4FBB36B1" w:rsidR="00E879BD" w:rsidRPr="006A2A4A" w:rsidRDefault="00E879BD" w:rsidP="006A2A4A">
            <w:pPr>
              <w:spacing w:line="240" w:lineRule="auto"/>
              <w:ind w:firstLine="0"/>
            </w:pPr>
            <w:r w:rsidRPr="006A2A4A">
              <w:rPr>
                <w:color w:val="000000"/>
              </w:rPr>
              <w:t>245.356</w:t>
            </w:r>
          </w:p>
        </w:tc>
        <w:tc>
          <w:tcPr>
            <w:tcW w:w="1350" w:type="dxa"/>
            <w:tcMar>
              <w:top w:w="100" w:type="dxa"/>
              <w:left w:w="100" w:type="dxa"/>
              <w:bottom w:w="100" w:type="dxa"/>
              <w:right w:w="100" w:type="dxa"/>
            </w:tcMar>
            <w:vAlign w:val="center"/>
          </w:tcPr>
          <w:p w14:paraId="6865296C" w14:textId="2C346CD3" w:rsidR="00E879BD" w:rsidRPr="006A2A4A" w:rsidRDefault="00E879BD" w:rsidP="006A2A4A">
            <w:pPr>
              <w:spacing w:line="240" w:lineRule="auto"/>
              <w:ind w:firstLine="0"/>
              <w:jc w:val="right"/>
            </w:pPr>
            <w:r w:rsidRPr="006A2A4A">
              <w:rPr>
                <w:color w:val="000000"/>
              </w:rPr>
              <w:t>9.342</w:t>
            </w:r>
          </w:p>
        </w:tc>
      </w:tr>
      <w:tr w:rsidR="00E879BD" w:rsidRPr="006A2A4A" w14:paraId="54E76875" w14:textId="77777777" w:rsidTr="006A2A4A">
        <w:trPr>
          <w:trHeight w:val="20"/>
        </w:trPr>
        <w:tc>
          <w:tcPr>
            <w:tcW w:w="2430" w:type="dxa"/>
            <w:tcMar>
              <w:top w:w="100" w:type="dxa"/>
              <w:left w:w="100" w:type="dxa"/>
              <w:bottom w:w="100" w:type="dxa"/>
              <w:right w:w="100" w:type="dxa"/>
            </w:tcMar>
            <w:vAlign w:val="center"/>
          </w:tcPr>
          <w:p w14:paraId="0259386E" w14:textId="7844D354" w:rsidR="00E879BD" w:rsidRPr="006A2A4A" w:rsidRDefault="002E4B5F" w:rsidP="006A2A4A">
            <w:pPr>
              <w:spacing w:line="240" w:lineRule="auto"/>
              <w:ind w:firstLine="0"/>
              <w:rPr>
                <w:i/>
              </w:rPr>
            </w:pPr>
            <w:r w:rsidRPr="006A2A4A">
              <w:rPr>
                <w:i/>
              </w:rPr>
              <w:t>Ptery</w:t>
            </w:r>
          </w:p>
        </w:tc>
        <w:tc>
          <w:tcPr>
            <w:tcW w:w="990" w:type="dxa"/>
            <w:tcMar>
              <w:top w:w="100" w:type="dxa"/>
              <w:left w:w="100" w:type="dxa"/>
              <w:bottom w:w="100" w:type="dxa"/>
              <w:right w:w="100" w:type="dxa"/>
            </w:tcMar>
            <w:vAlign w:val="center"/>
          </w:tcPr>
          <w:p w14:paraId="33D68FE8" w14:textId="6BF15772" w:rsidR="00E879BD" w:rsidRPr="006A2A4A" w:rsidRDefault="00E879BD" w:rsidP="006A2A4A">
            <w:pPr>
              <w:spacing w:line="240" w:lineRule="auto"/>
              <w:ind w:firstLine="0"/>
            </w:pPr>
            <w:r w:rsidRPr="006A2A4A">
              <w:rPr>
                <w:color w:val="000000"/>
              </w:rPr>
              <w:t>245.403</w:t>
            </w:r>
          </w:p>
        </w:tc>
        <w:tc>
          <w:tcPr>
            <w:tcW w:w="1350" w:type="dxa"/>
            <w:tcMar>
              <w:top w:w="100" w:type="dxa"/>
              <w:left w:w="100" w:type="dxa"/>
              <w:bottom w:w="100" w:type="dxa"/>
              <w:right w:w="100" w:type="dxa"/>
            </w:tcMar>
            <w:vAlign w:val="center"/>
          </w:tcPr>
          <w:p w14:paraId="495B76BF" w14:textId="0FA606D7" w:rsidR="00E879BD" w:rsidRPr="006A2A4A" w:rsidRDefault="00E879BD" w:rsidP="006A2A4A">
            <w:pPr>
              <w:spacing w:line="240" w:lineRule="auto"/>
              <w:ind w:firstLine="0"/>
              <w:jc w:val="right"/>
            </w:pPr>
            <w:r w:rsidRPr="006A2A4A">
              <w:rPr>
                <w:color w:val="000000"/>
              </w:rPr>
              <w:t>9.389</w:t>
            </w:r>
          </w:p>
        </w:tc>
      </w:tr>
      <w:tr w:rsidR="00E879BD" w:rsidRPr="006A2A4A" w14:paraId="6E0C59EA" w14:textId="77777777" w:rsidTr="006A2A4A">
        <w:trPr>
          <w:trHeight w:val="20"/>
        </w:trPr>
        <w:tc>
          <w:tcPr>
            <w:tcW w:w="2430" w:type="dxa"/>
            <w:tcBorders>
              <w:bottom w:val="single" w:sz="4" w:space="0" w:color="auto"/>
            </w:tcBorders>
            <w:tcMar>
              <w:top w:w="100" w:type="dxa"/>
              <w:left w:w="100" w:type="dxa"/>
              <w:bottom w:w="100" w:type="dxa"/>
              <w:right w:w="100" w:type="dxa"/>
            </w:tcMar>
            <w:vAlign w:val="center"/>
          </w:tcPr>
          <w:p w14:paraId="4C9F3FFF" w14:textId="66C4AE72" w:rsidR="00E879BD" w:rsidRPr="006A2A4A" w:rsidRDefault="002E4B5F" w:rsidP="006A2A4A">
            <w:pPr>
              <w:spacing w:line="240" w:lineRule="auto"/>
              <w:ind w:firstLine="0"/>
            </w:pPr>
            <w:r w:rsidRPr="006A2A4A">
              <w:rPr>
                <w:i/>
              </w:rPr>
              <w:t xml:space="preserve">Macro </w:t>
            </w:r>
            <w:r w:rsidRPr="006A2A4A">
              <w:t>+</w:t>
            </w:r>
            <w:r w:rsidRPr="006A2A4A">
              <w:rPr>
                <w:i/>
              </w:rPr>
              <w:t xml:space="preserve">Nereo </w:t>
            </w:r>
            <w:r w:rsidRPr="006A2A4A">
              <w:t xml:space="preserve">+ </w:t>
            </w:r>
            <w:r w:rsidRPr="006A2A4A">
              <w:rPr>
                <w:i/>
              </w:rPr>
              <w:t>Ptery</w:t>
            </w:r>
          </w:p>
        </w:tc>
        <w:tc>
          <w:tcPr>
            <w:tcW w:w="990" w:type="dxa"/>
            <w:tcBorders>
              <w:bottom w:val="single" w:sz="4" w:space="0" w:color="auto"/>
            </w:tcBorders>
            <w:tcMar>
              <w:top w:w="100" w:type="dxa"/>
              <w:left w:w="100" w:type="dxa"/>
              <w:bottom w:w="100" w:type="dxa"/>
              <w:right w:w="100" w:type="dxa"/>
            </w:tcMar>
            <w:vAlign w:val="center"/>
          </w:tcPr>
          <w:p w14:paraId="1466FE45" w14:textId="40842AC4" w:rsidR="00E879BD" w:rsidRPr="006A2A4A" w:rsidRDefault="00E879BD" w:rsidP="006A2A4A">
            <w:pPr>
              <w:spacing w:line="240" w:lineRule="auto"/>
              <w:ind w:firstLine="0"/>
            </w:pPr>
            <w:r w:rsidRPr="006A2A4A">
              <w:rPr>
                <w:color w:val="000000"/>
              </w:rPr>
              <w:t>249.667</w:t>
            </w:r>
          </w:p>
        </w:tc>
        <w:tc>
          <w:tcPr>
            <w:tcW w:w="1350" w:type="dxa"/>
            <w:tcBorders>
              <w:bottom w:val="single" w:sz="4" w:space="0" w:color="auto"/>
            </w:tcBorders>
            <w:tcMar>
              <w:top w:w="100" w:type="dxa"/>
              <w:left w:w="100" w:type="dxa"/>
              <w:bottom w:w="100" w:type="dxa"/>
              <w:right w:w="100" w:type="dxa"/>
            </w:tcMar>
            <w:vAlign w:val="center"/>
          </w:tcPr>
          <w:p w14:paraId="4E354E5E" w14:textId="79D1C9CD" w:rsidR="00E879BD" w:rsidRPr="006A2A4A" w:rsidRDefault="00E879BD" w:rsidP="006A2A4A">
            <w:pPr>
              <w:spacing w:line="240" w:lineRule="auto"/>
              <w:ind w:firstLine="0"/>
              <w:jc w:val="right"/>
            </w:pPr>
            <w:r w:rsidRPr="006A2A4A">
              <w:rPr>
                <w:color w:val="000000"/>
              </w:rPr>
              <w:t>13.653</w:t>
            </w:r>
          </w:p>
        </w:tc>
      </w:tr>
    </w:tbl>
    <w:p w14:paraId="399C7B3B" w14:textId="77777777" w:rsidR="00471A3D" w:rsidRDefault="00471A3D" w:rsidP="000D6AFE">
      <w:bookmarkStart w:id="56" w:name="_wevhoo6kd9g5" w:colFirst="0" w:colLast="0"/>
      <w:bookmarkEnd w:id="56"/>
    </w:p>
    <w:p w14:paraId="4330673E" w14:textId="77777777" w:rsidR="00471A3D" w:rsidRDefault="00EF0B3C">
      <w:pPr>
        <w:pStyle w:val="Heading2"/>
      </w:pPr>
      <w:bookmarkStart w:id="57" w:name="_rsiltnns0pnj" w:colFirst="0" w:colLast="0"/>
      <w:bookmarkEnd w:id="57"/>
      <w:r>
        <w:br w:type="page"/>
      </w:r>
    </w:p>
    <w:p w14:paraId="32F58313" w14:textId="77777777" w:rsidR="00471A3D" w:rsidRDefault="00EF0B3C">
      <w:pPr>
        <w:pStyle w:val="Heading2"/>
      </w:pPr>
      <w:bookmarkStart w:id="58" w:name="_vvknb4n4tpdq" w:colFirst="0" w:colLast="0"/>
      <w:bookmarkEnd w:id="58"/>
      <w:r>
        <w:lastRenderedPageBreak/>
        <w:t>Supplement Figures</w:t>
      </w:r>
    </w:p>
    <w:p w14:paraId="45C0EFD3" w14:textId="77777777" w:rsidR="00471A3D" w:rsidRDefault="00EF0B3C">
      <w:pPr>
        <w:jc w:val="center"/>
      </w:pPr>
      <w:r>
        <w:rPr>
          <w:noProof/>
          <w:lang w:val="en-US"/>
        </w:rPr>
        <w:drawing>
          <wp:inline distT="114300" distB="114300" distL="114300" distR="114300" wp14:anchorId="02E518A6" wp14:editId="29EF433E">
            <wp:extent cx="3640542" cy="2906116"/>
            <wp:effectExtent l="0" t="0" r="0" b="0"/>
            <wp:docPr id="9"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18"/>
                    <a:srcRect/>
                    <a:stretch>
                      <a:fillRect/>
                    </a:stretch>
                  </pic:blipFill>
                  <pic:spPr>
                    <a:xfrm>
                      <a:off x="0" y="0"/>
                      <a:ext cx="3640542" cy="2906116"/>
                    </a:xfrm>
                    <a:prstGeom prst="rect">
                      <a:avLst/>
                    </a:prstGeom>
                    <a:ln/>
                  </pic:spPr>
                </pic:pic>
              </a:graphicData>
            </a:graphic>
          </wp:inline>
        </w:drawing>
      </w:r>
    </w:p>
    <w:p w14:paraId="15BD4F2A" w14:textId="77777777" w:rsidR="00471A3D" w:rsidRDefault="00EF0B3C">
      <w:pPr>
        <w:pStyle w:val="Heading5"/>
      </w:pPr>
      <w:bookmarkStart w:id="59" w:name="_jmvonyj6prg1" w:colFirst="0" w:colLast="0"/>
      <w:bookmarkEnd w:id="59"/>
      <w:r>
        <w:t>Figure S1. Substrate and relief at the five sites: DI = Destruction Island, CJ = Cape Johnson, CA = Cape Alava, TI = Tatoosh Island, NB = Neah Bay.</w:t>
      </w:r>
    </w:p>
    <w:p w14:paraId="1A92CC1C" w14:textId="77777777" w:rsidR="00471A3D" w:rsidRDefault="00471A3D"/>
    <w:p w14:paraId="0CAD1D73" w14:textId="77777777" w:rsidR="00471A3D" w:rsidRDefault="00471A3D"/>
    <w:p w14:paraId="684F7EFF" w14:textId="77777777" w:rsidR="00471A3D" w:rsidRDefault="00EF0B3C">
      <w:r>
        <w:br w:type="page"/>
      </w:r>
    </w:p>
    <w:p w14:paraId="4CC7DBA5" w14:textId="77777777" w:rsidR="00471A3D" w:rsidRDefault="00471A3D" w:rsidP="000D6AFE">
      <w:bookmarkStart w:id="60" w:name="_si5p3bles54l" w:colFirst="0" w:colLast="0"/>
      <w:bookmarkEnd w:id="60"/>
    </w:p>
    <w:p w14:paraId="2A422F12" w14:textId="77777777" w:rsidR="00471A3D" w:rsidRDefault="00471A3D" w:rsidP="000D6AFE">
      <w:bookmarkStart w:id="61" w:name="_qdmblj59vhf1" w:colFirst="0" w:colLast="0"/>
      <w:bookmarkEnd w:id="61"/>
    </w:p>
    <w:p w14:paraId="48148F1E" w14:textId="77777777" w:rsidR="00471A3D" w:rsidRDefault="00EF0B3C" w:rsidP="000D6AFE">
      <w:bookmarkStart w:id="62" w:name="_1bplmm5dhi9t" w:colFirst="0" w:colLast="0"/>
      <w:bookmarkEnd w:id="62"/>
      <w:r>
        <w:rPr>
          <w:noProof/>
          <w:lang w:val="en-US"/>
        </w:rPr>
        <w:drawing>
          <wp:inline distT="114300" distB="114300" distL="114300" distR="114300" wp14:anchorId="5AF35812" wp14:editId="4486A45F">
            <wp:extent cx="5486400" cy="3642610"/>
            <wp:effectExtent l="0" t="0" r="0" b="0"/>
            <wp:docPr id="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9"/>
                    <a:srcRect/>
                    <a:stretch>
                      <a:fillRect/>
                    </a:stretch>
                  </pic:blipFill>
                  <pic:spPr>
                    <a:xfrm>
                      <a:off x="0" y="0"/>
                      <a:ext cx="5486400" cy="3642610"/>
                    </a:xfrm>
                    <a:prstGeom prst="rect">
                      <a:avLst/>
                    </a:prstGeom>
                    <a:ln/>
                  </pic:spPr>
                </pic:pic>
              </a:graphicData>
            </a:graphic>
          </wp:inline>
        </w:drawing>
      </w:r>
    </w:p>
    <w:p w14:paraId="57C359F9" w14:textId="77777777" w:rsidR="00471A3D" w:rsidRDefault="00EF0B3C">
      <w:pPr>
        <w:pStyle w:val="Heading5"/>
      </w:pPr>
      <w:bookmarkStart w:id="63" w:name="_3tpj4zpm8qe5" w:colFirst="0" w:colLast="0"/>
      <w:bookmarkEnd w:id="63"/>
      <w:r>
        <w:t>Figure S2. Mean SST at the five sites (5-day smooth) from 2003-2021. Note Tatoosh Island and Neah Bay are in the same interpolated grid cell and combined in pane 1.</w:t>
      </w:r>
    </w:p>
    <w:p w14:paraId="7C5F8AC2" w14:textId="77777777" w:rsidR="00471A3D" w:rsidRDefault="00471A3D"/>
    <w:p w14:paraId="785B247E" w14:textId="77777777" w:rsidR="00471A3D" w:rsidRDefault="00EF0B3C">
      <w:pPr>
        <w:ind w:firstLine="0"/>
      </w:pPr>
      <w:r>
        <w:rPr>
          <w:noProof/>
          <w:lang w:val="en-US"/>
        </w:rPr>
        <w:lastRenderedPageBreak/>
        <w:drawing>
          <wp:inline distT="114300" distB="114300" distL="114300" distR="114300" wp14:anchorId="7C5CB7AF" wp14:editId="0BFFB95A">
            <wp:extent cx="5943600" cy="6400800"/>
            <wp:effectExtent l="0" t="0" r="0" b="0"/>
            <wp:docPr id="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0"/>
                    <a:srcRect/>
                    <a:stretch>
                      <a:fillRect/>
                    </a:stretch>
                  </pic:blipFill>
                  <pic:spPr>
                    <a:xfrm>
                      <a:off x="0" y="0"/>
                      <a:ext cx="5943600" cy="6400800"/>
                    </a:xfrm>
                    <a:prstGeom prst="rect">
                      <a:avLst/>
                    </a:prstGeom>
                    <a:ln/>
                  </pic:spPr>
                </pic:pic>
              </a:graphicData>
            </a:graphic>
          </wp:inline>
        </w:drawing>
      </w:r>
    </w:p>
    <w:p w14:paraId="5B93E4E4" w14:textId="77777777" w:rsidR="00471A3D" w:rsidRDefault="00EF0B3C">
      <w:pPr>
        <w:pStyle w:val="Heading5"/>
      </w:pPr>
      <w:bookmarkStart w:id="64" w:name="_sllb5lz8o67m" w:colFirst="0" w:colLast="0"/>
      <w:bookmarkEnd w:id="64"/>
      <w:r>
        <w:t>Figure S3. Yearly progression of SST for 2013-2021 compared to the average of 2003-2012</w:t>
      </w:r>
      <w:r>
        <w:br w:type="page"/>
      </w:r>
    </w:p>
    <w:p w14:paraId="53C0E70D" w14:textId="77777777" w:rsidR="00471A3D" w:rsidRDefault="00EF0B3C">
      <w:pPr>
        <w:jc w:val="center"/>
      </w:pPr>
      <w:r>
        <w:rPr>
          <w:noProof/>
          <w:lang w:val="en-US"/>
        </w:rPr>
        <w:lastRenderedPageBreak/>
        <w:drawing>
          <wp:inline distT="114300" distB="114300" distL="114300" distR="114300" wp14:anchorId="6C766013" wp14:editId="1450A374">
            <wp:extent cx="5486400" cy="5486400"/>
            <wp:effectExtent l="0" t="0" r="0" b="0"/>
            <wp:docPr id="14"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21"/>
                    <a:srcRect/>
                    <a:stretch>
                      <a:fillRect/>
                    </a:stretch>
                  </pic:blipFill>
                  <pic:spPr>
                    <a:xfrm>
                      <a:off x="0" y="0"/>
                      <a:ext cx="5486400" cy="5486400"/>
                    </a:xfrm>
                    <a:prstGeom prst="rect">
                      <a:avLst/>
                    </a:prstGeom>
                    <a:ln/>
                  </pic:spPr>
                </pic:pic>
              </a:graphicData>
            </a:graphic>
          </wp:inline>
        </w:drawing>
      </w:r>
    </w:p>
    <w:p w14:paraId="2A6CD0F7" w14:textId="77777777" w:rsidR="00471A3D" w:rsidRDefault="00EF0B3C">
      <w:pPr>
        <w:pStyle w:val="Heading5"/>
      </w:pPr>
      <w:bookmarkStart w:id="65" w:name="_j0sxv6xvznze" w:colFirst="0" w:colLast="0"/>
      <w:bookmarkEnd w:id="65"/>
      <w:r>
        <w:t xml:space="preserve">Figure S4. Canopy area of </w:t>
      </w:r>
      <w:r>
        <w:rPr>
          <w:i/>
        </w:rPr>
        <w:t xml:space="preserve">Nereocystis </w:t>
      </w:r>
      <w:r>
        <w:t>and</w:t>
      </w:r>
      <w:r>
        <w:rPr>
          <w:i/>
        </w:rPr>
        <w:t xml:space="preserve"> Macrocystis </w:t>
      </w:r>
      <w:r>
        <w:t xml:space="preserve">from 1989 to 2020 coastwide and at five sites along the Washington coast. Canopy area is the spatial extent of individual surface kelp plants and canopies (Van Wagenen 2015). Note, there was no </w:t>
      </w:r>
      <w:r>
        <w:rPr>
          <w:i/>
        </w:rPr>
        <w:t xml:space="preserve">Macrocystis </w:t>
      </w:r>
      <w:r>
        <w:t xml:space="preserve">at Tatoosh Island, so the Total and </w:t>
      </w:r>
      <w:r>
        <w:rPr>
          <w:i/>
        </w:rPr>
        <w:t xml:space="preserve">Nereocystis </w:t>
      </w:r>
      <w:r>
        <w:t>values overlap.</w:t>
      </w:r>
      <w:r>
        <w:br w:type="page"/>
      </w:r>
    </w:p>
    <w:p w14:paraId="2B995525" w14:textId="77777777" w:rsidR="00471A3D" w:rsidRDefault="00471A3D"/>
    <w:p w14:paraId="346435DF" w14:textId="77777777" w:rsidR="00471A3D" w:rsidRDefault="00471A3D"/>
    <w:p w14:paraId="03738628" w14:textId="77777777" w:rsidR="00471A3D" w:rsidRDefault="00471A3D"/>
    <w:p w14:paraId="01EE4D5B" w14:textId="77777777" w:rsidR="00471A3D" w:rsidRDefault="00471A3D"/>
    <w:p w14:paraId="2E1A3E9A" w14:textId="77777777" w:rsidR="00471A3D" w:rsidRDefault="00EF0B3C">
      <w:pPr>
        <w:jc w:val="center"/>
      </w:pPr>
      <w:r>
        <w:rPr>
          <w:noProof/>
          <w:lang w:val="en-US"/>
        </w:rPr>
        <w:drawing>
          <wp:inline distT="114300" distB="114300" distL="114300" distR="114300" wp14:anchorId="749B5801" wp14:editId="068C076B">
            <wp:extent cx="5943600" cy="3962400"/>
            <wp:effectExtent l="0" t="0" r="0" b="0"/>
            <wp:docPr id="1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2"/>
                    <a:srcRect/>
                    <a:stretch>
                      <a:fillRect/>
                    </a:stretch>
                  </pic:blipFill>
                  <pic:spPr>
                    <a:xfrm>
                      <a:off x="0" y="0"/>
                      <a:ext cx="5943600" cy="3962400"/>
                    </a:xfrm>
                    <a:prstGeom prst="rect">
                      <a:avLst/>
                    </a:prstGeom>
                    <a:ln/>
                  </pic:spPr>
                </pic:pic>
              </a:graphicData>
            </a:graphic>
          </wp:inline>
        </w:drawing>
      </w:r>
    </w:p>
    <w:p w14:paraId="3FE069AC" w14:textId="77777777" w:rsidR="00471A3D" w:rsidRDefault="00EF0B3C">
      <w:pPr>
        <w:pStyle w:val="Heading5"/>
      </w:pPr>
      <w:bookmarkStart w:id="66" w:name="_8tjttts9le8n" w:colFirst="0" w:colLast="0"/>
      <w:bookmarkEnd w:id="66"/>
      <w:r>
        <w:t>Figure S5. Stipe density for the three primary kelps at five sites and two depths from 2015-2021.</w:t>
      </w:r>
    </w:p>
    <w:p w14:paraId="1F42C028" w14:textId="77777777" w:rsidR="00471A3D" w:rsidRDefault="00471A3D"/>
    <w:p w14:paraId="5ED27BBF" w14:textId="77777777" w:rsidR="00471A3D" w:rsidRDefault="00EF0B3C">
      <w:pPr>
        <w:jc w:val="center"/>
      </w:pPr>
      <w:r>
        <w:br w:type="page"/>
      </w:r>
    </w:p>
    <w:p w14:paraId="4BE23796" w14:textId="77777777" w:rsidR="00471A3D" w:rsidRDefault="00471A3D">
      <w:pPr>
        <w:rPr>
          <w:i/>
        </w:rPr>
      </w:pPr>
    </w:p>
    <w:p w14:paraId="407B503B" w14:textId="77777777" w:rsidR="00471A3D" w:rsidRDefault="00471A3D">
      <w:pPr>
        <w:rPr>
          <w:i/>
        </w:rPr>
      </w:pPr>
    </w:p>
    <w:p w14:paraId="55C1BFFF" w14:textId="77777777" w:rsidR="00471A3D" w:rsidRDefault="00471A3D"/>
    <w:p w14:paraId="04EF8E4E" w14:textId="77777777" w:rsidR="00471A3D" w:rsidRDefault="00EF0B3C">
      <w:pPr>
        <w:jc w:val="center"/>
      </w:pPr>
      <w:r>
        <w:rPr>
          <w:noProof/>
          <w:lang w:val="en-US"/>
        </w:rPr>
        <w:drawing>
          <wp:inline distT="114300" distB="114300" distL="114300" distR="114300" wp14:anchorId="45053A76" wp14:editId="74A0893F">
            <wp:extent cx="5943600" cy="3657600"/>
            <wp:effectExtent l="0" t="0" r="0" b="0"/>
            <wp:docPr id="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3"/>
                    <a:srcRect/>
                    <a:stretch>
                      <a:fillRect/>
                    </a:stretch>
                  </pic:blipFill>
                  <pic:spPr>
                    <a:xfrm>
                      <a:off x="0" y="0"/>
                      <a:ext cx="5943600" cy="3657600"/>
                    </a:xfrm>
                    <a:prstGeom prst="rect">
                      <a:avLst/>
                    </a:prstGeom>
                    <a:ln/>
                  </pic:spPr>
                </pic:pic>
              </a:graphicData>
            </a:graphic>
          </wp:inline>
        </w:drawing>
      </w:r>
    </w:p>
    <w:p w14:paraId="7532F2B1" w14:textId="77777777" w:rsidR="00471A3D" w:rsidRDefault="00EF0B3C">
      <w:pPr>
        <w:pStyle w:val="Heading5"/>
      </w:pPr>
      <w:bookmarkStart w:id="67" w:name="_32vg8hmw5u0g" w:colFirst="0" w:colLast="0"/>
      <w:bookmarkEnd w:id="67"/>
      <w:r>
        <w:t>Figure S6. Abundance of urchins at five sites and two depths from 2015-2021.</w:t>
      </w:r>
    </w:p>
    <w:p w14:paraId="3E955E85" w14:textId="77777777" w:rsidR="00471A3D" w:rsidRDefault="00471A3D"/>
    <w:p w14:paraId="0357F5A7" w14:textId="77777777" w:rsidR="00471A3D" w:rsidRDefault="00EF0B3C">
      <w:r>
        <w:br w:type="page"/>
      </w:r>
    </w:p>
    <w:p w14:paraId="6077B945" w14:textId="77777777" w:rsidR="00471A3D" w:rsidRDefault="00EF0B3C">
      <w:pPr>
        <w:jc w:val="center"/>
      </w:pPr>
      <w:r>
        <w:rPr>
          <w:noProof/>
          <w:lang w:val="en-US"/>
        </w:rPr>
        <w:lastRenderedPageBreak/>
        <w:drawing>
          <wp:inline distT="114300" distB="114300" distL="114300" distR="114300" wp14:anchorId="4DBE218F" wp14:editId="121A458A">
            <wp:extent cx="5212080" cy="6245510"/>
            <wp:effectExtent l="0" t="0" r="0" b="0"/>
            <wp:docPr id="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4"/>
                    <a:srcRect/>
                    <a:stretch>
                      <a:fillRect/>
                    </a:stretch>
                  </pic:blipFill>
                  <pic:spPr>
                    <a:xfrm>
                      <a:off x="0" y="0"/>
                      <a:ext cx="5212080" cy="6245510"/>
                    </a:xfrm>
                    <a:prstGeom prst="rect">
                      <a:avLst/>
                    </a:prstGeom>
                    <a:ln/>
                  </pic:spPr>
                </pic:pic>
              </a:graphicData>
            </a:graphic>
          </wp:inline>
        </w:drawing>
      </w:r>
    </w:p>
    <w:p w14:paraId="6C0B6F58" w14:textId="77777777" w:rsidR="00471A3D" w:rsidRDefault="00EF0B3C">
      <w:pPr>
        <w:pStyle w:val="Heading5"/>
      </w:pPr>
      <w:bookmarkStart w:id="68" w:name="_9398cubh7527" w:colFirst="0" w:colLast="0"/>
      <w:bookmarkEnd w:id="68"/>
      <w:r>
        <w:t>Figure S7. Abundance of seven fish species at five sites from 2015-2021.</w:t>
      </w:r>
    </w:p>
    <w:p w14:paraId="0DBB76A9" w14:textId="77777777" w:rsidR="00471A3D" w:rsidRDefault="00471A3D"/>
    <w:p w14:paraId="6BC3F640" w14:textId="77777777" w:rsidR="00471A3D" w:rsidRDefault="00EF0B3C">
      <w:r>
        <w:br w:type="page"/>
      </w:r>
    </w:p>
    <w:p w14:paraId="57CAF2AE" w14:textId="77777777" w:rsidR="00471A3D" w:rsidRDefault="00EF0B3C">
      <w:pPr>
        <w:jc w:val="center"/>
      </w:pPr>
      <w:r>
        <w:rPr>
          <w:noProof/>
          <w:lang w:val="en-US"/>
        </w:rPr>
        <w:lastRenderedPageBreak/>
        <w:drawing>
          <wp:inline distT="114300" distB="114300" distL="114300" distR="114300" wp14:anchorId="14EA89C4" wp14:editId="04B3D463">
            <wp:extent cx="4937760" cy="5916334"/>
            <wp:effectExtent l="0" t="0" r="0" b="0"/>
            <wp:docPr id="1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5"/>
                    <a:srcRect/>
                    <a:stretch>
                      <a:fillRect/>
                    </a:stretch>
                  </pic:blipFill>
                  <pic:spPr>
                    <a:xfrm>
                      <a:off x="0" y="0"/>
                      <a:ext cx="4937760" cy="5916334"/>
                    </a:xfrm>
                    <a:prstGeom prst="rect">
                      <a:avLst/>
                    </a:prstGeom>
                    <a:ln/>
                  </pic:spPr>
                </pic:pic>
              </a:graphicData>
            </a:graphic>
          </wp:inline>
        </w:drawing>
      </w:r>
    </w:p>
    <w:p w14:paraId="1FCCD9C0" w14:textId="77777777" w:rsidR="00471A3D" w:rsidRDefault="00EF0B3C">
      <w:pPr>
        <w:pStyle w:val="Heading5"/>
      </w:pPr>
      <w:bookmarkStart w:id="69" w:name="_4d6dqq7x59qj" w:colFirst="0" w:colLast="0"/>
      <w:bookmarkEnd w:id="69"/>
      <w:r>
        <w:t>Figure S8. Abundance of rockfish young-of-year at five sites from 2015-2021. Note the scales on the y-axes differ.</w:t>
      </w:r>
    </w:p>
    <w:p w14:paraId="10CA5ABE" w14:textId="77777777" w:rsidR="00471A3D" w:rsidRDefault="00471A3D"/>
    <w:p w14:paraId="77E807B4" w14:textId="77777777" w:rsidR="00EF0B3C" w:rsidRDefault="00EF0B3C">
      <w:pPr>
        <w:ind w:firstLine="0"/>
      </w:pPr>
    </w:p>
    <w:p w14:paraId="148CDAA9" w14:textId="77777777" w:rsidR="00EF0B3C" w:rsidRDefault="00EF0B3C">
      <w:pPr>
        <w:ind w:firstLine="0"/>
      </w:pPr>
    </w:p>
    <w:p w14:paraId="3E07E325" w14:textId="241311B6" w:rsidR="00471A3D" w:rsidRDefault="00471A3D">
      <w:pPr>
        <w:ind w:firstLine="0"/>
      </w:pPr>
    </w:p>
    <w:sectPr w:rsidR="00471A3D" w:rsidSect="00C44F74">
      <w:footerReference w:type="default" r:id="rId26"/>
      <w:pgSz w:w="12240" w:h="15840"/>
      <w:pgMar w:top="1440" w:right="2430" w:bottom="1440" w:left="1440" w:header="720" w:footer="720" w:gutter="0"/>
      <w:lnNumType w:countBy="1" w:restart="continuous"/>
      <w:pgNumType w:start="1"/>
      <w:cols w:space="720"/>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26" w:author="Andrew Shelton - NOAA Federal" w:date="2022-03-14T23:37:00Z" w:initials="">
    <w:p w14:paraId="4F6CE07F" w14:textId="77777777" w:rsidR="00CF72A5" w:rsidRDefault="00CF72A5">
      <w:pPr>
        <w:widowControl w:val="0"/>
        <w:pBdr>
          <w:top w:val="nil"/>
          <w:left w:val="nil"/>
          <w:bottom w:val="nil"/>
          <w:right w:val="nil"/>
          <w:between w:val="nil"/>
        </w:pBdr>
        <w:spacing w:line="240" w:lineRule="auto"/>
        <w:ind w:firstLine="0"/>
        <w:rPr>
          <w:rFonts w:ascii="Arial" w:eastAsia="Arial" w:hAnsi="Arial" w:cs="Arial"/>
          <w:color w:val="000000"/>
          <w:sz w:val="22"/>
          <w:szCs w:val="22"/>
        </w:rPr>
      </w:pPr>
      <w:r>
        <w:rPr>
          <w:rFonts w:ascii="Arial" w:eastAsia="Arial" w:hAnsi="Arial" w:cs="Arial"/>
          <w:color w:val="000000"/>
          <w:sz w:val="22"/>
          <w:szCs w:val="22"/>
        </w:rPr>
        <w:t>Im a bit torn about keeping the different symbols.  I worry people will start focusing on the exposure and how you get that information and less on the SST and kelp info here.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4F6CE07F"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165889F" w14:textId="77777777" w:rsidR="00F23FF6" w:rsidRDefault="00F23FF6">
      <w:pPr>
        <w:spacing w:line="240" w:lineRule="auto"/>
      </w:pPr>
      <w:r>
        <w:separator/>
      </w:r>
    </w:p>
  </w:endnote>
  <w:endnote w:type="continuationSeparator" w:id="0">
    <w:p w14:paraId="412770E4" w14:textId="77777777" w:rsidR="00F23FF6" w:rsidRDefault="00F23FF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Helvetica">
    <w:panose1 w:val="020B0504020202020204"/>
    <w:charset w:val="00"/>
    <w:family w:val="swiss"/>
    <w:pitch w:val="variable"/>
    <w:sig w:usb0="E0002EFF" w:usb1="C000785B" w:usb2="00000009" w:usb3="00000000" w:csb0="000001FF" w:csb1="00000000"/>
  </w:font>
  <w:font w:name="Gungsuh">
    <w:altName w:val="Times New Roman"/>
    <w:charset w:val="00"/>
    <w:family w:val="auto"/>
    <w:pitch w:val="default"/>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5845808"/>
      <w:docPartObj>
        <w:docPartGallery w:val="Page Numbers (Bottom of Page)"/>
        <w:docPartUnique/>
      </w:docPartObj>
    </w:sdtPr>
    <w:sdtEndPr>
      <w:rPr>
        <w:noProof/>
      </w:rPr>
    </w:sdtEndPr>
    <w:sdtContent>
      <w:p w14:paraId="69319FA2" w14:textId="449D2EC0" w:rsidR="00CF72A5" w:rsidRDefault="00CF72A5">
        <w:pPr>
          <w:pStyle w:val="Footer"/>
          <w:jc w:val="center"/>
        </w:pPr>
        <w:r>
          <w:fldChar w:fldCharType="begin"/>
        </w:r>
        <w:r>
          <w:instrText xml:space="preserve"> PAGE   \* MERGEFORMAT </w:instrText>
        </w:r>
        <w:r>
          <w:fldChar w:fldCharType="separate"/>
        </w:r>
        <w:r w:rsidR="00D421AB">
          <w:rPr>
            <w:noProof/>
          </w:rPr>
          <w:t>1</w:t>
        </w:r>
        <w:r>
          <w:rPr>
            <w:noProof/>
          </w:rPr>
          <w:fldChar w:fldCharType="end"/>
        </w:r>
      </w:p>
    </w:sdtContent>
  </w:sdt>
  <w:p w14:paraId="06AEA31B" w14:textId="629E2D02" w:rsidR="00CF72A5" w:rsidRDefault="00CF72A5">
    <w:pP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E968BA7" w14:textId="77777777" w:rsidR="00F23FF6" w:rsidRDefault="00F23FF6">
      <w:pPr>
        <w:spacing w:line="240" w:lineRule="auto"/>
      </w:pPr>
      <w:r>
        <w:separator/>
      </w:r>
    </w:p>
  </w:footnote>
  <w:footnote w:type="continuationSeparator" w:id="0">
    <w:p w14:paraId="5F9C8D75" w14:textId="77777777" w:rsidR="00F23FF6" w:rsidRDefault="00F23FF6">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E145771"/>
    <w:multiLevelType w:val="hybridMultilevel"/>
    <w:tmpl w:val="2130B316"/>
    <w:lvl w:ilvl="0" w:tplc="4E384F5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1E048BF"/>
    <w:multiLevelType w:val="hybridMultilevel"/>
    <w:tmpl w:val="5DEA3FAA"/>
    <w:lvl w:ilvl="0" w:tplc="F36E6EE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3A715149"/>
    <w:multiLevelType w:val="hybridMultilevel"/>
    <w:tmpl w:val="7A188920"/>
    <w:lvl w:ilvl="0" w:tplc="CEF056C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DCA1F0C"/>
    <w:multiLevelType w:val="hybridMultilevel"/>
    <w:tmpl w:val="82125010"/>
    <w:lvl w:ilvl="0" w:tplc="8BE8CCDA">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7C213EEC"/>
    <w:multiLevelType w:val="multilevel"/>
    <w:tmpl w:val="41C20278"/>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num w:numId="1">
    <w:abstractNumId w:val="4"/>
  </w:num>
  <w:num w:numId="2">
    <w:abstractNumId w:val="2"/>
  </w:num>
  <w:num w:numId="3">
    <w:abstractNumId w:val="1"/>
  </w:num>
  <w:num w:numId="4">
    <w:abstractNumId w:val="0"/>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Ecology&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prxrzzvdy0x2s4ee00qpxptadsswa02rwx0p&quot;&gt;References&lt;record-ids&gt;&lt;item&gt;447&lt;/item&gt;&lt;item&gt;3670&lt;/item&gt;&lt;item&gt;4646&lt;/item&gt;&lt;item&gt;4713&lt;/item&gt;&lt;item&gt;4716&lt;/item&gt;&lt;item&gt;5190&lt;/item&gt;&lt;item&gt;5263&lt;/item&gt;&lt;item&gt;5268&lt;/item&gt;&lt;item&gt;5786&lt;/item&gt;&lt;item&gt;6090&lt;/item&gt;&lt;item&gt;6116&lt;/item&gt;&lt;item&gt;7229&lt;/item&gt;&lt;item&gt;7421&lt;/item&gt;&lt;item&gt;8246&lt;/item&gt;&lt;item&gt;8247&lt;/item&gt;&lt;item&gt;8340&lt;/item&gt;&lt;item&gt;8346&lt;/item&gt;&lt;item&gt;8351&lt;/item&gt;&lt;item&gt;8382&lt;/item&gt;&lt;item&gt;8408&lt;/item&gt;&lt;item&gt;8410&lt;/item&gt;&lt;item&gt;8424&lt;/item&gt;&lt;item&gt;8449&lt;/item&gt;&lt;item&gt;8451&lt;/item&gt;&lt;item&gt;8466&lt;/item&gt;&lt;item&gt;8471&lt;/item&gt;&lt;item&gt;8495&lt;/item&gt;&lt;item&gt;8496&lt;/item&gt;&lt;item&gt;8497&lt;/item&gt;&lt;item&gt;8503&lt;/item&gt;&lt;item&gt;8521&lt;/item&gt;&lt;item&gt;8522&lt;/item&gt;&lt;item&gt;8527&lt;/item&gt;&lt;item&gt;8529&lt;/item&gt;&lt;item&gt;8531&lt;/item&gt;&lt;item&gt;8539&lt;/item&gt;&lt;item&gt;8675&lt;/item&gt;&lt;item&gt;8680&lt;/item&gt;&lt;item&gt;8681&lt;/item&gt;&lt;item&gt;8683&lt;/item&gt;&lt;item&gt;8684&lt;/item&gt;&lt;item&gt;8687&lt;/item&gt;&lt;item&gt;8691&lt;/item&gt;&lt;item&gt;8693&lt;/item&gt;&lt;item&gt;8694&lt;/item&gt;&lt;item&gt;8701&lt;/item&gt;&lt;item&gt;8702&lt;/item&gt;&lt;item&gt;8703&lt;/item&gt;&lt;item&gt;8708&lt;/item&gt;&lt;item&gt;8711&lt;/item&gt;&lt;item&gt;8978&lt;/item&gt;&lt;item&gt;8987&lt;/item&gt;&lt;item&gt;9062&lt;/item&gt;&lt;item&gt;9063&lt;/item&gt;&lt;item&gt;9067&lt;/item&gt;&lt;item&gt;9069&lt;/item&gt;&lt;item&gt;9074&lt;/item&gt;&lt;item&gt;9076&lt;/item&gt;&lt;item&gt;9077&lt;/item&gt;&lt;item&gt;9078&lt;/item&gt;&lt;item&gt;9080&lt;/item&gt;&lt;item&gt;9082&lt;/item&gt;&lt;item&gt;9083&lt;/item&gt;&lt;item&gt;9084&lt;/item&gt;&lt;item&gt;9085&lt;/item&gt;&lt;item&gt;9086&lt;/item&gt;&lt;item&gt;9088&lt;/item&gt;&lt;item&gt;9089&lt;/item&gt;&lt;item&gt;9090&lt;/item&gt;&lt;item&gt;9091&lt;/item&gt;&lt;item&gt;9093&lt;/item&gt;&lt;item&gt;9094&lt;/item&gt;&lt;item&gt;9097&lt;/item&gt;&lt;item&gt;9099&lt;/item&gt;&lt;item&gt;9100&lt;/item&gt;&lt;item&gt;9101&lt;/item&gt;&lt;item&gt;9102&lt;/item&gt;&lt;/record-ids&gt;&lt;/item&gt;&lt;/Libraries&gt;"/>
  </w:docVars>
  <w:rsids>
    <w:rsidRoot w:val="00471A3D"/>
    <w:rsid w:val="00004A8C"/>
    <w:rsid w:val="000422F1"/>
    <w:rsid w:val="00057F18"/>
    <w:rsid w:val="000D6AFE"/>
    <w:rsid w:val="000E2E98"/>
    <w:rsid w:val="00115A96"/>
    <w:rsid w:val="00115CEB"/>
    <w:rsid w:val="001302B4"/>
    <w:rsid w:val="00154489"/>
    <w:rsid w:val="001817D2"/>
    <w:rsid w:val="002B03D2"/>
    <w:rsid w:val="002D378C"/>
    <w:rsid w:val="002E4B5F"/>
    <w:rsid w:val="00327290"/>
    <w:rsid w:val="003736F9"/>
    <w:rsid w:val="003D6C33"/>
    <w:rsid w:val="003E1F7A"/>
    <w:rsid w:val="00422814"/>
    <w:rsid w:val="00466117"/>
    <w:rsid w:val="00471A3D"/>
    <w:rsid w:val="00485B78"/>
    <w:rsid w:val="00487D36"/>
    <w:rsid w:val="005504D7"/>
    <w:rsid w:val="005550E0"/>
    <w:rsid w:val="00582DAD"/>
    <w:rsid w:val="005E63CE"/>
    <w:rsid w:val="005F4119"/>
    <w:rsid w:val="006A2A4A"/>
    <w:rsid w:val="006B75F2"/>
    <w:rsid w:val="006F63C4"/>
    <w:rsid w:val="00721A8E"/>
    <w:rsid w:val="00770825"/>
    <w:rsid w:val="0077562B"/>
    <w:rsid w:val="007A3B77"/>
    <w:rsid w:val="007F34E7"/>
    <w:rsid w:val="0083232F"/>
    <w:rsid w:val="008C4C74"/>
    <w:rsid w:val="008E2735"/>
    <w:rsid w:val="008E5B60"/>
    <w:rsid w:val="00917ACC"/>
    <w:rsid w:val="0093026C"/>
    <w:rsid w:val="009A42A8"/>
    <w:rsid w:val="009F593A"/>
    <w:rsid w:val="00A12D1D"/>
    <w:rsid w:val="00A50E93"/>
    <w:rsid w:val="00A6055A"/>
    <w:rsid w:val="00A6292B"/>
    <w:rsid w:val="00AA4B62"/>
    <w:rsid w:val="00AC1C0B"/>
    <w:rsid w:val="00AE532B"/>
    <w:rsid w:val="00BB49FB"/>
    <w:rsid w:val="00BD073A"/>
    <w:rsid w:val="00BF4A17"/>
    <w:rsid w:val="00C02F33"/>
    <w:rsid w:val="00C40551"/>
    <w:rsid w:val="00C44F74"/>
    <w:rsid w:val="00CD14A9"/>
    <w:rsid w:val="00CE37D1"/>
    <w:rsid w:val="00CF72A5"/>
    <w:rsid w:val="00D421AB"/>
    <w:rsid w:val="00D60B7A"/>
    <w:rsid w:val="00D7682F"/>
    <w:rsid w:val="00D97A8B"/>
    <w:rsid w:val="00DD1DFC"/>
    <w:rsid w:val="00E73183"/>
    <w:rsid w:val="00E879BD"/>
    <w:rsid w:val="00E91813"/>
    <w:rsid w:val="00E96492"/>
    <w:rsid w:val="00EB252F"/>
    <w:rsid w:val="00ED1426"/>
    <w:rsid w:val="00ED494A"/>
    <w:rsid w:val="00EE7141"/>
    <w:rsid w:val="00EF0B3C"/>
    <w:rsid w:val="00F23FF6"/>
    <w:rsid w:val="00F86D6F"/>
    <w:rsid w:val="00FF55F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7C1394"/>
  <w15:docId w15:val="{AD58ED09-AD03-4B9E-99A1-A1D8C99779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4"/>
        <w:szCs w:val="24"/>
        <w:lang w:val="en" w:eastAsia="en-US" w:bidi="ar-SA"/>
      </w:rPr>
    </w:rPrDefault>
    <w:pPrDefault>
      <w:pPr>
        <w:spacing w:line="480" w:lineRule="auto"/>
        <w:ind w:firstLine="72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A6055A"/>
  </w:style>
  <w:style w:type="paragraph" w:styleId="Heading1">
    <w:name w:val="heading 1"/>
    <w:basedOn w:val="Normal"/>
    <w:next w:val="Normal"/>
    <w:pPr>
      <w:keepNext/>
      <w:keepLines/>
      <w:spacing w:before="400" w:after="120"/>
      <w:ind w:firstLine="0"/>
      <w:outlineLvl w:val="0"/>
    </w:pPr>
    <w:rPr>
      <w:sz w:val="40"/>
      <w:szCs w:val="40"/>
    </w:rPr>
  </w:style>
  <w:style w:type="paragraph" w:styleId="Heading2">
    <w:name w:val="heading 2"/>
    <w:basedOn w:val="Normal"/>
    <w:next w:val="Normal"/>
    <w:pPr>
      <w:keepNext/>
      <w:keepLines/>
      <w:spacing w:before="360" w:after="120"/>
      <w:ind w:firstLine="0"/>
      <w:outlineLvl w:val="1"/>
    </w:pPr>
    <w:rPr>
      <w:sz w:val="32"/>
      <w:szCs w:val="32"/>
    </w:rPr>
  </w:style>
  <w:style w:type="paragraph" w:styleId="Heading3">
    <w:name w:val="heading 3"/>
    <w:basedOn w:val="Normal"/>
    <w:next w:val="Normal"/>
    <w:pPr>
      <w:keepNext/>
      <w:keepLines/>
      <w:spacing w:before="320" w:after="80"/>
      <w:ind w:firstLine="0"/>
      <w:outlineLvl w:val="2"/>
    </w:pPr>
    <w:rPr>
      <w:color w:val="434343"/>
      <w:sz w:val="28"/>
      <w:szCs w:val="28"/>
    </w:rPr>
  </w:style>
  <w:style w:type="paragraph" w:styleId="Heading4">
    <w:name w:val="heading 4"/>
    <w:basedOn w:val="Normal"/>
    <w:next w:val="Normal"/>
    <w:pPr>
      <w:keepNext/>
      <w:keepLines/>
      <w:spacing w:before="280" w:after="80"/>
      <w:ind w:firstLine="0"/>
      <w:outlineLvl w:val="3"/>
    </w:pPr>
    <w:rPr>
      <w:color w:val="666666"/>
    </w:rPr>
  </w:style>
  <w:style w:type="paragraph" w:styleId="Heading5">
    <w:name w:val="heading 5"/>
    <w:basedOn w:val="Normal"/>
    <w:next w:val="Normal"/>
    <w:link w:val="Heading5Char"/>
    <w:pPr>
      <w:keepNext/>
      <w:keepLines/>
      <w:spacing w:before="240" w:after="80" w:line="240" w:lineRule="auto"/>
      <w:ind w:firstLine="0"/>
      <w:outlineLvl w:val="4"/>
    </w:pPr>
    <w:rPr>
      <w:color w:val="666666"/>
      <w:sz w:val="22"/>
      <w:szCs w:val="22"/>
    </w:rPr>
  </w:style>
  <w:style w:type="paragraph" w:styleId="Heading6">
    <w:name w:val="heading 6"/>
    <w:basedOn w:val="Normal"/>
    <w:next w:val="Normal"/>
    <w:pPr>
      <w:keepNext/>
      <w:keepLines/>
      <w:spacing w:before="240" w:after="80"/>
      <w:outlineLvl w:val="5"/>
    </w:pPr>
    <w:rPr>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rFonts w:ascii="Arial" w:eastAsia="Arial" w:hAnsi="Arial" w:cs="Arial"/>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C02F33"/>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02F33"/>
    <w:rPr>
      <w:rFonts w:ascii="Segoe UI" w:hAnsi="Segoe UI" w:cs="Segoe UI"/>
      <w:sz w:val="18"/>
      <w:szCs w:val="18"/>
    </w:rPr>
  </w:style>
  <w:style w:type="paragraph" w:styleId="CommentSubject">
    <w:name w:val="annotation subject"/>
    <w:basedOn w:val="CommentText"/>
    <w:next w:val="CommentText"/>
    <w:link w:val="CommentSubjectChar"/>
    <w:uiPriority w:val="99"/>
    <w:semiHidden/>
    <w:unhideWhenUsed/>
    <w:rsid w:val="00487D36"/>
    <w:rPr>
      <w:b/>
      <w:bCs/>
    </w:rPr>
  </w:style>
  <w:style w:type="character" w:customStyle="1" w:styleId="CommentSubjectChar">
    <w:name w:val="Comment Subject Char"/>
    <w:basedOn w:val="CommentTextChar"/>
    <w:link w:val="CommentSubject"/>
    <w:uiPriority w:val="99"/>
    <w:semiHidden/>
    <w:rsid w:val="00487D36"/>
    <w:rPr>
      <w:b/>
      <w:bCs/>
      <w:sz w:val="20"/>
      <w:szCs w:val="20"/>
    </w:rPr>
  </w:style>
  <w:style w:type="paragraph" w:customStyle="1" w:styleId="EndNoteBibliographyTitle">
    <w:name w:val="EndNote Bibliography Title"/>
    <w:basedOn w:val="Normal"/>
    <w:link w:val="EndNoteBibliographyTitleChar"/>
    <w:rsid w:val="00EF0B3C"/>
    <w:pPr>
      <w:jc w:val="center"/>
    </w:pPr>
    <w:rPr>
      <w:noProof/>
      <w:lang w:val="en-US"/>
    </w:rPr>
  </w:style>
  <w:style w:type="character" w:customStyle="1" w:styleId="EndNoteBibliographyTitleChar">
    <w:name w:val="EndNote Bibliography Title Char"/>
    <w:basedOn w:val="DefaultParagraphFont"/>
    <w:link w:val="EndNoteBibliographyTitle"/>
    <w:rsid w:val="00EF0B3C"/>
    <w:rPr>
      <w:noProof/>
      <w:lang w:val="en-US"/>
    </w:rPr>
  </w:style>
  <w:style w:type="paragraph" w:customStyle="1" w:styleId="EndNoteBibliography">
    <w:name w:val="EndNote Bibliography"/>
    <w:basedOn w:val="Normal"/>
    <w:link w:val="EndNoteBibliographyChar"/>
    <w:rsid w:val="00EF0B3C"/>
    <w:pPr>
      <w:spacing w:line="240" w:lineRule="auto"/>
    </w:pPr>
    <w:rPr>
      <w:noProof/>
      <w:lang w:val="en-US"/>
    </w:rPr>
  </w:style>
  <w:style w:type="character" w:customStyle="1" w:styleId="EndNoteBibliographyChar">
    <w:name w:val="EndNote Bibliography Char"/>
    <w:basedOn w:val="DefaultParagraphFont"/>
    <w:link w:val="EndNoteBibliography"/>
    <w:rsid w:val="00EF0B3C"/>
    <w:rPr>
      <w:noProof/>
      <w:lang w:val="en-US"/>
    </w:rPr>
  </w:style>
  <w:style w:type="character" w:styleId="Hyperlink">
    <w:name w:val="Hyperlink"/>
    <w:basedOn w:val="DefaultParagraphFont"/>
    <w:uiPriority w:val="99"/>
    <w:unhideWhenUsed/>
    <w:rsid w:val="00BB49FB"/>
    <w:rPr>
      <w:color w:val="0000FF" w:themeColor="hyperlink"/>
      <w:u w:val="single"/>
    </w:rPr>
  </w:style>
  <w:style w:type="paragraph" w:styleId="NoSpacing">
    <w:name w:val="No Spacing"/>
    <w:uiPriority w:val="1"/>
    <w:qFormat/>
    <w:rsid w:val="00D7682F"/>
    <w:pPr>
      <w:spacing w:line="240" w:lineRule="auto"/>
    </w:pPr>
  </w:style>
  <w:style w:type="character" w:customStyle="1" w:styleId="Heading5Char">
    <w:name w:val="Heading 5 Char"/>
    <w:basedOn w:val="DefaultParagraphFont"/>
    <w:link w:val="Heading5"/>
    <w:rsid w:val="006A2A4A"/>
    <w:rPr>
      <w:color w:val="666666"/>
      <w:sz w:val="22"/>
      <w:szCs w:val="22"/>
    </w:rPr>
  </w:style>
  <w:style w:type="table" w:styleId="TableGrid">
    <w:name w:val="Table Grid"/>
    <w:basedOn w:val="TableNormal"/>
    <w:uiPriority w:val="39"/>
    <w:rsid w:val="00EB252F"/>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EB252F"/>
    <w:pPr>
      <w:ind w:left="720"/>
      <w:contextualSpacing/>
    </w:pPr>
  </w:style>
  <w:style w:type="character" w:styleId="LineNumber">
    <w:name w:val="line number"/>
    <w:basedOn w:val="DefaultParagraphFont"/>
    <w:uiPriority w:val="99"/>
    <w:semiHidden/>
    <w:unhideWhenUsed/>
    <w:rsid w:val="00C44F74"/>
  </w:style>
  <w:style w:type="paragraph" w:styleId="Header">
    <w:name w:val="header"/>
    <w:basedOn w:val="Normal"/>
    <w:link w:val="HeaderChar"/>
    <w:uiPriority w:val="99"/>
    <w:unhideWhenUsed/>
    <w:rsid w:val="00C44F74"/>
    <w:pPr>
      <w:tabs>
        <w:tab w:val="center" w:pos="4680"/>
        <w:tab w:val="right" w:pos="9360"/>
      </w:tabs>
      <w:spacing w:line="240" w:lineRule="auto"/>
    </w:pPr>
  </w:style>
  <w:style w:type="character" w:customStyle="1" w:styleId="HeaderChar">
    <w:name w:val="Header Char"/>
    <w:basedOn w:val="DefaultParagraphFont"/>
    <w:link w:val="Header"/>
    <w:uiPriority w:val="99"/>
    <w:rsid w:val="00C44F74"/>
  </w:style>
  <w:style w:type="paragraph" w:styleId="Footer">
    <w:name w:val="footer"/>
    <w:basedOn w:val="Normal"/>
    <w:link w:val="FooterChar"/>
    <w:uiPriority w:val="99"/>
    <w:unhideWhenUsed/>
    <w:rsid w:val="00C44F74"/>
    <w:pPr>
      <w:tabs>
        <w:tab w:val="center" w:pos="4680"/>
        <w:tab w:val="right" w:pos="9360"/>
      </w:tabs>
      <w:spacing w:line="240" w:lineRule="auto"/>
    </w:pPr>
  </w:style>
  <w:style w:type="character" w:customStyle="1" w:styleId="FooterChar">
    <w:name w:val="Footer Char"/>
    <w:basedOn w:val="DefaultParagraphFont"/>
    <w:link w:val="Footer"/>
    <w:uiPriority w:val="99"/>
    <w:rsid w:val="00C44F7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64594541">
      <w:bodyDiv w:val="1"/>
      <w:marLeft w:val="0"/>
      <w:marRight w:val="0"/>
      <w:marTop w:val="0"/>
      <w:marBottom w:val="0"/>
      <w:divBdr>
        <w:top w:val="none" w:sz="0" w:space="0" w:color="auto"/>
        <w:left w:val="none" w:sz="0" w:space="0" w:color="auto"/>
        <w:bottom w:val="none" w:sz="0" w:space="0" w:color="auto"/>
        <w:right w:val="none" w:sz="0" w:space="0" w:color="auto"/>
      </w:divBdr>
      <w:divsChild>
        <w:div w:id="510293664">
          <w:marLeft w:val="0"/>
          <w:marRight w:val="0"/>
          <w:marTop w:val="0"/>
          <w:marBottom w:val="0"/>
          <w:divBdr>
            <w:top w:val="none" w:sz="0" w:space="0" w:color="auto"/>
            <w:left w:val="none" w:sz="0" w:space="0" w:color="auto"/>
            <w:bottom w:val="none" w:sz="0" w:space="0" w:color="auto"/>
            <w:right w:val="none" w:sz="0" w:space="0" w:color="auto"/>
          </w:divBdr>
        </w:div>
        <w:div w:id="91365737">
          <w:marLeft w:val="0"/>
          <w:marRight w:val="0"/>
          <w:marTop w:val="0"/>
          <w:marBottom w:val="0"/>
          <w:divBdr>
            <w:top w:val="none" w:sz="0" w:space="0" w:color="auto"/>
            <w:left w:val="none" w:sz="0" w:space="0" w:color="auto"/>
            <w:bottom w:val="none" w:sz="0" w:space="0" w:color="auto"/>
            <w:right w:val="none" w:sz="0" w:space="0" w:color="auto"/>
          </w:divBdr>
        </w:div>
        <w:div w:id="1055928419">
          <w:marLeft w:val="0"/>
          <w:marRight w:val="0"/>
          <w:marTop w:val="0"/>
          <w:marBottom w:val="0"/>
          <w:divBdr>
            <w:top w:val="none" w:sz="0" w:space="0" w:color="auto"/>
            <w:left w:val="none" w:sz="0" w:space="0" w:color="auto"/>
            <w:bottom w:val="none" w:sz="0" w:space="0" w:color="auto"/>
            <w:right w:val="none" w:sz="0" w:space="0" w:color="auto"/>
          </w:divBdr>
        </w:div>
        <w:div w:id="1800026398">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8" Type="http://schemas.openxmlformats.org/officeDocument/2006/relationships/hyperlink" Target="https://www.R-project.org/" TargetMode="External"/><Relationship Id="rId13" Type="http://schemas.openxmlformats.org/officeDocument/2006/relationships/image" Target="media/image2.png"/><Relationship Id="rId18" Type="http://schemas.openxmlformats.org/officeDocument/2006/relationships/image" Target="media/image7.jp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0.jpg"/><Relationship Id="rId7" Type="http://schemas.openxmlformats.org/officeDocument/2006/relationships/endnotes" Target="endnotes.xml"/><Relationship Id="rId12" Type="http://schemas.microsoft.com/office/2011/relationships/commentsExtended" Target="commentsExtended.xml"/><Relationship Id="rId17" Type="http://schemas.openxmlformats.org/officeDocument/2006/relationships/image" Target="media/image6.png"/><Relationship Id="rId25" Type="http://schemas.openxmlformats.org/officeDocument/2006/relationships/image" Target="media/image14.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comments" Target="comments.xml"/><Relationship Id="rId24" Type="http://schemas.openxmlformats.org/officeDocument/2006/relationships/image" Target="media/image13.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theme" Target="theme/theme1.xml"/><Relationship Id="rId10" Type="http://schemas.openxmlformats.org/officeDocument/2006/relationships/image" Target="media/image1.jpg"/><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hyperlink" Target="http://data-wadnr" TargetMode="Externa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3414EF7-A484-499B-ABBA-4DBDAE317F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536</TotalTime>
  <Pages>64</Pages>
  <Words>18397</Words>
  <Characters>104869</Characters>
  <Application>Microsoft Office Word</Application>
  <DocSecurity>0</DocSecurity>
  <Lines>873</Lines>
  <Paragraphs>246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123020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Nick.Tolimieri</dc:creator>
  <cp:lastModifiedBy>Nick.Tolimieri</cp:lastModifiedBy>
  <cp:revision>52</cp:revision>
  <dcterms:created xsi:type="dcterms:W3CDTF">2022-03-15T15:08:00Z</dcterms:created>
  <dcterms:modified xsi:type="dcterms:W3CDTF">2022-03-16T21:12:00Z</dcterms:modified>
</cp:coreProperties>
</file>