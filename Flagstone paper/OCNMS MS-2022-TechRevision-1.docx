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C86B63" w14:textId="7685B25C" w:rsidR="00471A3D" w:rsidRDefault="00EF0B3C" w:rsidP="003C3808">
      <w:pPr>
        <w:pStyle w:val="Heading1"/>
        <w:spacing w:line="360" w:lineRule="auto"/>
        <w:jc w:val="center"/>
      </w:pPr>
      <w:bookmarkStart w:id="0" w:name="_41810ogefnia" w:colFirst="0" w:colLast="0"/>
      <w:bookmarkEnd w:id="0"/>
      <w:r>
        <w:t xml:space="preserve">Response of kelp forest communities along the coast of Washington, </w:t>
      </w:r>
      <w:r w:rsidR="00D60B7A">
        <w:t>USA</w:t>
      </w:r>
      <w:r>
        <w:t xml:space="preserve"> to the 2014-2016 marine heatwave and sea star wasting </w:t>
      </w:r>
      <w:r w:rsidR="00F94355">
        <w:t>syndrome</w:t>
      </w:r>
    </w:p>
    <w:p w14:paraId="2ACC928D" w14:textId="77777777" w:rsidR="00471A3D" w:rsidRDefault="00EF0B3C">
      <w:pPr>
        <w:spacing w:line="276" w:lineRule="auto"/>
      </w:pPr>
      <w:r>
        <w:t>Tolimieri</w:t>
      </w:r>
      <w:r>
        <w:rPr>
          <w:vertAlign w:val="superscript"/>
        </w:rPr>
        <w:t>1</w:t>
      </w:r>
      <w:r>
        <w:t>, Nick</w:t>
      </w:r>
    </w:p>
    <w:p w14:paraId="051F000C" w14:textId="77777777" w:rsidR="00471A3D" w:rsidRDefault="00EF0B3C">
      <w:pPr>
        <w:spacing w:line="276" w:lineRule="auto"/>
      </w:pPr>
      <w:r>
        <w:t>Shelton</w:t>
      </w:r>
      <w:r>
        <w:rPr>
          <w:vertAlign w:val="superscript"/>
        </w:rPr>
        <w:t>1</w:t>
      </w:r>
      <w:r>
        <w:t>, Andrew</w:t>
      </w:r>
    </w:p>
    <w:p w14:paraId="11517127" w14:textId="77777777" w:rsidR="00471A3D" w:rsidRDefault="00EF0B3C">
      <w:pPr>
        <w:spacing w:line="276" w:lineRule="auto"/>
      </w:pPr>
      <w:r>
        <w:t>Samhouri</w:t>
      </w:r>
      <w:r>
        <w:rPr>
          <w:vertAlign w:val="superscript"/>
        </w:rPr>
        <w:t>1</w:t>
      </w:r>
      <w:r>
        <w:t xml:space="preserve">, </w:t>
      </w:r>
      <w:proofErr w:type="spellStart"/>
      <w:r>
        <w:t>Jameal</w:t>
      </w:r>
      <w:proofErr w:type="spellEnd"/>
    </w:p>
    <w:p w14:paraId="7C6E9FC2" w14:textId="77777777" w:rsidR="00471A3D" w:rsidRDefault="00EF0B3C">
      <w:pPr>
        <w:spacing w:line="276" w:lineRule="auto"/>
      </w:pPr>
      <w:r>
        <w:t>Harvey</w:t>
      </w:r>
      <w:r>
        <w:rPr>
          <w:vertAlign w:val="superscript"/>
        </w:rPr>
        <w:t>1</w:t>
      </w:r>
      <w:r>
        <w:t>, Chris,</w:t>
      </w:r>
    </w:p>
    <w:p w14:paraId="3AF3D754" w14:textId="77777777" w:rsidR="00471A3D" w:rsidRDefault="00EF0B3C">
      <w:pPr>
        <w:spacing w:line="276" w:lineRule="auto"/>
      </w:pPr>
      <w:r>
        <w:t>Feist</w:t>
      </w:r>
      <w:r>
        <w:rPr>
          <w:vertAlign w:val="superscript"/>
        </w:rPr>
        <w:t>1</w:t>
      </w:r>
      <w:r>
        <w:t xml:space="preserve"> Blake,</w:t>
      </w:r>
    </w:p>
    <w:p w14:paraId="3798831D" w14:textId="77777777" w:rsidR="00471A3D" w:rsidRDefault="00EF0B3C">
      <w:pPr>
        <w:spacing w:line="276" w:lineRule="auto"/>
      </w:pPr>
      <w:r w:rsidRPr="00BD073A">
        <w:t>Williams</w:t>
      </w:r>
      <w:r w:rsidRPr="00BD073A">
        <w:rPr>
          <w:vertAlign w:val="superscript"/>
        </w:rPr>
        <w:t>2</w:t>
      </w:r>
      <w:r w:rsidRPr="00BD073A">
        <w:t>, Greg</w:t>
      </w:r>
    </w:p>
    <w:p w14:paraId="70EAC1F4" w14:textId="77777777" w:rsidR="00471A3D" w:rsidRDefault="00EF0B3C">
      <w:pPr>
        <w:spacing w:line="276" w:lineRule="auto"/>
      </w:pPr>
      <w:r>
        <w:t>Andrews</w:t>
      </w:r>
      <w:r>
        <w:rPr>
          <w:vertAlign w:val="superscript"/>
        </w:rPr>
        <w:t>1</w:t>
      </w:r>
      <w:r>
        <w:t>, Kelly</w:t>
      </w:r>
    </w:p>
    <w:p w14:paraId="791FA659" w14:textId="77777777" w:rsidR="00471A3D" w:rsidRDefault="00EF0B3C">
      <w:pPr>
        <w:spacing w:line="276" w:lineRule="auto"/>
      </w:pPr>
      <w:r>
        <w:t>Frick</w:t>
      </w:r>
      <w:r>
        <w:rPr>
          <w:vertAlign w:val="superscript"/>
        </w:rPr>
        <w:t>3</w:t>
      </w:r>
      <w:r>
        <w:t>, Kinsey</w:t>
      </w:r>
    </w:p>
    <w:p w14:paraId="4E3D9626" w14:textId="77777777" w:rsidR="00471A3D" w:rsidRDefault="00EF0B3C">
      <w:pPr>
        <w:spacing w:line="276" w:lineRule="auto"/>
      </w:pPr>
      <w:r>
        <w:t>Lonhart</w:t>
      </w:r>
      <w:r>
        <w:rPr>
          <w:vertAlign w:val="superscript"/>
        </w:rPr>
        <w:t>4</w:t>
      </w:r>
      <w:r>
        <w:t>, Steve</w:t>
      </w:r>
    </w:p>
    <w:p w14:paraId="2BB60659" w14:textId="77777777" w:rsidR="00471A3D" w:rsidRDefault="00EF0B3C">
      <w:pPr>
        <w:spacing w:line="276" w:lineRule="auto"/>
      </w:pPr>
      <w:r>
        <w:t>Sullaway</w:t>
      </w:r>
      <w:r>
        <w:rPr>
          <w:vertAlign w:val="superscript"/>
        </w:rPr>
        <w:t>5</w:t>
      </w:r>
      <w:r>
        <w:t>, Genoa</w:t>
      </w:r>
    </w:p>
    <w:p w14:paraId="011E564F" w14:textId="52BA31C8" w:rsidR="00471A3D" w:rsidRDefault="00EF0B3C">
      <w:pPr>
        <w:spacing w:line="276" w:lineRule="auto"/>
      </w:pPr>
      <w:r w:rsidRPr="00327290">
        <w:t>Liu</w:t>
      </w:r>
      <w:r w:rsidRPr="00327290">
        <w:rPr>
          <w:vertAlign w:val="superscript"/>
        </w:rPr>
        <w:t>1</w:t>
      </w:r>
      <w:r w:rsidRPr="00327290">
        <w:t>,</w:t>
      </w:r>
      <w:r w:rsidR="00327290" w:rsidRPr="00327290">
        <w:t xml:space="preserve"> </w:t>
      </w:r>
      <w:r w:rsidRPr="00327290">
        <w:t>Owen</w:t>
      </w:r>
    </w:p>
    <w:p w14:paraId="03E1BD3D" w14:textId="77777777" w:rsidR="00471A3D" w:rsidRDefault="00EF0B3C">
      <w:pPr>
        <w:spacing w:line="276" w:lineRule="auto"/>
      </w:pPr>
      <w:r>
        <w:t>Berry</w:t>
      </w:r>
      <w:r>
        <w:rPr>
          <w:vertAlign w:val="superscript"/>
        </w:rPr>
        <w:t>6</w:t>
      </w:r>
      <w:r>
        <w:t>, Hellen</w:t>
      </w:r>
    </w:p>
    <w:p w14:paraId="06258AE8" w14:textId="1CBEDB80" w:rsidR="00471A3D" w:rsidRDefault="00C44F74">
      <w:pPr>
        <w:spacing w:line="276" w:lineRule="auto"/>
      </w:pPr>
      <w:r>
        <w:t>Waddel</w:t>
      </w:r>
      <w:r w:rsidRPr="003736F9">
        <w:rPr>
          <w:vertAlign w:val="superscript"/>
        </w:rPr>
        <w:t>7</w:t>
      </w:r>
      <w:r>
        <w:t xml:space="preserve">, </w:t>
      </w:r>
      <w:r w:rsidR="00EF0B3C">
        <w:t>Jenny</w:t>
      </w:r>
    </w:p>
    <w:p w14:paraId="47EC1A2A" w14:textId="77777777" w:rsidR="00471A3D" w:rsidRDefault="00EF0B3C">
      <w:pPr>
        <w:spacing w:line="240" w:lineRule="auto"/>
        <w:ind w:left="360" w:hanging="360"/>
      </w:pPr>
      <w:r>
        <w:rPr>
          <w:vertAlign w:val="superscript"/>
        </w:rPr>
        <w:t>1</w:t>
      </w:r>
      <w:r>
        <w:t xml:space="preserve">Conservation Biology Division, Northwest Fisheries Science Center, NOAA Fisheries, 2725 </w:t>
      </w:r>
      <w:proofErr w:type="spellStart"/>
      <w:r>
        <w:t>Montlake</w:t>
      </w:r>
      <w:proofErr w:type="spellEnd"/>
      <w:r>
        <w:t xml:space="preserve"> Blvd E, Seattle WA 98125</w:t>
      </w:r>
    </w:p>
    <w:p w14:paraId="00C4DCE4" w14:textId="77777777" w:rsidR="00BD073A" w:rsidRDefault="00EF0B3C">
      <w:pPr>
        <w:spacing w:line="240" w:lineRule="auto"/>
        <w:ind w:left="360" w:hanging="360"/>
        <w:rPr>
          <w:vertAlign w:val="superscript"/>
        </w:rPr>
      </w:pPr>
      <w:r>
        <w:rPr>
          <w:vertAlign w:val="superscript"/>
        </w:rPr>
        <w:t>2</w:t>
      </w:r>
      <w:r w:rsidR="00BD073A" w:rsidRPr="00BD073A">
        <w:rPr>
          <w:color w:val="222222"/>
          <w:shd w:val="clear" w:color="auto" w:fill="FFFFFF"/>
        </w:rPr>
        <w:t xml:space="preserve"> </w:t>
      </w:r>
      <w:r w:rsidR="00BD073A">
        <w:rPr>
          <w:color w:val="222222"/>
          <w:shd w:val="clear" w:color="auto" w:fill="FFFFFF"/>
        </w:rPr>
        <w:t xml:space="preserve">Pacific States Marine Fisheries Commission, under contract to Conservation Biology Division, Northwest Fisheries Science Center, National Marine Fisheries Service, National Oceanic and Atmospheric Administration, 2725 </w:t>
      </w:r>
      <w:proofErr w:type="spellStart"/>
      <w:r w:rsidR="00BD073A">
        <w:rPr>
          <w:color w:val="222222"/>
          <w:shd w:val="clear" w:color="auto" w:fill="FFFFFF"/>
        </w:rPr>
        <w:t>Montlake</w:t>
      </w:r>
      <w:proofErr w:type="spellEnd"/>
      <w:r w:rsidR="00BD073A">
        <w:rPr>
          <w:color w:val="222222"/>
          <w:shd w:val="clear" w:color="auto" w:fill="FFFFFF"/>
        </w:rPr>
        <w:t xml:space="preserve"> Blvd E., Seattle, WA 98112, USA.</w:t>
      </w:r>
      <w:r w:rsidR="00BD073A">
        <w:rPr>
          <w:vertAlign w:val="superscript"/>
        </w:rPr>
        <w:t xml:space="preserve"> </w:t>
      </w:r>
    </w:p>
    <w:p w14:paraId="78FB0A62" w14:textId="531C53BA" w:rsidR="00471A3D" w:rsidRDefault="00EF0B3C">
      <w:pPr>
        <w:spacing w:line="240" w:lineRule="auto"/>
        <w:ind w:left="360" w:hanging="360"/>
      </w:pPr>
      <w:r>
        <w:rPr>
          <w:vertAlign w:val="superscript"/>
        </w:rPr>
        <w:t>3</w:t>
      </w:r>
      <w:r>
        <w:t xml:space="preserve">Fish Ecology Division, Northwest Fisheries Science Center, NOAA Fisheries, 2725 </w:t>
      </w:r>
      <w:proofErr w:type="spellStart"/>
      <w:r>
        <w:t>Montlake</w:t>
      </w:r>
      <w:proofErr w:type="spellEnd"/>
      <w:r>
        <w:t xml:space="preserve"> Blvd E, Seattle WA 98125</w:t>
      </w:r>
    </w:p>
    <w:p w14:paraId="51CA5C4B" w14:textId="77777777" w:rsidR="00471A3D" w:rsidRDefault="00EF0B3C">
      <w:pPr>
        <w:spacing w:line="240" w:lineRule="auto"/>
        <w:ind w:left="360" w:hanging="360"/>
      </w:pPr>
      <w:r>
        <w:rPr>
          <w:vertAlign w:val="superscript"/>
        </w:rPr>
        <w:t>4</w:t>
      </w:r>
      <w:r>
        <w:t>Monterey Bay National Marine Sanctuary, National Ocean Service, National Oceanic and Atmospheric Administration, 110 McAllister Way, Santa Cruz, CA  95060</w:t>
      </w:r>
    </w:p>
    <w:p w14:paraId="4CFEC068" w14:textId="7D45737B" w:rsidR="005E63CE" w:rsidRPr="005E63CE" w:rsidRDefault="00EF0B3C" w:rsidP="005E63CE">
      <w:pPr>
        <w:pStyle w:val="NoSpacing"/>
        <w:ind w:left="360" w:hanging="360"/>
        <w:rPr>
          <w:rFonts w:ascii="Helvetica" w:hAnsi="Helvetica"/>
          <w:color w:val="000000"/>
          <w:sz w:val="21"/>
          <w:szCs w:val="21"/>
          <w:lang w:val="en-US"/>
        </w:rPr>
      </w:pPr>
      <w:r>
        <w:rPr>
          <w:vertAlign w:val="superscript"/>
        </w:rPr>
        <w:t>5</w:t>
      </w:r>
      <w:r w:rsidR="005E63CE">
        <w:rPr>
          <w:lang w:val="en-US"/>
        </w:rPr>
        <w:t xml:space="preserve">College of Fisheries and Ocean </w:t>
      </w:r>
      <w:r w:rsidR="005E63CE" w:rsidRPr="005E63CE">
        <w:rPr>
          <w:lang w:val="en-US"/>
        </w:rPr>
        <w:t>Sciences</w:t>
      </w:r>
      <w:r w:rsidR="005E63CE">
        <w:rPr>
          <w:lang w:val="en-US"/>
        </w:rPr>
        <w:t xml:space="preserve">, </w:t>
      </w:r>
      <w:r w:rsidR="005E63CE" w:rsidRPr="005E63CE">
        <w:rPr>
          <w:lang w:val="en-US"/>
        </w:rPr>
        <w:t>University of Alaska Fairbanks</w:t>
      </w:r>
      <w:r w:rsidR="005E63CE">
        <w:rPr>
          <w:lang w:val="en-US"/>
        </w:rPr>
        <w:t xml:space="preserve">, </w:t>
      </w:r>
      <w:r w:rsidR="005E63CE" w:rsidRPr="005E63CE">
        <w:rPr>
          <w:lang w:val="en-US"/>
        </w:rPr>
        <w:t>17101 Point</w:t>
      </w:r>
      <w:r w:rsidR="005E63CE">
        <w:rPr>
          <w:lang w:val="en-US"/>
        </w:rPr>
        <w:t xml:space="preserve"> </w:t>
      </w:r>
      <w:r w:rsidR="005E63CE" w:rsidRPr="005E63CE">
        <w:rPr>
          <w:lang w:val="en-US"/>
        </w:rPr>
        <w:t xml:space="preserve">Lena Loop Road </w:t>
      </w:r>
      <w:r w:rsidR="005E63CE" w:rsidRPr="005E63CE">
        <w:rPr>
          <w:color w:val="000000"/>
          <w:sz w:val="21"/>
          <w:szCs w:val="21"/>
          <w:lang w:val="en-US"/>
        </w:rPr>
        <w:t>Juneau, AK 99801</w:t>
      </w:r>
    </w:p>
    <w:p w14:paraId="494AA62E" w14:textId="053AB13E" w:rsidR="00471A3D" w:rsidRDefault="00EF0B3C">
      <w:pPr>
        <w:spacing w:line="240" w:lineRule="auto"/>
        <w:ind w:left="360" w:hanging="360"/>
      </w:pPr>
      <w:r>
        <w:rPr>
          <w:vertAlign w:val="superscript"/>
        </w:rPr>
        <w:t>6</w:t>
      </w:r>
      <w:r>
        <w:t>Aquatic Resources Division, Washington Department of Natural Resources, 1111 Washington St SE, Olympia, WA 98504-7027</w:t>
      </w:r>
    </w:p>
    <w:p w14:paraId="24477B28" w14:textId="21A0C7AD" w:rsidR="003736F9" w:rsidRDefault="003736F9" w:rsidP="003736F9">
      <w:pPr>
        <w:pStyle w:val="NoSpacing"/>
        <w:ind w:left="450" w:hanging="450"/>
      </w:pPr>
      <w:r w:rsidRPr="003736F9">
        <w:rPr>
          <w:vertAlign w:val="superscript"/>
        </w:rPr>
        <w:t>7</w:t>
      </w:r>
      <w:r>
        <w:rPr>
          <w:lang w:val="en-US"/>
        </w:rPr>
        <w:t>Olympic Coast National Marine Sanctuary, National Ocean Service, National Oceanic and Atmospheric Administration, 115 E. Railroad Ave. Suite #301, Port Angeles, WA 98362, USA</w:t>
      </w:r>
    </w:p>
    <w:p w14:paraId="616D11BD" w14:textId="77777777" w:rsidR="00471A3D" w:rsidRDefault="00EF0B3C">
      <w:pPr>
        <w:ind w:firstLine="0"/>
      </w:pPr>
      <w:r>
        <w:t>Corresponding author: nick.tolimieri@noaa.gov</w:t>
      </w:r>
    </w:p>
    <w:p w14:paraId="304E66FD" w14:textId="77777777" w:rsidR="00471A3D" w:rsidRDefault="00EF0B3C">
      <w:pPr>
        <w:pStyle w:val="Heading1"/>
      </w:pPr>
      <w:bookmarkStart w:id="1" w:name="_bhqt7pcerkj" w:colFirst="0" w:colLast="0"/>
      <w:bookmarkEnd w:id="1"/>
      <w:r>
        <w:br w:type="page"/>
      </w:r>
      <w:r>
        <w:lastRenderedPageBreak/>
        <w:t>Abstract</w:t>
      </w:r>
    </w:p>
    <w:p w14:paraId="4AD1BDE5" w14:textId="41A7F208" w:rsidR="00471A3D" w:rsidRDefault="00EF0B3C">
      <w:pPr>
        <w:spacing w:line="360" w:lineRule="auto"/>
      </w:pPr>
      <w:r>
        <w:t xml:space="preserve">We examined the response of kelp communities at five sites along the coast of Washington State, </w:t>
      </w:r>
      <w:r w:rsidR="00D60B7A">
        <w:t>USA</w:t>
      </w:r>
      <w:r w:rsidR="00E258D6">
        <w:t>,</w:t>
      </w:r>
      <w:r>
        <w:t xml:space="preserve"> to the recent perturbations of anomalous warm</w:t>
      </w:r>
      <w:r w:rsidR="00E258D6">
        <w:t>-water</w:t>
      </w:r>
      <w:r>
        <w:t xml:space="preserve"> events and sea star wasting </w:t>
      </w:r>
      <w:r w:rsidR="000C02D6">
        <w:t xml:space="preserve">syndrome </w:t>
      </w:r>
      <w:r w:rsidR="00301A54">
        <w:t xml:space="preserve">(SSWS) </w:t>
      </w:r>
      <w:r>
        <w:t xml:space="preserve">using a combination of SCUBA surveys (2015-2021) augmented by longer-term data on kelp canopy cover and sea surface temperature (SST). Anomalously warm SST in 2013 and 2014 corresponded with a loss of approximately 50% of the canopy cover of two kelps in 2014, </w:t>
      </w:r>
      <w:proofErr w:type="spellStart"/>
      <w:r>
        <w:rPr>
          <w:i/>
        </w:rPr>
        <w:t>Macrocystis</w:t>
      </w:r>
      <w:proofErr w:type="spellEnd"/>
      <w:r>
        <w:rPr>
          <w:i/>
        </w:rPr>
        <w:t xml:space="preserve"> </w:t>
      </w:r>
      <w:proofErr w:type="spellStart"/>
      <w:r>
        <w:rPr>
          <w:i/>
        </w:rPr>
        <w:t>pyrifera</w:t>
      </w:r>
      <w:proofErr w:type="spellEnd"/>
      <w:r>
        <w:t xml:space="preserve"> and </w:t>
      </w:r>
      <w:proofErr w:type="spellStart"/>
      <w:r>
        <w:rPr>
          <w:i/>
        </w:rPr>
        <w:t>Nereocystis</w:t>
      </w:r>
      <w:proofErr w:type="spellEnd"/>
      <w:r>
        <w:rPr>
          <w:i/>
        </w:rPr>
        <w:t xml:space="preserve"> </w:t>
      </w:r>
      <w:proofErr w:type="spellStart"/>
      <w:r>
        <w:rPr>
          <w:i/>
        </w:rPr>
        <w:t>luetkeana</w:t>
      </w:r>
      <w:proofErr w:type="spellEnd"/>
      <w:r>
        <w:t>, but canopy cover of these two kelps rapidly recovered to earlier levels, and stipe density increased after 201</w:t>
      </w:r>
      <w:r w:rsidRPr="002623AD">
        <w:rPr>
          <w:color w:val="000000" w:themeColor="text1"/>
        </w:rPr>
        <w:t>5. There was a 16</w:t>
      </w:r>
      <w:r w:rsidR="001328F7" w:rsidRPr="002623AD">
        <w:rPr>
          <w:color w:val="000000" w:themeColor="text1"/>
        </w:rPr>
        <w:t>4</w:t>
      </w:r>
      <w:r w:rsidRPr="002623AD">
        <w:rPr>
          <w:color w:val="000000" w:themeColor="text1"/>
        </w:rPr>
        <w:t>-fold increase in the density of purple sea urchins (</w:t>
      </w:r>
      <w:proofErr w:type="spellStart"/>
      <w:r w:rsidRPr="002623AD">
        <w:rPr>
          <w:i/>
          <w:color w:val="000000" w:themeColor="text1"/>
        </w:rPr>
        <w:t>Strongylocentrotus</w:t>
      </w:r>
      <w:proofErr w:type="spellEnd"/>
      <w:r w:rsidRPr="002623AD">
        <w:rPr>
          <w:i/>
          <w:color w:val="000000" w:themeColor="text1"/>
        </w:rPr>
        <w:t xml:space="preserve"> </w:t>
      </w:r>
      <w:proofErr w:type="spellStart"/>
      <w:r w:rsidRPr="002623AD">
        <w:rPr>
          <w:i/>
          <w:color w:val="000000" w:themeColor="text1"/>
        </w:rPr>
        <w:t>purpuratus</w:t>
      </w:r>
      <w:proofErr w:type="spellEnd"/>
      <w:r w:rsidRPr="002623AD">
        <w:rPr>
          <w:color w:val="000000" w:themeColor="text1"/>
        </w:rPr>
        <w:t xml:space="preserve">), </w:t>
      </w:r>
      <w:r w:rsidR="000436A3" w:rsidRPr="002623AD">
        <w:rPr>
          <w:color w:val="000000" w:themeColor="text1"/>
        </w:rPr>
        <w:t xml:space="preserve">largely at one site, </w:t>
      </w:r>
      <w:r w:rsidRPr="002623AD">
        <w:rPr>
          <w:color w:val="000000" w:themeColor="text1"/>
        </w:rPr>
        <w:t xml:space="preserve">but this increase </w:t>
      </w:r>
      <w:r w:rsidR="00301A54" w:rsidRPr="002623AD">
        <w:rPr>
          <w:color w:val="000000" w:themeColor="text1"/>
        </w:rPr>
        <w:t>was observed in</w:t>
      </w:r>
      <w:r w:rsidRPr="002623AD">
        <w:rPr>
          <w:color w:val="000000" w:themeColor="text1"/>
        </w:rPr>
        <w:t xml:space="preserve"> 2017 and peaked in 2019, well after the onset of warming, before declining in 2021. We did no</w:t>
      </w:r>
      <w:r>
        <w:t xml:space="preserve">t see evidence of any recovery of sea star populations </w:t>
      </w:r>
      <w:r w:rsidR="00DB5A47">
        <w:t xml:space="preserve">from </w:t>
      </w:r>
      <w:r w:rsidR="00301A54">
        <w:t>SSWS</w:t>
      </w:r>
      <w:r w:rsidR="00DB5A47">
        <w:t xml:space="preserve">, </w:t>
      </w:r>
      <w:r>
        <w:t>with several species</w:t>
      </w:r>
      <w:r w:rsidR="00DB5A47">
        <w:t xml:space="preserve"> including </w:t>
      </w:r>
      <w:proofErr w:type="spellStart"/>
      <w:r w:rsidR="00DB5A47">
        <w:rPr>
          <w:i/>
        </w:rPr>
        <w:t>Pycnopodia</w:t>
      </w:r>
      <w:proofErr w:type="spellEnd"/>
      <w:r w:rsidR="00DB5A47">
        <w:rPr>
          <w:i/>
        </w:rPr>
        <w:t xml:space="preserve"> </w:t>
      </w:r>
      <w:proofErr w:type="spellStart"/>
      <w:r w:rsidR="00DB5A47">
        <w:rPr>
          <w:i/>
        </w:rPr>
        <w:t>helianthoides</w:t>
      </w:r>
      <w:proofErr w:type="spellEnd"/>
      <w:r>
        <w:t xml:space="preserve"> continuing to decline. Multivariate analyses found that variation among sites explained the majority of variation in assemblage structure for three guilds: kelps, macroinvertebrates, and fishes, while yearly variation explained most of the variability in the abundance of rockfish (</w:t>
      </w:r>
      <w:r>
        <w:rPr>
          <w:i/>
        </w:rPr>
        <w:t>Sebastes</w:t>
      </w:r>
      <w:r>
        <w:t xml:space="preserve"> spp.) juveniles. We </w:t>
      </w:r>
      <w:r w:rsidR="002917C7">
        <w:t xml:space="preserve">found no evidence to support </w:t>
      </w:r>
      <w:r>
        <w:t>strong relationships between urchins and kelp that would suggest top-down impacts of urchins on kelp abundance, except at a small spatial scale at one site. We did find that juvenile rockfishes were more likely to occur where kelp stipe density was high. Kelp</w:t>
      </w:r>
      <w:r w:rsidR="000C02D6">
        <w:t>s</w:t>
      </w:r>
      <w:r>
        <w:t xml:space="preserve"> on the Washington coast appear to have been </w:t>
      </w:r>
      <w:r w:rsidR="002623AD">
        <w:t xml:space="preserve">less impacted by </w:t>
      </w:r>
      <w:proofErr w:type="spellStart"/>
      <w:r w:rsidR="002623AD">
        <w:t>the</w:t>
      </w:r>
      <w:r>
        <w:t>e</w:t>
      </w:r>
      <w:proofErr w:type="spellEnd"/>
      <w:r>
        <w:t xml:space="preserve"> effects of the warm SST because absolute increase in SST was low or moderate compared to other regions along the coast resulting in lower canopy loss </w:t>
      </w:r>
      <w:r w:rsidRPr="002623AD">
        <w:rPr>
          <w:highlight w:val="yellow"/>
        </w:rPr>
        <w:t>and because urchin abundance did not increase until after kelp had recovered</w:t>
      </w:r>
      <w:r>
        <w:t xml:space="preserve">. </w:t>
      </w:r>
    </w:p>
    <w:p w14:paraId="6B6EC6B1" w14:textId="77777777" w:rsidR="00471A3D" w:rsidRDefault="00EF0B3C">
      <w:r>
        <w:t xml:space="preserve"> </w:t>
      </w:r>
    </w:p>
    <w:p w14:paraId="13C95F9A" w14:textId="77777777" w:rsidR="00471A3D" w:rsidRDefault="00EF0B3C">
      <w:pPr>
        <w:pStyle w:val="Heading1"/>
      </w:pPr>
      <w:bookmarkStart w:id="2" w:name="_oskcvfm225a6" w:colFirst="0" w:colLast="0"/>
      <w:bookmarkEnd w:id="2"/>
      <w:r>
        <w:br w:type="page"/>
      </w:r>
    </w:p>
    <w:p w14:paraId="2F654E9E" w14:textId="77777777" w:rsidR="00471A3D" w:rsidRDefault="00EF0B3C">
      <w:pPr>
        <w:pStyle w:val="Heading1"/>
        <w:rPr>
          <w:shd w:val="clear" w:color="auto" w:fill="FFF2CC"/>
        </w:rPr>
      </w:pPr>
      <w:bookmarkStart w:id="3" w:name="_wxxwabdve5uo" w:colFirst="0" w:colLast="0"/>
      <w:bookmarkEnd w:id="3"/>
      <w:r>
        <w:lastRenderedPageBreak/>
        <w:t xml:space="preserve">Introduction </w:t>
      </w:r>
    </w:p>
    <w:p w14:paraId="5C85DBAA" w14:textId="02A106A8" w:rsidR="00471A3D" w:rsidRDefault="00EF0B3C">
      <w:bookmarkStart w:id="4" w:name="_gjdgxs" w:colFirst="0" w:colLast="0"/>
      <w:bookmarkEnd w:id="4"/>
      <w:r>
        <w:t xml:space="preserve">A rich body of literature and observation indicates that kelp forests—iconic, highly productive nearshore habitats in temperate waters throughout the world’s oceans—are susceptible to state changes from kelp </w:t>
      </w:r>
      <w:r w:rsidR="003A6A42">
        <w:t xml:space="preserve">dominated </w:t>
      </w:r>
      <w:r>
        <w:t xml:space="preserve">to urchin </w:t>
      </w:r>
      <w:r w:rsidR="003A6A42">
        <w:t xml:space="preserve">dominated </w:t>
      </w:r>
      <w:r>
        <w:t xml:space="preserve">habitat </w:t>
      </w:r>
      <w:r w:rsidR="00735927">
        <w:fldChar w:fldCharType="begin">
          <w:fldData xml:space="preserve">PEVuZE5vdGU+PENpdGU+PEF1dGhvcj5Sb2dlcnMtQmVubmV0dDwvQXV0aG9yPjxZZWFyPjIwMTk8
L1llYXI+PFJlY051bT44NDI0PC9SZWNOdW0+PERpc3BsYXlUZXh0PihSb2dlcnMtQmVubmV0dCBh
bmQgQ2F0dG9uIDIwMTksIEJlYXMtTHVuYSBldCBhbC4gMjAyMCwgV2lsbGlhbXMgZXQgYWwuIDIw
MjEpPC9EaXNwbGF5VGV4dD48cmVjb3JkPjxyZWMtbnVtYmVyPjg0MjQ8L3JlYy1udW1iZXI+PGZv
cmVpZ24ta2V5cz48a2V5IGFwcD0iRU4iIGRiLWlkPSJwcnhyenp2ZHkweDJzNGVlMDBxcHhwdGFk
c3N3YTAycnd4MHAiIHRpbWVzdGFtcD0iMCI+ODQyNDwva2V5PjwvZm9yZWlnbi1rZXlzPjxyZWYt
dHlwZSBuYW1lPSJKb3VybmFsIEFydGljbGUiPjE3PC9yZWYtdHlwZT48Y29udHJpYnV0b3JzPjxh
dXRob3JzPjxhdXRob3I+Um9nZXJzLUJlbm5ldHQsIEwuPC9hdXRob3I+PGF1dGhvcj5DYXR0b24s
IEMuIEEuPC9hdXRob3I+PC9hdXRob3JzPjwvY29udHJpYnV0b3JzPjxhdXRoLWFkZHJlc3M+Q29h
c3RhbCBNYXJpbmUgU2NpZW5jZSBJbnN0aXR1dGUsIEthcmVuIEMuIERyYXllciBXaWxkbGlmZSBI
ZWFsdGggQ2VudGVyLCBVbml2ZXJzaXR5IG9mIENhbGlmb3JuaWEsIERhdmlzLCBhbmQgQ2FsaWZv
cm5pYSBEZXBhcnRtZW50IG9mIEZpc2ggYW5kIFdpbGRsaWZlLCBCb2RlZ2EgTWFyaW5lIExhYm9y
YXRvcnkgMjA5OSBXZXN0c2lkZSBSZC4sIEJvZGVnYSBCYXksIENBLCA5NDkyMy0wMjQ3LCBVU0Eu
IHJvZ2Vyc2Jlbm5ldHRAdWNkYXZpcy5lZHUuJiN4RDtDb2FzdGFsIE1hcmluZSBTY2llbmNlIElu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LiwgQm9kZWdhIEJheSwgQ0EsIDk0OTIzLTAyNDcsIFVTQS48L2F1dGgtYWRkcmVzcz48dGl0bGVz
Pjx0aXRsZT5NYXJpbmUgaGVhdCB3YXZlIGFuZCBtdWx0aXBsZSBzdHJlc3NvcnMgdGlwIGJ1bGwg
a2VscCBmb3Jlc3QgdG8gc2VhIHVyY2hpbiBiYXJyZW5zPC90aXRsZT48c2Vjb25kYXJ5LXRpdGxl
PlNjaSBSZXA8L3NlY29uZGFyeS10aXRsZT48YWx0LXRpdGxlPlNjaSBSZXAtVWs8L2FsdC10aXRs
ZT48L3RpdGxlcz48cGFnZXM+MTUwNTA8L3BhZ2VzPjx2b2x1bWU+OTwvdm9sdW1lPjxudW1iZXI+
MTwvbnVtYmVyPjxlZGl0aW9uPjIwMTkvMTAvMjM8L2VkaXRpb24+PGRhdGVzPjx5ZWFyPjIwMTk8
L3llYXI+PHB1Yi1kYXRlcz48ZGF0ZT5PY3QgMjE8L2RhdGU+PC9wdWItZGF0ZXM+PC9kYXRlcz48
aXNibj4yMDQ1LTIzMjIgKEVsZWN0cm9uaWMpJiN4RDsyMDQ1LTIzMjIgKExpbmtpbmcpPC9pc2Ju
PjxhY2Nlc3Npb24tbnVtPjMxNjM2Mjg2PC9hY2Nlc3Npb24tbnVtPjx1cmxzPjxyZWxhdGVkLXVy
bHM+PHVybD5odHRwczovL3d3dy5uY2JpLm5sbS5uaWguZ292L3B1Ym1lZC8zMTYzNjI4NjwvdXJs
PjwvcmVsYXRlZC11cmxzPjwvdXJscz48Y3VzdG9tMj5QTUM2ODAzNjY2PC9jdXN0b20yPjxlbGVj
dHJvbmljLXJlc291cmNlLW51bT4xMC4xMDM4L3M0MTU5OC0wMTktNTExMTQteTwvZWxlY3Ryb25p
Yy1yZXNvdXJjZS1udW0+PGxhbmd1YWdlPkVuZ2xpc2g8L2xhbmd1YWdlPjwvcmVjb3JkPjwvQ2l0
ZT48Q2l0ZT48QXV0aG9yPkJlYXMtTHVuYTwvQXV0aG9yPjxZZWFyPjIwMjA8L1llYXI+PFJlY051
bT45MDY3PC9SZWNOdW0+PHJlY29yZD48cmVjLW51bWJlcj45MDY3PC9yZWMtbnVtYmVyPjxmb3Jl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YWdlPkVuZ2xpc2g8L2xhbmd1YWdlPjwvcmVjb3JkPjwvQ2l0ZT48Q2l0ZT48QXV0aG9yPldpbGxp
YW1zPC9BdXRob3I+PFllYXI+MjAyMTwvWWVhcj48UmVjTnVtPjg0NDk8L1JlY051bT48cmVjb3Jk
PjxyZWMtbnVtYmVyPjg0NDk8L3JlYy1udW1iZXI+PGZvcmVpZ24ta2V5cz48a2V5IGFwcD0iRU4i
IGRiLWlkPSJwcnhyenp2ZHkweDJzNGVlMDBxcHhwdGFkc3N3YTAycnd4MHAiIHRpbWVzdGFtcD0i
MCI+ODQ0OTwva2V5PjwvZm9yZWlnbi1rZXlzPjxyZWYtdHlwZSBuYW1lPSJKb3VybmFsIEFydGlj
bGUiPjE3PC9yZWYtdHlwZT48Y29udHJpYnV0b3JzPjxhdXRob3JzPjxhdXRob3I+V2lsbGlhbXMs
IEouIFAuPC9hdXRob3I+PGF1dGhvcj5DbGFpc3NlLCBKLiBULjwvYXV0aG9yPjxhdXRob3I+UG9u
ZGVsbGEsIEQuIEouLCBJSTwvYXV0aG9yPjxhdXRob3I+V2lsbGlhbXMsIEMuIE0uPC9hdXRob3I+
PGF1dGhvcj5Sb2JhcnQsIE0uIEouPC9hdXRob3I+PGF1dGhvcj5TY2hvbHosIFouPC9hdXRob3I+
PGF1dGhvcj5KYWNvLCBFLiBNLjwvYXV0aG9yPjxhdXRob3I+Rm9yZCwgVC48L2F1dGhvcj48YXV0
aG9yPkJ1cmRpY2ssIEguPC9hdXRob3I+PGF1dGhvcj5XaXR0aW5nLCBELjwvYXV0aG9yPjwvYXV0
aG9ycz48L2NvbnRyaWJ1dG9ycz48dGl0bGVzPjx0aXRsZT5TZWEgdXJjaGluIG1hc3MgbW9ydGFs
aXR5IHJhcGlkbHkgcmVzdG9yZXMga2VscCBmb3Jlc3QgY29tbXVuaXRpZXM8L3RpdGxlPjxzZWNv
bmRhcnktdGl0bGU+TWFyaW5lIEVjb2xvZ3kgUHJvZ3Jlc3MgU2VyaWVzPC9zZWNvbmRhcnktdGl0
bGU+PC90aXRsZXM+PHBlcmlvZGljYWw+PGZ1bGwtdGl0bGU+TWFyaW5lIEVjb2xvZ3kgUHJvZ3Jl
c3MgU2VyaWVzPC9mdWxsLXRpdGxlPjxhYmJyLTE+TWFyIEVjb2wgUHJvZyBTZXI8L2FiYnItMT48
L3BlcmlvZGljYWw+PHBhZ2VzPjExNy0xMzE8L3BhZ2VzPjx2b2x1bWU+NjY0PC92b2x1bWU+PGRh
dGVzPjx5ZWFyPjIwMjE8L3llYXI+PC9kYXRlcz48dXJscz48cmVsYXRlZC11cmxzPjx1cmw+aHR0
cHM6Ly93d3cuaW50LXJlcy5jb20vYWJzdHJhY3RzL21lcHMvdjY2NC9wMTE3LTEzMS88L3VybD48
L3JlbGF0ZWQtdXJscz48L3VybHM+PC9yZWNvcmQ+PC9DaXRlPjwvRW5kTm90ZT5=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bmQgQ2F0dG9uIDIwMTksIEJlYXMtTHVuYSBldCBhbC4gMjAyMCwgV2lsbGlhbXMgZXQgYWwuIDIw
MjEpPC9EaXNwbGF5VGV4dD48cmVjb3JkPjxyZWMtbnVtYmVyPjg0MjQ8L3JlYy1udW1iZXI+PGZv
cmVpZ24ta2V5cz48a2V5IGFwcD0iRU4iIGRiLWlkPSJwcnhyenp2ZHkweDJzNGVlMDBxcHhwdGFk
c3N3YTAycnd4MHAiIHRpbWVzdGFtcD0iMCI+ODQyNDwva2V5PjwvZm9yZWlnbi1rZXlzPjxyZWYt
dHlwZSBuYW1lPSJKb3VybmFsIEFydGljbGUiPjE3PC9yZWYtdHlwZT48Y29udHJpYnV0b3JzPjxh
dXRob3JzPjxhdXRob3I+Um9nZXJzLUJlbm5ldHQsIEwuPC9hdXRob3I+PGF1dGhvcj5DYXR0b24s
IEMuIEEuPC9hdXRob3I+PC9hdXRob3JzPjwvY29udHJpYnV0b3JzPjxhdXRoLWFkZHJlc3M+Q29h
c3RhbCBNYXJpbmUgU2NpZW5jZSBJbnN0aXR1dGUsIEthcmVuIEMuIERyYXllciBXaWxkbGlmZSBI
ZWFsdGggQ2VudGVyLCBVbml2ZXJzaXR5IG9mIENhbGlmb3JuaWEsIERhdmlzLCBhbmQgQ2FsaWZv
cm5pYSBEZXBhcnRtZW50IG9mIEZpc2ggYW5kIFdpbGRsaWZlLCBCb2RlZ2EgTWFyaW5lIExhYm9y
YXRvcnkgMjA5OSBXZXN0c2lkZSBSZC4sIEJvZGVnYSBCYXksIENBLCA5NDkyMy0wMjQ3LCBVU0Eu
IHJvZ2Vyc2Jlbm5ldHRAdWNkYXZpcy5lZHUuJiN4RDtDb2FzdGFsIE1hcmluZSBTY2llbmNlIElu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LiwgQm9kZWdhIEJheSwgQ0EsIDk0OTIzLTAyNDcsIFVTQS48L2F1dGgtYWRkcmVzcz48dGl0bGVz
Pjx0aXRsZT5NYXJpbmUgaGVhdCB3YXZlIGFuZCBtdWx0aXBsZSBzdHJlc3NvcnMgdGlwIGJ1bGwg
a2VscCBmb3Jlc3QgdG8gc2VhIHVyY2hpbiBiYXJyZW5zPC90aXRsZT48c2Vjb25kYXJ5LXRpdGxl
PlNjaSBSZXA8L3NlY29uZGFyeS10aXRsZT48YWx0LXRpdGxlPlNjaSBSZXAtVWs8L2FsdC10aXRs
ZT48L3RpdGxlcz48cGFnZXM+MTUwNTA8L3BhZ2VzPjx2b2x1bWU+OTwvdm9sdW1lPjxudW1iZXI+
MTwvbnVtYmVyPjxlZGl0aW9uPjIwMTkvMTAvMjM8L2VkaXRpb24+PGRhdGVzPjx5ZWFyPjIwMTk8
L3llYXI+PHB1Yi1kYXRlcz48ZGF0ZT5PY3QgMjE8L2RhdGU+PC9wdWItZGF0ZXM+PC9kYXRlcz48
aXNibj4yMDQ1LTIzMjIgKEVsZWN0cm9uaWMpJiN4RDsyMDQ1LTIzMjIgKExpbmtpbmcpPC9pc2Ju
PjxhY2Nlc3Npb24tbnVtPjMxNjM2Mjg2PC9hY2Nlc3Npb24tbnVtPjx1cmxzPjxyZWxhdGVkLXVy
bHM+PHVybD5odHRwczovL3d3dy5uY2JpLm5sbS5uaWguZ292L3B1Ym1lZC8zMTYzNjI4NjwvdXJs
PjwvcmVsYXRlZC11cmxzPjwvdXJscz48Y3VzdG9tMj5QTUM2ODAzNjY2PC9jdXN0b20yPjxlbGVj
dHJvbmljLXJlc291cmNlLW51bT4xMC4xMDM4L3M0MTU5OC0wMTktNTExMTQteTwvZWxlY3Ryb25p
Yy1yZXNvdXJjZS1udW0+PGxhbmd1YWdlPkVuZ2xpc2g8L2xhbmd1YWdlPjwvcmVjb3JkPjwvQ2l0
ZT48Q2l0ZT48QXV0aG9yPkJlYXMtTHVuYTwvQXV0aG9yPjxZZWFyPjIwMjA8L1llYXI+PFJlY051
bT45MDY3PC9SZWNOdW0+PHJlY29yZD48cmVjLW51bWJlcj45MDY3PC9yZWMtbnVtYmVyPjxmb3Jl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YWdlPkVuZ2xpc2g8L2xhbmd1YWdlPjwvcmVjb3JkPjwvQ2l0ZT48Q2l0ZT48QXV0aG9yPldpbGxp
YW1zPC9BdXRob3I+PFllYXI+MjAyMTwvWWVhcj48UmVjTnVtPjg0NDk8L1JlY051bT48cmVjb3Jk
PjxyZWMtbnVtYmVyPjg0NDk8L3JlYy1udW1iZXI+PGZvcmVpZ24ta2V5cz48a2V5IGFwcD0iRU4i
IGRiLWlkPSJwcnhyenp2ZHkweDJzNGVlMDBxcHhwdGFkc3N3YTAycnd4MHAiIHRpbWVzdGFtcD0i
MCI+ODQ0OTwva2V5PjwvZm9yZWlnbi1rZXlzPjxyZWYtdHlwZSBuYW1lPSJKb3VybmFsIEFydGlj
bGUiPjE3PC9yZWYtdHlwZT48Y29udHJpYnV0b3JzPjxhdXRob3JzPjxhdXRob3I+V2lsbGlhbXMs
IEouIFAuPC9hdXRob3I+PGF1dGhvcj5DbGFpc3NlLCBKLiBULjwvYXV0aG9yPjxhdXRob3I+UG9u
ZGVsbGEsIEQuIEouLCBJSTwvYXV0aG9yPjxhdXRob3I+V2lsbGlhbXMsIEMuIE0uPC9hdXRob3I+
PGF1dGhvcj5Sb2JhcnQsIE0uIEouPC9hdXRob3I+PGF1dGhvcj5TY2hvbHosIFouPC9hdXRob3I+
PGF1dGhvcj5KYWNvLCBFLiBNLjwvYXV0aG9yPjxhdXRob3I+Rm9yZCwgVC48L2F1dGhvcj48YXV0
aG9yPkJ1cmRpY2ssIEguPC9hdXRob3I+PGF1dGhvcj5XaXR0aW5nLCBELjwvYXV0aG9yPjwvYXV0
aG9ycz48L2NvbnRyaWJ1dG9ycz48dGl0bGVzPjx0aXRsZT5TZWEgdXJjaGluIG1hc3MgbW9ydGFs
aXR5IHJhcGlkbHkgcmVzdG9yZXMga2VscCBmb3Jlc3QgY29tbXVuaXRpZXM8L3RpdGxlPjxzZWNv
bmRhcnktdGl0bGU+TWFyaW5lIEVjb2xvZ3kgUHJvZ3Jlc3MgU2VyaWVzPC9zZWNvbmRhcnktdGl0
bGU+PC90aXRsZXM+PHBlcmlvZGljYWw+PGZ1bGwtdGl0bGU+TWFyaW5lIEVjb2xvZ3kgUHJvZ3Jl
c3MgU2VyaWVzPC9mdWxsLXRpdGxlPjxhYmJyLTE+TWFyIEVjb2wgUHJvZyBTZXI8L2FiYnItMT48
L3BlcmlvZGljYWw+PHBhZ2VzPjExNy0xMzE8L3BhZ2VzPjx2b2x1bWU+NjY0PC92b2x1bWU+PGRh
dGVzPjx5ZWFyPjIwMjE8L3llYXI+PC9kYXRlcz48dXJscz48cmVsYXRlZC11cmxzPjx1cmw+aHR0
cHM6Ly93d3cuaW50LXJlcy5jb20vYWJzdHJhY3RzL21lcHMvdjY2NC9wMTE3LTEzMS88L3VybD48
L3JlbGF0ZWQtdXJscz48L3VybHM+PC9yZWNvcmQ+PC9DaXRlPjwvRW5kTm90ZT5=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 Williams et al. 2021)</w:t>
      </w:r>
      <w:r w:rsidR="00735927">
        <w:fldChar w:fldCharType="end"/>
      </w:r>
      <w:r>
        <w:t>. These state changes can be precipitated by climate and oceanographic variability</w:t>
      </w:r>
      <w:r w:rsidR="001302B4">
        <w:t xml:space="preserve"> </w:t>
      </w:r>
      <w:r w:rsidR="00735927">
        <w:fldChar w:fldCharType="begin"/>
      </w:r>
      <w:r w:rsidR="00735927">
        <w:instrText xml:space="preserve"> ADDIN EN.CITE &lt;EndNote&gt;&lt;Cite&gt;&lt;Author&gt;Pearse&lt;/Author&gt;&lt;Year&gt;1987&lt;/Year&gt;&lt;RecNum&gt;9086&lt;/RecNum&gt;&lt;DisplayText&gt;(Pearse and Hines 1987)&lt;/DisplayText&gt;&lt;record&gt;&lt;rec-number&gt;9086&lt;/rec-number&gt;&lt;foreign-keys&gt;&lt;key app="EN" db-id="prxrzzvdy0x2s4ee00qpxptadsswa02rwx0p" timestamp="1647363510"&gt;9086&lt;/key&gt;&lt;/foreign-keys&gt;&lt;ref-type name="Journal Article"&gt;17&lt;/ref-type&gt;&lt;contributors&gt;&lt;authors&gt;&lt;author&gt;Pearse, J. S.&lt;/author&gt;&lt;author&gt;Hines, A. H.&lt;/author&gt;&lt;/authors&gt;&lt;/contributors&gt;&lt;auth-address&gt;Univ Calif Santa Cruz, Biol Board Studies, Santa Cruz, Ca 95064 USA&lt;/auth-address&gt;&lt;titles&gt;&lt;title&gt;Long-Term Population-Dynamics of Sea-Urchins in a Central California Kelp Forest - Rare Recruitment and Rapid Decline&lt;/title&gt;&lt;secondary-title&gt;Marine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Ser&lt;/abbr-1&gt;&lt;/alt-periodical&gt;&lt;pages&gt;275-283&lt;/pages&gt;&lt;volume&gt;39&lt;/volume&gt;&lt;number&gt;3&lt;/number&gt;&lt;dates&gt;&lt;year&gt;1987&lt;/year&gt;&lt;pub-dates&gt;&lt;date&gt;Sep 10&lt;/date&gt;&lt;/pub-dates&gt;&lt;/dates&gt;&lt;isbn&gt;0171-8630&lt;/isbn&gt;&lt;accession-num&gt;WOS:A1987K109500007&lt;/accession-num&gt;&lt;urls&gt;&lt;related-urls&gt;&lt;url&gt;&amp;lt;Go to ISI&amp;gt;://WOS:A1987K109500007&lt;/url&gt;&lt;/related-urls&gt;&lt;/urls&gt;&lt;electronic-resource-num&gt;DOI 10.3354/meps039275&lt;/electronic-resource-num&gt;&lt;language&gt;English&lt;/language&gt;&lt;/record&gt;&lt;/Cite&gt;&lt;/EndNote&gt;</w:instrText>
      </w:r>
      <w:r w:rsidR="00735927">
        <w:fldChar w:fldCharType="separate"/>
      </w:r>
      <w:r w:rsidR="00735927">
        <w:rPr>
          <w:noProof/>
        </w:rPr>
        <w:t>(Pearse and Hines 1987)</w:t>
      </w:r>
      <w:r w:rsidR="00735927">
        <w:fldChar w:fldCharType="end"/>
      </w:r>
      <w:r>
        <w:t xml:space="preserve">, or by trophic dynamics triggered by shifts in populations and behaviors of key consumers </w:t>
      </w:r>
      <w:r w:rsidR="00735927">
        <w:fldChar w:fldCharType="begin">
          <w:fldData xml:space="preserve">PEVuZE5vdGU+PENpdGU+PEF1dGhvcj5XYXRzb248L0F1dGhvcj48WWVhcj4yMDExPC9ZZWFyPjxS
ZWNOdW0+ODQ5NzwvUmVjTnVtPjxEaXNwbGF5VGV4dD4oV2F0c29uIGFuZCBFc3RlcyAyMDExLCBG
ZWVoYW4gYW5kIFNjaGVpYmxpbmcgMjAxNCwgU2hlbHRvbiBldCBhbC4gMjAxOCwgRHVubiBldCBh
bC4gMjAyMSk8L0Rpc3BsYXlUZXh0PjxyZWNvcmQ+PHJlYy1udW1iZXI+ODQ5NzwvcmVjLW51bWJl
cj48Zm9yZWlnbi1rZXlzPjxrZXkgYXBwPSJFTiIgZGItaWQ9InByeHJ6enZkeTB4MnM0ZWUwMHFw
eHB0YWRzc3dhMDJyd3gwcCIgdGltZXN0YW1wPSIwIj44NDk3PC9rZXk+PC9mb3JlaWduLWtleXM+
PHJlZi10eXBlIG5hbWU9IkpvdXJuYWwgQXJ0aWNsZSI+MTc8L3JlZi10eXBlPjxjb250cmlidXRv
cnM+PGF1dGhvcnM+PGF1dGhvcj5XYXRzb24sIEphbmU8L2F1dGhvcj48YXV0aG9yPkVzdGVzLCBK
YW1lcyBBLjwvYXV0aG9yPjwvYXV0aG9ycz48L2NvbnRyaWJ1dG9ycz48YXV0aC1hZGRyZXNzPlZh
bmNvdXZlciBJc2wgVW5pdiwgRGVwdCBCaW9sLCBOYW5haW1vLCBCQyBWOVIgNVM1LCBDYW5hZGEm
I3hEO1VuaXYgQ2FsaWYgU2FudGEgQ3J1eiwgRGVwdCBFY29sICZhbXA7IEV2b2x1dGlvbmFyeSBC
aW9sLCBTYW50YSBDcnV6LCBDQSA5NTA2MCBVU0E8L2F1dGgtYWRkcmVzcz48dGl0bGVzPjx0aXRs
ZT5TdGFiaWxpdHksIHJlc2lsaWVuY2UsIGFuZCBwaGFzZSBzaGlmdHMgaW4gcm9ja3kgc3VidGlk
YWwgY29tbXVuaXRpZXMgYWxvbmcgdGhlIHdlc3QgY29hc3Qgb2YgVmFuY291dmVyIElzbGFuZCwg
Q2FuYWRhPC90aXRsZT48c2Vjb25kYXJ5LXRpdGxlPkVjb2xvZ2ljYWwgTW9ub2dyYXBoczwvc2Vj
b25kYXJ5LXRpdGxlPjxhbHQtdGl0bGU+RWNvbCBNb25vZ3I8L2FsdC10aXRsZT48L3RpdGxlcz48
cGVyaW9kaWNhbD48ZnVsbC10aXRsZT5FY29sb2dpY2FsIE1vbm9ncmFwaHM8L2Z1bGwtdGl0bGU+
PC9wZXJpb2RpY2FsPjxwYWdlcz4yMTUtMjM5PC9wYWdlcz48dm9sdW1lPjgxPC92b2x1bWU+PG51
bWJlcj4yPC9udW1iZXI+PHNlY3Rpb24+MjE1PC9zZWN0aW9uPjxrZXl3b3Jkcz48a2V5d29yZD5k
ZXNtYXJlc3RpYSBzcHAuPC9rZXl3b3JkPjxrZXl3b3JkPmVuaHlkcmEgbHV0cmlzPC9rZXl3b3Jk
PjxrZXl3b3JkPmtlbHAgZGVtb2dyYXBoeTwva2V5d29yZD48a2V5d29yZD5tYWNyb2N5c3RpcyBw
eXJpZmVyYSAoPSBpbnRlZ3JpZm9saWEpPC9rZXl3b3JkPjxrZXl3b3JkPm1vc2FpYyBzdHJ1Y3R1
cmU8L2tleXdvcmQ+PGtleXdvcmQ+cGhhc2Ugc3RhdGU8L2tleXdvcmQ+PGtleXdvcmQ+cHRlcnln
b3Bob3JhIGNhbGlmb3JuaWNhPC9rZXl3b3JkPjxrZXl3b3JkPnJlc2lsaWVuY2U8L2tleXdvcmQ+
PGtleXdvcmQ+c2VhIG90dGVyPC9rZXl3b3JkPjxrZXl3b3JkPnNlYSB1cmNoaW48L2tleXdvcmQ+
PGtleXdvcmQ+c3Ryb25neWxvY2VudHJvdHVzIGZyYW5jaXNjYW51czwva2V5d29yZD48a2V5d29y
ZD52YXJpYXRpb248L2tleXdvcmQ+PGtleXdvcmQ+Y2FsaWZvcm5pYSBrZWxwIGZvcmVzdDwva2V5
d29yZD48a2V5d29yZD5tZWRpYXRlZCBpbmRpcmVjdCBpbnRlcmFjdGlvbnM8L2tleXdvcmQ+PGtl
eXdvcmQ+YWx0ZXJuYXRpdmUgc3RhYmxlIHN0YXRlczwva2V5d29yZD48a2V5d29yZD5icml0aXNo
LWNvbHVtYmlhPC9rZXl3b3JkPjxrZXl3b3JkPnNlYSBvdHRlcnM8L2tleXdvcmQ+PGtleXdvcmQ+
bG9uZy10ZXJtPC9rZXl3b3JkPjxrZXl3b3JkPm5vcnRoZWFzdCBwYWNpZmljPC9rZXl3b3JkPjxr
ZXl3b3JkPm1hY3JvY3lzdGlzLWludGVncmlmb2xpYTwva2V5d29yZD48a2V5d29yZD5tYWNyb2Fs
Z2FsIGFzc2VtYmxhZ2VzPC9rZXl3b3JkPjxrZXl3b3JkPnZlZ2V0YXRpb24gZHluYW1pY3M8L2tl
eXdvcmQ+PC9rZXl3b3Jkcz48ZGF0ZXM+PHllYXI+MjAxMTwveWVhcj48cHViLWRhdGVzPjxkYXRl
Pk1heTwvZGF0ZT48L3B1Yi1kYXRlcz48L2RhdGVzPjxpc2JuPjAwMTItOTYxNTwvaXNibj48YWNj
ZXNzaW9uLW51bT5XT1M6MDAwMjkwNzA3NjAwMDAzPC9hY2Nlc3Npb24tbnVtPjx1cmxzPjxyZWxh
dGVkLXVybHM+PHVybD4mbHQ7R28gdG8gSVNJJmd0OzovL1dPUzowMDAyOTA3MDc2MDAwMDM8L3Vy
bD48L3JlbGF0ZWQtdXJscz48L3VybHM+PGVsZWN0cm9uaWMtcmVzb3VyY2UtbnVtPjEwLjE4OTAv
MTAtMDI2Mi4xPC9lbGVjdHJvbmljLXJlc291cmNlLW51bT48bGFuZ3VhZ2U+RW5nbGlzaDwvbGFu
Z3VhZ2U+PC9yZWNvcmQ+PC9DaXRlPjxDaXRlPjxBdXRob3I+U2hlbHRvbjwvQXV0aG9yPjxZZWFy
PjIwMTg8L1llYXI+PFJlY051bT43NDIxPC9SZWNOdW0+PHJlY29yZD48cmVjLW51bWJlcj43NDIx
PC9yZWMtbnVtYmVyPjxmb3JlaWduLWtleXM+PGtleSBhcHA9IkVOIiBkYi1pZD0icHJ4cnp6dmR5
MHgyczRlZTAwcXB4cHRhZHNzd2EwMnJ3eDBwIiB0aW1lc3RhbXA9IjAiPjc0MjE8L2tleT48L2Zv
cmVpZ24ta2V5cz48cmVmLXR5cGUgbmFtZT0iSm91cm5hbCBBcnRpY2xlIj4xNzwvcmVmLXR5cGU+
PGNvbnRyaWJ1dG9ycz48YXV0aG9ycz48YXV0aG9yPlNoZWx0b24sIEEuIE8uPC9hdXRob3I+PGF1
dGhvcj5IYXJ2ZXksIEMuIEouPC9hdXRob3I+PGF1dGhvcj5TYW1ob3VyaSwgSi4gRi48L2F1dGhv
cj48YXV0aG9yPkFuZHJld3MsIEsuIFMuPC9hdXRob3I+PGF1dGhvcj5GZWlzdCwgQi4gRS48L2F1
dGhvcj48YXV0aG9yPkZyaWNrLCBLLiBFLjwvYXV0aG9yPjxhdXRob3I+VG9saW1pZXJpLCBOLjwv
YXV0aG9yPjxhdXRob3I+V2lsbGlhbXMsIEcuIEQuPC9hdXRob3I+PGF1dGhvcj5BbnRyaW0sIEwu
IEQuPC9hdXRob3I+PGF1dGhvcj5CZXJyeSwgSC4gRC48L2F1dGhvcj48L2F1dGhvcnM+PC9jb250
cmlidXRvcnM+PGF1dGgtYWRkcmVzcz5Db25zZXJ2YXRpb24gQmlvbG9neSBEaXZpc2lvbiwgTm9y
dGh3ZXN0IEZpc2hlcmllcyBTY2llbmNlIENlbnRlciwgTmF0aW9uYWwgTWFyaW5lIEZpc2hlcmll
cyBTZXJ2aWNlLCBOYXRpb25hbCBPY2VhbmljIGFuZCBBdG1vc3BoZXJpYyBBZG1pbmlzdHJhdGlv
biwgMjcyNSBNb250bGFrZSBCbHZkIEUsIFNlYXR0bGUsIFdBLCA5ODExMiwgVVNBLiBvbGUuc2hl
bHRvbkBub2FhLmdvdi4mI3hEO0NvbnNlcnZhdGlvbiBCaW9sb2d5IERpdmlzaW9uLCBOb3J0aHdl
c3QgRmlzaGVyaWVzIFNjaWVuY2UgQ2VudGVyLCBOYXRpb25hbCBNYXJpbmUgRmlzaGVyaWVzIFNl
cnZpY2UsIE5hdGlvbmFsIE9jZWFuaWMgYW5kIEF0bW9zcGhlcmljIEFkbWluaXN0cmF0aW9uLCAy
NzI1IE1vbnRsYWtlIEJsdmQgRSwgU2VhdHRsZSwgV0EsIDk4MTEyLCBVU0EuJiN4RDtGaXNoZXJp
ZXMgRWNvbG9neSBEaXZpc2lvbiwgTm9ydGh3ZXN0IEZpc2hlcmllcyBTY2llbmNlIENlbnRlciwg
TmF0aW9uYWwgTWFyaW5lIEZpc2hlcmllcyBTZXJ2aWNlLCBOYXRpb25hbCBPY2VhbmljIGFuZCBB
dG1vc3BoZXJpYyBBZG1pbmlzdHJhdGlvbiwgMjcyNSBNb250bGFrZSBCbHZkIEUsIFNlYXR0bGUs
IFdBLCA5ODExMiwgVVNBLiYjeEQ7UGFjaWZpYyBTdGF0ZXMgTWFyaW5lIEZpc2hlcmllcyBDb21t
aXNzaW9uLCBVbmRlciBDb250cmFjdCB0byBOb3J0aHdlc3QgRmlzaGVyaWVzIFNjaWVuY2UgQ2Vu
dGVyLCBOYXRpb25hbCBNYXJpbmUgRmlzaGVyaWVzIFNlcnZpY2UsIE5hdGlvbmFsIE9jZWFuaWMg
YW5kIEF0bW9zcGhlcmljIEFkbWluaXN0cmF0aW9uLCAyNzI1IE1vbnRsYWtlIEJsdmQgRSwgU2Vh
dHRsZSwgV0EsIDk4MTEyLCBVU0EuJiN4RDtPbHltcGljIENvYXN0IE5hdGlvbmFsIE1hcmluZSBT
YW5jdHVhcnksIE5hdGlvbmFsIE9jZWFuIFNlcnZpY2UsIE5hdGlvbmFsIE9jZWFuaWMgYW5kIEF0
bW9zcGhlcmljIEFkbWluaXN0cmF0aW9uLCAxMTUgRS4gUmFpbHJvYWQgQXZlLiBTdWl0ZSAjMzAx
LCBQb3J0IEFuZ2VsZXMsIFdBLCA5ODM2MiwgVVNBLiYjeEQ7V2FzaGluZ3RvbiBTdGF0ZSBEZXBh
cnRtZW50IG9mIE5hdHVyYWwgUmVzb3VyY2VzLCAxMTExIFdhc2hpbmd0b24gU3QuIFNFLCBPbHlt
cGlhLCBXQSwgOTg1MDEsIFVTQS48L2F1dGgtYWRkcmVzcz48dGl0bGVzPjx0aXRsZT5Gcm9tIHRo
ZSBwcmVkaWN0YWJsZSB0byB0aGUgdW5leHBlY3RlZDoga2VscCBmb3Jlc3QgYW5kIGJlbnRoaWMg
aW52ZXJ0ZWJyYXRlIGNvbW11bml0eSBkeW5hbWljcyBmb2xsb3dpbmcgZGVjYWRlcyBvZiBzZWEg
b3R0ZXIgZXhwYW5zaW9uPC90aXRsZT48c2Vjb25kYXJ5LXRpdGxlPk9lY29sb2dpYTwvc2Vjb25k
YXJ5LXRpdGxlPjxhbHQtdGl0bGU+T2Vjb2xvZ2lhPC9hbHQtdGl0bGU+PC90aXRsZXM+PHBlcmlv
ZGljYWw+PGZ1bGwtdGl0bGU+T2Vjb2xvZ2lhPC9mdWxsLXRpdGxlPjxhYmJyLTE+T2Vjb2xvZ2lh
PC9hYmJyLTE+PC9wZXJpb2RpY2FsPjxhbHQtcGVyaW9kaWNhbD48ZnVsbC10aXRsZT5PZWNvbG9n
aWE8L2Z1bGwtdGl0bGU+PGFiYnItMT5PZWNvbG9naWE8L2FiYnItMT48L2FsdC1wZXJpb2RpY2Fs
PjxwYWdlcz4xMTA1LTExMTk8L3BhZ2VzPjx2b2x1bWU+MTg4PC92b2x1bWU+PG51bWJlcj40PC9u
dW1iZXI+PGVkaXRpb24+MjAxOC8xMC8xMzwvZWRpdGlvbj48ZGF0ZXM+PHllYXI+MjAxODwveWVh
cj48cHViLWRhdGVzPjxkYXRlPkRlYzwvZGF0ZT48L3B1Yi1kYXRlcz48L2RhdGVzPjxpc2JuPjE0
MzItMTkzOSAoRWxlY3Ryb25pYykmI3hEOzAwMjktODU0OSAoTGlua2luZyk8L2lzYm4+PGFjY2Vz
c2lvbi1udW0+MzAzMTEwNTY8L2FjY2Vzc2lvbi1udW0+PHVybHM+PHJlbGF0ZWQtdXJscz48dXJs
Pmh0dHBzOi8vd3d3Lm5jYmkubmxtLm5paC5nb3YvcHVibWVkLzMwMzExMDU2PC91cmw+PC9yZWxh
dGVkLXVybHM+PC91cmxzPjxlbGVjdHJvbmljLXJlc291cmNlLW51bT4xMC4xMDA3L3MwMDQ0Mi0w
MTgtNDI2My03PC9lbGVjdHJvbmljLXJlc291cmNlLW51bT48bGFuZ3VhZ2U+RW5nbGlzaDwvbGFu
Z3VhZ2U+PC9yZWNvcmQ+PC9DaXRlPjxDaXRlPjxBdXRob3I+RHVubjwvQXV0aG9yPjxZZWFyPjIw
MjE8L1llYXI+PFJlY051bT44NTMxPC9SZWNOdW0+PHJlY29yZD48cmVjLW51bWJlcj44NTMxPC9y
ZWMtbnVtYmVyPjxmb3JlaWduLWtleXM+PGtleSBhcHA9IkVOIiBkYi1pZD0icHJ4cnp6dmR5MHgy
czRlZTAwcXB4cHRhZHNzd2EwMnJ3eDBwIiB0aW1lc3RhbXA9IjAiPjg1MzE8L2tleT48L2ZvcmVp
Z24ta2V5cz48cmVmLXR5cGUgbmFtZT0iSm91cm5hbCBBcnRpY2xlIj4xNzwvcmVmLXR5cGU+PGNv
bnRyaWJ1dG9ycz48YXV0aG9ycz48YXV0aG9yPkR1bm4sIFIuIFAuPC9hdXRob3I+PGF1dGhvcj5T
YW1ob3VyaSwgSi4gRi48L2F1dGhvcj48YXV0aG9yPkJhc2tldHQsIE0uIEwuPC9hdXRob3I+PC9h
dXRob3JzPjwvY29udHJpYnV0b3JzPjxhdXRoLWFkZHJlc3M+U2FuIERpZWdvIFN0YXRlIFVuaXYs
IENvYXN0YWwgJmFtcDsgTWFyaW5lIEluc3QsIFNhbiBEaWVnbywgQ0EgOTIxODIgVVNBJiN4RDtT
YW4gRGllZ28gU3RhdGUgVW5pdiwgRGVwdCBCaW9sLCBTYW4gRGllZ28sIENBIDkyMTgyIFVTQSYj
eEQ7VW5pdiBDYWxpZiBEYXZpcywgRGVwdCBFbnZpcm9ubSBTY2kgJmFtcDsgUG9saWN5LCBEYXZp
cywgQ0EgOTU2MTYgVVNBJiN4RDtOT0FBLCBDb25zZXJ2YXQgQmlvbCBEaXYsIE5vcnRod2VzdCBG
aXNoZXJpZXMgU2NpIEN0ciwgTmF0bCBNYXJpbmUgRmlzaGVyaWVzIFNlcnYsIFNlYXR0bGUsIFdB
IDk4MTEyIFVTQSYjeEQ7VW5pdiBTb3V0aCBDYXJvbGluYSwgTm9ydGggSW5sZXQgV2lueWFoIEJh
eSBOYXRsIEVzdHVhcmluZSBSZXMgUmVzZXJ2ZSwgQmFydWNoIE1hcmluZSBGaWVsZCBMYWIsIEdl
b3JnZXRvd24sIFNDIDI5NDQwIFVTQTwvYXV0aC1hZGRyZXNzPjx0aXRsZXM+PHRpdGxlPlRyYW5z
aWVudCBkeW5hbWljcyBkdXJpbmcga2VscCBmb3Jlc3QgcmVjb3ZlcnkgZnJvbSBmaXNoaW5nIGFj
cm9zcyBtdWx0aXBsZSB0cm9waGljIGxldmVsczwvdGl0bGU+PHNlY29uZGFyeS10aXRsZT5FY29s
b2dpY2FsIEFwcGxpY2F0aW9uczwvc2Vjb25kYXJ5LXRpdGxlPjxhbHQtdGl0bGU+RWNvbCBBcHBs
PC9hbHQtdGl0bGU+PC90aXRsZXM+PHBlcmlvZGljYWw+PGZ1bGwtdGl0bGU+RWNvbG9naWNhbCBB
cHBsaWNhdGlvbnM8L2Z1bGwtdGl0bGU+PGFiYnItMT5FY29sIEFwcGw8L2FiYnItMT48L3Blcmlv
ZGljYWw+PGFsdC1wZXJpb2RpY2FsPjxmdWxsLXRpdGxlPkVjb2xvZ2ljYWwgQXBwbGljYXRpb25z
PC9mdWxsLXRpdGxlPjxhYmJyLTE+RWNvbCBBcHBsPC9hYmJyLTE+PC9hbHQtcGVyaW9kaWNhbD48
dm9sdW1lPjMxPC92b2x1bWU+PG51bWJlcj42PC9udW1iZXI+PGRhdGVzPjx5ZWFyPjIwMjE8L3ll
YXI+PHB1Yi1kYXRlcz48ZGF0ZT5TZXA8L2RhdGU+PC9wdWItZGF0ZXM+PC9kYXRlcz48aXNibj4x
MDUxLTA3NjE8L2lzYm4+PGFjY2Vzc2lvbi1udW0+V09TOjAwMDY1OTcyMDgwMDAwMTwvYWNjZXNz
aW9uLW51bT48dXJscz48cmVsYXRlZC11cmxzPjx1cmw+Jmx0O0dvIHRvIElTSSZndDs6Ly9XT1M6
MDAwNjU5NzIwODAwMDAxPC91cmw+PC9yZWxhdGVkLXVybHM+PC91cmxzPjxlbGVjdHJvbmljLXJl
c291cmNlLW51bT5BUlROIGUwMjM2NyYjeEQ7MTAuMTAwMi9lYXAuMjM2NzwvZWxlY3Ryb25pYy1y
ZXNvdXJjZS1udW0+PGxhbmd1YWdlPkVuZ2xpc2g8L2xhbmd1YWdlPjwvcmVjb3JkPjwvQ2l0ZT48
Q2l0ZT48QXV0aG9yPkZlZWhhbjwvQXV0aG9yPjxZZWFyPjIwMTQ8L1llYXI+PFJlY051bT44OTc4
PC9SZWNOdW0+PHJlY29yZD48cmVjLW51bWJlcj44OTc4PC9yZWMtbnVtYmVyPjxmb3JlaWduLWtl
eXM+PGtleSBhcHA9IkVOIiBkYi1pZD0icHJ4cnp6dmR5MHgyczRlZTAwcXB4cHRhZHNzd2EwMnJ3
eDBwIiB0aW1lc3RhbXA9IjE2NDczNTc3MDMiPjg5Nzg8L2tleT48L2ZvcmVpZ24ta2V5cz48cmVm
LXR5cGUgbmFtZT0iSm91cm5hbCBBcnRpY2xlIj4xNzwvcmVmLXR5cGU+PGNvbnRyaWJ1dG9ycz48
YXV0aG9ycz48YXV0aG9yPkZlZWhhbiwgQy4gSi48L2F1dGhvcj48YXV0aG9yPlNjaGVpYmxpbmcs
IFIuIEUuPC9hdXRob3I+PC9hdXRob3JzPjwvY29udHJpYnV0b3JzPjxhdXRoLWFkZHJlc3M+RGFs
aG91c2llIFVuaXYsIERlcHQgQmlvbCwgSGFsaWZheCwgTlMgQjNIIDRKMSwgQ2FuYWRhPC9hdXRo
LWFkZHJlc3M+PHRpdGxlcz48dGl0bGU+RWZmZWN0cyBvZiBzZWEgdXJjaGluIGRpc2Vhc2Ugb24g
Y29hc3RhbCBtYXJpbmUgZWNvc3lzdGVtczwvdGl0bGU+PHNlY29uZGFyeS10aXRsZT5NYXJpbmUg
QmlvbG9neTwvc2Vjb25kYXJ5LXRpdGxlPjxhbHQtdGl0bGU+TWFyIEJpb2w8L2FsdC10aXRsZT48
L3RpdGxlcz48cGVyaW9kaWNhbD48ZnVsbC10aXRsZT5NYXJpbmUgQmlvbG9neTwvZnVsbC10aXRs
ZT48L3BlcmlvZGljYWw+PHBhZ2VzPjE0NjctMTQ4NTwvcGFnZXM+PHZvbHVtZT4xNjE8L3ZvbHVt
ZT48bnVtYmVyPjc8L251bWJlcj48a2V5d29yZHM+PGtleXdvcmQ+ZGlhZGVtYS1hbnRpbGxhcnVt
IHBoaWxpcHBpPC9rZXl3b3JkPjxrZXl3b3JkPnN0cm9uZ3lsb2NlbnRyb3R1cy1kcm9lYmFjaGll
bnNpcyBlY2hpbm9kZXJtYXRhPC9rZXl3b3JkPjxrZXl3b3JkPm5lbWF0b2RlIGVjaGlub21lcm1l
bGxhLW1hdHNpPC9rZXl3b3JkPjxrZXl3b3JkPmtlbHAgZm9yZXN0IGVjb3N5c3RlbXM8L2tleXdv
cmQ+PGtleXdvcmQ+Y2FyaWJiZWFuIGNvcmFsLXJlZWZzPC9rZXl3b3JkPjxrZXl3b3JkPm1hc3Mg
bW9ydGFsaXR5PC9rZXl3b3JkPjxrZXl3b3JkPm5vdmEtc2NvdGlhPC9rZXl3b3JkPjxrZXl3b3Jk
PmNvbW11bml0eSBzdHJ1Y3R1cmU8L2tleXdvcmQ+PGtleXdvcmQ+bm9ydGhlcm4gbm9yd2F5PC9r
ZXl3b3JkPjxrZXl3b3JkPnBhcmFjZW50cm90dXMtbGl2aWR1czwva2V5d29yZD48L2tleXdvcmRz
PjxkYXRlcz48eWVhcj4yMDE0PC95ZWFyPjxwdWItZGF0ZXM+PGRhdGU+SnVsPC9kYXRlPjwvcHVi
LWRhdGVzPjwvZGF0ZXM+PGlzYm4+MDAyNS0zMTYyPC9pc2JuPjxhY2Nlc3Npb24tbnVtPldPUzow
MDAzMzgyODUzMDAwMDE8L2FjY2Vzc2lvbi1udW0+PHVybHM+PHJlbGF0ZWQtdXJscz48dXJsPiZs
dDtHbyB0byBJU0kmZ3Q7Oi8vV09TOjAwMDMzODI4NTMwMDAwMTwvdXJsPjwvcmVsYXRlZC11cmxz
PjwvdXJscz48ZWxlY3Ryb25pYy1yZXNvdXJjZS1udW0+MTAuMTAwNy9zMDAyMjctMDE0LTI0NTIt
NDwvZWxlY3Ryb25pYy1yZXNvdXJjZS1udW0+PGxhbmd1YWdlPkVuZ2xpc2g8L2xhbmd1YWdlPjwv
cmVjb3JkPjwvQ2l0ZT48L0VuZE5vdGU+AG==
</w:fldData>
        </w:fldChar>
      </w:r>
      <w:r w:rsidR="00735927">
        <w:instrText xml:space="preserve"> ADDIN EN.CITE </w:instrText>
      </w:r>
      <w:r w:rsidR="00735927">
        <w:fldChar w:fldCharType="begin">
          <w:fldData xml:space="preserve">PEVuZE5vdGU+PENpdGU+PEF1dGhvcj5XYXRzb248L0F1dGhvcj48WWVhcj4yMDExPC9ZZWFyPjxS
ZWNOdW0+ODQ5NzwvUmVjTnVtPjxEaXNwbGF5VGV4dD4oV2F0c29uIGFuZCBFc3RlcyAyMDExLCBG
ZWVoYW4gYW5kIFNjaGVpYmxpbmcgMjAxNCwgU2hlbHRvbiBldCBhbC4gMjAxOCwgRHVubiBldCBh
bC4gMjAyMSk8L0Rpc3BsYXlUZXh0PjxyZWNvcmQ+PHJlYy1udW1iZXI+ODQ5NzwvcmVjLW51bWJl
cj48Zm9yZWlnbi1rZXlzPjxrZXkgYXBwPSJFTiIgZGItaWQ9InByeHJ6enZkeTB4MnM0ZWUwMHFw
eHB0YWRzc3dhMDJyd3gwcCIgdGltZXN0YW1wPSIwIj44NDk3PC9rZXk+PC9mb3JlaWduLWtleXM+
PHJlZi10eXBlIG5hbWU9IkpvdXJuYWwgQXJ0aWNsZSI+MTc8L3JlZi10eXBlPjxjb250cmlidXRv
cnM+PGF1dGhvcnM+PGF1dGhvcj5XYXRzb24sIEphbmU8L2F1dGhvcj48YXV0aG9yPkVzdGVzLCBK
YW1lcyBBLjwvYXV0aG9yPjwvYXV0aG9ycz48L2NvbnRyaWJ1dG9ycz48YXV0aC1hZGRyZXNzPlZh
bmNvdXZlciBJc2wgVW5pdiwgRGVwdCBCaW9sLCBOYW5haW1vLCBCQyBWOVIgNVM1LCBDYW5hZGEm
I3hEO1VuaXYgQ2FsaWYgU2FudGEgQ3J1eiwgRGVwdCBFY29sICZhbXA7IEV2b2x1dGlvbmFyeSBC
aW9sLCBTYW50YSBDcnV6LCBDQSA5NTA2MCBVU0E8L2F1dGgtYWRkcmVzcz48dGl0bGVzPjx0aXRs
ZT5TdGFiaWxpdHksIHJlc2lsaWVuY2UsIGFuZCBwaGFzZSBzaGlmdHMgaW4gcm9ja3kgc3VidGlk
YWwgY29tbXVuaXRpZXMgYWxvbmcgdGhlIHdlc3QgY29hc3Qgb2YgVmFuY291dmVyIElzbGFuZCwg
Q2FuYWRhPC90aXRsZT48c2Vjb25kYXJ5LXRpdGxlPkVjb2xvZ2ljYWwgTW9ub2dyYXBoczwvc2Vj
b25kYXJ5LXRpdGxlPjxhbHQtdGl0bGU+RWNvbCBNb25vZ3I8L2FsdC10aXRsZT48L3RpdGxlcz48
cGVyaW9kaWNhbD48ZnVsbC10aXRsZT5FY29sb2dpY2FsIE1vbm9ncmFwaHM8L2Z1bGwtdGl0bGU+
PC9wZXJpb2RpY2FsPjxwYWdlcz4yMTUtMjM5PC9wYWdlcz48dm9sdW1lPjgxPC92b2x1bWU+PG51
bWJlcj4yPC9udW1iZXI+PHNlY3Rpb24+MjE1PC9zZWN0aW9uPjxrZXl3b3Jkcz48a2V5d29yZD5k
ZXNtYXJlc3RpYSBzcHAuPC9rZXl3b3JkPjxrZXl3b3JkPmVuaHlkcmEgbHV0cmlzPC9rZXl3b3Jk
PjxrZXl3b3JkPmtlbHAgZGVtb2dyYXBoeTwva2V5d29yZD48a2V5d29yZD5tYWNyb2N5c3RpcyBw
eXJpZmVyYSAoPSBpbnRlZ3JpZm9saWEpPC9rZXl3b3JkPjxrZXl3b3JkPm1vc2FpYyBzdHJ1Y3R1
cmU8L2tleXdvcmQ+PGtleXdvcmQ+cGhhc2Ugc3RhdGU8L2tleXdvcmQ+PGtleXdvcmQ+cHRlcnln
b3Bob3JhIGNhbGlmb3JuaWNhPC9rZXl3b3JkPjxrZXl3b3JkPnJlc2lsaWVuY2U8L2tleXdvcmQ+
PGtleXdvcmQ+c2VhIG90dGVyPC9rZXl3b3JkPjxrZXl3b3JkPnNlYSB1cmNoaW48L2tleXdvcmQ+
PGtleXdvcmQ+c3Ryb25neWxvY2VudHJvdHVzIGZyYW5jaXNjYW51czwva2V5d29yZD48a2V5d29y
ZD52YXJpYXRpb248L2tleXdvcmQ+PGtleXdvcmQ+Y2FsaWZvcm5pYSBrZWxwIGZvcmVzdDwva2V5
d29yZD48a2V5d29yZD5tZWRpYXRlZCBpbmRpcmVjdCBpbnRlcmFjdGlvbnM8L2tleXdvcmQ+PGtl
eXdvcmQ+YWx0ZXJuYXRpdmUgc3RhYmxlIHN0YXRlczwva2V5d29yZD48a2V5d29yZD5icml0aXNo
LWNvbHVtYmlhPC9rZXl3b3JkPjxrZXl3b3JkPnNlYSBvdHRlcnM8L2tleXdvcmQ+PGtleXdvcmQ+
bG9uZy10ZXJtPC9rZXl3b3JkPjxrZXl3b3JkPm5vcnRoZWFzdCBwYWNpZmljPC9rZXl3b3JkPjxr
ZXl3b3JkPm1hY3JvY3lzdGlzLWludGVncmlmb2xpYTwva2V5d29yZD48a2V5d29yZD5tYWNyb2Fs
Z2FsIGFzc2VtYmxhZ2VzPC9rZXl3b3JkPjxrZXl3b3JkPnZlZ2V0YXRpb24gZHluYW1pY3M8L2tl
eXdvcmQ+PC9rZXl3b3Jkcz48ZGF0ZXM+PHllYXI+MjAxMTwveWVhcj48cHViLWRhdGVzPjxkYXRl
Pk1heTwvZGF0ZT48L3B1Yi1kYXRlcz48L2RhdGVzPjxpc2JuPjAwMTItOTYxNTwvaXNibj48YWNj
ZXNzaW9uLW51bT5XT1M6MDAwMjkwNzA3NjAwMDAzPC9hY2Nlc3Npb24tbnVtPjx1cmxzPjxyZWxh
dGVkLXVybHM+PHVybD4mbHQ7R28gdG8gSVNJJmd0OzovL1dPUzowMDAyOTA3MDc2MDAwMDM8L3Vy
bD48L3JlbGF0ZWQtdXJscz48L3VybHM+PGVsZWN0cm9uaWMtcmVzb3VyY2UtbnVtPjEwLjE4OTAv
MTAtMDI2Mi4xPC9lbGVjdHJvbmljLXJlc291cmNlLW51bT48bGFuZ3VhZ2U+RW5nbGlzaDwvbGFu
Z3VhZ2U+PC9yZWNvcmQ+PC9DaXRlPjxDaXRlPjxBdXRob3I+U2hlbHRvbjwvQXV0aG9yPjxZZWFy
PjIwMTg8L1llYXI+PFJlY051bT43NDIxPC9SZWNOdW0+PHJlY29yZD48cmVjLW51bWJlcj43NDIx
PC9yZWMtbnVtYmVyPjxmb3JlaWduLWtleXM+PGtleSBhcHA9IkVOIiBkYi1pZD0icHJ4cnp6dmR5
MHgyczRlZTAwcXB4cHRhZHNzd2EwMnJ3eDBwIiB0aW1lc3RhbXA9IjAiPjc0MjE8L2tleT48L2Zv
cmVpZ24ta2V5cz48cmVmLXR5cGUgbmFtZT0iSm91cm5hbCBBcnRpY2xlIj4xNzwvcmVmLXR5cGU+
PGNvbnRyaWJ1dG9ycz48YXV0aG9ycz48YXV0aG9yPlNoZWx0b24sIEEuIE8uPC9hdXRob3I+PGF1
dGhvcj5IYXJ2ZXksIEMuIEouPC9hdXRob3I+PGF1dGhvcj5TYW1ob3VyaSwgSi4gRi48L2F1dGhv
cj48YXV0aG9yPkFuZHJld3MsIEsuIFMuPC9hdXRob3I+PGF1dGhvcj5GZWlzdCwgQi4gRS48L2F1
dGhvcj48YXV0aG9yPkZyaWNrLCBLLiBFLjwvYXV0aG9yPjxhdXRob3I+VG9saW1pZXJpLCBOLjwv
YXV0aG9yPjxhdXRob3I+V2lsbGlhbXMsIEcuIEQuPC9hdXRob3I+PGF1dGhvcj5BbnRyaW0sIEwu
IEQuPC9hdXRob3I+PGF1dGhvcj5CZXJyeSwgSC4gRC48L2F1dGhvcj48L2F1dGhvcnM+PC9jb250
cmlidXRvcnM+PGF1dGgtYWRkcmVzcz5Db25zZXJ2YXRpb24gQmlvbG9neSBEaXZpc2lvbiwgTm9y
dGh3ZXN0IEZpc2hlcmllcyBTY2llbmNlIENlbnRlciwgTmF0aW9uYWwgTWFyaW5lIEZpc2hlcmll
cyBTZXJ2aWNlLCBOYXRpb25hbCBPY2VhbmljIGFuZCBBdG1vc3BoZXJpYyBBZG1pbmlzdHJhdGlv
biwgMjcyNSBNb250bGFrZSBCbHZkIEUsIFNlYXR0bGUsIFdBLCA5ODExMiwgVVNBLiBvbGUuc2hl
bHRvbkBub2FhLmdvdi4mI3hEO0NvbnNlcnZhdGlvbiBCaW9sb2d5IERpdmlzaW9uLCBOb3J0aHdl
c3QgRmlzaGVyaWVzIFNjaWVuY2UgQ2VudGVyLCBOYXRpb25hbCBNYXJpbmUgRmlzaGVyaWVzIFNl
cnZpY2UsIE5hdGlvbmFsIE9jZWFuaWMgYW5kIEF0bW9zcGhlcmljIEFkbWluaXN0cmF0aW9uLCAy
NzI1IE1vbnRsYWtlIEJsdmQgRSwgU2VhdHRsZSwgV0EsIDk4MTEyLCBVU0EuJiN4RDtGaXNoZXJp
ZXMgRWNvbG9neSBEaXZpc2lvbiwgTm9ydGh3ZXN0IEZpc2hlcmllcyBTY2llbmNlIENlbnRlciwg
TmF0aW9uYWwgTWFyaW5lIEZpc2hlcmllcyBTZXJ2aWNlLCBOYXRpb25hbCBPY2VhbmljIGFuZCBB
dG1vc3BoZXJpYyBBZG1pbmlzdHJhdGlvbiwgMjcyNSBNb250bGFrZSBCbHZkIEUsIFNlYXR0bGUs
IFdBLCA5ODExMiwgVVNBLiYjeEQ7UGFjaWZpYyBTdGF0ZXMgTWFyaW5lIEZpc2hlcmllcyBDb21t
aXNzaW9uLCBVbmRlciBDb250cmFjdCB0byBOb3J0aHdlc3QgRmlzaGVyaWVzIFNjaWVuY2UgQ2Vu
dGVyLCBOYXRpb25hbCBNYXJpbmUgRmlzaGVyaWVzIFNlcnZpY2UsIE5hdGlvbmFsIE9jZWFuaWMg
YW5kIEF0bW9zcGhlcmljIEFkbWluaXN0cmF0aW9uLCAyNzI1IE1vbnRsYWtlIEJsdmQgRSwgU2Vh
dHRsZSwgV0EsIDk4MTEyLCBVU0EuJiN4RDtPbHltcGljIENvYXN0IE5hdGlvbmFsIE1hcmluZSBT
YW5jdHVhcnksIE5hdGlvbmFsIE9jZWFuIFNlcnZpY2UsIE5hdGlvbmFsIE9jZWFuaWMgYW5kIEF0
bW9zcGhlcmljIEFkbWluaXN0cmF0aW9uLCAxMTUgRS4gUmFpbHJvYWQgQXZlLiBTdWl0ZSAjMzAx
LCBQb3J0IEFuZ2VsZXMsIFdBLCA5ODM2MiwgVVNBLiYjeEQ7V2FzaGluZ3RvbiBTdGF0ZSBEZXBh
cnRtZW50IG9mIE5hdHVyYWwgUmVzb3VyY2VzLCAxMTExIFdhc2hpbmd0b24gU3QuIFNFLCBPbHlt
cGlhLCBXQSwgOTg1MDEsIFVTQS48L2F1dGgtYWRkcmVzcz48dGl0bGVzPjx0aXRsZT5Gcm9tIHRo
ZSBwcmVkaWN0YWJsZSB0byB0aGUgdW5leHBlY3RlZDoga2VscCBmb3Jlc3QgYW5kIGJlbnRoaWMg
aW52ZXJ0ZWJyYXRlIGNvbW11bml0eSBkeW5hbWljcyBmb2xsb3dpbmcgZGVjYWRlcyBvZiBzZWEg
b3R0ZXIgZXhwYW5zaW9uPC90aXRsZT48c2Vjb25kYXJ5LXRpdGxlPk9lY29sb2dpYTwvc2Vjb25k
YXJ5LXRpdGxlPjxhbHQtdGl0bGU+T2Vjb2xvZ2lhPC9hbHQtdGl0bGU+PC90aXRsZXM+PHBlcmlv
ZGljYWw+PGZ1bGwtdGl0bGU+T2Vjb2xvZ2lhPC9mdWxsLXRpdGxlPjxhYmJyLTE+T2Vjb2xvZ2lh
PC9hYmJyLTE+PC9wZXJpb2RpY2FsPjxhbHQtcGVyaW9kaWNhbD48ZnVsbC10aXRsZT5PZWNvbG9n
aWE8L2Z1bGwtdGl0bGU+PGFiYnItMT5PZWNvbG9naWE8L2FiYnItMT48L2FsdC1wZXJpb2RpY2Fs
PjxwYWdlcz4xMTA1LTExMTk8L3BhZ2VzPjx2b2x1bWU+MTg4PC92b2x1bWU+PG51bWJlcj40PC9u
dW1iZXI+PGVkaXRpb24+MjAxOC8xMC8xMzwvZWRpdGlvbj48ZGF0ZXM+PHllYXI+MjAxODwveWVh
cj48cHViLWRhdGVzPjxkYXRlPkRlYzwvZGF0ZT48L3B1Yi1kYXRlcz48L2RhdGVzPjxpc2JuPjE0
MzItMTkzOSAoRWxlY3Ryb25pYykmI3hEOzAwMjktODU0OSAoTGlua2luZyk8L2lzYm4+PGFjY2Vz
c2lvbi1udW0+MzAzMTEwNTY8L2FjY2Vzc2lvbi1udW0+PHVybHM+PHJlbGF0ZWQtdXJscz48dXJs
Pmh0dHBzOi8vd3d3Lm5jYmkubmxtLm5paC5nb3YvcHVibWVkLzMwMzExMDU2PC91cmw+PC9yZWxh
dGVkLXVybHM+PC91cmxzPjxlbGVjdHJvbmljLXJlc291cmNlLW51bT4xMC4xMDA3L3MwMDQ0Mi0w
MTgtNDI2My03PC9lbGVjdHJvbmljLXJlc291cmNlLW51bT48bGFuZ3VhZ2U+RW5nbGlzaDwvbGFu
Z3VhZ2U+PC9yZWNvcmQ+PC9DaXRlPjxDaXRlPjxBdXRob3I+RHVubjwvQXV0aG9yPjxZZWFyPjIw
MjE8L1llYXI+PFJlY051bT44NTMxPC9SZWNOdW0+PHJlY29yZD48cmVjLW51bWJlcj44NTMxPC9y
ZWMtbnVtYmVyPjxmb3JlaWduLWtleXM+PGtleSBhcHA9IkVOIiBkYi1pZD0icHJ4cnp6dmR5MHgy
czRlZTAwcXB4cHRhZHNzd2EwMnJ3eDBwIiB0aW1lc3RhbXA9IjAiPjg1MzE8L2tleT48L2ZvcmVp
Z24ta2V5cz48cmVmLXR5cGUgbmFtZT0iSm91cm5hbCBBcnRpY2xlIj4xNzwvcmVmLXR5cGU+PGNv
bnRyaWJ1dG9ycz48YXV0aG9ycz48YXV0aG9yPkR1bm4sIFIuIFAuPC9hdXRob3I+PGF1dGhvcj5T
YW1ob3VyaSwgSi4gRi48L2F1dGhvcj48YXV0aG9yPkJhc2tldHQsIE0uIEwuPC9hdXRob3I+PC9h
dXRob3JzPjwvY29udHJpYnV0b3JzPjxhdXRoLWFkZHJlc3M+U2FuIERpZWdvIFN0YXRlIFVuaXYs
IENvYXN0YWwgJmFtcDsgTWFyaW5lIEluc3QsIFNhbiBEaWVnbywgQ0EgOTIxODIgVVNBJiN4RDtT
YW4gRGllZ28gU3RhdGUgVW5pdiwgRGVwdCBCaW9sLCBTYW4gRGllZ28sIENBIDkyMTgyIFVTQSYj
eEQ7VW5pdiBDYWxpZiBEYXZpcywgRGVwdCBFbnZpcm9ubSBTY2kgJmFtcDsgUG9saWN5LCBEYXZp
cywgQ0EgOTU2MTYgVVNBJiN4RDtOT0FBLCBDb25zZXJ2YXQgQmlvbCBEaXYsIE5vcnRod2VzdCBG
aXNoZXJpZXMgU2NpIEN0ciwgTmF0bCBNYXJpbmUgRmlzaGVyaWVzIFNlcnYsIFNlYXR0bGUsIFdB
IDk4MTEyIFVTQSYjeEQ7VW5pdiBTb3V0aCBDYXJvbGluYSwgTm9ydGggSW5sZXQgV2lueWFoIEJh
eSBOYXRsIEVzdHVhcmluZSBSZXMgUmVzZXJ2ZSwgQmFydWNoIE1hcmluZSBGaWVsZCBMYWIsIEdl
b3JnZXRvd24sIFNDIDI5NDQwIFVTQTwvYXV0aC1hZGRyZXNzPjx0aXRsZXM+PHRpdGxlPlRyYW5z
aWVudCBkeW5hbWljcyBkdXJpbmcga2VscCBmb3Jlc3QgcmVjb3ZlcnkgZnJvbSBmaXNoaW5nIGFj
cm9zcyBtdWx0aXBsZSB0cm9waGljIGxldmVsczwvdGl0bGU+PHNlY29uZGFyeS10aXRsZT5FY29s
b2dpY2FsIEFwcGxpY2F0aW9uczwvc2Vjb25kYXJ5LXRpdGxlPjxhbHQtdGl0bGU+RWNvbCBBcHBs
PC9hbHQtdGl0bGU+PC90aXRsZXM+PHBlcmlvZGljYWw+PGZ1bGwtdGl0bGU+RWNvbG9naWNhbCBB
cHBsaWNhdGlvbnM8L2Z1bGwtdGl0bGU+PGFiYnItMT5FY29sIEFwcGw8L2FiYnItMT48L3Blcmlv
ZGljYWw+PGFsdC1wZXJpb2RpY2FsPjxmdWxsLXRpdGxlPkVjb2xvZ2ljYWwgQXBwbGljYXRpb25z
PC9mdWxsLXRpdGxlPjxhYmJyLTE+RWNvbCBBcHBsPC9hYmJyLTE+PC9hbHQtcGVyaW9kaWNhbD48
dm9sdW1lPjMxPC92b2x1bWU+PG51bWJlcj42PC9udW1iZXI+PGRhdGVzPjx5ZWFyPjIwMjE8L3ll
YXI+PHB1Yi1kYXRlcz48ZGF0ZT5TZXA8L2RhdGU+PC9wdWItZGF0ZXM+PC9kYXRlcz48aXNibj4x
MDUxLTA3NjE8L2lzYm4+PGFjY2Vzc2lvbi1udW0+V09TOjAwMDY1OTcyMDgwMDAwMTwvYWNjZXNz
aW9uLW51bT48dXJscz48cmVsYXRlZC11cmxzPjx1cmw+Jmx0O0dvIHRvIElTSSZndDs6Ly9XT1M6
MDAwNjU5NzIwODAwMDAxPC91cmw+PC9yZWxhdGVkLXVybHM+PC91cmxzPjxlbGVjdHJvbmljLXJl
c291cmNlLW51bT5BUlROIGUwMjM2NyYjeEQ7MTAuMTAwMi9lYXAuMjM2NzwvZWxlY3Ryb25pYy1y
ZXNvdXJjZS1udW0+PGxhbmd1YWdlPkVuZ2xpc2g8L2xhbmd1YWdlPjwvcmVjb3JkPjwvQ2l0ZT48
Q2l0ZT48QXV0aG9yPkZlZWhhbjwvQXV0aG9yPjxZZWFyPjIwMTQ8L1llYXI+PFJlY051bT44OTc4
PC9SZWNOdW0+PHJlY29yZD48cmVjLW51bWJlcj44OTc4PC9yZWMtbnVtYmVyPjxmb3JlaWduLWtl
eXM+PGtleSBhcHA9IkVOIiBkYi1pZD0icHJ4cnp6dmR5MHgyczRlZTAwcXB4cHRhZHNzd2EwMnJ3
eDBwIiB0aW1lc3RhbXA9IjE2NDczNTc3MDMiPjg5Nzg8L2tleT48L2ZvcmVpZ24ta2V5cz48cmVm
LXR5cGUgbmFtZT0iSm91cm5hbCBBcnRpY2xlIj4xNzwvcmVmLXR5cGU+PGNvbnRyaWJ1dG9ycz48
YXV0aG9ycz48YXV0aG9yPkZlZWhhbiwgQy4gSi48L2F1dGhvcj48YXV0aG9yPlNjaGVpYmxpbmcs
IFIuIEUuPC9hdXRob3I+PC9hdXRob3JzPjwvY29udHJpYnV0b3JzPjxhdXRoLWFkZHJlc3M+RGFs
aG91c2llIFVuaXYsIERlcHQgQmlvbCwgSGFsaWZheCwgTlMgQjNIIDRKMSwgQ2FuYWRhPC9hdXRo
LWFkZHJlc3M+PHRpdGxlcz48dGl0bGU+RWZmZWN0cyBvZiBzZWEgdXJjaGluIGRpc2Vhc2Ugb24g
Y29hc3RhbCBtYXJpbmUgZWNvc3lzdGVtczwvdGl0bGU+PHNlY29uZGFyeS10aXRsZT5NYXJpbmUg
QmlvbG9neTwvc2Vjb25kYXJ5LXRpdGxlPjxhbHQtdGl0bGU+TWFyIEJpb2w8L2FsdC10aXRsZT48
L3RpdGxlcz48cGVyaW9kaWNhbD48ZnVsbC10aXRsZT5NYXJpbmUgQmlvbG9neTwvZnVsbC10aXRs
ZT48L3BlcmlvZGljYWw+PHBhZ2VzPjE0NjctMTQ4NTwvcGFnZXM+PHZvbHVtZT4xNjE8L3ZvbHVt
ZT48bnVtYmVyPjc8L251bWJlcj48a2V5d29yZHM+PGtleXdvcmQ+ZGlhZGVtYS1hbnRpbGxhcnVt
IHBoaWxpcHBpPC9rZXl3b3JkPjxrZXl3b3JkPnN0cm9uZ3lsb2NlbnRyb3R1cy1kcm9lYmFjaGll
bnNpcyBlY2hpbm9kZXJtYXRhPC9rZXl3b3JkPjxrZXl3b3JkPm5lbWF0b2RlIGVjaGlub21lcm1l
bGxhLW1hdHNpPC9rZXl3b3JkPjxrZXl3b3JkPmtlbHAgZm9yZXN0IGVjb3N5c3RlbXM8L2tleXdv
cmQ+PGtleXdvcmQ+Y2FyaWJiZWFuIGNvcmFsLXJlZWZzPC9rZXl3b3JkPjxrZXl3b3JkPm1hc3Mg
bW9ydGFsaXR5PC9rZXl3b3JkPjxrZXl3b3JkPm5vdmEtc2NvdGlhPC9rZXl3b3JkPjxrZXl3b3Jk
PmNvbW11bml0eSBzdHJ1Y3R1cmU8L2tleXdvcmQ+PGtleXdvcmQ+bm9ydGhlcm4gbm9yd2F5PC9r
ZXl3b3JkPjxrZXl3b3JkPnBhcmFjZW50cm90dXMtbGl2aWR1czwva2V5d29yZD48L2tleXdvcmRz
PjxkYXRlcz48eWVhcj4yMDE0PC95ZWFyPjxwdWItZGF0ZXM+PGRhdGU+SnVsPC9kYXRlPjwvcHVi
LWRhdGVzPjwvZGF0ZXM+PGlzYm4+MDAyNS0zMTYyPC9pc2JuPjxhY2Nlc3Npb24tbnVtPldPUzow
MDAzMzgyODUzMDAwMDE8L2FjY2Vzc2lvbi1udW0+PHVybHM+PHJlbGF0ZWQtdXJscz48dXJsPiZs
dDtHbyB0byBJU0kmZ3Q7Oi8vV09TOjAwMDMzODI4NTMwMDAwMTwvdXJsPjwvcmVsYXRlZC11cmxz
PjwvdXJscz48ZWxlY3Ryb25pYy1yZXNvdXJjZS1udW0+MTAuMTAwNy9zMDAyMjctMDE0LTI0NTIt
NDwvZWxlY3Ryb25pYy1yZXNvdXJjZS1udW0+PGxhbmd1YWdlPkVuZ2xpc2g8L2xhbmd1YWdlPjwv
cmVjb3JkPjwvQ2l0ZT48L0VuZE5vdGU+AG==
</w:fldData>
        </w:fldChar>
      </w:r>
      <w:r w:rsidR="00735927">
        <w:instrText xml:space="preserve"> ADDIN EN.CITE.DATA </w:instrText>
      </w:r>
      <w:r w:rsidR="00735927">
        <w:fldChar w:fldCharType="end"/>
      </w:r>
      <w:r w:rsidR="00735927">
        <w:fldChar w:fldCharType="separate"/>
      </w:r>
      <w:r w:rsidR="00735927">
        <w:rPr>
          <w:noProof/>
        </w:rPr>
        <w:t>(Watson and Estes 2011, Feehan and Scheibling 2014, Shelton et al. 2018, Dunn et al. 2021)</w:t>
      </w:r>
      <w:r w:rsidR="00735927">
        <w:fldChar w:fldCharType="end"/>
      </w:r>
      <w:r>
        <w:t xml:space="preserve">. Such sudden changes pose a risk to the wide range of valuable ecosystem functions provided by kelp forests </w:t>
      </w:r>
      <w:r w:rsidR="00735927">
        <w:fldChar w:fldCharType="begin"/>
      </w:r>
      <w:r w:rsidR="00735927">
        <w:instrText xml:space="preserve"> ADDIN EN.CITE &lt;EndNote&gt;&lt;Cite&gt;&lt;Author&gt;Smith&lt;/Author&gt;&lt;Year&gt;2021&lt;/Year&gt;&lt;RecNum&gt;8987&lt;/RecNum&gt;&lt;DisplayText&gt;(Smith and Fox 2021)&lt;/DisplayText&gt;&lt;record&gt;&lt;rec-number&gt;8987&lt;/rec-number&gt;&lt;foreign-keys&gt;&lt;key app="EN" db-id="prxrzzvdy0x2s4ee00qpxptadsswa02rwx0p" timestamp="1647357865"&gt;8987&lt;/key&gt;&lt;/foreign-keys&gt;&lt;ref-type name="Journal Article"&gt;17&lt;/ref-type&gt;&lt;contributors&gt;&lt;authors&gt;&lt;author&gt;Smith, E. A. E.&lt;/author&gt;&lt;author&gt;Fox, M. D.&lt;/author&gt;&lt;/authors&gt;&lt;/contributors&gt;&lt;auth-address&gt;Smithsonian Inst, Dept Anthropol, Washington, DC 20560 USA&amp;#xD;Oceanog Inst, Woods Hole, MA USA&lt;/auth-address&gt;&lt;titles&gt;&lt;title&gt;Characterizing energy flow in kelp forest food webs: a geochemical review and call for additional research&lt;/title&gt;&lt;secondary-title&gt;Ecography&lt;/secondary-title&gt;&lt;alt-title&gt;Ecography&lt;/alt-title&gt;&lt;/titles&gt;&lt;periodical&gt;&lt;full-title&gt;Ecography&lt;/full-title&gt;&lt;/periodical&gt;&lt;alt-periodical&gt;&lt;full-title&gt;Ecography&lt;/full-title&gt;&lt;/alt-periodical&gt;&lt;keywords&gt;&lt;keyword&gt;c-13&lt;/keyword&gt;&lt;keyword&gt;bulk tissue stable isotope analysis&lt;/keyword&gt;&lt;keyword&gt;compound-specific stable isotope analysis&lt;/keyword&gt;&lt;keyword&gt;energetic subsidies&lt;/keyword&gt;&lt;keyword&gt;macroalgae&lt;/keyword&gt;&lt;keyword&gt;nearshore consumers&lt;/keyword&gt;&lt;keyword&gt;stable-isotope analyses&lt;/keyword&gt;&lt;keyword&gt;giant-kelp&lt;/keyword&gt;&lt;keyword&gt;trophic relationships&lt;/keyword&gt;&lt;keyword&gt;organic-matter&lt;/keyword&gt;&lt;keyword&gt;west-coast&lt;/keyword&gt;&lt;keyword&gt;sea otters&lt;/keyword&gt;&lt;keyword&gt;intertidal communities&lt;/keyword&gt;&lt;keyword&gt;laminaria-solidungula&lt;/keyword&gt;&lt;keyword&gt;suspension feeders&lt;/keyword&gt;&lt;keyword&gt;fatty-acid&lt;/keyword&gt;&lt;/keywords&gt;&lt;dates&gt;&lt;year&gt;2021&lt;/year&gt;&lt;pub-dates&gt;&lt;date&gt;Sep 1&lt;/date&gt;&lt;/pub-dates&gt;&lt;/dates&gt;&lt;isbn&gt;0906-7590&lt;/isbn&gt;&lt;accession-num&gt;WOS:000691454000001&lt;/accession-num&gt;&lt;urls&gt;&lt;related-urls&gt;&lt;url&gt;&amp;lt;Go to ISI&amp;gt;://WOS:000691454000001&lt;/url&gt;&lt;/related-urls&gt;&lt;/urls&gt;&lt;electronic-resource-num&gt;10.1111/ecog.05566&lt;/electronic-resource-num&gt;&lt;language&gt;English&lt;/language&gt;&lt;/record&gt;&lt;/Cite&gt;&lt;/EndNote&gt;</w:instrText>
      </w:r>
      <w:r w:rsidR="00735927">
        <w:fldChar w:fldCharType="separate"/>
      </w:r>
      <w:r w:rsidR="00735927">
        <w:rPr>
          <w:noProof/>
        </w:rPr>
        <w:t>(Smith and Fox 2021)</w:t>
      </w:r>
      <w:r w:rsidR="00735927">
        <w:fldChar w:fldCharType="end"/>
      </w:r>
      <w:r>
        <w:t>, including habitat provisioning and enhanced productivity of nearshore food webs</w:t>
      </w:r>
      <w:r w:rsidR="001302B4">
        <w:t xml:space="preserve"> </w:t>
      </w:r>
      <w:r w:rsidR="00735927">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735927">
        <w:instrText xml:space="preserve"> ADDIN EN.CITE </w:instrText>
      </w:r>
      <w:r w:rsidR="00735927">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735927">
        <w:instrText xml:space="preserve"> ADDIN EN.CITE.DATA </w:instrText>
      </w:r>
      <w:r w:rsidR="00735927">
        <w:fldChar w:fldCharType="end"/>
      </w:r>
      <w:r w:rsidR="00735927">
        <w:fldChar w:fldCharType="separate"/>
      </w:r>
      <w:r w:rsidR="00735927">
        <w:rPr>
          <w:noProof/>
        </w:rPr>
        <w:t>(Duggins et al. 1989, Smith and Fox 2021)</w:t>
      </w:r>
      <w:r w:rsidR="00735927">
        <w:fldChar w:fldCharType="end"/>
      </w:r>
      <w:r>
        <w:t xml:space="preserve">, support for highly diverse and complex food webs </w:t>
      </w:r>
      <w:r w:rsidR="00735927">
        <w:fldChar w:fldCharType="begin"/>
      </w:r>
      <w:r w:rsidR="00735927">
        <w:instrText xml:space="preserve"> ADDIN EN.CITE &lt;EndNote&gt;&lt;Cite&gt;&lt;Author&gt;Gabara&lt;/Author&gt;&lt;Year&gt;2021&lt;/Year&gt;&lt;RecNum&gt;8680&lt;/RecNum&gt;&lt;DisplayText&gt;(Gabara et al. 2021)&lt;/DisplayText&gt;&lt;record&gt;&lt;rec-number&gt;8680&lt;/rec-number&gt;&lt;foreign-keys&gt;&lt;key app="EN" db-id="prxrzzvdy0x2s4ee00qpxptadsswa02rwx0p" timestamp="0"&gt;8680&lt;/key&gt;&lt;/foreign-keys&gt;&lt;ref-type name="Journal Article"&gt;17&lt;/ref-type&gt;&lt;contributors&gt;&lt;authors&gt;&lt;author&gt;Gabara, Scott S.&lt;/author&gt;&lt;author&gt;Konar, Brenda H.&lt;/author&gt;&lt;author&gt;Edwards, Matthew S.&lt;/author&gt;&lt;/authors&gt;&lt;/contributors&gt;&lt;titles&gt;&lt;title&gt;Biodiversity loss leads to reductions in community-wide trophic complexity&lt;/title&gt;&lt;secondary-title&gt;Ecosphere&lt;/secondary-title&gt;&lt;/titles&gt;&lt;pages&gt;e03361&lt;/pages&gt;&lt;volume&gt;12&lt;/volume&gt;&lt;number&gt;2&lt;/number&gt;&lt;dates&gt;&lt;year&gt;2021&lt;/year&gt;&lt;/dates&gt;&lt;isbn&gt;2150-8925&lt;/isbn&gt;&lt;urls&gt;&lt;related-urls&gt;&lt;url&gt;https://esajournals.onlinelibrary.wiley.com/doi/abs/10.1002/ecs2.3361&lt;/url&gt;&lt;/related-urls&gt;&lt;/urls&gt;&lt;electronic-resource-num&gt;https://doi.org/10.1002/ecs2.3361&lt;/electronic-resource-num&gt;&lt;/record&gt;&lt;/Cite&gt;&lt;/EndNote&gt;</w:instrText>
      </w:r>
      <w:r w:rsidR="00735927">
        <w:fldChar w:fldCharType="separate"/>
      </w:r>
      <w:r w:rsidR="00735927">
        <w:rPr>
          <w:noProof/>
        </w:rPr>
        <w:t>(Gabara et al. 2021)</w:t>
      </w:r>
      <w:r w:rsidR="00735927">
        <w:fldChar w:fldCharType="end"/>
      </w:r>
      <w:r>
        <w:t xml:space="preserve">, influence on sedimentation dynamics </w:t>
      </w:r>
      <w:r w:rsidR="00735927">
        <w:fldChar w:fldCharType="begin"/>
      </w:r>
      <w:r w:rsidR="00735927">
        <w:instrText xml:space="preserve"> ADDIN EN.CITE &lt;EndNote&gt;&lt;Cite&gt;&lt;Author&gt;Connell&lt;/Author&gt;&lt;Year&gt;2005&lt;/Year&gt;&lt;RecNum&gt;8521&lt;/RecNum&gt;&lt;DisplayText&gt;(Connell 2005)&lt;/DisplayText&gt;&lt;record&gt;&lt;rec-number&gt;8521&lt;/rec-number&gt;&lt;foreign-keys&gt;&lt;key app="EN" db-id="prxrzzvdy0x2s4ee00qpxptadsswa02rwx0p" timestamp="0"&gt;8521&lt;/key&gt;&lt;/foreign-keys&gt;&lt;ref-type name="Journal Article"&gt;17&lt;/ref-type&gt;&lt;contributors&gt;&lt;authors&gt;&lt;author&gt;Connell, S. D.&lt;/author&gt;&lt;/authors&gt;&lt;/contributors&gt;&lt;auth-address&gt;Univ Adelaide, So Seas Ecol Labs, Sch Earth &amp;amp; Environm Sci, Adelaide, SA 5005, Australia&lt;/auth-address&gt;&lt;titles&gt;&lt;title&gt;Assembly and maintenance of subtidal habitat heterogeneity: synergistic effects of light penetration and sedimentation&lt;/title&gt;&lt;secondary-title&gt;Marine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53-61&lt;/pages&gt;&lt;volume&gt;289&lt;/volume&gt;&lt;dates&gt;&lt;year&gt;2005&lt;/year&gt;&lt;/dates&gt;&lt;isbn&gt;0171-8630&lt;/isbn&gt;&lt;accession-num&gt;WOS:000228927900006&lt;/accession-num&gt;&lt;urls&gt;&lt;related-urls&gt;&lt;url&gt;&amp;lt;Go to ISI&amp;gt;://WOS:000228927900006&lt;/url&gt;&lt;/related-urls&gt;&lt;/urls&gt;&lt;electronic-resource-num&gt;DOI 10.3354/meps289053&lt;/electronic-resource-num&gt;&lt;language&gt;English&lt;/language&gt;&lt;/record&gt;&lt;/Cite&gt;&lt;/EndNote&gt;</w:instrText>
      </w:r>
      <w:r w:rsidR="00735927">
        <w:fldChar w:fldCharType="separate"/>
      </w:r>
      <w:r w:rsidR="00735927">
        <w:rPr>
          <w:noProof/>
        </w:rPr>
        <w:t>(Connell 2005)</w:t>
      </w:r>
      <w:r w:rsidR="00735927">
        <w:fldChar w:fldCharType="end"/>
      </w:r>
      <w:r>
        <w:t>, coastal protection from wave energy</w:t>
      </w:r>
      <w:r w:rsidR="00D97A8B">
        <w:t xml:space="preserve"> </w:t>
      </w:r>
      <w:r w:rsidR="00735927">
        <w:fldChar w:fldCharType="begin"/>
      </w:r>
      <w:r w:rsidR="00735927">
        <w:instrText xml:space="preserve"> ADDIN EN.CITE &lt;EndNote&gt;&lt;Cite&gt;&lt;Author&gt;Pinsky&lt;/Author&gt;&lt;Year&gt;2013&lt;/Year&gt;&lt;RecNum&gt;8495&lt;/RecNum&gt;&lt;DisplayText&gt;(Pinsky et al. 2013)&lt;/DisplayText&gt;&lt;record&gt;&lt;rec-number&gt;8495&lt;/rec-number&gt;&lt;foreign-keys&gt;&lt;key app="EN" db-id="prxrzzvdy0x2s4ee00qpxptadsswa02rwx0p" timestamp="0"&gt;8495&lt;/key&gt;&lt;/foreign-keys&gt;&lt;ref-type name="Journal Article"&gt;17&lt;/ref-type&gt;&lt;contributors&gt;&lt;authors&gt;&lt;author&gt;Pinsky, Malin L.&lt;/author&gt;&lt;author&gt;Guannel, Greg&lt;/author&gt;&lt;author&gt;Arkema, Katie K.&lt;/author&gt;&lt;/authors&gt;&lt;/contributors&gt;&lt;titles&gt;&lt;title&gt;Quantifying wave attenuation to inform coastal habitat conservation&lt;/title&gt;&lt;secondary-title&gt;Ecosphere&lt;/secondary-title&gt;&lt;/titles&gt;&lt;pages&gt;art95&lt;/pages&gt;&lt;volume&gt;4&lt;/volume&gt;&lt;number&gt;8&lt;/number&gt;&lt;section&gt;art95&lt;/section&gt;&lt;dates&gt;&lt;year&gt;2013&lt;/year&gt;&lt;/dates&gt;&lt;isbn&gt;2150-8925&lt;/isbn&gt;&lt;urls&gt;&lt;related-urls&gt;&lt;url&gt;https://esajournals.onlinelibrary.wiley.com/doi/abs/10.1890/ES13-00080.1&lt;/url&gt;&lt;/related-urls&gt;&lt;/urls&gt;&lt;electronic-resource-num&gt;10.1890/es13-00080.1&lt;/electronic-resource-num&gt;&lt;/record&gt;&lt;/Cite&gt;&lt;/EndNote&gt;</w:instrText>
      </w:r>
      <w:r w:rsidR="00735927">
        <w:fldChar w:fldCharType="separate"/>
      </w:r>
      <w:r w:rsidR="00735927">
        <w:rPr>
          <w:noProof/>
        </w:rPr>
        <w:t>(Pinsky et al. 2013)</w:t>
      </w:r>
      <w:r w:rsidR="00735927">
        <w:fldChar w:fldCharType="end"/>
      </w:r>
      <w:r>
        <w:t xml:space="preserve">, and carbon sequestration and buffering against ocean acidification </w:t>
      </w:r>
      <w:r w:rsidR="00735927">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735927">
        <w:instrText xml:space="preserve"> ADDIN EN.CITE </w:instrText>
      </w:r>
      <w:r w:rsidR="00735927">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735927">
        <w:instrText xml:space="preserve"> ADDIN EN.CITE.DATA </w:instrText>
      </w:r>
      <w:r w:rsidR="00735927">
        <w:fldChar w:fldCharType="end"/>
      </w:r>
      <w:r w:rsidR="00735927">
        <w:fldChar w:fldCharType="separate"/>
      </w:r>
      <w:r w:rsidR="00735927">
        <w:rPr>
          <w:noProof/>
        </w:rPr>
        <w:t>(Wilmers et al. 2012, Weigel and Pfister 2021, but see Gallagher et al. 2022)</w:t>
      </w:r>
      <w:r w:rsidR="00735927">
        <w:fldChar w:fldCharType="end"/>
      </w:r>
      <w:r>
        <w:t xml:space="preserve">. By fueling nearshore production and providing extensive adult and juvenile fish habitat, kelp forests also support diverse ecological communities </w:t>
      </w:r>
      <w:r w:rsidR="00735927">
        <w:fldChar w:fldCharType="begin"/>
      </w:r>
      <w:r w:rsidR="00735927">
        <w:instrText xml:space="preserve"> ADDIN EN.CITE &lt;EndNote&gt;&lt;Cite&gt;&lt;Author&gt;Graham&lt;/Author&gt;&lt;Year&gt;2004&lt;/Year&gt;&lt;RecNum&gt;8681&lt;/RecNum&gt;&lt;DisplayText&gt;(Graham 2004, Schiel and Foster 2015)&lt;/DisplayText&gt;&lt;record&gt;&lt;rec-number&gt;8681&lt;/rec-number&gt;&lt;foreign-keys&gt;&lt;key app="EN" db-id="prxrzzvdy0x2s4ee00qpxptadsswa02rwx0p" timestamp="0"&gt;8681&lt;/key&gt;&lt;/foreign-keys&gt;&lt;ref-type name="Journal Article"&gt;17&lt;/ref-type&gt;&lt;contributors&gt;&lt;authors&gt;&lt;author&gt;Graham, Michael H.&lt;/author&gt;&lt;/authors&gt;&lt;/contributors&gt;&lt;titles&gt;&lt;title&gt;Effects of Local Deforestation on the Diversity and Structure of Southern California Giant Kelp Forest Food Webs&lt;/title&gt;&lt;secondary-title&gt;Ecosystems&lt;/secondary-title&gt;&lt;/titles&gt;&lt;pages&gt;341-357&lt;/pages&gt;&lt;volume&gt;7&lt;/volume&gt;&lt;number&gt;4&lt;/number&gt;&lt;dates&gt;&lt;year&gt;2004&lt;/year&gt;&lt;pub-dates&gt;&lt;date&gt;2004/06/01&lt;/date&gt;&lt;/pub-dates&gt;&lt;/dates&gt;&lt;isbn&gt;1435-0629&lt;/isbn&gt;&lt;urls&gt;&lt;related-urls&gt;&lt;url&gt;https://doi.org/10.1007/s10021-003-0245-6&lt;/url&gt;&lt;/related-urls&gt;&lt;/urls&gt;&lt;electronic-resource-num&gt;10.1007/s10021-003-0245-6&lt;/electronic-resource-num&gt;&lt;/record&gt;&lt;/Cite&gt;&lt;Cite&gt;&lt;Author&gt;Schiel&lt;/Author&gt;&lt;Year&gt;2015&lt;/Year&gt;&lt;RecNum&gt;9097&lt;/RecNum&gt;&lt;record&gt;&lt;rec-number&gt;9097&lt;/rec-number&gt;&lt;foreign-keys&gt;&lt;key app="EN" db-id="prxrzzvdy0x2s4ee00qpxptadsswa02rwx0p" timestamp="1647365094"&gt;9097&lt;/key&gt;&lt;/foreign-keys&gt;&lt;ref-type name="Book"&gt;6&lt;/ref-type&gt;&lt;contributors&gt;&lt;authors&gt;&lt;author&gt;David R. Schiel&lt;/author&gt;&lt;author&gt;Michael S. Foster&lt;/author&gt;&lt;/authors&gt;&lt;/contributors&gt;&lt;titles&gt;&lt;title&gt;The Biology and Ecology of Giant Kelp Forests&lt;/title&gt;&lt;/titles&gt;&lt;pages&gt;416&lt;/pages&gt;&lt;dates&gt;&lt;year&gt;2015&lt;/year&gt;&lt;/dates&gt;&lt;pub-location&gt;Berkeley, CA&lt;/pub-location&gt;&lt;publisher&gt;University of California Press&lt;/publisher&gt;&lt;isbn&gt;9780520961098&lt;/isbn&gt;&lt;urls&gt;&lt;related-urls&gt;&lt;url&gt;https://doi.org/10.1525/9780520961098&lt;/url&gt;&lt;/related-urls&gt;&lt;/urls&gt;&lt;electronic-resource-num&gt;doi:10.1525/9780520961098&lt;/electronic-resource-num&gt;&lt;/record&gt;&lt;/Cite&gt;&lt;/EndNote&gt;</w:instrText>
      </w:r>
      <w:r w:rsidR="00735927">
        <w:fldChar w:fldCharType="separate"/>
      </w:r>
      <w:r w:rsidR="00735927">
        <w:rPr>
          <w:noProof/>
        </w:rPr>
        <w:t>(Graham 2004, Schiel and Foster 2015)</w:t>
      </w:r>
      <w:r w:rsidR="00735927">
        <w:fldChar w:fldCharType="end"/>
      </w:r>
      <w:r w:rsidR="00AC1C0B">
        <w:t xml:space="preserve"> </w:t>
      </w:r>
      <w:r>
        <w:t xml:space="preserve">and important commercial, recreational and subsistence fisheries for both fish and invertebrate species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t xml:space="preserve">. As many ecosystem-level perturbations are anticipated to intensify under scenarios of climate and ocean change </w:t>
      </w:r>
      <w:r w:rsidR="00735927">
        <w:fldChar w:fldCharType="begin"/>
      </w:r>
      <w:r w:rsidR="00735927">
        <w:instrText xml:space="preserve"> ADDIN EN.CITE &lt;EndNote&gt;&lt;Cite&gt;&lt;Author&gt;IPCC&lt;/Author&gt;&lt;Year&gt;2022&lt;/Year&gt;&lt;RecNum&gt;9093&lt;/RecNum&gt;&lt;DisplayText&gt;(IPCC 2022)&lt;/DisplayText&gt;&lt;record&gt;&lt;rec-number&gt;9093&lt;/rec-number&gt;&lt;foreign-keys&gt;&lt;key app="EN" db-id="prxrzzvdy0x2s4ee00qpxptadsswa02rwx0p" timestamp="1647364660"&gt;9093&lt;/key&gt;&lt;/foreign-keys&gt;&lt;ref-type name="Report"&gt;27&lt;/ref-type&gt;&lt;contributors&gt;&lt;authors&gt;&lt;author&gt;IPCC&lt;/author&gt;&lt;/authors&gt;&lt;/contributors&gt;&lt;titles&gt;&lt;title&gt;Climate change 2022: Impacts, adaptation and vulnerability. Summary for policy makers. Sixth assessment report.&lt;/title&gt;&lt;/titles&gt;&lt;dates&gt;&lt;year&gt;2022&lt;/year&gt;&lt;/dates&gt;&lt;publisher&gt;Intergovernmental panel on clmate change&lt;/publisher&gt;&lt;urls&gt;&lt;/urls&gt;&lt;/record&gt;&lt;/Cite&gt;&lt;/EndNote&gt;</w:instrText>
      </w:r>
      <w:r w:rsidR="00735927">
        <w:fldChar w:fldCharType="separate"/>
      </w:r>
      <w:r w:rsidR="00735927">
        <w:rPr>
          <w:noProof/>
        </w:rPr>
        <w:t>(IPCC 2022)</w:t>
      </w:r>
      <w:r w:rsidR="00735927">
        <w:fldChar w:fldCharType="end"/>
      </w:r>
      <w:r>
        <w:t xml:space="preserve">, </w:t>
      </w:r>
      <w:r>
        <w:lastRenderedPageBreak/>
        <w:t xml:space="preserve">maintaining services from kelp forests requires regional mechanistic studies to understand dynamic community responses. </w:t>
      </w:r>
    </w:p>
    <w:p w14:paraId="7F59E014" w14:textId="01E50083" w:rsidR="00DB5A47" w:rsidRDefault="00EF0B3C">
      <w:pPr>
        <w:rPr>
          <w:ins w:id="5" w:author="Owen.Liu" w:date="2022-03-16T13:56:00Z"/>
        </w:rPr>
      </w:pPr>
      <w:r>
        <w:t>Kelp forests along the west coast of North America have experienced several major perturbations in the last decade. The northeast Pacific Ocean experienced a massive and prolonged marine heatwave (MHW), which began to develop in the southeast Gulf of Alaska in the boreal winter of 2013/2014, began to impact the nearshore in 2014 (hence our use of 2014 throughout as the start date), and lasted until 2016</w:t>
      </w:r>
      <w:r w:rsidR="00F86D6F">
        <w:t xml:space="preserve"> </w:t>
      </w:r>
      <w:r w:rsidR="00735927">
        <w:fldChar w:fldCharType="begin">
          <w:fldData xml:space="preserve">PEVuZE5vdGU+PENpdGU+PEF1dGhvcj5Cb25kPC9BdXRob3I+PFllYXI+MjAxNTwvWWVhcj48UmVj
TnVtPjg1MDM8L1JlY051bT48RGlzcGxheVRleHQ+KEJvbmQgZXQgYWwuIDIwMTUsIENoZXVuZyBl
dCBhbC4gMjAxNiwgSmFjb3ggZXQgYWwuIDIwMTgsIFNjYW5uZWxsIGV0IGFsLiAyMDIwKTwvRGlz
cGxheVRleHQ+PHJlY29yZD48cmVjLW51bWJlcj44NTAzPC9yZWMtbnVtYmVyPjxmb3JlaWduLWtl
eXM+PGtleSBhcHA9IkVOIiBkYi1pZD0icHJ4cnp6dmR5MHgyczRlZTAwcXB4cHRhZHNzd2EwMnJ3
eDBwIiB0aW1lc3RhbXA9IjAiPjg1MDM8L2tleT48L2ZvcmVpZ24ta2V5cz48cmVmLXR5cGUgbmFt
ZT0iSm91cm5hbCBBcnRpY2xlIj4xNzwvcmVmLXR5cGU+PGNvbnRyaWJ1dG9ycz48YXV0aG9ycz48
YXV0aG9yPkJvbmQsIE5pY2hvbGFzIEEuPC9hdXRob3I+PGF1dGhvcj5Dcm9uaW4sIE1lZ2hhbiBG
LjwvYXV0aG9yPjxhdXRob3I+RnJlZWxhbmQsIEhvd2FyZDwvYXV0aG9yPjxhdXRob3I+TWFudHVh
LCBOYXRoYW48L2F1dGhvcj48L2F1dGhvcnM+PC9jb250cmlidXRvcnM+PHRpdGxlcz48dGl0bGU+
Q2F1c2VzIGFuZCBpbXBhY3RzIG9mIHRoZSAyMDE0IHdhcm0gYW5vbWFseSBpbiB0aGUgTkUgUGFj
aWZpYzwvdGl0bGU+PHNlY29uZGFyeS10aXRsZT5HZW9waHlzaWNhbCBSZXNlYXJjaCBMZXR0ZXJz
PC9zZWNvbmRhcnktdGl0bGU+PC90aXRsZXM+PHBlcmlvZGljYWw+PGZ1bGwtdGl0bGU+R2VvcGh5
c2ljYWwgUmVzZWFyY2ggTGV0dGVyczwvZnVsbC10aXRsZT48L3BlcmlvZGljYWw+PHBhZ2VzPjM0
MTQtMzQyMDwvcGFnZXM+PHZvbHVtZT40Mjwvdm9sdW1lPjxudW1iZXI+OTwvbnVtYmVyPjxkYXRl
cz48eWVhcj4yMDE1PC95ZWFyPjwvZGF0ZXM+PGlzYm4+MDA5NC04Mjc2PC9pc2JuPjx1cmxzPjxy
ZWxhdGVkLXVybHM+PHVybD5odHRwczovL2FndXB1YnMub25saW5lbGlicmFyeS53aWxleS5jb20v
ZG9pL2Ficy8xMC4xMDAyLzIwMTVHTDA2MzMwNjwvdXJsPjwvcmVsYXRlZC11cmxzPjwvdXJscz48
ZWxlY3Ryb25pYy1yZXNvdXJjZS1udW0+aHR0cHM6Ly9kb2kub3JnLzEwLjEwMDIvMjAxNUdMMDYz
MzA2PC9lbGVjdHJvbmljLXJlc291cmNlLW51bT48L3JlY29yZD48L0NpdGU+PENpdGU+PEF1dGhv
cj5KYWNveDwvQXV0aG9yPjxZZWFyPjIwMTg8L1llYXI+PFJlY051bT45MDYyPC9SZWNOdW0+PHJl
Y29yZD48cmVjLW51bWJlcj45MDYyPC9yZWMtbnVtYmVyPjxmb3JlaWduLWtleXM+PGtleSBhcHA9
IkVOIiBkYi1pZD0icHJ4cnp6dmR5MHgyczRlZTAwcXB4cHRhZHNzd2EwMnJ3eDBwIiB0aW1lc3Rh
bXA9IjE2NDczNTg1NjIiPjkwNjI8L2tleT48L2ZvcmVpZ24ta2V5cz48cmVmLXR5cGUgbmFtZT0i
Sm91cm5hbCBBcnRpY2xlIj4xNzwvcmVmLXR5cGU+PGNvbnRyaWJ1dG9ycz48YXV0aG9ycz48YXV0
aG9yPkphY294LCBNLiBHLjwvYXV0aG9yPjxhdXRob3I+QWxleGFuZGVyLCBNLiBBLjwvYXV0aG9y
PjxhdXRob3I+TWFudHVhLCBOLiBKLjwvYXV0aG9yPjxhdXRob3I+U2NvdHQsIEouIEQuPC9hdXRo
b3I+PGF1dGhvcj5IZXJ2aWV1eCwgRy48L2F1dGhvcj48YXV0aG9yPldlYmIsIFIuIFMuPC9hdXRo
b3I+PGF1dGhvcj5XZXJuZXIsIEYuIEUuPC9hdXRob3I+PC9hdXRob3JzPjwvY29udHJpYnV0b3Jz
PjxhdXRoLWFkZHJlc3M+VW5pdiBDYWxpZiBTYW50YSBDcnV6LCBJbnN0IE1hcmluZSBTY2ksIFNh
bnRhIENydXosIENBIDk1MDY0IFVTQSYjeEQ7Tk9BQSwgU291dGh3ZXN0IEZpc2hlcmllcyBTY2kg
Q3RyLCBFbnZpcm9ubSBSZXMgRGl2LCBNb250ZXJleSwgQ0EgOTM5NDAgVVNBJiN4RDtOT0FBLCBF
YXJ0aCBTeXN0IFJlcyBMYWIsIFBoeXMgU2NpIERpdiwgQm91bGRlciwgQ08gVVNBJiN4RDtOT0FB
LCBTb3V0aHdlc3QgRmlzaGVyaWVzIFNjaSBDdHIsIEZpc2hlcmllcyBFY29sIERpdiwgU2FudGEg
Q3J1eiwgQ0EgVVNBJiN4RDtVbml2IENvbG9yYWRvLCBDb29wZXJhdCBJbnN0IFJlcyBFbnZpcm9u
bSBTY2ksIEJvdWxkZXIsIENPIDgwMzA5IFVTQSYjeEQ7Tk9BQSBGaXNoZXJpZXMsIFNpbHZlciBT
cHJpbmcsIE1EIFVTQTwvYXV0aC1hZGRyZXNzPjx0aXRsZXM+PHRpdGxlPkZvcmNpbmcgb2YgTXVs
dGl5ZWFyIEV4dHJlbWUgT2NlYW4gVGVtcGVyYXR1cmVzIFRoYXQgSW1wYWN0ZWQgQ2FsaWZvcm5p
YSBDdXJyZW50IExpdmluZyBNYXJpbmUgUmVzb3VyY2VzIGluIDIwMTY8L3RpdGxlPjxzZWNvbmRh
cnktdGl0bGU+QnVsbGV0aW4gb2YgdGhlIEFtZXJpY2FuIE1ldGVvcm9sb2dpY2FsIFNvY2lldHk8
L3NlY29uZGFyeS10aXRsZT48YWx0LXRpdGxlPkIgQW0gTWV0ZW9yb2wgU29jPC9hbHQtdGl0bGU+
PC90aXRsZXM+PHBlcmlvZGljYWw+PGZ1bGwtdGl0bGU+QnVsbGV0aW4gb2YgdGhlIEFtZXJpY2Fu
IE1ldGVvcm9sb2dpY2FsIFNvY2lldHk8L2Z1bGwtdGl0bGU+PGFiYnItMT5CIEFtIE1ldGVvcm9s
IFNvYzwvYWJici0xPjwvcGVyaW9kaWNhbD48YWx0LXBlcmlvZGljYWw+PGZ1bGwtdGl0bGU+QnVs
bGV0aW4gb2YgdGhlIEFtZXJpY2FuIE1ldGVvcm9sb2dpY2FsIFNvY2lldHk8L2Z1bGwtdGl0bGU+
PGFiYnItMT5CIEFtIE1ldGVvcm9sIFNvYzwvYWJici0xPjwvYWx0LXBlcmlvZGljYWw+PHBhZ2Vz
PlMyNy1TMzM8L3BhZ2VzPjx2b2x1bWU+OTk8L3ZvbHVtZT48bnVtYmVyPjE8L251bWJlcj48a2V5
d29yZHM+PGtleXdvcmQ+c2VhLXN1cmZhY2UgdGVtcGVyYXR1cmVzPC9rZXl3b3JkPjxrZXl3b3Jk
Pm5vcnRoZWFzdCBwYWNpZmljPC9rZXl3b3JkPjxrZXl3b3JkPnNhbG1vbiBzdXJ2aXZhbDwva2V5
d29yZD48a2V5d29yZD5oZWF0LXdhdmU8L2tleXdvcmQ+PGtleXdvcmQ+ZWwtbmlubzwva2V5d29y
ZD48a2V5d29yZD5zYXRlbGxpdGU8L2tleXdvcmQ+PGtleXdvcmQ+YWVyb3NvbHM8L2tleXdvcmQ+
PGtleXdvcmQ+cmVjb3JkPC9rZXl3b3JkPjxrZXl3b3JkPmdhc2VzPC9rZXl3b3JkPjxrZXl3b3Jk
PmVuc288L2tleXdvcmQ+PC9rZXl3b3Jkcz48ZGF0ZXM+PHllYXI+MjAxODwveWVhcj48cHViLWRh
dGVzPjxkYXRlPkphbjwvZGF0ZT48L3B1Yi1kYXRlcz48L2RhdGVzPjxpc2JuPjAwMDMtMDAwNzwv
aXNibj48YWNjZXNzaW9uLW51bT5XT1M6MDAwNDI5MzE5MDAwMDA2PC9hY2Nlc3Npb24tbnVtPjx1
cmxzPjxyZWxhdGVkLXVybHM+PHVybD4mbHQ7R28gdG8gSVNJJmd0OzovL1dPUzowMDA0MjkzMTkw
MDAwMDY8L3VybD48L3JlbGF0ZWQtdXJscz48L3VybHM+PGVsZWN0cm9uaWMtcmVzb3VyY2UtbnVt
PjEwLjExNzUvQmFtcy1ELTE3LTAxMTkuMTwvZWxlY3Ryb25pYy1yZXNvdXJjZS1udW0+PGxhbmd1
YWdlPkVuZ2xpc2g8L2xhbmd1YWdlPjwvcmVjb3JkPjwvQ2l0ZT48Q2l0ZT48QXV0aG9yPkNoZXVu
ZzwvQXV0aG9yPjxZZWFyPjIwMTY8L1llYXI+PFJlY051bT42NjE5PC9SZWNOdW0+PHJlY29yZD48
cmVjLW51bWJlcj42NjE5PC9yZWMtbnVtYmVyPjxmb3JlaWduLWtleXM+PGtleSBhcHA9IkVOIiBk
Yi1pZD0icHJ4cnp6dmR5MHgyczRlZTAwcXB4cHRhZHNzd2EwMnJ3eDBwIiB0aW1lc3RhbXA9IjAi
PjY2MTk8L2tleT48L2ZvcmVpZ24ta2V5cz48cmVmLXR5cGUgbmFtZT0iSm91cm5hbCBBcnRpY2xl
Ij4xNzwvcmVmLXR5cGU+PGNvbnRyaWJ1dG9ycz48YXV0aG9ycz48YXV0aG9yPkNoZXVuZywgVy4g
Vy4gTC48L2F1dGhvcj48YXV0aG9yPkZyb2xpY2hlciwgVC4gTC48L2F1dGhvcj48YXV0aG9yPkFz
Y2gsIFIuIEcuPC9hdXRob3I+PGF1dGhvcj5Kb25lcywgTS4gQy48L2F1dGhvcj48YXV0aG9yPlBp
bnNreSwgTS4gTC48L2F1dGhvcj48YXV0aG9yPlJleWdvbmRlYXUsIEcuPC9hdXRob3I+PGF1dGhv
cj5Sb2RnZXJzLCBLLiBCLjwvYXV0aG9yPjxhdXRob3I+UnlrYWN6ZXdza2ksIFIuIFIuPC9hdXRo
b3I+PGF1dGhvcj5TYXJtaWVudG8sIEouIEwuPC9hdXRob3I+PGF1dGhvcj5TdG9jaywgQy48L2F1
dGhvcj48YXV0aG9yPldhdHNvbiwgSi4gUi48L2F1dGhvcj48L2F1dGhvcnM+PC9jb250cmlidXRv
cnM+PGF1dGgtYWRkcmVzcz5Vbml2IEJyaXRpc2ggQ29sdW1iaWEsIEluc3QgT2NlYW5zICZhbXA7
IEZpc2hlcmllcywgTmlwcG9uIEZkbiwgTmVyZXVzIFByb2dyYW0sQUVSTCwgMjIwMiBNYWluIE1h
bGwsIFZhbmNvdXZlciwgQkMgVjZUIDFaNCwgQ2FuYWRhJiN4RDtVbml2IEJyaXRpc2ggQ29sdW1i
aWEsIEluc3QgT2NlYW5zICZhbXA7IEZpc2hlcmllcywgQ2hhbmdpbmcgT2NlYW4gUmVzIFVuaXQs
IEFFUkwsIDIyMDIgTWFpbiBNYWxsLCBWYW5jb3V2ZXIsIEJDIFY2VCAxWjQsIENhbmFkYSYjeEQ7
U3dpc3MgRmVkIEluc3QgVGVjaG5vbCwgSW5zdCBCaW9nZW9jaGVtICZhbXA7IFBvbGx1dGFudCBE
eW5hbSwgRW52aXJvbm0gUGh5cywgWnVyaWNoLCBTd2l0emVybGFuZCYjeEQ7UHJpbmNldG9uIFVu
aXYsIEF0bW9zcGhlciAmYW1wOyBPY2VhbiBTY2kgUHJvZ3JhbSwgUHJpbmNldG9uLCBOSiAwODU0
NCBVU0EmI3hEO1J1dGdlcnMgU3RhdGUgVW5pdiwgRGVwdCBFY29sIEV2b2x1dCAmYW1wOyBOYXQg
UmVzb3VyY2VzLCBOZXcgQnJ1bnN3aWNrLCBOSiAwODkwMyBVU0EmI3hEO1VuaXYgUyBDYXJvbGlu
YSwgRGVwdCBCaW9sIFNjaSwgQ29sdW1iaWEsIFNDIDI5MjA4IFVTQSYjeEQ7VW5pdiBTIENhcm9s
aW5hLCBNYXJpbmUgU2NpIFByb2dyYW0sIENvbHVtYmlhLCBTQyAyOTIwOCBVU0EmI3hEO05PQUEs
IEdlb3BoeXMgRmx1aWQgRHluYW0gTGFiLCBQcmluY2V0b24sIE5KIFVTQSYjeEQ7U3RvY2tob2xt
IFVuaXYsIFN0b2NraG9sbSBSZXNpbGllbmNlIEN0ciwgUy0xMDY5MSBTdG9ja2hvbG0sIFN3ZWRl
bjwvYXV0aC1hZGRyZXNzPjx0aXRsZXM+PHRpdGxlPkJ1aWxkaW5nIGNvbmZpZGVuY2UgaW4gcHJv
amVjdGlvbnMgb2YgdGhlIHJlc3BvbnNlcyBvZiBsaXZpbmcgbWFyaW5lIHJlc291cmNlcyB0byBj
bGltYXRlIGNoYW5nZTwvdGl0bGU+PHNlY29uZGFyeS10aXRsZT5JY2VzIEpvdXJuYWwgb2YgTWFy
aW5lIFNjaWVuY2U8L3NlY29uZGFyeS10aXRsZT48YWx0LXRpdGxlPkljZXMgSiBNYXIgU2NpPC9h
bHQtdGl0bGU+PC90aXRsZXM+PHBlcmlvZGljYWw+PGZ1bGwtdGl0bGU+SUNFUyBKb3VybmFsIG9m
IE1hcmluZSBTY2llbmNlPC9mdWxsLXRpdGxlPjwvcGVyaW9kaWNhbD48cGFnZXM+MTI4My0xMjk2
PC9wYWdlcz48dm9sdW1lPjczPC92b2x1bWU+PG51bWJlcj41PC9udW1iZXI+PGRhdGVzPjx5ZWFy
PjIwMTY8L3llYXI+PHB1Yi1kYXRlcz48ZGF0ZT5NYXktSnVuPC9kYXRlPjwvcHViLWRhdGVzPjwv
ZGF0ZXM+PGlzYm4+MTA1NC0zMTM5PC9pc2JuPjxhY2Nlc3Npb24tbnVtPldPUzowMDAzNzg2NDAx
MDAwMDM8L2FjY2Vzc2lvbi1udW0+PHVybHM+PHJlbGF0ZWQtdXJscz48dXJsPiZsdDtHbyB0byBJ
U0kmZ3Q7Oi8vV09TOjAwMDM3ODY0MDEwMDAwMzwvdXJsPjwvcmVsYXRlZC11cmxzPjwvdXJscz48
ZWxlY3Ryb25pYy1yZXNvdXJjZS1udW0+MTAuMTA5My9pY2Vzam1zL2ZzdjI1MDwvZWxlY3Ryb25p
Yy1yZXNvdXJjZS1udW0+PGxhbmd1YWdlPkVuZ2xpc2g8L2xhbmd1YWdlPjwvcmVjb3JkPjwvQ2l0
ZT48Q2l0ZT48QXV0aG9yPlNjYW5uZWxsPC9BdXRob3I+PFllYXI+MjAyMDwvWWVhcj48UmVjTnVt
Pjg2OTM8L1JlY051bT48cmVjb3JkPjxyZWMtbnVtYmVyPjg2OTM8L3JlYy1udW1iZXI+PGZvcmVp
Z24ta2V5cz48a2V5IGFwcD0iRU4iIGRiLWlkPSJwcnhyenp2ZHkweDJzNGVlMDBxcHhwdGFkc3N3
YTAycnd4MHAiIHRpbWVzdGFtcD0iMCI+ODY5Mzwva2V5PjwvZm9yZWlnbi1rZXlzPjxyZWYtdHlw
ZSBuYW1lPSJKb3VybmFsIEFydGljbGUiPjE3PC9yZWYtdHlwZT48Y29udHJpYnV0b3JzPjxhdXRo
b3JzPjxhdXRob3I+U2Nhbm5lbGwsIEguIEEuPC9hdXRob3I+PGF1dGhvcj5Kb2huc29uLCBHLiBD
LjwvYXV0aG9yPjxhdXRob3I+VGhvbXBzb24sIEwuPC9hdXRob3I+PGF1dGhvcj5MeW1hbiwgSi4g
TS48L2F1dGhvcj48YXV0aG9yPlJpc2VyLCBTLiBDLjwvYXV0aG9yPjwvYXV0aG9ycz48L2NvbnRy
aWJ1dG9ycz48dGl0bGVzPjx0aXRsZT5TdWJzdXJmYWNlIEV2b2x1dGlvbiBhbmQgUGVyc2lzdGVu
Y2Ugb2YgTWFyaW5lIEhlYXR3YXZlcyBpbiB0aGUgTm9ydGhlYXN0IFBhY2lmaWM8L3RpdGxlPjxz
ZWNvbmRhcnktdGl0bGU+R2VvcGh5c2ljYWwgUmVzZWFyY2ggTGV0dGVyczwvc2Vjb25kYXJ5LXRp
dGxlPjwvdGl0bGVzPjxwZXJpb2RpY2FsPjxmdWxsLXRpdGxlPkdlb3BoeXNpY2FsIFJlc2VhcmNo
IExldHRlcnM8L2Z1bGwtdGl0bGU+PC9wZXJpb2RpY2FsPjxwYWdlcz5lMjAyMEdMMDkwNTQ4PC9w
YWdlcz48dm9sdW1lPjQ3PC92b2x1bWU+PG51bWJlcj4yMzwvbnVtYmVyPjxkYXRlcz48eWVhcj4y
MDIwPC95ZWFyPjwvZGF0ZXM+PGlzYm4+MDA5NC04Mjc2PC9pc2JuPjx1cmxzPjxyZWxhdGVkLXVy
bHM+PHVybD5odHRwczovL2FndXB1YnMub25saW5lbGlicmFyeS53aWxleS5jb20vZG9pL2Ficy8x
MC4xMDI5LzIwMjBHTDA5MDU0ODwvdXJsPjwvcmVsYXRlZC11cmxzPjwvdXJscz48ZWxlY3Ryb25p
Yy1yZXNvdXJjZS1udW0+aHR0cHM6Ly9kb2kub3JnLzEwLjEwMjkvMjAyMEdMMDkwNTQ4PC9lbGVj
dHJvbmljLXJlc291cmNlLW51bT48L3JlY29yZD48L0NpdGU+PC9FbmROb3RlPgB=
</w:fldData>
        </w:fldChar>
      </w:r>
      <w:r w:rsidR="00735927">
        <w:instrText xml:space="preserve"> ADDIN EN.CITE </w:instrText>
      </w:r>
      <w:r w:rsidR="00735927">
        <w:fldChar w:fldCharType="begin">
          <w:fldData xml:space="preserve">PEVuZE5vdGU+PENpdGU+PEF1dGhvcj5Cb25kPC9BdXRob3I+PFllYXI+MjAxNTwvWWVhcj48UmVj
TnVtPjg1MDM8L1JlY051bT48RGlzcGxheVRleHQ+KEJvbmQgZXQgYWwuIDIwMTUsIENoZXVuZyBl
dCBhbC4gMjAxNiwgSmFjb3ggZXQgYWwuIDIwMTgsIFNjYW5uZWxsIGV0IGFsLiAyMDIwKTwvRGlz
cGxheVRleHQ+PHJlY29yZD48cmVjLW51bWJlcj44NTAzPC9yZWMtbnVtYmVyPjxmb3JlaWduLWtl
eXM+PGtleSBhcHA9IkVOIiBkYi1pZD0icHJ4cnp6dmR5MHgyczRlZTAwcXB4cHRhZHNzd2EwMnJ3
eDBwIiB0aW1lc3RhbXA9IjAiPjg1MDM8L2tleT48L2ZvcmVpZ24ta2V5cz48cmVmLXR5cGUgbmFt
ZT0iSm91cm5hbCBBcnRpY2xlIj4xNzwvcmVmLXR5cGU+PGNvbnRyaWJ1dG9ycz48YXV0aG9ycz48
YXV0aG9yPkJvbmQsIE5pY2hvbGFzIEEuPC9hdXRob3I+PGF1dGhvcj5Dcm9uaW4sIE1lZ2hhbiBG
LjwvYXV0aG9yPjxhdXRob3I+RnJlZWxhbmQsIEhvd2FyZDwvYXV0aG9yPjxhdXRob3I+TWFudHVh
LCBOYXRoYW48L2F1dGhvcj48L2F1dGhvcnM+PC9jb250cmlidXRvcnM+PHRpdGxlcz48dGl0bGU+
Q2F1c2VzIGFuZCBpbXBhY3RzIG9mIHRoZSAyMDE0IHdhcm0gYW5vbWFseSBpbiB0aGUgTkUgUGFj
aWZpYzwvdGl0bGU+PHNlY29uZGFyeS10aXRsZT5HZW9waHlzaWNhbCBSZXNlYXJjaCBMZXR0ZXJz
PC9zZWNvbmRhcnktdGl0bGU+PC90aXRsZXM+PHBlcmlvZGljYWw+PGZ1bGwtdGl0bGU+R2VvcGh5
c2ljYWwgUmVzZWFyY2ggTGV0dGVyczwvZnVsbC10aXRsZT48L3BlcmlvZGljYWw+PHBhZ2VzPjM0
MTQtMzQyMDwvcGFnZXM+PHZvbHVtZT40Mjwvdm9sdW1lPjxudW1iZXI+OTwvbnVtYmVyPjxkYXRl
cz48eWVhcj4yMDE1PC95ZWFyPjwvZGF0ZXM+PGlzYm4+MDA5NC04Mjc2PC9pc2JuPjx1cmxzPjxy
ZWxhdGVkLXVybHM+PHVybD5odHRwczovL2FndXB1YnMub25saW5lbGlicmFyeS53aWxleS5jb20v
ZG9pL2Ficy8xMC4xMDAyLzIwMTVHTDA2MzMwNjwvdXJsPjwvcmVsYXRlZC11cmxzPjwvdXJscz48
ZWxlY3Ryb25pYy1yZXNvdXJjZS1udW0+aHR0cHM6Ly9kb2kub3JnLzEwLjEwMDIvMjAxNUdMMDYz
MzA2PC9lbGVjdHJvbmljLXJlc291cmNlLW51bT48L3JlY29yZD48L0NpdGU+PENpdGU+PEF1dGhv
cj5KYWNveDwvQXV0aG9yPjxZZWFyPjIwMTg8L1llYXI+PFJlY051bT45MDYyPC9SZWNOdW0+PHJl
Y29yZD48cmVjLW51bWJlcj45MDYyPC9yZWMtbnVtYmVyPjxmb3JlaWduLWtleXM+PGtleSBhcHA9
IkVOIiBkYi1pZD0icHJ4cnp6dmR5MHgyczRlZTAwcXB4cHRhZHNzd2EwMnJ3eDBwIiB0aW1lc3Rh
bXA9IjE2NDczNTg1NjIiPjkwNjI8L2tleT48L2ZvcmVpZ24ta2V5cz48cmVmLXR5cGUgbmFtZT0i
Sm91cm5hbCBBcnRpY2xlIj4xNzwvcmVmLXR5cGU+PGNvbnRyaWJ1dG9ycz48YXV0aG9ycz48YXV0
aG9yPkphY294LCBNLiBHLjwvYXV0aG9yPjxhdXRob3I+QWxleGFuZGVyLCBNLiBBLjwvYXV0aG9y
PjxhdXRob3I+TWFudHVhLCBOLiBKLjwvYXV0aG9yPjxhdXRob3I+U2NvdHQsIEouIEQuPC9hdXRo
b3I+PGF1dGhvcj5IZXJ2aWV1eCwgRy48L2F1dGhvcj48YXV0aG9yPldlYmIsIFIuIFMuPC9hdXRo
b3I+PGF1dGhvcj5XZXJuZXIsIEYuIEUuPC9hdXRob3I+PC9hdXRob3JzPjwvY29udHJpYnV0b3Jz
PjxhdXRoLWFkZHJlc3M+VW5pdiBDYWxpZiBTYW50YSBDcnV6LCBJbnN0IE1hcmluZSBTY2ksIFNh
bnRhIENydXosIENBIDk1MDY0IFVTQSYjeEQ7Tk9BQSwgU291dGh3ZXN0IEZpc2hlcmllcyBTY2kg
Q3RyLCBFbnZpcm9ubSBSZXMgRGl2LCBNb250ZXJleSwgQ0EgOTM5NDAgVVNBJiN4RDtOT0FBLCBF
YXJ0aCBTeXN0IFJlcyBMYWIsIFBoeXMgU2NpIERpdiwgQm91bGRlciwgQ08gVVNBJiN4RDtOT0FB
LCBTb3V0aHdlc3QgRmlzaGVyaWVzIFNjaSBDdHIsIEZpc2hlcmllcyBFY29sIERpdiwgU2FudGEg
Q3J1eiwgQ0EgVVNBJiN4RDtVbml2IENvbG9yYWRvLCBDb29wZXJhdCBJbnN0IFJlcyBFbnZpcm9u
bSBTY2ksIEJvdWxkZXIsIENPIDgwMzA5IFVTQSYjeEQ7Tk9BQSBGaXNoZXJpZXMsIFNpbHZlciBT
cHJpbmcsIE1EIFVTQTwvYXV0aC1hZGRyZXNzPjx0aXRsZXM+PHRpdGxlPkZvcmNpbmcgb2YgTXVs
dGl5ZWFyIEV4dHJlbWUgT2NlYW4gVGVtcGVyYXR1cmVzIFRoYXQgSW1wYWN0ZWQgQ2FsaWZvcm5p
YSBDdXJyZW50IExpdmluZyBNYXJpbmUgUmVzb3VyY2VzIGluIDIwMTY8L3RpdGxlPjxzZWNvbmRh
cnktdGl0bGU+QnVsbGV0aW4gb2YgdGhlIEFtZXJpY2FuIE1ldGVvcm9sb2dpY2FsIFNvY2lldHk8
L3NlY29uZGFyeS10aXRsZT48YWx0LXRpdGxlPkIgQW0gTWV0ZW9yb2wgU29jPC9hbHQtdGl0bGU+
PC90aXRsZXM+PHBlcmlvZGljYWw+PGZ1bGwtdGl0bGU+QnVsbGV0aW4gb2YgdGhlIEFtZXJpY2Fu
IE1ldGVvcm9sb2dpY2FsIFNvY2lldHk8L2Z1bGwtdGl0bGU+PGFiYnItMT5CIEFtIE1ldGVvcm9s
IFNvYzwvYWJici0xPjwvcGVyaW9kaWNhbD48YWx0LXBlcmlvZGljYWw+PGZ1bGwtdGl0bGU+QnVs
bGV0aW4gb2YgdGhlIEFtZXJpY2FuIE1ldGVvcm9sb2dpY2FsIFNvY2lldHk8L2Z1bGwtdGl0bGU+
PGFiYnItMT5CIEFtIE1ldGVvcm9sIFNvYzwvYWJici0xPjwvYWx0LXBlcmlvZGljYWw+PHBhZ2Vz
PlMyNy1TMzM8L3BhZ2VzPjx2b2x1bWU+OTk8L3ZvbHVtZT48bnVtYmVyPjE8L251bWJlcj48a2V5
d29yZHM+PGtleXdvcmQ+c2VhLXN1cmZhY2UgdGVtcGVyYXR1cmVzPC9rZXl3b3JkPjxrZXl3b3Jk
Pm5vcnRoZWFzdCBwYWNpZmljPC9rZXl3b3JkPjxrZXl3b3JkPnNhbG1vbiBzdXJ2aXZhbDwva2V5
d29yZD48a2V5d29yZD5oZWF0LXdhdmU8L2tleXdvcmQ+PGtleXdvcmQ+ZWwtbmlubzwva2V5d29y
ZD48a2V5d29yZD5zYXRlbGxpdGU8L2tleXdvcmQ+PGtleXdvcmQ+YWVyb3NvbHM8L2tleXdvcmQ+
PGtleXdvcmQ+cmVjb3JkPC9rZXl3b3JkPjxrZXl3b3JkPmdhc2VzPC9rZXl3b3JkPjxrZXl3b3Jk
PmVuc288L2tleXdvcmQ+PC9rZXl3b3Jkcz48ZGF0ZXM+PHllYXI+MjAxODwveWVhcj48cHViLWRh
dGVzPjxkYXRlPkphbjwvZGF0ZT48L3B1Yi1kYXRlcz48L2RhdGVzPjxpc2JuPjAwMDMtMDAwNzwv
aXNibj48YWNjZXNzaW9uLW51bT5XT1M6MDAwNDI5MzE5MDAwMDA2PC9hY2Nlc3Npb24tbnVtPjx1
cmxzPjxyZWxhdGVkLXVybHM+PHVybD4mbHQ7R28gdG8gSVNJJmd0OzovL1dPUzowMDA0MjkzMTkw
MDAwMDY8L3VybD48L3JlbGF0ZWQtdXJscz48L3VybHM+PGVsZWN0cm9uaWMtcmVzb3VyY2UtbnVt
PjEwLjExNzUvQmFtcy1ELTE3LTAxMTkuMTwvZWxlY3Ryb25pYy1yZXNvdXJjZS1udW0+PGxhbmd1
YWdlPkVuZ2xpc2g8L2xhbmd1YWdlPjwvcmVjb3JkPjwvQ2l0ZT48Q2l0ZT48QXV0aG9yPkNoZXVu
ZzwvQXV0aG9yPjxZZWFyPjIwMTY8L1llYXI+PFJlY051bT42NjE5PC9SZWNOdW0+PHJlY29yZD48
cmVjLW51bWJlcj42NjE5PC9yZWMtbnVtYmVyPjxmb3JlaWduLWtleXM+PGtleSBhcHA9IkVOIiBk
Yi1pZD0icHJ4cnp6dmR5MHgyczRlZTAwcXB4cHRhZHNzd2EwMnJ3eDBwIiB0aW1lc3RhbXA9IjAi
PjY2MTk8L2tleT48L2ZvcmVpZ24ta2V5cz48cmVmLXR5cGUgbmFtZT0iSm91cm5hbCBBcnRpY2xl
Ij4xNzwvcmVmLXR5cGU+PGNvbnRyaWJ1dG9ycz48YXV0aG9ycz48YXV0aG9yPkNoZXVuZywgVy4g
Vy4gTC48L2F1dGhvcj48YXV0aG9yPkZyb2xpY2hlciwgVC4gTC48L2F1dGhvcj48YXV0aG9yPkFz
Y2gsIFIuIEcuPC9hdXRob3I+PGF1dGhvcj5Kb25lcywgTS4gQy48L2F1dGhvcj48YXV0aG9yPlBp
bnNreSwgTS4gTC48L2F1dGhvcj48YXV0aG9yPlJleWdvbmRlYXUsIEcuPC9hdXRob3I+PGF1dGhv
cj5Sb2RnZXJzLCBLLiBCLjwvYXV0aG9yPjxhdXRob3I+UnlrYWN6ZXdza2ksIFIuIFIuPC9hdXRo
b3I+PGF1dGhvcj5TYXJtaWVudG8sIEouIEwuPC9hdXRob3I+PGF1dGhvcj5TdG9jaywgQy48L2F1
dGhvcj48YXV0aG9yPldhdHNvbiwgSi4gUi48L2F1dGhvcj48L2F1dGhvcnM+PC9jb250cmlidXRv
cnM+PGF1dGgtYWRkcmVzcz5Vbml2IEJyaXRpc2ggQ29sdW1iaWEsIEluc3QgT2NlYW5zICZhbXA7
IEZpc2hlcmllcywgTmlwcG9uIEZkbiwgTmVyZXVzIFByb2dyYW0sQUVSTCwgMjIwMiBNYWluIE1h
bGwsIFZhbmNvdXZlciwgQkMgVjZUIDFaNCwgQ2FuYWRhJiN4RDtVbml2IEJyaXRpc2ggQ29sdW1i
aWEsIEluc3QgT2NlYW5zICZhbXA7IEZpc2hlcmllcywgQ2hhbmdpbmcgT2NlYW4gUmVzIFVuaXQs
IEFFUkwsIDIyMDIgTWFpbiBNYWxsLCBWYW5jb3V2ZXIsIEJDIFY2VCAxWjQsIENhbmFkYSYjeEQ7
U3dpc3MgRmVkIEluc3QgVGVjaG5vbCwgSW5zdCBCaW9nZW9jaGVtICZhbXA7IFBvbGx1dGFudCBE
eW5hbSwgRW52aXJvbm0gUGh5cywgWnVyaWNoLCBTd2l0emVybGFuZCYjeEQ7UHJpbmNldG9uIFVu
aXYsIEF0bW9zcGhlciAmYW1wOyBPY2VhbiBTY2kgUHJvZ3JhbSwgUHJpbmNldG9uLCBOSiAwODU0
NCBVU0EmI3hEO1J1dGdlcnMgU3RhdGUgVW5pdiwgRGVwdCBFY29sIEV2b2x1dCAmYW1wOyBOYXQg
UmVzb3VyY2VzLCBOZXcgQnJ1bnN3aWNrLCBOSiAwODkwMyBVU0EmI3hEO1VuaXYgUyBDYXJvbGlu
YSwgRGVwdCBCaW9sIFNjaSwgQ29sdW1iaWEsIFNDIDI5MjA4IFVTQSYjeEQ7VW5pdiBTIENhcm9s
aW5hLCBNYXJpbmUgU2NpIFByb2dyYW0sIENvbHVtYmlhLCBTQyAyOTIwOCBVU0EmI3hEO05PQUEs
IEdlb3BoeXMgRmx1aWQgRHluYW0gTGFiLCBQcmluY2V0b24sIE5KIFVTQSYjeEQ7U3RvY2tob2xt
IFVuaXYsIFN0b2NraG9sbSBSZXNpbGllbmNlIEN0ciwgUy0xMDY5MSBTdG9ja2hvbG0sIFN3ZWRl
bjwvYXV0aC1hZGRyZXNzPjx0aXRsZXM+PHRpdGxlPkJ1aWxkaW5nIGNvbmZpZGVuY2UgaW4gcHJv
amVjdGlvbnMgb2YgdGhlIHJlc3BvbnNlcyBvZiBsaXZpbmcgbWFyaW5lIHJlc291cmNlcyB0byBj
bGltYXRlIGNoYW5nZTwvdGl0bGU+PHNlY29uZGFyeS10aXRsZT5JY2VzIEpvdXJuYWwgb2YgTWFy
aW5lIFNjaWVuY2U8L3NlY29uZGFyeS10aXRsZT48YWx0LXRpdGxlPkljZXMgSiBNYXIgU2NpPC9h
bHQtdGl0bGU+PC90aXRsZXM+PHBlcmlvZGljYWw+PGZ1bGwtdGl0bGU+SUNFUyBKb3VybmFsIG9m
IE1hcmluZSBTY2llbmNlPC9mdWxsLXRpdGxlPjwvcGVyaW9kaWNhbD48cGFnZXM+MTI4My0xMjk2
PC9wYWdlcz48dm9sdW1lPjczPC92b2x1bWU+PG51bWJlcj41PC9udW1iZXI+PGRhdGVzPjx5ZWFy
PjIwMTY8L3llYXI+PHB1Yi1kYXRlcz48ZGF0ZT5NYXktSnVuPC9kYXRlPjwvcHViLWRhdGVzPjwv
ZGF0ZXM+PGlzYm4+MTA1NC0zMTM5PC9pc2JuPjxhY2Nlc3Npb24tbnVtPldPUzowMDAzNzg2NDAx
MDAwMDM8L2FjY2Vzc2lvbi1udW0+PHVybHM+PHJlbGF0ZWQtdXJscz48dXJsPiZsdDtHbyB0byBJ
U0kmZ3Q7Oi8vV09TOjAwMDM3ODY0MDEwMDAwMzwvdXJsPjwvcmVsYXRlZC11cmxzPjwvdXJscz48
ZWxlY3Ryb25pYy1yZXNvdXJjZS1udW0+MTAuMTA5My9pY2Vzam1zL2ZzdjI1MDwvZWxlY3Ryb25p
Yy1yZXNvdXJjZS1udW0+PGxhbmd1YWdlPkVuZ2xpc2g8L2xhbmd1YWdlPjwvcmVjb3JkPjwvQ2l0
ZT48Q2l0ZT48QXV0aG9yPlNjYW5uZWxsPC9BdXRob3I+PFllYXI+MjAyMDwvWWVhcj48UmVjTnVt
Pjg2OTM8L1JlY051bT48cmVjb3JkPjxyZWMtbnVtYmVyPjg2OTM8L3JlYy1udW1iZXI+PGZvcmVp
Z24ta2V5cz48a2V5IGFwcD0iRU4iIGRiLWlkPSJwcnhyenp2ZHkweDJzNGVlMDBxcHhwdGFkc3N3
YTAycnd4MHAiIHRpbWVzdGFtcD0iMCI+ODY5Mzwva2V5PjwvZm9yZWlnbi1rZXlzPjxyZWYtdHlw
ZSBuYW1lPSJKb3VybmFsIEFydGljbGUiPjE3PC9yZWYtdHlwZT48Y29udHJpYnV0b3JzPjxhdXRo
b3JzPjxhdXRob3I+U2Nhbm5lbGwsIEguIEEuPC9hdXRob3I+PGF1dGhvcj5Kb2huc29uLCBHLiBD
LjwvYXV0aG9yPjxhdXRob3I+VGhvbXBzb24sIEwuPC9hdXRob3I+PGF1dGhvcj5MeW1hbiwgSi4g
TS48L2F1dGhvcj48YXV0aG9yPlJpc2VyLCBTLiBDLjwvYXV0aG9yPjwvYXV0aG9ycz48L2NvbnRy
aWJ1dG9ycz48dGl0bGVzPjx0aXRsZT5TdWJzdXJmYWNlIEV2b2x1dGlvbiBhbmQgUGVyc2lzdGVu
Y2Ugb2YgTWFyaW5lIEhlYXR3YXZlcyBpbiB0aGUgTm9ydGhlYXN0IFBhY2lmaWM8L3RpdGxlPjxz
ZWNvbmRhcnktdGl0bGU+R2VvcGh5c2ljYWwgUmVzZWFyY2ggTGV0dGVyczwvc2Vjb25kYXJ5LXRp
dGxlPjwvdGl0bGVzPjxwZXJpb2RpY2FsPjxmdWxsLXRpdGxlPkdlb3BoeXNpY2FsIFJlc2VhcmNo
IExldHRlcnM8L2Z1bGwtdGl0bGU+PC9wZXJpb2RpY2FsPjxwYWdlcz5lMjAyMEdMMDkwNTQ4PC9w
YWdlcz48dm9sdW1lPjQ3PC92b2x1bWU+PG51bWJlcj4yMzwvbnVtYmVyPjxkYXRlcz48eWVhcj4y
MDIwPC95ZWFyPjwvZGF0ZXM+PGlzYm4+MDA5NC04Mjc2PC9pc2JuPjx1cmxzPjxyZWxhdGVkLXVy
bHM+PHVybD5odHRwczovL2FndXB1YnMub25saW5lbGlicmFyeS53aWxleS5jb20vZG9pL2Ficy8x
MC4xMDI5LzIwMjBHTDA5MDU0ODwvdXJsPjwvcmVsYXRlZC11cmxzPjwvdXJscz48ZWxlY3Ryb25p
Yy1yZXNvdXJjZS1udW0+aHR0cHM6Ly9kb2kub3JnLzEwLjEwMjkvMjAyMEdMMDkwNTQ4PC9lbGVj
dHJvbmljLXJlc291cmNlLW51bT48L3JlY29yZD48L0NpdGU+PC9FbmROb3RlPgB=
</w:fldData>
        </w:fldChar>
      </w:r>
      <w:r w:rsidR="00735927">
        <w:instrText xml:space="preserve"> ADDIN EN.CITE.DATA </w:instrText>
      </w:r>
      <w:r w:rsidR="00735927">
        <w:fldChar w:fldCharType="end"/>
      </w:r>
      <w:r w:rsidR="00735927">
        <w:fldChar w:fldCharType="separate"/>
      </w:r>
      <w:r w:rsidR="00735927">
        <w:rPr>
          <w:noProof/>
        </w:rPr>
        <w:t>(Bond et al. 2015, Cheung et al. 2016, Jacox et al. 2018, Scannell et al. 2020)</w:t>
      </w:r>
      <w:r w:rsidR="00735927">
        <w:fldChar w:fldCharType="end"/>
      </w:r>
      <w:r>
        <w:t xml:space="preserve">. This MHW had profound effects on both the offshore and nearshore ecosystem </w:t>
      </w:r>
      <w:r w:rsidR="00735927">
        <w:fldChar w:fldCharType="begin">
          <w:fldData xml:space="preserve">PEVuZE5vdGU+PENpdGU+PEF1dGhvcj5DaGV1bmc8L0F1dGhvcj48WWVhcj4yMDIwPC9ZZWFyPjxS
ZWNOdW0+ODY5NDwvUmVjTnVtPjxEaXNwbGF5VGV4dD4oQ2F2b2xlIGV0IGFsLiAyMDE2LCBMb25o
YXJ0IGV0IGFsLiAyMDE5LCBNb3JnYW4gZXQgYWwuIDIwMTksIFNhbmZvcmQgZXQgYWwuIDIwMTks
IENoZXVuZyBhbmQgRnLDtmxpY2hlciAyMDIwKTwvRGlzcGxheVRleHQ+PHJlY29yZD48cmVjLW51
bWJlcj44Njk0PC9yZWMtbnVtYmVyPjxmb3JlaWduLWtleXM+PGtleSBhcHA9IkVOIiBkYi1pZD0i
cHJ4cnp6dmR5MHgyczRlZTAwcXB4cHRhZHNzd2EwMnJ3eDBwIiB0aW1lc3RhbXA9IjAiPjg2OTQ8
L2tleT48L2ZvcmVpZ24ta2V5cz48cmVmLXR5cGUgbmFtZT0iSm91cm5hbCBBcnRpY2xlIj4xNzwv
cmVmLXR5cGU+PGNvbnRyaWJ1dG9ycz48YXV0aG9ycz48YXV0aG9yPkNoZXVuZywgV2lsbGlhbSBX
LiBMLjwvYXV0aG9yPjxhdXRob3I+RnLDtmxpY2hlciwgVGhvbWFzIEwuPC9hdXRob3I+PC9hdXRo
b3JzPjwvY29udHJpYnV0b3JzPjx0aXRsZXM+PHRpdGxlPk1hcmluZSBoZWF0d2F2ZXMgZXhhY2Vy
YmF0ZSBjbGltYXRlIGNoYW5nZSBpbXBhY3RzIGZvciBmaXNoZXJpZXMgaW4gdGhlIG5vcnRoZWFz
dCBQYWNpZmljPC90aXRsZT48c2Vjb25kYXJ5LXRpdGxlPlNjaWVudGlmaWMgUmVwb3J0czwvc2Vj
b25kYXJ5LXRpdGxlPjwvdGl0bGVzPjxwYWdlcz42Njc4PC9wYWdlcz48dm9sdW1lPjEwPC92b2x1
bWU+PG51bWJlcj4xPC9udW1iZXI+PGRhdGVzPjx5ZWFyPjIwMjA8L3llYXI+PHB1Yi1kYXRlcz48
ZGF0ZT4yMDIwLzA0LzIxPC9kYXRlPjwvcHViLWRhdGVzPjwvZGF0ZXM+PGlzYm4+MjA0NS0yMzIy
PC9pc2JuPjx1cmxzPjxyZWxhdGVkLXVybHM+PHVybD5odHRwczovL2RvaS5vcmcvMTAuMTAzOC9z
NDE1OTgtMDIwLTYzNjUwLXo8L3VybD48L3JlbGF0ZWQtdXJscz48L3VybHM+PGVsZWN0cm9uaWMt
cmVzb3VyY2UtbnVtPjEwLjEwMzgvczQxNTk4LTAyMC02MzY1MC16PC9lbGVjdHJvbmljLXJlc291
cmNlLW51bT48L3JlY29yZD48L0NpdGU+PENpdGU+PEF1dGhvcj5DYXZvbGU8L0F1dGhvcj48WWVh
cj4yMDE2PC9ZZWFyPjxSZWNOdW0+OTA2MzwvUmVjTnVtPjxyZWNvcmQ+PHJlYy1udW1iZXI+OTA2
MzwvcmVjLW51bWJlcj48Zm9yZWlnbi1rZXlzPjxrZXkgYXBwPSJFTiIgZGItaWQ9InByeHJ6enZk
eTB4MnM0ZWUwMHFweHB0YWRzc3dhMDJyd3gwcCIgdGltZXN0YW1wPSIxNjQ3MzU4NzAxIj45MDYz
PC9rZXk+PC9mb3JlaWduLWtleXM+PHJlZi10eXBlIG5hbWU9IkpvdXJuYWwgQXJ0aWNsZSI+MTc8
L3JlZi10eXBlPjxjb250cmlidXRvcnM+PGF1dGhvcnM+PGF1dGhvcj5DYXZvbGUsIEwuIE0uPC9h
dXRob3I+PGF1dGhvcj5EZW1rbywgQS4gTS48L2F1dGhvcj48YXV0aG9yPkRpbmVyLCBSLiBFLjwv
YXV0aG9yPjxhdXRob3I+R2lkZGluZ3MsIEEuPC9hdXRob3I+PGF1dGhvcj5Lb2VzdGVyLCBJLjwv
YXV0aG9yPjxhdXRob3I+UGFnbmllbGxvLCBDLiBNLiBMLiBTLjwvYXV0aG9yPjxhdXRob3I+UGF1
bHNlbiwgTS4gTC48L2F1dGhvcj48YXV0aG9yPlJhbWlyZXotVmFsZGV6LCBBLjwvYXV0aG9yPjxh
dXRob3I+U2Nod2VuY2ssIFMuIE0uPC9hdXRob3I+PGF1dGhvcj5ZZW4sIE4uIEsuPC9hdXRob3I+
PGF1dGhvcj5aaWxsLCBNLiBFLjwvYXV0aG9yPjxhdXRob3I+RnJhbmtzLCBQLiBKLiBTLjwvYXV0
aG9yPjwvYXV0aG9ycz48L2NvbnRyaWJ1dG9ycz48YXV0aC1hZGRyZXNzPlVuaXYgQ2FsaWYgU2Fu
IERpZWdvLCBCaW9sIE9jZWFub2cgQ2xhc3MgU0lPMjgwLCBMYSBKb2xsYSwgQ0EgOTIwOTMgVVNB
JiN4RDtVbml2IENhbGlmIFNhbiBEaWVnbywgU2NyaXBwcyBJbnN0IE9jZWFub2csIExhIEpvbGxh
LCBDQSA5MjA5MyBVU0E8L2F1dGgtYWRkcmVzcz48dGl0bGVzPjx0aXRsZT5CaW9sb2dpY2FsIElt
cGFjdHMgb2YgdGhlIDIwMTMtMjAxNSBXYXJtLVdhdGVyIEFub21hbHkgaW4gdGhlIE5vcnRoZWFz
dCBQYWNpZmljPC90aXRsZT48c2Vjb25kYXJ5LXRpdGxlPk9jZWFub2dyYXBoeTwvc2Vjb25kYXJ5
LXRpdGxlPjxhbHQtdGl0bGU+T2NlYW5vZ3JhcGh5PC9hbHQtdGl0bGU+PC90aXRsZXM+PHBlcmlv
ZGljYWw+PGZ1bGwtdGl0bGU+T2NlYW5vZ3JhcGh5PC9mdWxsLXRpdGxlPjxhYmJyLTE+T2NlYW5v
Z3JhcGh5PC9hYmJyLTE+PC9wZXJpb2RpY2FsPjxhbHQtcGVyaW9kaWNhbD48ZnVsbC10aXRsZT5P
Y2Vhbm9ncmFwaHk8L2Z1bGwtdGl0bGU+PGFiYnItMT5PY2Vhbm9ncmFwaHk8L2FiYnItMT48L2Fs
dC1wZXJpb2RpY2FsPjxwYWdlcz4yNzMtMjg1PC9wYWdlcz48dm9sdW1lPjI5PC92b2x1bWU+PG51
bWJlcj4yPC9udW1iZXI+PGtleXdvcmRzPjxrZXl3b3JkPmVsLW5pbm88L2tleXdvcmQ+PGtleXdv
cmQ+Y2xpbWF0ZSByZWdpbWU8L2tleXdvcmQ+PGtleXdvcmQ+Y2FsaWZvcm5pYTwva2V5d29yZD48
a2V5d29yZD5kaXN0cmlidXRpb25zPC9rZXl3b3JkPjxrZXl3b3JkPmV2ZW50czwva2V5d29yZD48
a2V5d29yZD5maXNoZXM8L2tleXdvcmQ+PC9rZXl3b3Jkcz48ZGF0ZXM+PHllYXI+MjAxNjwveWVh
cj48cHViLWRhdGVzPjxkYXRlPkp1bjwvZGF0ZT48L3B1Yi1kYXRlcz48L2RhdGVzPjxpc2JuPjEw
NDItODI3NTwvaXNibj48YWNjZXNzaW9uLW51bT5XT1M6MDAwMzgwNTcyNTAwMDMwPC9hY2Nlc3Np
b24tbnVtPjx1cmxzPjxyZWxhdGVkLXVybHM+PHVybD4mbHQ7R28gdG8gSVNJJmd0OzovL1dPUzow
MDAzODA1NzI1MDAwMzA8L3VybD48L3JlbGF0ZWQtdXJscz48L3VybHM+PGVsZWN0cm9uaWMtcmVz
b3VyY2UtbnVtPjEwLjU2NzAvb2NlYW5vZy4yMDE2LjMyPC9lbGVjdHJvbmljLXJlc291cmNlLW51
bT48bGFuZ3VhZ2U+RW5nbGlzaDwvbGFuZ3VhZ2U+PC9yZWNvcmQ+PC9DaXRlPjxDaXRlPjxBdXRo
b3I+TW9yZ2FuPC9BdXRob3I+PFllYXI+MjAxOTwvWWVhcj48UmVjTnVtPjg2OTE8L1JlY051bT48
cmVjb3JkPjxyZWMtbnVtYmVyPjg2OTE8L3JlYy1udW1iZXI+PGZvcmVpZ24ta2V5cz48a2V5IGFw
cD0iRU4iIGRiLWlkPSJwcnhyenp2ZHkweDJzNGVlMDBxcHhwdGFkc3N3YTAycnd4MHAiIHRpbWVz
dGFtcD0iMCI+ODY5MTwva2V5PjwvZm9yZWlnbi1rZXlzPjxyZWYtdHlwZSBuYW1lPSJKb3VybmFs
IEFydGljbGUiPjE3PC9yZWYtdHlwZT48Y29udHJpYnV0b3JzPjxhdXRob3JzPjxhdXRob3I+TW9y
Z2FuLCBDaGVyeWwgQS48L2F1dGhvcj48YXV0aG9yPkJlY2ttYW4sIEJyaWFuIFIuPC9hdXRob3I+
PGF1dGhvcj5XZWl0a2FtcCwgTGF1cmllIEEuPC9hdXRob3I+PGF1dGhvcj5GcmVzaCwgS3VydCBM
LjwvYXV0aG9yPjwvYXV0aG9ycz48L2NvbnRyaWJ1dG9ycz48dGl0bGVzPjx0aXRsZT5SZWNlbnQg
RWNvc3lzdGVtIERpc3R1cmJhbmNlIGluIHRoZSBOb3J0aGVybiBDYWxpZm9ybmlhIEN1cnJlbnQ8
L3RpdGxlPjxzZWNvbmRhcnktdGl0bGU+RmlzaGVyaWVzPC9zZWNvbmRhcnktdGl0bGU+PC90aXRs
ZXM+PHBlcmlvZGljYWw+PGZ1bGwtdGl0bGU+RmlzaGVyaWVzPC9mdWxsLXRpdGxlPjwvcGVyaW9k
aWNhbD48cGFnZXM+NDY1LTQ3NDwvcGFnZXM+PHZvbHVtZT40NDwvdm9sdW1lPjxudW1iZXI+MTA8
L251bWJlcj48ZGF0ZXM+PHllYXI+MjAxOTwveWVhcj48L2RhdGVzPjxpc2JuPjAzNjMtMjQxNTwv
aXNibj48dXJscz48cmVsYXRlZC11cmxzPjx1cmw+aHR0cHM6Ly9hZnNwdWJzLm9ubGluZWxpYnJh
cnkud2lsZXkuY29tL2RvaS9hYnMvMTAuMTAwMi9mc2guMTAyNzM8L3VybD48L3JlbGF0ZWQtdXJs
cz48L3VybHM+PGVsZWN0cm9uaWMtcmVzb3VyY2UtbnVtPmh0dHBzOi8vZG9pLm9yZy8xMC4xMDAy
L2ZzaC4xMDI3MzwvZWxlY3Ryb25pYy1yZXNvdXJjZS1udW0+PC9yZWNvcmQ+PC9DaXRlPjxDaXRl
PjxBdXRob3I+U2FuZm9yZDwvQXV0aG9yPjxZZWFyPjIwMTk8L1llYXI+PFJlY051bT44Njc1PC9S
ZWNOdW0+PHJlY29yZD48cmVjLW51bWJlcj44Njc1PC9yZWMtbnVtYmVyPjxmb3JlaWduLWtleXM+
PGtleSBhcHA9IkVOIiBkYi1pZD0icHJ4cnp6dmR5MHgyczRlZTAwcXB4cHRhZHNzd2EwMnJ3eDBw
IiB0aW1lc3RhbXA9IjAiPjg2NzU8L2tleT48L2ZvcmVpZ24ta2V5cz48cmVmLXR5cGUgbmFtZT0i
Sm91cm5hbCBBcnRpY2xlIj4xNzwvcmVmLXR5cGU+PGNvbnRyaWJ1dG9ycz48YXV0aG9ycz48YXV0
aG9yPlNhbmZvcmQsIEVyaWM8L2F1dGhvcj48YXV0aG9yPlNvbmVzLCBKYWNxdWVsaW5lIEwuPC9h
dXRob3I+PGF1dGhvcj5HYXJjw61hLVJleWVzLCBNYXJpc29sPC9hdXRob3I+PGF1dGhvcj5Hb2Rk
YXJkLCBKZWZmcmV5IEguIFIuPC9hdXRob3I+PGF1dGhvcj5MYXJnaWVyLCBKb2huIEwuPC9hdXRo
b3I+PC9hdXRob3JzPjwvY29udHJpYnV0b3JzPjx0aXRsZXM+PHRpdGxlPldpZGVzcHJlYWQgc2hp
ZnRzIGluIHRoZSBjb2FzdGFsIGJpb3RhIG9mIG5vcnRoZXJuIENhbGlmb3JuaWEgZHVyaW5nIHRo
ZSAyMDE04oCTMjAxNiBtYXJpbmUgaGVhdHdhdmVzPC90aXRsZT48c2Vjb25kYXJ5LXRpdGxlPlNj
aWVudGlmaWMgUmVwb3J0czwvc2Vjb25kYXJ5LXRpdGxlPjwvdGl0bGVzPjxwYWdlcz40MjE2PC9w
YWdlcz48dm9sdW1lPjk8L3ZvbHVtZT48bnVtYmVyPjE8L251bWJlcj48ZGF0ZXM+PHllYXI+MjAx
OTwveWVhcj48cHViLWRhdGVzPjxkYXRlPjIwMTkvMDMvMTI8L2RhdGU+PC9wdWItZGF0ZXM+PC9k
YXRlcz48aXNibj4yMDQ1LTIzMjI8L2lzYm4+PHVybHM+PHJlbGF0ZWQtdXJscz48dXJsPmh0dHBz
Oi8vZG9pLm9yZy8xMC4xMDM4L3M0MTU5OC0wMTktNDA3ODQtMzwvdXJsPjwvcmVsYXRlZC11cmxz
PjwvdXJscz48ZWxlY3Ryb25pYy1yZXNvdXJjZS1udW0+MTAuMTAzOC9zNDE1OTgtMDE5LTQwNzg0
LTM8L2VsZWN0cm9uaWMtcmVzb3VyY2UtbnVtPjwvcmVjb3JkPjwvQ2l0ZT48Q2l0ZT48QXV0aG9y
PkxvbmhhcnQ8L0F1dGhvcj48WWVhcj4yMDE5PC9ZZWFyPjxSZWNOdW0+OTExMDwvUmVjTnVtPjxy
ZWNvcmQ+PHJlYy1udW1iZXI+OTExMDwvcmVjLW51bWJlcj48Zm9yZWlnbi1rZXlzPjxrZXkgYXBw
PSJFTiIgZGItaWQ9InByeHJ6enZkeTB4MnM0ZWUwMHFweHB0YWRzc3dhMDJyd3gwcCIgdGltZXN0
YW1wPSIxNjQ3ODk2ODQ0Ij45MTEwPC9rZXk+PC9mb3JlaWduLWtleXM+PHJlZi10eXBlIG5hbWU9
IkpvdXJuYWwgQXJ0aWNsZSI+MTc8L3JlZi10eXBlPjxjb250cmlidXRvcnM+PGF1dGhvcnM+PGF1
dGhvcj5Mb25oYXJ0LCBTdGV2ZSBJLjwvYXV0aG9yPjxhdXRob3I+SmVwcGVzZW4sIFJpa2tlPC9h
dXRob3I+PGF1dGhvcj5CZWFzLUx1bmEsIFJvZHJpZ288L2F1dGhvcj48YXV0aG9yPkNyb29rcywg
SmVmZnJleSBBLjwvYXV0aG9yPjxhdXRob3I+TG9yZGEsIEp1bGlvPC9hdXRob3I+PC9hdXRob3Jz
PjwvY29udHJpYnV0b3JzPjx0aXRsZXM+PHRpdGxlPlNoaWZ0cyBpbiB0aGUgZGlzdHJpYnV0aW9u
IGFuZCBhYnVuZGFuY2Ugb2YgY29hc3RhbCBtYXJpbmUgc3BlY2llcyBhbG9uZyB0aGUgZWFzdGVy
biBQYWNpZmljIE9jZWFuIGR1cmluZyBtYXJpbmUgaGVhdHdhdmVzIGZyb20gMjAxMyB0byAyMDE4
PC90aXRsZT48c2Vjb25kYXJ5LXRpdGxlPk1hcmluZSBCaW9kaXZlcnNpdHkgUmVjb3Jkczwvc2Vj
b25kYXJ5LXRpdGxlPjwvdGl0bGVzPjxwZXJpb2RpY2FsPjxmdWxsLXRpdGxlPk1hcmluZSBCaW9k
aXZlcnNpdHkgUmVjb3JkczwvZnVsbC10aXRsZT48L3BlcmlvZGljYWw+PHBhZ2VzPjEzPC9wYWdl
cz48dm9sdW1lPjEyPC92b2x1bWU+PG51bWJlcj4xPC9udW1iZXI+PGRhdGVzPjx5ZWFyPjIwMTk8
L3llYXI+PHB1Yi1kYXRlcz48ZGF0ZT4yMDE5LzA3LzE4PC9kYXRlPjwvcHViLWRhdGVzPjwvZGF0
ZXM+PGlzYm4+MTc1NS0yNjcyPC9pc2JuPjx1cmxzPjxyZWxhdGVkLXVybHM+PHVybD5odHRwczov
L2RvaS5vcmcvMTAuMTE4Ni9zNDEyMDAtMDE5LTAxNzEtODwvdXJsPjwvcmVsYXRlZC11cmxzPjwv
dXJscz48ZWxlY3Ryb25pYy1yZXNvdXJjZS1udW0+MTAuMTE4Ni9zNDEyMDAtMDE5LTAxNzEtODwv
ZWxlY3Ryb25pYy1yZXNvdXJjZS1udW0+PC9yZWNvcmQ+PC9DaXRlPjwvRW5kTm90ZT4A
</w:fldData>
        </w:fldChar>
      </w:r>
      <w:r w:rsidR="00735927">
        <w:instrText xml:space="preserve"> ADDIN EN.CITE </w:instrText>
      </w:r>
      <w:r w:rsidR="00735927">
        <w:fldChar w:fldCharType="begin">
          <w:fldData xml:space="preserve">PEVuZE5vdGU+PENpdGU+PEF1dGhvcj5DaGV1bmc8L0F1dGhvcj48WWVhcj4yMDIwPC9ZZWFyPjxS
ZWNOdW0+ODY5NDwvUmVjTnVtPjxEaXNwbGF5VGV4dD4oQ2F2b2xlIGV0IGFsLiAyMDE2LCBMb25o
YXJ0IGV0IGFsLiAyMDE5LCBNb3JnYW4gZXQgYWwuIDIwMTksIFNhbmZvcmQgZXQgYWwuIDIwMTks
IENoZXVuZyBhbmQgRnLDtmxpY2hlciAyMDIwKTwvRGlzcGxheVRleHQ+PHJlY29yZD48cmVjLW51
bWJlcj44Njk0PC9yZWMtbnVtYmVyPjxmb3JlaWduLWtleXM+PGtleSBhcHA9IkVOIiBkYi1pZD0i
cHJ4cnp6dmR5MHgyczRlZTAwcXB4cHRhZHNzd2EwMnJ3eDBwIiB0aW1lc3RhbXA9IjAiPjg2OTQ8
L2tleT48L2ZvcmVpZ24ta2V5cz48cmVmLXR5cGUgbmFtZT0iSm91cm5hbCBBcnRpY2xlIj4xNzwv
cmVmLXR5cGU+PGNvbnRyaWJ1dG9ycz48YXV0aG9ycz48YXV0aG9yPkNoZXVuZywgV2lsbGlhbSBX
LiBMLjwvYXV0aG9yPjxhdXRob3I+RnLDtmxpY2hlciwgVGhvbWFzIEwuPC9hdXRob3I+PC9hdXRo
b3JzPjwvY29udHJpYnV0b3JzPjx0aXRsZXM+PHRpdGxlPk1hcmluZSBoZWF0d2F2ZXMgZXhhY2Vy
YmF0ZSBjbGltYXRlIGNoYW5nZSBpbXBhY3RzIGZvciBmaXNoZXJpZXMgaW4gdGhlIG5vcnRoZWFz
dCBQYWNpZmljPC90aXRsZT48c2Vjb25kYXJ5LXRpdGxlPlNjaWVudGlmaWMgUmVwb3J0czwvc2Vj
b25kYXJ5LXRpdGxlPjwvdGl0bGVzPjxwYWdlcz42Njc4PC9wYWdlcz48dm9sdW1lPjEwPC92b2x1
bWU+PG51bWJlcj4xPC9udW1iZXI+PGRhdGVzPjx5ZWFyPjIwMjA8L3llYXI+PHB1Yi1kYXRlcz48
ZGF0ZT4yMDIwLzA0LzIxPC9kYXRlPjwvcHViLWRhdGVzPjwvZGF0ZXM+PGlzYm4+MjA0NS0yMzIy
PC9pc2JuPjx1cmxzPjxyZWxhdGVkLXVybHM+PHVybD5odHRwczovL2RvaS5vcmcvMTAuMTAzOC9z
NDE1OTgtMDIwLTYzNjUwLXo8L3VybD48L3JlbGF0ZWQtdXJscz48L3VybHM+PGVsZWN0cm9uaWMt
cmVzb3VyY2UtbnVtPjEwLjEwMzgvczQxNTk4LTAyMC02MzY1MC16PC9lbGVjdHJvbmljLXJlc291
cmNlLW51bT48L3JlY29yZD48L0NpdGU+PENpdGU+PEF1dGhvcj5DYXZvbGU8L0F1dGhvcj48WWVh
cj4yMDE2PC9ZZWFyPjxSZWNOdW0+OTA2MzwvUmVjTnVtPjxyZWNvcmQ+PHJlYy1udW1iZXI+OTA2
MzwvcmVjLW51bWJlcj48Zm9yZWlnbi1rZXlzPjxrZXkgYXBwPSJFTiIgZGItaWQ9InByeHJ6enZk
eTB4MnM0ZWUwMHFweHB0YWRzc3dhMDJyd3gwcCIgdGltZXN0YW1wPSIxNjQ3MzU4NzAxIj45MDYz
PC9rZXk+PC9mb3JlaWduLWtleXM+PHJlZi10eXBlIG5hbWU9IkpvdXJuYWwgQXJ0aWNsZSI+MTc8
L3JlZi10eXBlPjxjb250cmlidXRvcnM+PGF1dGhvcnM+PGF1dGhvcj5DYXZvbGUsIEwuIE0uPC9h
dXRob3I+PGF1dGhvcj5EZW1rbywgQS4gTS48L2F1dGhvcj48YXV0aG9yPkRpbmVyLCBSLiBFLjwv
YXV0aG9yPjxhdXRob3I+R2lkZGluZ3MsIEEuPC9hdXRob3I+PGF1dGhvcj5Lb2VzdGVyLCBJLjwv
YXV0aG9yPjxhdXRob3I+UGFnbmllbGxvLCBDLiBNLiBMLiBTLjwvYXV0aG9yPjxhdXRob3I+UGF1
bHNlbiwgTS4gTC48L2F1dGhvcj48YXV0aG9yPlJhbWlyZXotVmFsZGV6LCBBLjwvYXV0aG9yPjxh
dXRob3I+U2Nod2VuY2ssIFMuIE0uPC9hdXRob3I+PGF1dGhvcj5ZZW4sIE4uIEsuPC9hdXRob3I+
PGF1dGhvcj5aaWxsLCBNLiBFLjwvYXV0aG9yPjxhdXRob3I+RnJhbmtzLCBQLiBKLiBTLjwvYXV0
aG9yPjwvYXV0aG9ycz48L2NvbnRyaWJ1dG9ycz48YXV0aC1hZGRyZXNzPlVuaXYgQ2FsaWYgU2Fu
IERpZWdvLCBCaW9sIE9jZWFub2cgQ2xhc3MgU0lPMjgwLCBMYSBKb2xsYSwgQ0EgOTIwOTMgVVNB
JiN4RDtVbml2IENhbGlmIFNhbiBEaWVnbywgU2NyaXBwcyBJbnN0IE9jZWFub2csIExhIEpvbGxh
LCBDQSA5MjA5MyBVU0E8L2F1dGgtYWRkcmVzcz48dGl0bGVzPjx0aXRsZT5CaW9sb2dpY2FsIElt
cGFjdHMgb2YgdGhlIDIwMTMtMjAxNSBXYXJtLVdhdGVyIEFub21hbHkgaW4gdGhlIE5vcnRoZWFz
dCBQYWNpZmljPC90aXRsZT48c2Vjb25kYXJ5LXRpdGxlPk9jZWFub2dyYXBoeTwvc2Vjb25kYXJ5
LXRpdGxlPjxhbHQtdGl0bGU+T2NlYW5vZ3JhcGh5PC9hbHQtdGl0bGU+PC90aXRsZXM+PHBlcmlv
ZGljYWw+PGZ1bGwtdGl0bGU+T2NlYW5vZ3JhcGh5PC9mdWxsLXRpdGxlPjxhYmJyLTE+T2NlYW5v
Z3JhcGh5PC9hYmJyLTE+PC9wZXJpb2RpY2FsPjxhbHQtcGVyaW9kaWNhbD48ZnVsbC10aXRsZT5P
Y2Vhbm9ncmFwaHk8L2Z1bGwtdGl0bGU+PGFiYnItMT5PY2Vhbm9ncmFwaHk8L2FiYnItMT48L2Fs
dC1wZXJpb2RpY2FsPjxwYWdlcz4yNzMtMjg1PC9wYWdlcz48dm9sdW1lPjI5PC92b2x1bWU+PG51
bWJlcj4yPC9udW1iZXI+PGtleXdvcmRzPjxrZXl3b3JkPmVsLW5pbm88L2tleXdvcmQ+PGtleXdv
cmQ+Y2xpbWF0ZSByZWdpbWU8L2tleXdvcmQ+PGtleXdvcmQ+Y2FsaWZvcm5pYTwva2V5d29yZD48
a2V5d29yZD5kaXN0cmlidXRpb25zPC9rZXl3b3JkPjxrZXl3b3JkPmV2ZW50czwva2V5d29yZD48
a2V5d29yZD5maXNoZXM8L2tleXdvcmQ+PC9rZXl3b3Jkcz48ZGF0ZXM+PHllYXI+MjAxNjwveWVh
cj48cHViLWRhdGVzPjxkYXRlPkp1bjwvZGF0ZT48L3B1Yi1kYXRlcz48L2RhdGVzPjxpc2JuPjEw
NDItODI3NTwvaXNibj48YWNjZXNzaW9uLW51bT5XT1M6MDAwMzgwNTcyNTAwMDMwPC9hY2Nlc3Np
b24tbnVtPjx1cmxzPjxyZWxhdGVkLXVybHM+PHVybD4mbHQ7R28gdG8gSVNJJmd0OzovL1dPUzow
MDAzODA1NzI1MDAwMzA8L3VybD48L3JlbGF0ZWQtdXJscz48L3VybHM+PGVsZWN0cm9uaWMtcmVz
b3VyY2UtbnVtPjEwLjU2NzAvb2NlYW5vZy4yMDE2LjMyPC9lbGVjdHJvbmljLXJlc291cmNlLW51
bT48bGFuZ3VhZ2U+RW5nbGlzaDwvbGFuZ3VhZ2U+PC9yZWNvcmQ+PC9DaXRlPjxDaXRlPjxBdXRo
b3I+TW9yZ2FuPC9BdXRob3I+PFllYXI+MjAxOTwvWWVhcj48UmVjTnVtPjg2OTE8L1JlY051bT48
cmVjb3JkPjxyZWMtbnVtYmVyPjg2OTE8L3JlYy1udW1iZXI+PGZvcmVpZ24ta2V5cz48a2V5IGFw
cD0iRU4iIGRiLWlkPSJwcnhyenp2ZHkweDJzNGVlMDBxcHhwdGFkc3N3YTAycnd4MHAiIHRpbWVz
dGFtcD0iMCI+ODY5MTwva2V5PjwvZm9yZWlnbi1rZXlzPjxyZWYtdHlwZSBuYW1lPSJKb3VybmFs
IEFydGljbGUiPjE3PC9yZWYtdHlwZT48Y29udHJpYnV0b3JzPjxhdXRob3JzPjxhdXRob3I+TW9y
Z2FuLCBDaGVyeWwgQS48L2F1dGhvcj48YXV0aG9yPkJlY2ttYW4sIEJyaWFuIFIuPC9hdXRob3I+
PGF1dGhvcj5XZWl0a2FtcCwgTGF1cmllIEEuPC9hdXRob3I+PGF1dGhvcj5GcmVzaCwgS3VydCBM
LjwvYXV0aG9yPjwvYXV0aG9ycz48L2NvbnRyaWJ1dG9ycz48dGl0bGVzPjx0aXRsZT5SZWNlbnQg
RWNvc3lzdGVtIERpc3R1cmJhbmNlIGluIHRoZSBOb3J0aGVybiBDYWxpZm9ybmlhIEN1cnJlbnQ8
L3RpdGxlPjxzZWNvbmRhcnktdGl0bGU+RmlzaGVyaWVzPC9zZWNvbmRhcnktdGl0bGU+PC90aXRs
ZXM+PHBlcmlvZGljYWw+PGZ1bGwtdGl0bGU+RmlzaGVyaWVzPC9mdWxsLXRpdGxlPjwvcGVyaW9k
aWNhbD48cGFnZXM+NDY1LTQ3NDwvcGFnZXM+PHZvbHVtZT40NDwvdm9sdW1lPjxudW1iZXI+MTA8
L251bWJlcj48ZGF0ZXM+PHllYXI+MjAxOTwveWVhcj48L2RhdGVzPjxpc2JuPjAzNjMtMjQxNTwv
aXNibj48dXJscz48cmVsYXRlZC11cmxzPjx1cmw+aHR0cHM6Ly9hZnNwdWJzLm9ubGluZWxpYnJh
cnkud2lsZXkuY29tL2RvaS9hYnMvMTAuMTAwMi9mc2guMTAyNzM8L3VybD48L3JlbGF0ZWQtdXJs
cz48L3VybHM+PGVsZWN0cm9uaWMtcmVzb3VyY2UtbnVtPmh0dHBzOi8vZG9pLm9yZy8xMC4xMDAy
L2ZzaC4xMDI3MzwvZWxlY3Ryb25pYy1yZXNvdXJjZS1udW0+PC9yZWNvcmQ+PC9DaXRlPjxDaXRl
PjxBdXRob3I+U2FuZm9yZDwvQXV0aG9yPjxZZWFyPjIwMTk8L1llYXI+PFJlY051bT44Njc1PC9S
ZWNOdW0+PHJlY29yZD48cmVjLW51bWJlcj44Njc1PC9yZWMtbnVtYmVyPjxmb3JlaWduLWtleXM+
PGtleSBhcHA9IkVOIiBkYi1pZD0icHJ4cnp6dmR5MHgyczRlZTAwcXB4cHRhZHNzd2EwMnJ3eDBw
IiB0aW1lc3RhbXA9IjAiPjg2NzU8L2tleT48L2ZvcmVpZ24ta2V5cz48cmVmLXR5cGUgbmFtZT0i
Sm91cm5hbCBBcnRpY2xlIj4xNzwvcmVmLXR5cGU+PGNvbnRyaWJ1dG9ycz48YXV0aG9ycz48YXV0
aG9yPlNhbmZvcmQsIEVyaWM8L2F1dGhvcj48YXV0aG9yPlNvbmVzLCBKYWNxdWVsaW5lIEwuPC9h
dXRob3I+PGF1dGhvcj5HYXJjw61hLVJleWVzLCBNYXJpc29sPC9hdXRob3I+PGF1dGhvcj5Hb2Rk
YXJkLCBKZWZmcmV5IEguIFIuPC9hdXRob3I+PGF1dGhvcj5MYXJnaWVyLCBKb2huIEwuPC9hdXRo
b3I+PC9hdXRob3JzPjwvY29udHJpYnV0b3JzPjx0aXRsZXM+PHRpdGxlPldpZGVzcHJlYWQgc2hp
ZnRzIGluIHRoZSBjb2FzdGFsIGJpb3RhIG9mIG5vcnRoZXJuIENhbGlmb3JuaWEgZHVyaW5nIHRo
ZSAyMDE04oCTMjAxNiBtYXJpbmUgaGVhdHdhdmVzPC90aXRsZT48c2Vjb25kYXJ5LXRpdGxlPlNj
aWVudGlmaWMgUmVwb3J0czwvc2Vjb25kYXJ5LXRpdGxlPjwvdGl0bGVzPjxwYWdlcz40MjE2PC9w
YWdlcz48dm9sdW1lPjk8L3ZvbHVtZT48bnVtYmVyPjE8L251bWJlcj48ZGF0ZXM+PHllYXI+MjAx
OTwveWVhcj48cHViLWRhdGVzPjxkYXRlPjIwMTkvMDMvMTI8L2RhdGU+PC9wdWItZGF0ZXM+PC9k
YXRlcz48aXNibj4yMDQ1LTIzMjI8L2lzYm4+PHVybHM+PHJlbGF0ZWQtdXJscz48dXJsPmh0dHBz
Oi8vZG9pLm9yZy8xMC4xMDM4L3M0MTU5OC0wMTktNDA3ODQtMzwvdXJsPjwvcmVsYXRlZC11cmxz
PjwvdXJscz48ZWxlY3Ryb25pYy1yZXNvdXJjZS1udW0+MTAuMTAzOC9zNDE1OTgtMDE5LTQwNzg0
LTM8L2VsZWN0cm9uaWMtcmVzb3VyY2UtbnVtPjwvcmVjb3JkPjwvQ2l0ZT48Q2l0ZT48QXV0aG9y
PkxvbmhhcnQ8L0F1dGhvcj48WWVhcj4yMDE5PC9ZZWFyPjxSZWNOdW0+OTExMDwvUmVjTnVtPjxy
ZWNvcmQ+PHJlYy1udW1iZXI+OTExMDwvcmVjLW51bWJlcj48Zm9yZWlnbi1rZXlzPjxrZXkgYXBw
PSJFTiIgZGItaWQ9InByeHJ6enZkeTB4MnM0ZWUwMHFweHB0YWRzc3dhMDJyd3gwcCIgdGltZXN0
YW1wPSIxNjQ3ODk2ODQ0Ij45MTEwPC9rZXk+PC9mb3JlaWduLWtleXM+PHJlZi10eXBlIG5hbWU9
IkpvdXJuYWwgQXJ0aWNsZSI+MTc8L3JlZi10eXBlPjxjb250cmlidXRvcnM+PGF1dGhvcnM+PGF1
dGhvcj5Mb25oYXJ0LCBTdGV2ZSBJLjwvYXV0aG9yPjxhdXRob3I+SmVwcGVzZW4sIFJpa2tlPC9h
dXRob3I+PGF1dGhvcj5CZWFzLUx1bmEsIFJvZHJpZ288L2F1dGhvcj48YXV0aG9yPkNyb29rcywg
SmVmZnJleSBBLjwvYXV0aG9yPjxhdXRob3I+TG9yZGEsIEp1bGlvPC9hdXRob3I+PC9hdXRob3Jz
PjwvY29udHJpYnV0b3JzPjx0aXRsZXM+PHRpdGxlPlNoaWZ0cyBpbiB0aGUgZGlzdHJpYnV0aW9u
IGFuZCBhYnVuZGFuY2Ugb2YgY29hc3RhbCBtYXJpbmUgc3BlY2llcyBhbG9uZyB0aGUgZWFzdGVy
biBQYWNpZmljIE9jZWFuIGR1cmluZyBtYXJpbmUgaGVhdHdhdmVzIGZyb20gMjAxMyB0byAyMDE4
PC90aXRsZT48c2Vjb25kYXJ5LXRpdGxlPk1hcmluZSBCaW9kaXZlcnNpdHkgUmVjb3Jkczwvc2Vj
b25kYXJ5LXRpdGxlPjwvdGl0bGVzPjxwZXJpb2RpY2FsPjxmdWxsLXRpdGxlPk1hcmluZSBCaW9k
aXZlcnNpdHkgUmVjb3JkczwvZnVsbC10aXRsZT48L3BlcmlvZGljYWw+PHBhZ2VzPjEzPC9wYWdl
cz48dm9sdW1lPjEyPC92b2x1bWU+PG51bWJlcj4xPC9udW1iZXI+PGRhdGVzPjx5ZWFyPjIwMTk8
L3llYXI+PHB1Yi1kYXRlcz48ZGF0ZT4yMDE5LzA3LzE4PC9kYXRlPjwvcHViLWRhdGVzPjwvZGF0
ZXM+PGlzYm4+MTc1NS0yNjcyPC9pc2JuPjx1cmxzPjxyZWxhdGVkLXVybHM+PHVybD5odHRwczov
L2RvaS5vcmcvMTAuMTE4Ni9zNDEyMDAtMDE5LTAxNzEtODwvdXJsPjwvcmVsYXRlZC11cmxzPjwv
dXJscz48ZWxlY3Ryb25pYy1yZXNvdXJjZS1udW0+MTAuMTE4Ni9zNDEyMDAtMDE5LTAxNzEtODwv
ZWxlY3Ryb25pYy1yZXNvdXJjZS1udW0+PC9yZWNvcmQ+PC9DaXRlPjwvRW5kTm90ZT4A
</w:fldData>
        </w:fldChar>
      </w:r>
      <w:r w:rsidR="00735927">
        <w:instrText xml:space="preserve"> ADDIN EN.CITE.DATA </w:instrText>
      </w:r>
      <w:r w:rsidR="00735927">
        <w:fldChar w:fldCharType="end"/>
      </w:r>
      <w:r w:rsidR="00735927">
        <w:fldChar w:fldCharType="separate"/>
      </w:r>
      <w:r w:rsidR="00735927">
        <w:rPr>
          <w:noProof/>
        </w:rPr>
        <w:t>(Cavole et al. 2016, Lonhart et al. 2019, Morgan et al. 2019, Sanford et al. 2019, Cheung and Frölicher 2020)</w:t>
      </w:r>
      <w:r w:rsidR="00735927">
        <w:fldChar w:fldCharType="end"/>
      </w:r>
      <w:r>
        <w:t xml:space="preserve">, including substantial loss of kelp in some areas </w:t>
      </w:r>
      <w:r w:rsidR="00735927">
        <w:fldChar w:fldCharType="begin">
          <w:fldData xml:space="preserve">PEVuZE5vdGU+PENpdGU+PEF1dGhvcj5CZWFzLUx1bmE8L0F1dGhvcj48WWVhcj4yMDIwPC9ZZWFy
PjxSZWNOdW0+OTA2NzwvUmVjTnVtPjxEaXNwbGF5VGV4dD4oQ2F2YW5hdWdoIGV0IGFsLiAyMDE5
LCBCZWFzLUx1bmEgZXQgYWwuIDIwMjApPC9EaXNwbGF5VGV4dD48cmVjb3JkPjxyZWMtbnVtYmVy
PjkwNjc8L3JlYy1udW1iZXI+PGZvcmVpZ24ta2V5cz48a2V5IGFwcD0iRU4iIGRiLWlkPSJwcnhy
enp2ZHkweDJzNGVlMDBxcHhwdGFkc3N3YTAycnd4MHAiIHRpbWVzdGFtcD0iMTY0NzM1ODk1NyI+
OTA2Nzwva2V5PjwvZm9yZWlnbi1rZXlzPjxyZWYtdHlwZSBuYW1lPSJKb3VybmFsIEFydGljbGUi
PjE3PC9yZWYtdHlwZT48Y29udHJpYnV0b3JzPjxhdXRob3JzPjxhdXRob3I+QmVhcy1MdW5hLCBS
LjwvYXV0aG9yPjxhdXRob3I+TWljaGVsaSwgRi48L2F1dGhvcj48YXV0aG9yPldvb2Rzb24sIEMu
IEIuPC9hdXRob3I+PGF1dGhvcj5DYXJyLCBNLjwvYXV0aG9yPjxhdXRob3I+TWFsb25lLCBELjwv
YXV0aG9yPjxhdXRob3I+VG9ycmUsIEouPC9hdXRob3I+PGF1dGhvcj5Cb2NoLCBDLjwvYXV0aG9y
PjxhdXRob3I+Q2FzZWxsZSwgSi4gRS48L2F1dGhvcj48YXV0aG9yPkVkd2FyZHMsIE0uPC9hdXRo
b3I+PGF1dGhvcj5GcmVpd2FsZCwgSi48L2F1dGhvcj48YXV0aG9yPkhhbWlsdG9uLCBTLiBMLjwv
YXV0aG9yPjxhdXRob3I+SGVybmFuZGV6LCBBLjwvYXV0aG9yPjxhdXRob3I+S29uYXIsIEIuPC9h
dXRob3I+PGF1dGhvcj5Lcm9la2VyLCBLLiBKLjwvYXV0aG9yPjxhdXRob3I+TG9yZGEsIEouPC9h
dXRob3I+PGF1dGhvcj5Nb250YW5vLU1vY3RlenVtYSwgRy48L2F1dGhvcj48YXV0aG9yPlRvcnJl
cy1Nb3llLCBHLjwvYXV0aG9yPjwvYXV0aG9ycz48L2NvbnRyaWJ1dG9ycz48YXV0aC1hZGRyZXNz
PlVuaXYgQXV0b25vbWEgQmFqYSBDYWxpZm9ybmlhLCBFbnNlbmFkYSwgQmFqYSBDYWxpZm9ybmlh
LCBNZXhpY28mI3hEO1N0YW5mb3JkIFVuaXYsIEhvcGtpbnMgTWFyaW5lIFN0biwgUGFjaWZpYyBH
cm92ZSwgQ0EgOTM5NTAgVVNBJiN4RDtTdGFuZm9yZCBVbml2LCBTdGFuZm9yZCBDdHIgT2NlYW4g
U29sdXQsIFBhY2lmaWMgR3JvdmUsIENBIFVTQSYjeEQ7VW5pdiBHZW9yZ2lhLCBDb2xsIEVuZ24s
IEF0aGVucywgR0EgMzA2MDIgVVNBJiN4RDtVbml2IENhbGlmIFNhbnRhIENydXosIFNhbnRhIENy
dXosIENBIDk1MDY0IFVTQSYjeEQ7Q29tdW5pZGFkICZhbXA7IEJpb2RpdmVyc2lkYWQgQUMsIExh
IFBheiwgTWV4aWNvJiN4RDtNb250ZXJleSBCYXkgQXF1YXJpdW0gUmVzIEluc3QsIE1vc3MgTGFu
ZGluZywgQ0EgVVNBJiN4RDtOT0FBLCBTb3V0aHdlc3QgRmlzaGVyaWVzIFNjaSBDdHIsIFNhbiBE
aWVnbywgQ0EgVVNBJiN4RDtVbml2IENhbGlmIFNhbnRhIEJhcmJhcmEsIE1hcmluZSBTY2kgSW5z
dCwgU2FudGEgQmFyYmFyYSwgQ0EgOTMxMDYgVVNBJiN4RDtTYW4gRGllZ28gU3RhdGUgVW5pdiwg
U2FuIERpZWdvLCBDQSA5MjE4MiBVU0EmI3hEO1JlZWYgQ2hlY2sgQ2FsaWYsIE1hcmluYSBEZWwg
UmV5LCBDQSBVU0EmI3hEO1NhbiBKb3NlIFN0YXRlIFVuaXYsIE1vc3MgTGFuZGluZyBNYXJpbmUg
TGFicywgTW9zcyBMYW5kaW5nLCBDQSBVU0EmI3hEO1VuaXYgQWxhc2thLCBGYWlyYmFua3MsIEFL
IDk5NzAxIFVTQSYjeEQ7VGlqdWFuYSBSaXZlciBOYXRsIEVzdHVhcmluZSBSZXMgUmVzZXJ2ZSwg
SW1wZXJpYWwgQmVhY2gsIENBIFVTQTwvYXV0aC1hZGRyZXNzPjx0aXRsZXM+PHRpdGxlPkdlb2dy
YXBoaWMgdmFyaWF0aW9uIGluIHJlc3BvbnNlcyBvZiBrZWxwIGZvcmVzdCBjb21tdW5pdGllcyBv
ZiB0aGUgQ2FsaWZvcm5pYSBDdXJyZW50IHRvIHJlY2VudCBjbGltYXRpYyBjaGFuZ2VzPC90aXRs
ZT48c2Vjb25kYXJ5LXRpdGxlPkdsb2JhbCBDaGFuZ2UgQmlvbG9neTwvc2Vjb25kYXJ5LXRpdGxl
PjxhbHQtdGl0bGU+R2xvYmFsIENoYW5nZSBCaW9sPC9hbHQtdGl0bGU+PC90aXRsZXM+PHBlcmlv
ZGljYWw+PGZ1bGwtdGl0bGU+R2xvYmFsIENoYW5nZSBCaW9sb2d5PC9mdWxsLXRpdGxlPjxhYmJy
LTE+R2xvYmFsIENoYW5nZSBCaW9sPC9hYmJyLTE+PC9wZXJpb2RpY2FsPjxhbHQtcGVyaW9kaWNh
bD48ZnVsbC10aXRsZT5HbG9iYWwgQ2hhbmdlIEJpb2xvZ3k8L2Z1bGwtdGl0bGU+PGFiYnItMT5H
bG9iYWwgQ2hhbmdlIEJpb2w8L2FiYnItMT48L2FsdC1wZXJpb2RpY2FsPjxwYWdlcz42NDU3LTY0
NzM8L3BhZ2VzPjx2b2x1bWU+MjY8L3ZvbHVtZT48bnVtYmVyPjExPC9udW1iZXI+PGtleXdvcmRz
PjxrZXl3b3JkPmJpb2dlb2dyYXBoaWMgcGF0dGVybnM8L2tleXdvcmQ+PGtleXdvcmQ+Y2xpbWF0
ZSBjaGFuZ2UgZWZmZWN0czwva2V5d29yZD48a2V5d29yZD5lY29zeXN0ZW0gZnVuY3Rpb25pbmc8
L2tleXdvcmQ+PGtleXdvcmQ+ZW5zbzwva2V5d29yZD48a2V5d29yZD5mdW5jdGlvbmFsIHJlc3Bv
bnNlczwva2V5d29yZD48a2V5d29yZD5rZWxwIGZvcmVzdCBjb21tdW5pdGllczwva2V5d29yZD48
a2V5d29yZD5tYXJpbmUgaGVhdHdhdmVzPC9rZXl3b3JkPjxrZXl3b3JkPnNvdXRoZXJuLWNhbGlm
b3JuaWE8L2tleXdvcmQ+PGtleXdvcmQ+b3JnYW5pYy1tYXR0ZXI8L2tleXdvcmQ+PGtleXdvcmQ+
c3BhdGlhbC1wYXR0ZXJuczwva2V5d29yZD48a2V5d29yZD5zZWEtdXJjaGluczwva2V5d29yZD48
a2V5d29yZD5vY2Vhbjwva2V5d29yZD48a2V5d29yZD5pbXBhY3RzPC9rZXl3b3JkPjxrZXl3b3Jk
Pm1hY3JvY3lzdGlzPC9rZXl3b3JkPjxrZXl3b3JkPm1hbmFnZW1lbnQ8L2tleXdvcmQ+PGtleXdv
cmQ+ZWNvc3lzdGVtPC9rZXl3b3JkPjxrZXl3b3JkPmZpc2g8L2tleXdvcmQ+PC9rZXl3b3Jkcz48
ZGF0ZXM+PHllYXI+MjAyMDwveWVhcj48cHViLWRhdGVzPjxkYXRlPk5vdjwvZGF0ZT48L3B1Yi1k
YXRlcz48L2RhdGVzPjxpc2JuPjEzNTQtMTAxMzwvaXNibj48YWNjZXNzaW9uLW51bT5XT1M6MDAw
NTY3NDM2NDAwMDAxPC9hY2Nlc3Npb24tbnVtPjx1cmxzPjxyZWxhdGVkLXVybHM+PHVybD4mbHQ7
R28gdG8gSVNJJmd0OzovL1dPUzowMDA1Njc0MzY0MDAwMDE8L3VybD48L3JlbGF0ZWQtdXJscz48
L3VybHM+PGVsZWN0cm9uaWMtcmVzb3VyY2UtbnVtPjEwLjExMTEvZ2NiLjE1MjczPC9lbGVjdHJv
bmljLXJlc291cmNlLW51bT48bGFuZ3VhZ2U+RW5nbGlzaDwvbGFuZ3VhZ2U+PC9yZWNvcmQ+PC9D
aXRlPjxDaXRlPjxBdXRob3I+Q2F2YW5hdWdoPC9BdXRob3I+PFllYXI+MjAxOTwvWWVhcj48UmVj
TnVtPjg1MjI8L1JlY051bT48cmVjb3JkPjxyZWMtbnVtYmVyPjg1MjI8L3JlYy1udW1iZXI+PGZv
cmVpZ24ta2V5cz48a2V5IGFwcD0iRU4iIGRiLWlkPSJwcnhyenp2ZHkweDJzNGVlMDBxcHhwdGFk
c3N3YTAycnd4MHAiIHRpbWVzdGFtcD0iMCI+ODUyMjwva2V5PjwvZm9yZWlnbi1rZXlzPjxyZWYt
dHlwZSBuYW1lPSJKb3VybmFsIEFydGljbGUiPjE3PC9yZWYtdHlwZT48Y29udHJpYnV0b3JzPjxh
dXRob3JzPjxhdXRob3I+Q2F2YW5hdWdoLCBLLiBDLjwvYXV0aG9yPjxhdXRob3I+UmVlZCwgRC4g
Qy48L2F1dGhvcj48YXV0aG9yPkJlbGwsIFQuIFcuPC9hdXRob3I+PGF1dGhvcj5DYXN0b3Jhbmks
IE0uIE4uPC9hdXRob3I+PGF1dGhvcj5CZWFzLUx1bmEsIFIuPC9hdXRob3I+PC9hdXRob3JzPjwv
Y29udHJpYnV0b3JzPjxhdXRoLWFkZHJlc3M+VW5pdiBDYWxpZiBMb3MgQW5nZWxlcywgRGVwdCBH
ZW9nLCBMb3MgQW5nZWxlcywgQ0EgOTAwMjQgVVNBJiN4RDtVbml2IENhbGlmIFNhbnRhIEJhcmJh
cmEsIEluc3QgTWFyaW5lIFNjaSwgU2FudGEgQmFyYmFyYSwgQ0EgOTMxMDYgVVNBJiN4RDtVbml2
IENhbGlmIFNhbnRhIEJhcmJhcmEsIEVhcnRoIFJlcyBJbnN0LCBTYW50YSBCYXJiYXJhLCBDQSA5
MzEwNiBVU0EmI3hEO1VuaXYgVmlyZ2luaWEsIERlcHQgRW52aXJvbm0gU2NpLCBDbGFyayBIYWxs
LCBDaGFybG90dGVzdmlsbGUsIFZBIDIyOTAzIFVTQSYjeEQ7VW5pdiBBdXRvbm9tYSBCYWphIENh
bGlmb3JuaWEsIEZhYyBDaWVuY2lhcyBNYXJpbmFzLCBFbnNlbmFkYSwgQmFqYSBDYWxpZm9ybmlh
LCBNZXhpY288L2F1dGgtYWRkcmVzcz48dGl0bGVzPjx0aXRsZT5TcGF0aWFsIFZhcmlhYmlsaXR5
IGluIHRoZSBSZXNpc3RhbmNlIGFuZCBSZXNpbGllbmNlIG9mIEdpYW50IEtlbHAgaW4gU291dGhl
cm4gYW5kIEJhamEgQ2FsaWZvcm5pYSB0byBhIE11bHRpeWVhciBIZWF0d2F2ZTwvdGl0bGU+PHNl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ZT48ZGF0ZXM+PHllYXI+MjAxOTwveWVhcj48cHViLWRhdGVzPjxkYXRlPkp1bCAyMzwvZGF0ZT48
L3B1Yi1kYXRlcz48L2RhdGVzPjxhY2Nlc3Npb24tbnVtPldPUzowMDA0NzY5NDA1MDAwMDE8L2Fj
Y2Vzc2lvbi1udW0+PHVybHM+PHJlbGF0ZWQtdXJscz48dXJsPiZsdDtHbyB0byBJU0kmZ3Q7Oi8v
V09TOjAwMDQ3Njk0MDUwMDAwMTwvdXJsPjwvcmVsYXRlZC11cmxzPjwvdXJscz48ZWxlY3Ryb25p
Yy1yZXNvdXJjZS1udW0+QVJUTiA0MTMmI3hEOzEwLjMzODkvZm1hcnMuMjAxOS4wMDQxMzwvZWxl
Y3Ryb25pYy1yZXNvdXJjZS1udW0+PGxhbmd1YWdlPkVuZ2xpc2g8L2xhbmd1YWdlPjwvcmVjb3Jk
PjwvQ2l0ZT48L0VuZE5vdGU+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PjxSZWNOdW0+OTA2NzwvUmVjTnVtPjxEaXNwbGF5VGV4dD4oQ2F2YW5hdWdoIGV0IGFsLiAyMDE5
LCBCZWFzLUx1bmEgZXQgYWwuIDIwMjApPC9EaXNwbGF5VGV4dD48cmVjb3JkPjxyZWMtbnVtYmVy
PjkwNjc8L3JlYy1udW1iZXI+PGZvcmVpZ24ta2V5cz48a2V5IGFwcD0iRU4iIGRiLWlkPSJwcnhy
enp2ZHkweDJzNGVlMDBxcHhwdGFkc3N3YTAycnd4MHAiIHRpbWVzdGFtcD0iMTY0NzM1ODk1NyI+
OTA2Nzwva2V5PjwvZm9yZWlnbi1rZXlzPjxyZWYtdHlwZSBuYW1lPSJKb3VybmFsIEFydGljbGUi
PjE3PC9yZWYtdHlwZT48Y29udHJpYnV0b3JzPjxhdXRob3JzPjxhdXRob3I+QmVhcy1MdW5hLCBS
LjwvYXV0aG9yPjxhdXRob3I+TWljaGVsaSwgRi48L2F1dGhvcj48YXV0aG9yPldvb2Rzb24sIEMu
IEIuPC9hdXRob3I+PGF1dGhvcj5DYXJyLCBNLjwvYXV0aG9yPjxhdXRob3I+TWFsb25lLCBELjwv
YXV0aG9yPjxhdXRob3I+VG9ycmUsIEouPC9hdXRob3I+PGF1dGhvcj5Cb2NoLCBDLjwvYXV0aG9y
PjxhdXRob3I+Q2FzZWxsZSwgSi4gRS48L2F1dGhvcj48YXV0aG9yPkVkd2FyZHMsIE0uPC9hdXRo
b3I+PGF1dGhvcj5GcmVpd2FsZCwgSi48L2F1dGhvcj48YXV0aG9yPkhhbWlsdG9uLCBTLiBMLjwv
YXV0aG9yPjxhdXRob3I+SGVybmFuZGV6LCBBLjwvYXV0aG9yPjxhdXRob3I+S29uYXIsIEIuPC9h
dXRob3I+PGF1dGhvcj5Lcm9la2VyLCBLLiBKLjwvYXV0aG9yPjxhdXRob3I+TG9yZGEsIEouPC9h
dXRob3I+PGF1dGhvcj5Nb250YW5vLU1vY3RlenVtYSwgRy48L2F1dGhvcj48YXV0aG9yPlRvcnJl
cy1Nb3llLCBHLjwvYXV0aG9yPjwvYXV0aG9ycz48L2NvbnRyaWJ1dG9ycz48YXV0aC1hZGRyZXNz
PlVuaXYgQXV0b25vbWEgQmFqYSBDYWxpZm9ybmlhLCBFbnNlbmFkYSwgQmFqYSBDYWxpZm9ybmlh
LCBNZXhpY28mI3hEO1N0YW5mb3JkIFVuaXYsIEhvcGtpbnMgTWFyaW5lIFN0biwgUGFjaWZpYyBH
cm92ZSwgQ0EgOTM5NTAgVVNBJiN4RDtTdGFuZm9yZCBVbml2LCBTdGFuZm9yZCBDdHIgT2NlYW4g
U29sdXQsIFBhY2lmaWMgR3JvdmUsIENBIFVTQSYjeEQ7VW5pdiBHZW9yZ2lhLCBDb2xsIEVuZ24s
IEF0aGVucywgR0EgMzA2MDIgVVNBJiN4RDtVbml2IENhbGlmIFNhbnRhIENydXosIFNhbnRhIENy
dXosIENBIDk1MDY0IFVTQSYjeEQ7Q29tdW5pZGFkICZhbXA7IEJpb2RpdmVyc2lkYWQgQUMsIExh
IFBheiwgTWV4aWNvJiN4RDtNb250ZXJleSBCYXkgQXF1YXJpdW0gUmVzIEluc3QsIE1vc3MgTGFu
ZGluZywgQ0EgVVNBJiN4RDtOT0FBLCBTb3V0aHdlc3QgRmlzaGVyaWVzIFNjaSBDdHIsIFNhbiBE
aWVnbywgQ0EgVVNBJiN4RDtVbml2IENhbGlmIFNhbnRhIEJhcmJhcmEsIE1hcmluZSBTY2kgSW5z
dCwgU2FudGEgQmFyYmFyYSwgQ0EgOTMxMDYgVVNBJiN4RDtTYW4gRGllZ28gU3RhdGUgVW5pdiwg
U2FuIERpZWdvLCBDQSA5MjE4MiBVU0EmI3hEO1JlZWYgQ2hlY2sgQ2FsaWYsIE1hcmluYSBEZWwg
UmV5LCBDQSBVU0EmI3hEO1NhbiBKb3NlIFN0YXRlIFVuaXYsIE1vc3MgTGFuZGluZyBNYXJpbmUg
TGFicywgTW9zcyBMYW5kaW5nLCBDQSBVU0EmI3hEO1VuaXYgQWxhc2thLCBGYWlyYmFua3MsIEFL
IDk5NzAxIFVTQSYjeEQ7VGlqdWFuYSBSaXZlciBOYXRsIEVzdHVhcmluZSBSZXMgUmVzZXJ2ZSwg
SW1wZXJpYWwgQmVhY2gsIENBIFVTQTwvYXV0aC1hZGRyZXNzPjx0aXRsZXM+PHRpdGxlPkdlb2dy
YXBoaWMgdmFyaWF0aW9uIGluIHJlc3BvbnNlcyBvZiBrZWxwIGZvcmVzdCBjb21tdW5pdGllcyBv
ZiB0aGUgQ2FsaWZvcm5pYSBDdXJyZW50IHRvIHJlY2VudCBjbGltYXRpYyBjaGFuZ2VzPC90aXRs
ZT48c2Vjb25kYXJ5LXRpdGxlPkdsb2JhbCBDaGFuZ2UgQmlvbG9neTwvc2Vjb25kYXJ5LXRpdGxl
PjxhbHQtdGl0bGU+R2xvYmFsIENoYW5nZSBCaW9sPC9hbHQtdGl0bGU+PC90aXRsZXM+PHBlcmlv
ZGljYWw+PGZ1bGwtdGl0bGU+R2xvYmFsIENoYW5nZSBCaW9sb2d5PC9mdWxsLXRpdGxlPjxhYmJy
LTE+R2xvYmFsIENoYW5nZSBCaW9sPC9hYmJyLTE+PC9wZXJpb2RpY2FsPjxhbHQtcGVyaW9kaWNh
bD48ZnVsbC10aXRsZT5HbG9iYWwgQ2hhbmdlIEJpb2xvZ3k8L2Z1bGwtdGl0bGU+PGFiYnItMT5H
bG9iYWwgQ2hhbmdlIEJpb2w8L2FiYnItMT48L2FsdC1wZXJpb2RpY2FsPjxwYWdlcz42NDU3LTY0
NzM8L3BhZ2VzPjx2b2x1bWU+MjY8L3ZvbHVtZT48bnVtYmVyPjExPC9udW1iZXI+PGtleXdvcmRz
PjxrZXl3b3JkPmJpb2dlb2dyYXBoaWMgcGF0dGVybnM8L2tleXdvcmQ+PGtleXdvcmQ+Y2xpbWF0
ZSBjaGFuZ2UgZWZmZWN0czwva2V5d29yZD48a2V5d29yZD5lY29zeXN0ZW0gZnVuY3Rpb25pbmc8
L2tleXdvcmQ+PGtleXdvcmQ+ZW5zbzwva2V5d29yZD48a2V5d29yZD5mdW5jdGlvbmFsIHJlc3Bv
bnNlczwva2V5d29yZD48a2V5d29yZD5rZWxwIGZvcmVzdCBjb21tdW5pdGllczwva2V5d29yZD48
a2V5d29yZD5tYXJpbmUgaGVhdHdhdmVzPC9rZXl3b3JkPjxrZXl3b3JkPnNvdXRoZXJuLWNhbGlm
b3JuaWE8L2tleXdvcmQ+PGtleXdvcmQ+b3JnYW5pYy1tYXR0ZXI8L2tleXdvcmQ+PGtleXdvcmQ+
c3BhdGlhbC1wYXR0ZXJuczwva2V5d29yZD48a2V5d29yZD5zZWEtdXJjaGluczwva2V5d29yZD48
a2V5d29yZD5vY2Vhbjwva2V5d29yZD48a2V5d29yZD5pbXBhY3RzPC9rZXl3b3JkPjxrZXl3b3Jk
Pm1hY3JvY3lzdGlzPC9rZXl3b3JkPjxrZXl3b3JkPm1hbmFnZW1lbnQ8L2tleXdvcmQ+PGtleXdv
cmQ+ZWNvc3lzdGVtPC9rZXl3b3JkPjxrZXl3b3JkPmZpc2g8L2tleXdvcmQ+PC9rZXl3b3Jkcz48
ZGF0ZXM+PHllYXI+MjAyMDwveWVhcj48cHViLWRhdGVzPjxkYXRlPk5vdjwvZGF0ZT48L3B1Yi1k
YXRlcz48L2RhdGVzPjxpc2JuPjEzNTQtMTAxMzwvaXNibj48YWNjZXNzaW9uLW51bT5XT1M6MDAw
NTY3NDM2NDAwMDAxPC9hY2Nlc3Npb24tbnVtPjx1cmxzPjxyZWxhdGVkLXVybHM+PHVybD4mbHQ7
R28gdG8gSVNJJmd0OzovL1dPUzowMDA1Njc0MzY0MDAwMDE8L3VybD48L3JlbGF0ZWQtdXJscz48
L3VybHM+PGVsZWN0cm9uaWMtcmVzb3VyY2UtbnVtPjEwLjExMTEvZ2NiLjE1MjczPC9lbGVjdHJv
bmljLXJlc291cmNlLW51bT48bGFuZ3VhZ2U+RW5nbGlzaDwvbGFuZ3VhZ2U+PC9yZWNvcmQ+PC9D
aXRlPjxDaXRlPjxBdXRob3I+Q2F2YW5hdWdoPC9BdXRob3I+PFllYXI+MjAxOTwvWWVhcj48UmVj
TnVtPjg1MjI8L1JlY051bT48cmVjb3JkPjxyZWMtbnVtYmVyPjg1MjI8L3JlYy1udW1iZXI+PGZv
cmVpZ24ta2V5cz48a2V5IGFwcD0iRU4iIGRiLWlkPSJwcnhyenp2ZHkweDJzNGVlMDBxcHhwdGFk
c3N3YTAycnd4MHAiIHRpbWVzdGFtcD0iMCI+ODUyMjwva2V5PjwvZm9yZWlnbi1rZXlzPjxyZWYt
dHlwZSBuYW1lPSJKb3VybmFsIEFydGljbGUiPjE3PC9yZWYtdHlwZT48Y29udHJpYnV0b3JzPjxh
dXRob3JzPjxhdXRob3I+Q2F2YW5hdWdoLCBLLiBDLjwvYXV0aG9yPjxhdXRob3I+UmVlZCwgRC4g
Qy48L2F1dGhvcj48YXV0aG9yPkJlbGwsIFQuIFcuPC9hdXRob3I+PGF1dGhvcj5DYXN0b3Jhbmks
IE0uIE4uPC9hdXRob3I+PGF1dGhvcj5CZWFzLUx1bmEsIFIuPC9hdXRob3I+PC9hdXRob3JzPjwv
Y29udHJpYnV0b3JzPjxhdXRoLWFkZHJlc3M+VW5pdiBDYWxpZiBMb3MgQW5nZWxlcywgRGVwdCBH
ZW9nLCBMb3MgQW5nZWxlcywgQ0EgOTAwMjQgVVNBJiN4RDtVbml2IENhbGlmIFNhbnRhIEJhcmJh
cmEsIEluc3QgTWFyaW5lIFNjaSwgU2FudGEgQmFyYmFyYSwgQ0EgOTMxMDYgVVNBJiN4RDtVbml2
IENhbGlmIFNhbnRhIEJhcmJhcmEsIEVhcnRoIFJlcyBJbnN0LCBTYW50YSBCYXJiYXJhLCBDQSA5
MzEwNiBVU0EmI3hEO1VuaXYgVmlyZ2luaWEsIERlcHQgRW52aXJvbm0gU2NpLCBDbGFyayBIYWxs
LCBDaGFybG90dGVzdmlsbGUsIFZBIDIyOTAzIFVTQSYjeEQ7VW5pdiBBdXRvbm9tYSBCYWphIENh
bGlmb3JuaWEsIEZhYyBDaWVuY2lhcyBNYXJpbmFzLCBFbnNlbmFkYSwgQmFqYSBDYWxpZm9ybmlh
LCBNZXhpY288L2F1dGgtYWRkcmVzcz48dGl0bGVzPjx0aXRsZT5TcGF0aWFsIFZhcmlhYmlsaXR5
IGluIHRoZSBSZXNpc3RhbmNlIGFuZCBSZXNpbGllbmNlIG9mIEdpYW50IEtlbHAgaW4gU291dGhl
cm4gYW5kIEJhamEgQ2FsaWZvcm5pYSB0byBhIE11bHRpeWVhciBIZWF0d2F2ZTwvdGl0bGU+PHNl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ZT48ZGF0ZXM+PHllYXI+MjAxOTwveWVhcj48cHViLWRhdGVzPjxkYXRlPkp1bCAyMzwvZGF0ZT48
L3B1Yi1kYXRlcz48L2RhdGVzPjxhY2Nlc3Npb24tbnVtPldPUzowMDA0NzY5NDA1MDAwMDE8L2Fj
Y2Vzc2lvbi1udW0+PHVybHM+PHJlbGF0ZWQtdXJscz48dXJsPiZsdDtHbyB0byBJU0kmZ3Q7Oi8v
V09TOjAwMDQ3Njk0MDUwMDAwMTwvdXJsPjwvcmVsYXRlZC11cmxzPjwvdXJscz48ZWxlY3Ryb25p
Yy1yZXNvdXJjZS1udW0+QVJUTiA0MTMmI3hEOzEwLjMzODkvZm1hcnMuMjAxOS4wMDQxMzwvZWxl
Y3Ryb25pYy1yZXNvdXJjZS1udW0+PGxhbmd1YWdlPkVuZ2xpc2g8L2xhbmd1YWdlPjwvcmVjb3Jk
PjwvQ2l0ZT48L0VuZE5vdGU+
</w:fldData>
        </w:fldChar>
      </w:r>
      <w:r w:rsidR="00735927">
        <w:instrText xml:space="preserve"> ADDIN EN.CITE.DATA </w:instrText>
      </w:r>
      <w:r w:rsidR="00735927">
        <w:fldChar w:fldCharType="end"/>
      </w:r>
      <w:r w:rsidR="00735927">
        <w:fldChar w:fldCharType="separate"/>
      </w:r>
      <w:r w:rsidR="00735927">
        <w:rPr>
          <w:noProof/>
        </w:rPr>
        <w:t>(Cavanaugh et al. 2019, Beas-Luna et al. 2020)</w:t>
      </w:r>
      <w:r w:rsidR="00735927">
        <w:fldChar w:fldCharType="end"/>
      </w:r>
      <w:r>
        <w:t xml:space="preserve">. The timing of when this 2014-2016 MHW impacted the nearshore environment varies </w:t>
      </w:r>
      <w:r w:rsidR="00D97A8B">
        <w:t xml:space="preserve">with </w:t>
      </w:r>
      <w:r>
        <w:t>latitud</w:t>
      </w:r>
      <w:r w:rsidR="00D97A8B">
        <w:t>e</w:t>
      </w:r>
      <w:r>
        <w:t>, and s</w:t>
      </w:r>
      <w:commentRangeStart w:id="6"/>
      <w:commentRangeStart w:id="7"/>
      <w:r>
        <w:t>ubsequent MHWs followed in 2019, 2020, and 2021</w:t>
      </w:r>
      <w:commentRangeEnd w:id="6"/>
      <w:r w:rsidR="006D4D83">
        <w:rPr>
          <w:rStyle w:val="CommentReference"/>
        </w:rPr>
        <w:commentReference w:id="6"/>
      </w:r>
      <w:commentRangeEnd w:id="7"/>
      <w:r w:rsidR="000C02D6">
        <w:rPr>
          <w:rStyle w:val="CommentReference"/>
        </w:rPr>
        <w:commentReference w:id="7"/>
      </w:r>
      <w:r>
        <w:t xml:space="preserve"> </w:t>
      </w:r>
      <w:r w:rsidR="00735927">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735927">
        <w:instrText xml:space="preserve"> ADDIN EN.CITE </w:instrText>
      </w:r>
      <w:r w:rsidR="00735927">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735927">
        <w:instrText xml:space="preserve"> ADDIN EN.CITE.DATA </w:instrText>
      </w:r>
      <w:r w:rsidR="00735927">
        <w:fldChar w:fldCharType="end"/>
      </w:r>
      <w:r w:rsidR="00735927">
        <w:fldChar w:fldCharType="separate"/>
      </w:r>
      <w:r w:rsidR="00735927">
        <w:rPr>
          <w:noProof/>
        </w:rPr>
        <w:t>(Bond et al. 2015, Scannell et al. 2020, Harvey et al. 2022)</w:t>
      </w:r>
      <w:r w:rsidR="00735927">
        <w:fldChar w:fldCharType="end"/>
      </w:r>
      <w:r>
        <w:t xml:space="preserve">. </w:t>
      </w:r>
    </w:p>
    <w:p w14:paraId="1648E18D" w14:textId="0A62E039" w:rsidR="00471A3D" w:rsidRDefault="00EF0B3C">
      <w:r>
        <w:t xml:space="preserve">Additionally, beginning in </w:t>
      </w:r>
      <w:r w:rsidR="006D4D83">
        <w:t xml:space="preserve">late </w:t>
      </w:r>
      <w:r>
        <w:t xml:space="preserve">2013, sea star wasting </w:t>
      </w:r>
      <w:r w:rsidR="006D4C32">
        <w:t xml:space="preserve">syndrome </w:t>
      </w:r>
      <w:r>
        <w:t>(</w:t>
      </w:r>
      <w:r w:rsidR="006D4C32">
        <w:t xml:space="preserve">SSWS, </w:t>
      </w:r>
      <w:proofErr w:type="spellStart"/>
      <w:r w:rsidR="006D4C32">
        <w:t>a.k.a</w:t>
      </w:r>
      <w:proofErr w:type="spellEnd"/>
      <w:r w:rsidR="006D4C32">
        <w:t xml:space="preserve"> sea star wasting disease</w:t>
      </w:r>
      <w:r>
        <w:t xml:space="preserve">) </w:t>
      </w:r>
      <w:r w:rsidR="006D4D83">
        <w:t xml:space="preserve">impacted </w:t>
      </w:r>
      <w:r>
        <w:t xml:space="preserve">populations of at least 20 species of sea stars from California to Alaska </w:t>
      </w:r>
      <w:r w:rsidR="00735927">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735927">
        <w:instrText xml:space="preserve"> ADDIN EN.CITE </w:instrText>
      </w:r>
      <w:r w:rsidR="00735927">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(Hewson et al. 2014, Montecino-Latorre et al. 2016, Hewson et al. 2018, Hamilton et al. 2021)</w:t>
      </w:r>
      <w:r w:rsidR="00735927">
        <w:fldChar w:fldCharType="end"/>
      </w:r>
      <w:r w:rsidR="006D4D83">
        <w:t xml:space="preserve">, rapidly reducing many populations </w:t>
      </w:r>
      <w:r w:rsidR="00151934">
        <w:t>by 2014 and leading to local extinctions for some species</w:t>
      </w:r>
      <w:r>
        <w:t xml:space="preserve">. On the outer coast of Washington, </w:t>
      </w:r>
      <w:proofErr w:type="spellStart"/>
      <w:r>
        <w:rPr>
          <w:i/>
        </w:rPr>
        <w:t>Pycnopodia</w:t>
      </w:r>
      <w:proofErr w:type="spellEnd"/>
      <w:r>
        <w:rPr>
          <w:i/>
        </w:rPr>
        <w:t xml:space="preserve"> </w:t>
      </w:r>
      <w:proofErr w:type="spellStart"/>
      <w:r>
        <w:rPr>
          <w:i/>
        </w:rPr>
        <w:t>helianthoides</w:t>
      </w:r>
      <w:proofErr w:type="spellEnd"/>
      <w:r>
        <w:rPr>
          <w:i/>
        </w:rPr>
        <w:t xml:space="preserve"> </w:t>
      </w:r>
      <w:r w:rsidRPr="006D4C32">
        <w:t>declined</w:t>
      </w:r>
      <w:r>
        <w:t xml:space="preserve"> by 75% prior to 2018 and lost 99.6 % of its population by 2020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 Some areas</w:t>
      </w:r>
      <w:r w:rsidR="00151934">
        <w:t>, particularly in northern California,</w:t>
      </w:r>
      <w:r>
        <w:t xml:space="preserve"> </w:t>
      </w:r>
      <w:r w:rsidR="00151934">
        <w:t>experienced</w:t>
      </w:r>
      <w:r>
        <w:t xml:space="preserve"> large increases in </w:t>
      </w:r>
      <w:r w:rsidR="00151934">
        <w:t xml:space="preserve">purple </w:t>
      </w:r>
      <w:r>
        <w:t xml:space="preserve">urchins, which are prolific grazers </w:t>
      </w:r>
      <w:r>
        <w:lastRenderedPageBreak/>
        <w:t>and capable of near-complete reduction of kelp stands to urchin barrens</w:t>
      </w:r>
      <w:r w:rsidR="00151934">
        <w:t xml:space="preserve">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rsidRPr="000C02D6">
        <w:t xml:space="preserve">. As </w:t>
      </w:r>
      <w:r w:rsidR="00151934" w:rsidRPr="000C02D6">
        <w:t>som</w:t>
      </w:r>
      <w:r w:rsidR="00151934">
        <w:t xml:space="preserve">e </w:t>
      </w:r>
      <w:r>
        <w:t xml:space="preserve">of the hardest hit sea stars (e.g., </w:t>
      </w:r>
      <w:r>
        <w:rPr>
          <w:i/>
        </w:rPr>
        <w:t>P</w:t>
      </w:r>
      <w:r w:rsidR="0038005C">
        <w:rPr>
          <w:i/>
        </w:rPr>
        <w:t>.</w:t>
      </w:r>
      <w:r>
        <w:rPr>
          <w:i/>
        </w:rPr>
        <w:t xml:space="preserve"> </w:t>
      </w:r>
      <w:proofErr w:type="spellStart"/>
      <w:r>
        <w:rPr>
          <w:i/>
        </w:rPr>
        <w:t>helianthoides</w:t>
      </w:r>
      <w:proofErr w:type="spellEnd"/>
      <w:r>
        <w:t xml:space="preserve">) consume urchins, the die-off may have reduced top-down pressure on sea urchins. However, urchins follow well-documented boom-bust cycles </w:t>
      </w:r>
      <w:r w:rsidR="00735927">
        <w:fldChar w:fldCharType="begin">
          <w:fldData xml:space="preserve">PEVuZE5vdGU+PENpdGU+PEF1dGhvcj5QZWFyc2U8L0F1dGhvcj48WWVhcj4xOTg3PC9ZZWFyPjxS
ZWNOdW0+OTA4NjwvUmVjTnVtPjxEaXNwbGF5VGV4dD4oUGVhcnNlIGFuZCBIaW5lcyAxOTg3LCBV
dGhpY2tlIGV0IGFsLiAyMDA5LCBFYmVydCAyMDEwKTwvRGlzcGxheVRleHQ+PHJlY29yZD48cmVj
LW51bWJlcj45MDg2PC9yZWMtbnVtYmVyPjxmb3JlaWduLWtleXM+PGtleSBhcHA9IkVOIiBkYi1p
ZD0icHJ4cnp6dmR5MHgyczRlZTAwcXB4cHRhZHNzd2EwMnJ3eDBwIiB0aW1lc3RhbXA9IjE2NDcz
NjM1MTAiPjkwODY8L2tleT48L2ZvcmVpZ24ta2V5cz48cmVmLXR5cGUgbmFtZT0iSm91cm5hbCBB
cnRpY2xlIj4xNzwvcmVmLXR5cGU+PGNvbnRyaWJ1dG9ycz48YXV0aG9ycz48YXV0aG9yPlBlYXJz
ZSwgSi4gUy48L2F1dGhvcj48YXV0aG9yPkhpbmVzLCBBLiBILjwvYXV0aG9yPjwvYXV0aG9ycz48
L2NvbnRyaWJ1dG9ycz48YXV0aC1hZGRyZXNzPlVuaXYgQ2FsaWYgU2FudGEgQ3J1eiwgQmlvbCBC
b2FyZCBTdHVkaWVzLCBTYW50YSBDcnV6LCBDYSA5NTA2NCBVU0E8L2F1dGgtYWRkcmVzcz48dGl0
bGVzPjx0aXRsZT5Mb25nLVRlcm0gUG9wdWxhdGlvbi1EeW5hbWljcyBvZiBTZWEtVXJjaGlucyBp
biBhIENlbnRyYWwgQ2FsaWZvcm5pYSBLZWxwIEZvcmVzdCAtIFJhcmUgUmVjcnVpdG1lbnQgYW5k
IFJhcGlkIERlY2xpbmU8L3RpdGxlPjxzZWNvbmRhcnktdGl0bGU+TWFyaW5lIEVjb2xvZ3kgUHJv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IFNlcjwvYWJici0xPjwvYWx0LXBlcmlvZGljYWw+PHBhZ2VzPjI3NS0yODM8L3BhZ2VzPjx2b2x1
bWU+Mzk8L3ZvbHVtZT48bnVtYmVyPjM8L251bWJlcj48ZGF0ZXM+PHllYXI+MTk4NzwveWVhcj48
cHViLWRhdGVzPjxkYXRlPlNlcCAxMDwvZGF0ZT48L3B1Yi1kYXRlcz48L2RhdGVzPjxpc2JuPjAx
NzEtODYzMDwvaXNibj48YWNjZXNzaW9uLW51bT5XT1M6QTE5ODdLMTA5NTAwMDA3PC9hY2Nlc3Np
b24tbnVtPjx1cmxzPjxyZWxhdGVkLXVybHM+PHVybD4mbHQ7R28gdG8gSVNJJmd0OzovL1dPUzpB
MTk4N0sxMDk1MDAwMDc8L3VybD48L3JlbGF0ZWQtdXJscz48L3VybHM+PGVsZWN0cm9uaWMtcmVz
b3VyY2UtbnVtPkRPSSAxMC4zMzU0L21lcHMwMzkyNzU8L2VsZWN0cm9uaWMtcmVzb3VyY2UtbnVt
PjxsYW5ndWFnZT5FbmdsaXNoPC9sYW5ndWFnZT48L3JlY29yZD48L0NpdGU+PENpdGU+PEF1dGhv
cj5VdGhpY2tlPC9BdXRob3I+PFllYXI+MjAwOTwvWWVhcj48UmVjTnVtPjkwODg8L1JlY051bT48
cmVjb3JkPjxyZWMtbnVtYmVyPjkwODg8L3JlYy1udW1iZXI+PGZvcmVpZ24ta2V5cz48a2V5IGFw
cD0iRU4iIGRiLWlkPSJwcnhyenp2ZHkweDJzNGVlMDBxcHhwdGFkc3N3YTAycnd4MHAiIHRpbWVz
dGFtcD0iMTY0NzM2MzY3MyI+OTA4ODwva2V5PjwvZm9yZWlnbi1rZXlzPjxyZWYtdHlwZSBuYW1l
PSJKb3VybmFsIEFydGljbGUiPjE3PC9yZWYtdHlwZT48Y29udHJpYnV0b3JzPjxhdXRob3JzPjxh
dXRob3I+VXRoaWNrZSwgU3ZlbjwvYXV0aG9yPjxhdXRob3I+U2NoYWZmZWxrZSwgQnJpdHRhPC9h
dXRob3I+PGF1dGhvcj5CeXJuZSwgTWFyaWE8L2F1dGhvcj48L2F1dGhvcnM+PC9jb250cmlidXRv
cnM+PHRpdGxlcz48dGl0bGU+QSBib29t4oCTYnVzdCBwaHlsdW0/IEVjb2xvZ2ljYWwgYW5kIGV2
b2x1dGlvbmFyeSBjb25zZXF1ZW5jZXMgb2YgZGVuc2l0eSB2YXJpYXRpb25zIGluIGVjaGlub2Rl
cm1zPC90aXRsZT48c2Vjb25kYXJ5LXRpdGxlPkVjb2xvZ2ljYWwgTW9ub2dyYXBoczwvc2Vjb25k
YXJ5LXRpdGxlPjwvdGl0bGVzPjxwZXJpb2RpY2FsPjxmdWxsLXRpdGxlPkVjb2xvZ2ljYWwgTW9u
b2dyYXBoczwvZnVsbC10aXRsZT48L3BlcmlvZGljYWw+PHBhZ2VzPjMtMjQ8L3BhZ2VzPjx2b2x1
bWU+Nzk8L3ZvbHVtZT48bnVtYmVyPjE8L251bWJlcj48ZGF0ZXM+PHllYXI+MjAwOTwveWVhcj48
L2RhdGVzPjxpc2JuPjAwMTItOTYxNTwvaXNibj48dXJscz48cmVsYXRlZC11cmxzPjx1cmw+aHR0
cHM6Ly9lc2Fqb3VybmFscy5vbmxpbmVsaWJyYXJ5LndpbGV5LmNvbS9kb2kvYWJzLzEwLjE4OTAv
MDctMjEzNi4xPC91cmw+PC9yZWxhdGVkLXVybHM+PC91cmxzPjxlbGVjdHJvbmljLXJlc291cmNl
LW51bT5odHRwczovL2RvaS5vcmcvMTAuMTg5MC8wNy0yMTM2LjE8L2VsZWN0cm9uaWMtcmVzb3Vy
Y2UtbnVtPjwvcmVjb3JkPjwvQ2l0ZT48Q2l0ZT48QXV0aG9yPkViZXJ0PC9BdXRob3I+PFllYXI+
MjAxMDwvWWVhcj48UmVjTnVtPjkxMDk8L1JlY051bT48cmVjb3JkPjxyZWMtbnVtYmVyPjkxMDk8
L3JlYy1udW1iZXI+PGZvcmVpZ24ta2V5cz48a2V5IGFwcD0iRU4iIGRiLWlkPSJwcnhyenp2ZHkw
eDJzNGVlMDBxcHhwdGFkc3N3YTAycnd4MHAiIHRpbWVzdGFtcD0iMTY0Nzg5NDA3MCI+OTEwOTwv
a2V5PjwvZm9yZWlnbi1rZXlzPjxyZWYtdHlwZSBuYW1lPSJKb3VybmFsIEFydGljbGUiPjE3PC9y
ZWYtdHlwZT48Y29udHJpYnV0b3JzPjxhdXRob3JzPjxhdXRob3I+RWJlcnQsIFQuIEEuPC9hdXRo
b3I+PC9hdXRob3JzPjwvY29udHJpYnV0b3JzPjx0aXRsZXM+PHRpdGxlPjxzdHlsZSBmYWNlPSJu
b3JtYWwiIGZvbnQ9ImRlZmF1bHQiIHNpemU9IjEwMCUiPkRlbW9ncmFwaGljIHBhdHRlcm5zIG9m
IHRoZSBwdXJwbGUgc2VhIHVyY2hpbiA8L3N0eWxlPjxzdHlsZSBmYWNlPSJpdGFsaWMiIGZvbnQ9
ImRlZmF1bHQiIHNpemU9IjEwMCUiPlN0cm9uZ3lsb2NlbnRyb3R1cyBwdXJwdXJhdHVzPC9zdHls
ZT48c3R5bGUgZmFjZT0ibm9ybWFsIiBmb250PSJkZWZhdWx0IiBzaXplPSIxMDAlIj4gYWxvbmcg
YSBsYXRpdHVkaW5hbCBncmFkaWVudCwgMTk4NeKAkzE5ODc8L3N0eWxlPjwvdGl0bGU+PHNlY29u
ZGFyeS10aXRsZT5NYXJpbmUgRWNvbG9neSBQcm9ncmVzcyBTZXJpZXM8L3NlY29uZGFyeS10aXRs
ZT48L3RpdGxlcz48cGVyaW9kaWNhbD48ZnVsbC10aXRsZT5NYXJpbmUgRWNvbG9neSBQcm9ncmVz
cyBTZXJpZXM8L2Z1bGwtdGl0bGU+PGFiYnItMT5NYXIgRWNvbCBQcm9nIFNlcjwvYWJici0xPjwv
cGVyaW9kaWNhbD48cGFnZXM+MTA1LTEyMDwvcGFnZXM+PHZvbHVtZT40MDY8L3ZvbHVtZT48ZGF0
ZXM+PHllYXI+MjAxMDwveWVhcj48L2RhdGVzPjx1cmxzPjxyZWxhdGVkLXVybHM+PHVybD5odHRw
czovL3d3dy5pbnQtcmVzLmNvbS9hYnN0cmFjdHMvbWVwcy92NDA2L3AxMDUtMTIwLzwvdXJsPjwv
cmVsYXRlZC11cmxzPjwvdXJscz48L3JlY29yZD48L0NpdGU+PC9FbmROb3RlPgB=
</w:fldData>
        </w:fldChar>
      </w:r>
      <w:r w:rsidR="00735927">
        <w:instrText xml:space="preserve"> ADDIN EN.CITE </w:instrText>
      </w:r>
      <w:r w:rsidR="00735927">
        <w:fldChar w:fldCharType="begin">
          <w:fldData xml:space="preserve">PEVuZE5vdGU+PENpdGU+PEF1dGhvcj5QZWFyc2U8L0F1dGhvcj48WWVhcj4xOTg3PC9ZZWFyPjxS
ZWNOdW0+OTA4NjwvUmVjTnVtPjxEaXNwbGF5VGV4dD4oUGVhcnNlIGFuZCBIaW5lcyAxOTg3LCBV
dGhpY2tlIGV0IGFsLiAyMDA5LCBFYmVydCAyMDEwKTwvRGlzcGxheVRleHQ+PHJlY29yZD48cmVj
LW51bWJlcj45MDg2PC9yZWMtbnVtYmVyPjxmb3JlaWduLWtleXM+PGtleSBhcHA9IkVOIiBkYi1p
ZD0icHJ4cnp6dmR5MHgyczRlZTAwcXB4cHRhZHNzd2EwMnJ3eDBwIiB0aW1lc3RhbXA9IjE2NDcz
NjM1MTAiPjkwODY8L2tleT48L2ZvcmVpZ24ta2V5cz48cmVmLXR5cGUgbmFtZT0iSm91cm5hbCBB
cnRpY2xlIj4xNzwvcmVmLXR5cGU+PGNvbnRyaWJ1dG9ycz48YXV0aG9ycz48YXV0aG9yPlBlYXJz
ZSwgSi4gUy48L2F1dGhvcj48YXV0aG9yPkhpbmVzLCBBLiBILjwvYXV0aG9yPjwvYXV0aG9ycz48
L2NvbnRyaWJ1dG9ycz48YXV0aC1hZGRyZXNzPlVuaXYgQ2FsaWYgU2FudGEgQ3J1eiwgQmlvbCBC
b2FyZCBTdHVkaWVzLCBTYW50YSBDcnV6LCBDYSA5NTA2NCBVU0E8L2F1dGgtYWRkcmVzcz48dGl0
bGVzPjx0aXRsZT5Mb25nLVRlcm0gUG9wdWxhdGlvbi1EeW5hbWljcyBvZiBTZWEtVXJjaGlucyBp
biBhIENlbnRyYWwgQ2FsaWZvcm5pYSBLZWxwIEZvcmVzdCAtIFJhcmUgUmVjcnVpdG1lbnQgYW5k
IFJhcGlkIERlY2xpbmU8L3RpdGxlPjxzZWNvbmRhcnktdGl0bGU+TWFyaW5lIEVjb2xvZ3kgUHJv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IFNlcjwvYWJici0xPjwvYWx0LXBlcmlvZGljYWw+PHBhZ2VzPjI3NS0yODM8L3BhZ2VzPjx2b2x1
bWU+Mzk8L3ZvbHVtZT48bnVtYmVyPjM8L251bWJlcj48ZGF0ZXM+PHllYXI+MTk4NzwveWVhcj48
cHViLWRhdGVzPjxkYXRlPlNlcCAxMDwvZGF0ZT48L3B1Yi1kYXRlcz48L2RhdGVzPjxpc2JuPjAx
NzEtODYzMDwvaXNibj48YWNjZXNzaW9uLW51bT5XT1M6QTE5ODdLMTA5NTAwMDA3PC9hY2Nlc3Np
b24tbnVtPjx1cmxzPjxyZWxhdGVkLXVybHM+PHVybD4mbHQ7R28gdG8gSVNJJmd0OzovL1dPUzpB
MTk4N0sxMDk1MDAwMDc8L3VybD48L3JlbGF0ZWQtdXJscz48L3VybHM+PGVsZWN0cm9uaWMtcmVz
b3VyY2UtbnVtPkRPSSAxMC4zMzU0L21lcHMwMzkyNzU8L2VsZWN0cm9uaWMtcmVzb3VyY2UtbnVt
PjxsYW5ndWFnZT5FbmdsaXNoPC9sYW5ndWFnZT48L3JlY29yZD48L0NpdGU+PENpdGU+PEF1dGhv
cj5VdGhpY2tlPC9BdXRob3I+PFllYXI+MjAwOTwvWWVhcj48UmVjTnVtPjkwODg8L1JlY051bT48
cmVjb3JkPjxyZWMtbnVtYmVyPjkwODg8L3JlYy1udW1iZXI+PGZvcmVpZ24ta2V5cz48a2V5IGFw
cD0iRU4iIGRiLWlkPSJwcnhyenp2ZHkweDJzNGVlMDBxcHhwdGFkc3N3YTAycnd4MHAiIHRpbWVz
dGFtcD0iMTY0NzM2MzY3MyI+OTA4ODwva2V5PjwvZm9yZWlnbi1rZXlzPjxyZWYtdHlwZSBuYW1l
PSJKb3VybmFsIEFydGljbGUiPjE3PC9yZWYtdHlwZT48Y29udHJpYnV0b3JzPjxhdXRob3JzPjxh
dXRob3I+VXRoaWNrZSwgU3ZlbjwvYXV0aG9yPjxhdXRob3I+U2NoYWZmZWxrZSwgQnJpdHRhPC9h
dXRob3I+PGF1dGhvcj5CeXJuZSwgTWFyaWE8L2F1dGhvcj48L2F1dGhvcnM+PC9jb250cmlidXRv
cnM+PHRpdGxlcz48dGl0bGU+QSBib29t4oCTYnVzdCBwaHlsdW0/IEVjb2xvZ2ljYWwgYW5kIGV2
b2x1dGlvbmFyeSBjb25zZXF1ZW5jZXMgb2YgZGVuc2l0eSB2YXJpYXRpb25zIGluIGVjaGlub2Rl
cm1zPC90aXRsZT48c2Vjb25kYXJ5LXRpdGxlPkVjb2xvZ2ljYWwgTW9ub2dyYXBoczwvc2Vjb25k
YXJ5LXRpdGxlPjwvdGl0bGVzPjxwZXJpb2RpY2FsPjxmdWxsLXRpdGxlPkVjb2xvZ2ljYWwgTW9u
b2dyYXBoczwvZnVsbC10aXRsZT48L3BlcmlvZGljYWw+PHBhZ2VzPjMtMjQ8L3BhZ2VzPjx2b2x1
bWU+Nzk8L3ZvbHVtZT48bnVtYmVyPjE8L251bWJlcj48ZGF0ZXM+PHllYXI+MjAwOTwveWVhcj48
L2RhdGVzPjxpc2JuPjAwMTItOTYxNTwvaXNibj48dXJscz48cmVsYXRlZC11cmxzPjx1cmw+aHR0
cHM6Ly9lc2Fqb3VybmFscy5vbmxpbmVsaWJyYXJ5LndpbGV5LmNvbS9kb2kvYWJzLzEwLjE4OTAv
MDctMjEzNi4xPC91cmw+PC9yZWxhdGVkLXVybHM+PC91cmxzPjxlbGVjdHJvbmljLXJlc291cmNl
LW51bT5odHRwczovL2RvaS5vcmcvMTAuMTg5MC8wNy0yMTM2LjE8L2VsZWN0cm9uaWMtcmVzb3Vy
Y2UtbnVtPjwvcmVjb3JkPjwvQ2l0ZT48Q2l0ZT48QXV0aG9yPkViZXJ0PC9BdXRob3I+PFllYXI+
MjAxMDwvWWVhcj48UmVjTnVtPjkxMDk8L1JlY051bT48cmVjb3JkPjxyZWMtbnVtYmVyPjkxMDk8
L3JlYy1udW1iZXI+PGZvcmVpZ24ta2V5cz48a2V5IGFwcD0iRU4iIGRiLWlkPSJwcnhyenp2ZHkw
eDJzNGVlMDBxcHhwdGFkc3N3YTAycnd4MHAiIHRpbWVzdGFtcD0iMTY0Nzg5NDA3MCI+OTEwOTwv
a2V5PjwvZm9yZWlnbi1rZXlzPjxyZWYtdHlwZSBuYW1lPSJKb3VybmFsIEFydGljbGUiPjE3PC9y
ZWYtdHlwZT48Y29udHJpYnV0b3JzPjxhdXRob3JzPjxhdXRob3I+RWJlcnQsIFQuIEEuPC9hdXRo
b3I+PC9hdXRob3JzPjwvY29udHJpYnV0b3JzPjx0aXRsZXM+PHRpdGxlPjxzdHlsZSBmYWNlPSJu
b3JtYWwiIGZvbnQ9ImRlZmF1bHQiIHNpemU9IjEwMCUiPkRlbW9ncmFwaGljIHBhdHRlcm5zIG9m
IHRoZSBwdXJwbGUgc2VhIHVyY2hpbiA8L3N0eWxlPjxzdHlsZSBmYWNlPSJpdGFsaWMiIGZvbnQ9
ImRlZmF1bHQiIHNpemU9IjEwMCUiPlN0cm9uZ3lsb2NlbnRyb3R1cyBwdXJwdXJhdHVzPC9zdHls
ZT48c3R5bGUgZmFjZT0ibm9ybWFsIiBmb250PSJkZWZhdWx0IiBzaXplPSIxMDAlIj4gYWxvbmcg
YSBsYXRpdHVkaW5hbCBncmFkaWVudCwgMTk4NeKAkzE5ODc8L3N0eWxlPjwvdGl0bGU+PHNlY29u
ZGFyeS10aXRsZT5NYXJpbmUgRWNvbG9neSBQcm9ncmVzcyBTZXJpZXM8L3NlY29uZGFyeS10aXRs
ZT48L3RpdGxlcz48cGVyaW9kaWNhbD48ZnVsbC10aXRsZT5NYXJpbmUgRWNvbG9neSBQcm9ncmVz
cyBTZXJpZXM8L2Z1bGwtdGl0bGU+PGFiYnItMT5NYXIgRWNvbCBQcm9nIFNlcjwvYWJici0xPjwv
cGVyaW9kaWNhbD48cGFnZXM+MTA1LTEyMDwvcGFnZXM+PHZvbHVtZT40MDY8L3ZvbHVtZT48ZGF0
ZXM+PHllYXI+MjAxMDwveWVhcj48L2RhdGVzPjx1cmxzPjxyZWxhdGVkLXVybHM+PHVybD5odHRw
czovL3d3dy5pbnQtcmVzLmNvbS9hYnN0cmFjdHMvbWVwcy92NDA2L3AxMDUtMTIwLzwvdXJsPjwv
cmVsYXRlZC11cmxzPjwvdXJscz48L3JlY29yZD48L0NpdGU+PC9FbmROb3RlPgB=
</w:fldData>
        </w:fldChar>
      </w:r>
      <w:r w:rsidR="00735927">
        <w:instrText xml:space="preserve"> ADDIN EN.CITE.DATA </w:instrText>
      </w:r>
      <w:r w:rsidR="00735927">
        <w:fldChar w:fldCharType="end"/>
      </w:r>
      <w:r w:rsidR="00735927">
        <w:fldChar w:fldCharType="separate"/>
      </w:r>
      <w:r w:rsidR="00735927">
        <w:rPr>
          <w:noProof/>
        </w:rPr>
        <w:t>(Pearse and Hines 1987, Uthicke et al. 2009, Ebert 2010)</w:t>
      </w:r>
      <w:r w:rsidR="00735927">
        <w:fldChar w:fldCharType="end"/>
      </w:r>
      <w:r>
        <w:t xml:space="preserve">, and the dramatic increase in purple urchin populations in the early 2010s, which is temporally and spatially </w:t>
      </w:r>
      <w:proofErr w:type="spellStart"/>
      <w:r>
        <w:t>disjunct</w:t>
      </w:r>
      <w:proofErr w:type="spellEnd"/>
      <w:r>
        <w:t xml:space="preserve"> along the northeastern Pacific, may be due to a combination of a reduction in a minor predator</w:t>
      </w:r>
      <w:r w:rsidR="0077562B">
        <w:t xml:space="preserve"> </w:t>
      </w:r>
      <w:r w:rsidR="00735927">
        <w:fldChar w:fldCharType="begin">
          <w:fldData xml:space="preserve">PEVuZE5vdGU+PENpdGU+PEF1dGhvcj5IYW1pbHRvbjwvQXV0aG9yPjxZZWFyPjIwMjE8L1llYXI+
PFJlY051bT45MDc0PC9SZWNOdW0+PFByZWZpeD5zZWEgc3RhcnNgLCBlc3BlY2lhbGx5IFAuIGhl
bGlhbnRob2lkZXNgOyA8L1ByZWZpeD48RGlzcGxheVRleHQ+KHNlYSBzdGFycywgZXNwZWNpYWxs
eSBQLiBoZWxpYW50aG9pZGVzOyBIYW1pbHRvbiBldCBhbC4gMjAyMSk8L0Rpc3BsYXlUZXh0Pjxy
ZWNvcmQ+PHJlYy1udW1iZXI+OTA3NDwvcmVjLW51bWJlcj48Zm9yZWlnbi1rZXlzPjxrZXkgYXBw
PSJFTiIgZGItaWQ9InByeHJ6enZkeTB4MnM0ZWUwMHFweHB0YWRzc3dhMDJyd3gwcCIgdGltZXN0
YW1wPSIxNjQ3MzU5MzE0Ij45MDc0PC9rZXk+PC9mb3JlaWduLWtleXM+PHJlZi10eXBlIG5hbWU9
IkpvdXJuYWwgQXJ0aWNsZSI+MTc8L3JlZi10eXBlPjxjb250cmlidXRvcnM+PGF1dGhvcnM+PGF1
dGhvcj5IYW1pbHRvbiwgUy4gTC48L2F1dGhvcj48YXV0aG9yPlNhY2NvbWFubm8sIFYuIFIuPC9h
dXRob3I+PGF1dGhvcj5IZWFkeSwgVy4gTi48L2F1dGhvcj48YXV0aG9yPkdlaG1hbiwgQS4gTC48
L2F1dGhvcj48YXV0aG9yPkxvbmhhcnQsIFMuIEkuPC9hdXRob3I+PGF1dGhvcj5CZWFzLUx1bmEs
IFIuPC9hdXRob3I+PGF1dGhvcj5GcmFuY2lzLCBGLiBULjwvYXV0aG9yPjxhdXRob3I+TGVlLCBM
LjwvYXV0aG9yPjxhdXRob3I+Um9nZXJzLUJlbm5ldHQsIEwuPC9hdXRob3I+PGF1dGhvcj5TYWxv
bW9uLCBBLiBLLjwvYXV0aG9yPjxhdXRob3I+R3JhdmVtLCBTLiBBLjwvYXV0aG9yPjwvYXV0aG9y
cz48L2NvbnRyaWJ1dG9ycz48dGl0bGVzPjx0aXRsZT5EaXNlYXNlLWRyaXZlbiBtYXNzIG1vcnRh
bGl0eSBldmVudCBsZWFkcyB0byB3aWRlc3ByZWFkIGV4dGlycGF0aW9uIGFuZCB2YXJpYWJsZSBy
ZWNvdmVyeSBwb3RlbnRpYWwgb2YgYSBtYXJpbmUgcHJlZGF0b3IgYWNyb3NzIHRoZSBlYXN0ZXJu
IFBhY2lmaWM8L3RpdGxlPjxzZWNvbmRhcnktdGl0bGU+UHJvY2VlZGluZ3Mgb2YgdGhlIFJveWFs
IFNvY2lldHkgQjogQmlvbG9naWNhbCBTY2llbmNlczwvc2Vjb25kYXJ5LXRpdGxlPjwvdGl0bGVz
PjxwZXJpb2RpY2FsPjxmdWxsLXRpdGxlPlByb2NlZWRpbmdzIG9mIHRoZSBSb3lhbCBTb2NpZXR5
IEI6IEJpb2xvZ2ljYWwgU2NpZW5jZXM8L2Z1bGwtdGl0bGU+PC9wZXJpb2RpY2FsPjxwYWdlcz4y
MDIxMTE5NTwvcGFnZXM+PHZvbHVtZT4yODg8L3ZvbHVtZT48bnVtYmVyPjE5NTc8L251bWJlcj48
ZGF0ZXM+PHllYXI+MjAyMTwveWVhcj48L2RhdGVzPjx1cmxzPjxyZWxhdGVkLXVybHM+PHVybD5o
dHRwczovL3JveWFsc29jaWV0eXB1Ymxpc2hpbmcub3JnL2RvaS9hYnMvMTAuMTA5OC9yc3BiLjIw
MjEuMTE5NSAlWCBUaGUgcHJldmFsZW5jZSBvZiBkaXNlYXNlLWRyaXZlbiBtYXNzIG1vcnRhbGl0
eSBldmVudHMgaXMgaW5jcmVhc2luZywgYnV0IG91ciB1bmRlcnN0YW5kaW5nIG9mIHNwYXRpYWwg
dmFyaWF0aW9uIGluIHRoZWlyIG1hZ25pdHVkZSwgdGltaW5nIGFuZCB0cmlnZ2VycyBhcmUgb2Z0
ZW4gcG9vcmx5IHJlc29sdmVkLiBIZXJlLCB3ZSB1c2UgYSBub3ZlbCByYW5nZS13aWRlIGRhdGFz
ZXQgY29tcHJpc2VkIDQ4IDgxMCBzdXJ2ZXlzIHRvIHF1YW50aWZ5IGhvdyBzZWEgc3RhciB3YXN0
aW5nIGRpc2Vhc2UgYWZmZWN0ZWQgUHljbm9wb2RpYSBoZWxpYW50aG9pZGVzLCB0aGUgc3VuZmxv
d2VyIHNlYSBzdGFyLCBhY3Jvc3MgaXRzIHJhbmdlIGZyb20gQmFqYSBDYWxpZm9ybmlhLCBNZXhp
Y28gdG8gdGhlIEFsZXV0aWFuIElzbGFuZHMsIFVTQS4gV2UgZm91bmQgdGhhdCB0aGUgb3V0YnJl
YWsgb2NjdXJyZWQgbW9yZSByYXBpZGx5LCBraWxsZWQgYSBncmVhdGVyIHBlcmNlbnRhZ2Ugb2Yg
dGhlIHBvcHVsYXRpb24gYW5kIGxlZnQgZmV3ZXIgc3Vydml2b3JzIGluIHRoZSBzb3V0aGVybiBo
YWxmIG9mIHRoZSBzcGVjaWVzJmFwb3M7cyByYW5nZS4gUHljbm9wb2RpYSBub3cgYXBwZWFycyB0
byBiZSBmdW5jdGlvbmFsbHkgZXh0aW5jdCAoZ3JlYXRlciB0aGFuIDk5LjIlIGRlY2xpbmVzKSBm
cm9tIEJhamEgQ2FsaWZvcm5pYSwgTWV4aWNvIHRvIENhcGUgRmxhdHRlcnksIFdhc2hpbmd0b24s
IFVTQSBhbmQgZXhoaWJpdGVkIHNldmVyZSBkZWNsaW5lcyAoZ3JlYXRlciB0aGFuIDg3LjglKSBm
cm9tIHRoZSBTYWxpc2ggU2VhIHRvIHRoZSBHdWxmIG9mIEFsYXNrYS4gVGhlIGltcG9ydGFuY2Ug
b2YgdGVtcGVyYXR1cmUgaW4gcHJlZGljdGluZyBQeWNub3BvZGlhIGRpc3RyaWJ1dGlvbiByb3Nl
IG1vcmUgdGhhbiBmb3VyZm9sZCBhZnRlciB0aGUgb3V0YnJlYWssIHN1Z2dlc3RpbmcgbGF0aXR1
ZGluYWwgdmFyaWF0aW9uIGluIG91dGJyZWFrIHNldmVyaXR5IG1heSBzdGVtIGZyb20gYW4gaW50
ZXJhY3Rpb24gYmV0d2VlbiBkaXNlYXNlIHNldmVyaXR5IGFuZCB3YXJtZXIgd2F0ZXJzLiBXZSBm
b3VuZCBubyBldmlkZW5jZSBvZiBwb3B1bGF0aW9uIHJlY292ZXJ5IGluIHRoZSB5ZWFycyBzaW5j
ZSB0aGUgb3V0YnJlYWsuIE5hdHVyYWwgcmVjb3ZlcnkgaW4gdGhlIHNvdXRoZXJuIGhhbGYgb2Yg
dGhlIHJhbmdlIGlzIHVubGlrZWx5IG92ZXIgdGhlIHNob3J0IHRlcm0uIFRodXMsIGFzc2lzdGVk
IHJlY292ZXJ5IHdpbGwgcHJvYmFibHkgYmUgcmVxdWlyZWQgdG8gcmVzdG9yZSB0aGUgZnVuY3Rp
b25hbCByb2xlIG9mIHRoaXMgcHJlZGF0b3Igb24gZWNvbG9naWNhbGx5IHJlbGV2YW50IHRpbWUg
c2NhbGVzLjwvdXJsPjwvcmVsYXRlZC11cmxzPjwvdXJscz48ZWxlY3Ryb25pYy1yZXNvdXJjZS1u
dW0+ZG9pOjEwLjEwOTgvcnNwYi4yMDIxLjExOTU8L2VsZWN0cm9uaWMtcmVzb3VyY2UtbnVtPjwv
cmVjb3JkPjwvQ2l0ZT48L0VuZE5vdGU+
</w:fldData>
        </w:fldChar>
      </w:r>
      <w:r w:rsidR="00735927">
        <w:instrText xml:space="preserve"> ADDIN EN.CITE </w:instrText>
      </w:r>
      <w:r w:rsidR="00735927">
        <w:fldChar w:fldCharType="begin">
          <w:fldData xml:space="preserve">PEVuZE5vdGU+PENpdGU+PEF1dGhvcj5IYW1pbHRvbjwvQXV0aG9yPjxZZWFyPjIwMjE8L1llYXI+
PFJlY051bT45MDc0PC9SZWNOdW0+PFByZWZpeD5zZWEgc3RhcnNgLCBlc3BlY2lhbGx5IFAuIGhl
bGlhbnRob2lkZXNgOyA8L1ByZWZpeD48RGlzcGxheVRleHQ+KHNlYSBzdGFycywgZXNwZWNpYWxs
eSBQLiBoZWxpYW50aG9pZGVzOyBIYW1pbHRvbiBldCBhbC4gMjAyMSk8L0Rpc3BsYXlUZXh0Pjxy
ZWNvcmQ+PHJlYy1udW1iZXI+OTA3NDwvcmVjLW51bWJlcj48Zm9yZWlnbi1rZXlzPjxrZXkgYXBw
PSJFTiIgZGItaWQ9InByeHJ6enZkeTB4MnM0ZWUwMHFweHB0YWRzc3dhMDJyd3gwcCIgdGltZXN0
YW1wPSIxNjQ3MzU5MzE0Ij45MDc0PC9rZXk+PC9mb3JlaWduLWtleXM+PHJlZi10eXBlIG5hbWU9
IkpvdXJuYWwgQXJ0aWNsZSI+MTc8L3JlZi10eXBlPjxjb250cmlidXRvcnM+PGF1dGhvcnM+PGF1
dGhvcj5IYW1pbHRvbiwgUy4gTC48L2F1dGhvcj48YXV0aG9yPlNhY2NvbWFubm8sIFYuIFIuPC9h
dXRob3I+PGF1dGhvcj5IZWFkeSwgVy4gTi48L2F1dGhvcj48YXV0aG9yPkdlaG1hbiwgQS4gTC48
L2F1dGhvcj48YXV0aG9yPkxvbmhhcnQsIFMuIEkuPC9hdXRob3I+PGF1dGhvcj5CZWFzLUx1bmEs
IFIuPC9hdXRob3I+PGF1dGhvcj5GcmFuY2lzLCBGLiBULjwvYXV0aG9yPjxhdXRob3I+TGVlLCBM
LjwvYXV0aG9yPjxhdXRob3I+Um9nZXJzLUJlbm5ldHQsIEwuPC9hdXRob3I+PGF1dGhvcj5TYWxv
bW9uLCBBLiBLLjwvYXV0aG9yPjxhdXRob3I+R3JhdmVtLCBTLiBBLjwvYXV0aG9yPjwvYXV0aG9y
cz48L2NvbnRyaWJ1dG9ycz48dGl0bGVzPjx0aXRsZT5EaXNlYXNlLWRyaXZlbiBtYXNzIG1vcnRh
bGl0eSBldmVudCBsZWFkcyB0byB3aWRlc3ByZWFkIGV4dGlycGF0aW9uIGFuZCB2YXJpYWJsZSBy
ZWNvdmVyeSBwb3RlbnRpYWwgb2YgYSBtYXJpbmUgcHJlZGF0b3IgYWNyb3NzIHRoZSBlYXN0ZXJu
IFBhY2lmaWM8L3RpdGxlPjxzZWNvbmRhcnktdGl0bGU+UHJvY2VlZGluZ3Mgb2YgdGhlIFJveWFs
IFNvY2lldHkgQjogQmlvbG9naWNhbCBTY2llbmNlczwvc2Vjb25kYXJ5LXRpdGxlPjwvdGl0bGVz
PjxwZXJpb2RpY2FsPjxmdWxsLXRpdGxlPlByb2NlZWRpbmdzIG9mIHRoZSBSb3lhbCBTb2NpZXR5
IEI6IEJpb2xvZ2ljYWwgU2NpZW5jZXM8L2Z1bGwtdGl0bGU+PC9wZXJpb2RpY2FsPjxwYWdlcz4y
MDIxMTE5NTwvcGFnZXM+PHZvbHVtZT4yODg8L3ZvbHVtZT48bnVtYmVyPjE5NTc8L251bWJlcj48
ZGF0ZXM+PHllYXI+MjAyMTwveWVhcj48L2RhdGVzPjx1cmxzPjxyZWxhdGVkLXVybHM+PHVybD5o
dHRwczovL3JveWFsc29jaWV0eXB1Ymxpc2hpbmcub3JnL2RvaS9hYnMvMTAuMTA5OC9yc3BiLjIw
MjEuMTE5NSAlWCBUaGUgcHJldmFsZW5jZSBvZiBkaXNlYXNlLWRyaXZlbiBtYXNzIG1vcnRhbGl0
eSBldmVudHMgaXMgaW5jcmVhc2luZywgYnV0IG91ciB1bmRlcnN0YW5kaW5nIG9mIHNwYXRpYWwg
dmFyaWF0aW9uIGluIHRoZWlyIG1hZ25pdHVkZSwgdGltaW5nIGFuZCB0cmlnZ2VycyBhcmUgb2Z0
ZW4gcG9vcmx5IHJlc29sdmVkLiBIZXJlLCB3ZSB1c2UgYSBub3ZlbCByYW5nZS13aWRlIGRhdGFz
ZXQgY29tcHJpc2VkIDQ4IDgxMCBzdXJ2ZXlzIHRvIHF1YW50aWZ5IGhvdyBzZWEgc3RhciB3YXN0
aW5nIGRpc2Vhc2UgYWZmZWN0ZWQgUHljbm9wb2RpYSBoZWxpYW50aG9pZGVzLCB0aGUgc3VuZmxv
d2VyIHNlYSBzdGFyLCBhY3Jvc3MgaXRzIHJhbmdlIGZyb20gQmFqYSBDYWxpZm9ybmlhLCBNZXhp
Y28gdG8gdGhlIEFsZXV0aWFuIElzbGFuZHMsIFVTQS4gV2UgZm91bmQgdGhhdCB0aGUgb3V0YnJl
YWsgb2NjdXJyZWQgbW9yZSByYXBpZGx5LCBraWxsZWQgYSBncmVhdGVyIHBlcmNlbnRhZ2Ugb2Yg
dGhlIHBvcHVsYXRpb24gYW5kIGxlZnQgZmV3ZXIgc3Vydml2b3JzIGluIHRoZSBzb3V0aGVybiBo
YWxmIG9mIHRoZSBzcGVjaWVzJmFwb3M7cyByYW5nZS4gUHljbm9wb2RpYSBub3cgYXBwZWFycyB0
byBiZSBmdW5jdGlvbmFsbHkgZXh0aW5jdCAoZ3JlYXRlciB0aGFuIDk5LjIlIGRlY2xpbmVzKSBm
cm9tIEJhamEgQ2FsaWZvcm5pYSwgTWV4aWNvIHRvIENhcGUgRmxhdHRlcnksIFdhc2hpbmd0b24s
IFVTQSBhbmQgZXhoaWJpdGVkIHNldmVyZSBkZWNsaW5lcyAoZ3JlYXRlciB0aGFuIDg3LjglKSBm
cm9tIHRoZSBTYWxpc2ggU2VhIHRvIHRoZSBHdWxmIG9mIEFsYXNrYS4gVGhlIGltcG9ydGFuY2Ug
b2YgdGVtcGVyYXR1cmUgaW4gcHJlZGljdGluZyBQeWNub3BvZGlhIGRpc3RyaWJ1dGlvbiByb3Nl
IG1vcmUgdGhhbiBmb3VyZm9sZCBhZnRlciB0aGUgb3V0YnJlYWssIHN1Z2dlc3RpbmcgbGF0aXR1
ZGluYWwgdmFyaWF0aW9uIGluIG91dGJyZWFrIHNldmVyaXR5IG1heSBzdGVtIGZyb20gYW4gaW50
ZXJhY3Rpb24gYmV0d2VlbiBkaXNlYXNlIHNldmVyaXR5IGFuZCB3YXJtZXIgd2F0ZXJzLiBXZSBm
b3VuZCBubyBldmlkZW5jZSBvZiBwb3B1bGF0aW9uIHJlY292ZXJ5IGluIHRoZSB5ZWFycyBzaW5j
ZSB0aGUgb3V0YnJlYWsuIE5hdHVyYWwgcmVjb3ZlcnkgaW4gdGhlIHNvdXRoZXJuIGhhbGYgb2Yg
dGhlIHJhbmdlIGlzIHVubGlrZWx5IG92ZXIgdGhlIHNob3J0IHRlcm0uIFRodXMsIGFzc2lzdGVk
IHJlY292ZXJ5IHdpbGwgcHJvYmFibHkgYmUgcmVxdWlyZWQgdG8gcmVzdG9yZSB0aGUgZnVuY3Rp
b25hbCByb2xlIG9mIHRoaXMgcHJlZGF0b3Igb24gZWNvbG9naWNhbGx5IHJlbGV2YW50IHRpbWUg
c2NhbGVzLjwvdXJsPjwvcmVsYXRlZC11cmxzPjwvdXJscz48ZWxlY3Ryb25pYy1yZXNvdXJjZS1u
dW0+ZG9pOjEwLjEwOTgvcnNwYi4yMDIxLjExOTU8L2VsZWN0cm9uaWMtcmVzb3VyY2UtbnVtPjwv
cmVjb3JkPjwvQ2l0ZT48L0VuZE5vdGU+
</w:fldData>
        </w:fldChar>
      </w:r>
      <w:r w:rsidR="00735927">
        <w:instrText xml:space="preserve"> ADDIN EN.CITE.DATA </w:instrText>
      </w:r>
      <w:r w:rsidR="00735927">
        <w:fldChar w:fldCharType="end"/>
      </w:r>
      <w:r w:rsidR="00735927">
        <w:fldChar w:fldCharType="separate"/>
      </w:r>
      <w:r w:rsidR="00735927">
        <w:rPr>
          <w:noProof/>
        </w:rPr>
        <w:t>(sea stars, especially P. helianthoides; Hamilton et al. 2021)</w:t>
      </w:r>
      <w:r w:rsidR="00735927">
        <w:fldChar w:fldCharType="end"/>
      </w:r>
      <w:r>
        <w:t xml:space="preserve">, a change in foraging behavior due to a SST-driven decrease in available drift kelp </w:t>
      </w:r>
      <w:r w:rsidR="00735927">
        <w:fldChar w:fldCharType="begin"/>
      </w:r>
      <w:r w:rsidR="00735927">
        <w:instrText xml:space="preserve"> ADDIN EN.CITE &lt;EndNote&gt;&lt;Cite&gt;&lt;Author&gt;Kriegisch&lt;/Author&gt;&lt;Year&gt;2019&lt;/Year&gt;&lt;RecNum&gt;8410&lt;/RecNum&gt;&lt;DisplayText&gt;(Kriegisch et al. 2019)&lt;/DisplayText&gt;&lt;record&gt;&lt;rec-number&gt;8410&lt;/rec-number&gt;&lt;foreign-keys&gt;&lt;key app="EN" db-id="prxrzzvdy0x2s4ee00qpxptadsswa02rwx0p" timestamp="0"&gt;8410&lt;/key&gt;&lt;/foreign-keys&gt;&lt;ref-type name="Journal Article"&gt;17&lt;/ref-type&gt;&lt;contributors&gt;&lt;authors&gt;&lt;author&gt;Kriegisch, N.&lt;/author&gt;&lt;author&gt;Reeves, S. E.&lt;/author&gt;&lt;author&gt;Flukes, E. B.&lt;/author&gt;&lt;author&gt;Johnson, C. R.&lt;/author&gt;&lt;author&gt;Ling, S. D.&lt;/author&gt;&lt;/authors&gt;&lt;/contributors&gt;&lt;auth-address&gt;Institute for Marine and Antarctic Studies, University of Tasmania, 20 Castray Esplanade, Battery Point, TAS, 7004, Australia.&amp;#xD;Institute for Marine and Antarctic Studies, University of Tasmania, 20 Castray Esplanade, Battery Point, TAS, 7004, Australia. Scott.Ling@utas.edu.au.&lt;/auth-address&gt;&lt;titles&gt;&lt;title&gt;Drift-kelp suppresses foraging movement of overgrazing sea urchins&lt;/title&gt;&lt;secondary-title&gt;Oecologia&lt;/secondary-title&gt;&lt;alt-title&gt;Oecologia&lt;/alt-title&gt;&lt;/titles&gt;&lt;periodical&gt;&lt;full-title&gt;Oecologia&lt;/full-title&gt;&lt;abbr-1&gt;Oecologia&lt;/abbr-1&gt;&lt;/periodical&gt;&lt;alt-periodical&gt;&lt;full-title&gt;Oecologia&lt;/full-title&gt;&lt;abbr-1&gt;Oecologia&lt;/abbr-1&gt;&lt;/alt-periodical&gt;&lt;pages&gt;665-677&lt;/pages&gt;&lt;volume&gt;190&lt;/volume&gt;&lt;number&gt;3&lt;/number&gt;&lt;edition&gt;2019/06/30&lt;/edition&gt;&lt;dates&gt;&lt;year&gt;2019&lt;/year&gt;&lt;pub-dates&gt;&lt;date&gt;Jul&lt;/date&gt;&lt;/pub-dates&gt;&lt;/dates&gt;&lt;isbn&gt;1432-1939 (Electronic)&amp;#xD;0029-8549 (Linking)&lt;/isbn&gt;&lt;accession-num&gt;31250188&lt;/accession-num&gt;&lt;urls&gt;&lt;related-urls&gt;&lt;url&gt;https://www.ncbi.nlm.nih.gov/pubmed/31250188&lt;/url&gt;&lt;/related-urls&gt;&lt;/urls&gt;&lt;electronic-resource-num&gt;10.1007/s00442-019-04445-6&lt;/electronic-resource-num&gt;&lt;language&gt;English&lt;/language&gt;&lt;/record&gt;&lt;/Cite&gt;&lt;/EndNote&gt;</w:instrText>
      </w:r>
      <w:r w:rsidR="00735927">
        <w:fldChar w:fldCharType="separate"/>
      </w:r>
      <w:r w:rsidR="00735927">
        <w:rPr>
          <w:noProof/>
        </w:rPr>
        <w:t>(Kriegisch et al. 2019)</w:t>
      </w:r>
      <w:r w:rsidR="00735927">
        <w:fldChar w:fldCharType="end"/>
      </w:r>
      <w:r>
        <w:t>, and a numeric increase due to successful recruitment and settlement of urchin larvae.</w:t>
      </w:r>
    </w:p>
    <w:p w14:paraId="05019B11" w14:textId="69BC7BD8" w:rsidR="00471A3D" w:rsidRDefault="005635FF" w:rsidP="005635FF">
      <w:r>
        <w:t xml:space="preserve">There were large regional difference is the </w:t>
      </w:r>
      <w:r w:rsidR="009131C3">
        <w:t>response</w:t>
      </w:r>
      <w:r>
        <w:t xml:space="preserve"> of kelp forests </w:t>
      </w:r>
      <w:r w:rsidR="009131C3">
        <w:t xml:space="preserve">and the degree of change </w:t>
      </w:r>
      <w:r>
        <w:t>to these events.</w:t>
      </w:r>
      <w:r w:rsidR="00EF0B3C">
        <w:t xml:space="preserve"> Kelp cover in Oregon was either stable or increased during and following the 2014-2016 MHW </w: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EN.CITE.DATA </w:instrText>
      </w:r>
      <w:r w:rsidR="00735927">
        <w:fldChar w:fldCharType="end"/>
      </w:r>
      <w:r w:rsidR="00735927">
        <w:fldChar w:fldCharType="separate"/>
      </w:r>
      <w:r w:rsidR="00735927">
        <w:rPr>
          <w:noProof/>
        </w:rPr>
        <w:t>(Hamilton et al. 2020)</w:t>
      </w:r>
      <w:r w:rsidR="00735927">
        <w:fldChar w:fldCharType="end"/>
      </w:r>
      <w:r w:rsidR="00EF0B3C">
        <w:t xml:space="preserve">, while Northern California saw substantial and persistent loss of kelp canopy and a shift to urchin barrens </w:t>
      </w:r>
      <w:r w:rsidR="00735927">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35927">
        <w:instrText xml:space="preserve"> ADDIN EN.CITE.DATA </w:instrText>
      </w:r>
      <w:r w:rsidR="00735927">
        <w:fldChar w:fldCharType="end"/>
      </w:r>
      <w:r w:rsidR="00735927">
        <w:fldChar w:fldCharType="separate"/>
      </w:r>
      <w:r w:rsidR="00735927">
        <w:rPr>
          <w:noProof/>
        </w:rPr>
        <w:t>(Rogers-Bennett and Catton 2019, McPherson et al. 2021)</w:t>
      </w:r>
      <w:r w:rsidR="00735927">
        <w:fldChar w:fldCharType="end"/>
      </w:r>
      <w:r w:rsidR="00EF0B3C">
        <w:t xml:space="preserve">. Responses in Central California and the Southern California Bight were more muted, as kelp cover declined only slightly even though there were large increases in urchins in Central California </w: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(Beas-Luna et al. 2020)</w:t>
      </w:r>
      <w:r w:rsidR="00735927">
        <w:fldChar w:fldCharType="end"/>
      </w:r>
      <w:r w:rsidR="00EF0B3C">
        <w:t xml:space="preserve">. In Baja California, both kelp and sea urchins decreased sharply </w:t>
      </w:r>
      <w:r w:rsidR="00735927">
        <w:fldChar w:fldCharType="begin">
          <w:fldData xml:space="preserve">PEVuZE5vdGU+PENpdGU+PEF1dGhvcj5DYXZhbmF1Z2g8L0F1dGhvcj48WWVhcj4yMDE5PC9ZZWFy
PjxSZWNOdW0+ODUyMjwvUmVjTnVtPjxEaXNwbGF5VGV4dD4oQ2F2YW5hdWdoIGV0IGFsLiAyMDE5
LCBCZWFzLUx1bmEgZXQgYWwuIDIwMjApPC9EaXNwbGF5VGV4dD48cmVjb3JkPjxyZWMtbnVtYmVy
Pjg1MjI8L3JlYy1udW1iZXI+PGZvcmVpZ24ta2V5cz48a2V5IGFwcD0iRU4iIGRiLWlkPSJwcnhy
enp2ZHkweDJzNGVlMDBxcHhwdGFkc3N3YTAycnd4MHAiIHRpbWVzdGFtcD0iMCI+ODUyMjwva2V5
PjwvZm9yZWlnbi1rZXlzPjxyZWYtdHlwZSBuYW1lPSJKb3VybmFsIEFydGljbGUiPjE3PC9yZWYt
dHlwZT48Y29udHJpYnV0b3JzPjxhdXRob3JzPjxhdXRob3I+Q2F2YW5hdWdoLCBLLiBDLjwvYXV0
aG9yPjxhdXRob3I+UmVlZCwgRC4gQy48L2F1dGhvcj48YXV0aG9yPkJlbGwsIFQuIFcuPC9hdXRo
b3I+PGF1dGhvcj5DYXN0b3JhbmksIE0uIE4uPC9hdXRob3I+PGF1dGhvcj5CZWFzLUx1bmEsIFIu
PC9hdXRob3I+PC9hdXRob3JzPjwvY29udHJpYnV0b3JzPjxhdXRoLWFkZHJlc3M+VW5pdiBDYWxp
ZiBMb3MgQW5nZWxlcywgRGVwdCBHZW9nLCBMb3MgQW5nZWxlcywgQ0EgOTAwMjQgVVNBJiN4RDtV
bml2IENhbGlmIFNhbnRhIEJhcmJhcmEsIEluc3QgTWFyaW5lIFNjaSwgU2FudGEgQmFyYmFyYSwg
Q0EgOTMxMDYgVVNBJiN4RDtVbml2IENhbGlmIFNhbnRhIEJhcmJhcmEsIEVhcnRoIFJlcyBJbnN0
LCBTYW50YSBCYXJiYXJhLCBDQSA5MzEwNiBVU0EmI3hEO1VuaXYgVmlyZ2luaWEsIERlcHQgRW52
aXJvbm0gU2NpLCBDbGFyayBIYWxsLCBDaGFybG90dGVzdmlsbGUsIFZBIDIyOTAzIFVTQSYjeEQ7
VW5pdiBBdXRvbm9tYSBCYWphIENhbGlmb3JuaWEsIEZhYyBDaWVuY2lhcyBNYXJpbmFzLCBFbnNl
bmFkYSwgQmFqYSBDYWxpZm9ybmlhLCBNZXhpY288L2F1dGgtYWRkcmVzcz48dGl0bGVzPjx0aXRs
ZT5TcGF0aWFsIFZhcmlhYmlsaXR5IGluIHRoZSBSZXNpc3RhbmNlIGFuZCBSZXNpbGllbmNlIG9m
IEdpYW50IEtlbHAgaW4gU291dGhlcm4gYW5kIEJhamEgQ2FsaWZvcm5pYSB0byBhIE11bHRpeWVh
ciBIZWF0d2F2ZTwvdGl0bGU+PHNlY29uZGFyeS10aXRsZT5Gcm9udGllcnMgaW4gTWFyaW5lIFNj
aWVuY2U8L3NlY29uZGFyeS10aXRsZT48YWx0LXRpdGxlPkZyb250IE1hciBTY2k8L2FsdC10aXRs
ZT48L3RpdGxlcz48cGVyaW9kaWNhbD48ZnVsbC10aXRsZT5Gcm9udGllcnMgaW4gTWFyaW5lIFNj
aWVuY2U8L2Z1bGwtdGl0bGU+PGFiYnItMT5Gcm9udCBNYXIgU2NpPC9hYmJyLTE+PC9wZXJpb2Rp
Y2FsPjxhbHQtcGVyaW9kaWNhbD48ZnVsbC10aXRsZT5Gcm9udGllcnMgaW4gTWFyaW5lIFNjaWVu
Y2U8L2Z1bGwtdGl0bGU+PGFiYnItMT5Gcm9udCBNYXIgU2NpPC9hYmJyLTE+PC9hbHQtcGVyaW9k
aWNhbD48dm9sdW1lPjY8L3ZvbHVtZT48ZGF0ZXM+PHllYXI+MjAxOTwveWVhcj48cHViLWRhdGVz
PjxkYXRlPkp1bCAyMzwvZGF0ZT48L3B1Yi1kYXRlcz48L2RhdGVzPjxhY2Nlc3Npb24tbnVtPldP
UzowMDA0NzY5NDA1MDAwMDE8L2FjY2Vzc2lvbi1udW0+PHVybHM+PHJlbGF0ZWQtdXJscz48dXJs
PiZsdDtHbyB0byBJU0kmZ3Q7Oi8vV09TOjAwMDQ3Njk0MDUwMDAwMTwvdXJsPjwvcmVsYXRlZC11
cmxzPjwvdXJscz48ZWxlY3Ryb25pYy1yZXNvdXJjZS1udW0+QVJUTiA0MTMmI3hEOzEwLjMzODkv
Zm1hcnMuMjAxOS4wMDQxMzwvZWxlY3Ryb25pYy1yZXNvdXJjZS1udW0+PGxhbmd1YWdlPkVuZ2xp
c2g8L2xhbmd1YWdlPjwvcmVjb3JkPjwvQ2l0ZT48Q2l0ZT48QXV0aG9yPkJlYXMtTHVuYTwvQXV0
aG9yPjxZZWFyPjIwMjA8L1llYXI+PFJlY051bT45MDY3PC9SZWNOdW0+PHJlY29yZD48cmVjLW51
bWJlcj45MDY3PC9yZWMtbnVtYmVyPjxmb3JlaWduLWtleXM+PGtleSBhcHA9IkVOIiBkYi1pZD0i
cHJ4cnp6dmR5MHgyczRlZTAwcXB4cHRhZHNzd2EwMnJ3eDBwIiB0aW1lc3RhbXA9IjE2NDczNTg5
NTciPjkwNjc8L2tleT48L2ZvcmVpZ24ta2V5cz48cmVmLXR5cGUgbmFtZT0iSm91cm5hbCBBcnRp
Y2xlIj4xNzwvcmVmLXR5cGU+PGNvbnRyaWJ1dG9ycz48YXV0aG9ycz48YXV0aG9yPkJlYXMtTHVu
YSwgUi48L2F1dGhvcj48YXV0aG9yPk1pY2hlbGksIEYuPC9hdXRob3I+PGF1dGhvcj5Xb29kc29u
LCBDLiBCLjwvYXV0aG9yPjxhdXRob3I+Q2FyciwgTS48L2F1dGhvcj48YXV0aG9yPk1hbG9uZSwg
RC48L2F1dGhvcj48YXV0aG9yPlRvcnJlLCBKLjwvYXV0aG9yPjxhdXRob3I+Qm9jaCwgQy48L2F1
dGhvcj48YXV0aG9yPkNhc2VsbGUsIEouIEUuPC9hdXRob3I+PGF1dGhvcj5FZHdhcmRzLCBNLjwv
YXV0aG9yPjxhdXRob3I+RnJlaXdhbGQsIEouPC9hdXRob3I+PGF1dGhvcj5IYW1pbHRvbiwgUy4g
TC48L2F1dGhvcj48YXV0aG9yPkhlcm5hbmRleiwgQS48L2F1dGhvcj48YXV0aG9yPktvbmFyLCBC
LjwvYXV0aG9yPjxhdXRob3I+S3JvZWtlciwgSy4gSi48L2F1dGhvcj48YXV0aG9yPkxvcmRhLCBK
LjwvYXV0aG9yPjxhdXRob3I+TW9udGFuby1Nb2N0ZXp1bWEsIEcuPC9hdXRob3I+PGF1dGhvcj5U
b3JyZXMtTW95ZSwgRy48L2F1dGhvcj48L2F1dGhvcnM+PC9jb250cmlidXRvcnM+PGF1dGgtYWRk
cmVzcz5Vbml2IEF1dG9ub21hIEJhamEgQ2FsaWZvcm5pYSwgRW5zZW5hZGEsIEJhamEgQ2FsaWZv
cm5pYSwgTWV4aWNvJiN4RDtTdGFuZm9yZCBVbml2LCBIb3BraW5zIE1hcmluZSBTdG4sIFBhY2lm
aWMgR3JvdmUsIENBIDkzOTUwIFVTQSYjeEQ7U3RhbmZvcmQgVW5pdiwgU3RhbmZvcmQgQ3RyIE9j
ZWFuIFNvbHV0LCBQYWNpZmljIEdyb3ZlLCBDQSBVU0EmI3hEO1VuaXYgR2VvcmdpYSwgQ29sbCBF
bmduLCBBdGhlbnMsIEdBIDMwNjAyIFVTQSYjeEQ7VW5pdiBDYWxpZiBTYW50YSBDcnV6LCBTYW50
YSBDcnV6LCBDQSA5NTA2NCBVU0EmI3hEO0NvbXVuaWRhZCAmYW1wOyBCaW9kaXZlcnNpZGFkIEFD
LCBMYSBQYXosIE1leGljbyYjeEQ7TW9udGVyZXkgQmF5IEFxdWFyaXVtIFJlcyBJbnN0LCBNb3Nz
IExhbmRpbmcsIENBIFVTQSYjeEQ7Tk9BQSwgU291dGh3ZXN0IEZpc2hlcmllcyBTY2kgQ3RyLCBT
YW4gRGllZ28sIENBIFVTQSYjeEQ7VW5pdiBDYWxpZiBTYW50YSBCYXJiYXJhLCBNYXJpbmUgU2Np
IEluc3QsIFNhbnRhIEJhcmJhcmEsIENBIDkzMTA2IFVTQSYjeEQ7U2FuIERpZWdvIFN0YXRlIFVu
aXYsIFNhbiBEaWVnbywgQ0EgOTIxODIgVVNBJiN4RDtSZWVmIENoZWNrIENhbGlmLCBNYXJpbmEg
RGVsIFJleSwgQ0EgVVNBJiN4RDtTYW4gSm9zZSBTdGF0ZSBVbml2LCBNb3NzIExhbmRpbmcgTWFy
aW5lIExhYnMsIE1vc3MgTGFuZGluZywgQ0EgVVNBJiN4RDtVbml2IEFsYXNrYSwgRmFpcmJhbmtz
LCBBSyA5OTcwMSBVU0EmI3hEO1RpanVhbmEgUml2ZXIgTmF0bCBFc3R1YXJpbmUgUmVzIFJlc2Vy
dmUsIEltcGVyaWFsIEJlYWNoLCBDQSBVU0E8L2F1dGgtYWRkcmVzcz48dGl0bGVzPjx0aXRsZT5H
ZW9ncmFwaGljIHZhcmlhdGlvbiBpbiByZXNwb25zZXMgb2Yga2VscCBmb3Jlc3QgY29tbXVuaXRp
ZXMgb2YgdGhlIENhbGlmb3JuaWEgQ3VycmVudCB0byByZWNlbnQgY2xpbWF0aWMgY2hhbmdlczwv
dGl0bGU+PHNlY29uZGFyeS10aXRsZT5HbG9iYWwgQ2hhbmdlIEJpb2xvZ3k8L3NlY29uZGFyeS10
aXRsZT48YWx0LXRpdGxlPkdsb2JhbCBDaGFuZ2UgQmlvbDwvYWx0LXRpdGxlPjwvdGl0bGVzPjxw
ZXJpb2RpY2FsPjxmdWxsLXRpdGxlPkdsb2JhbCBDaGFuZ2UgQmlvbG9neTwvZnVsbC10aXRsZT48
YWJici0xPkdsb2JhbCBDaGFuZ2UgQmlvbDwvYWJici0xPjwvcGVyaW9kaWNhbD48YWx0LXBlcmlv
ZGljYWw+PGZ1bGwtdGl0bGU+R2xvYmFsIENoYW5nZSBCaW9sb2d5PC9mdWxsLXRpdGxlPjxhYmJy
LTE+R2xvYmFsIENoYW5nZSBCaW9sPC9hYmJyLTE+PC9hbHQtcGVyaW9kaWNhbD48cGFnZXM+NjQ1
Ny02NDczPC9wYWdlcz48dm9sdW1lPjI2PC92b2x1bWU+PG51bWJlcj4xMTwvbnVtYmVyPjxrZXl3
b3Jkcz48a2V5d29yZD5iaW9nZW9ncmFwaGljIHBhdHRlcm5zPC9rZXl3b3JkPjxrZXl3b3JkPmNs
aW1hdGUgY2hhbmdlIGVmZmVjdHM8L2tleXdvcmQ+PGtleXdvcmQ+ZWNvc3lzdGVtIGZ1bmN0aW9u
aW5nPC9rZXl3b3JkPjxrZXl3b3JkPmVuc288L2tleXdvcmQ+PGtleXdvcmQ+ZnVuY3Rpb25hbCBy
ZXNwb25zZXM8L2tleXdvcmQ+PGtleXdvcmQ+a2VscCBmb3Jlc3QgY29tbXVuaXRpZXM8L2tleXdv
cmQ+PGtleXdvcmQ+bWFyaW5lIGhlYXR3YXZlczwva2V5d29yZD48a2V5d29yZD5zb3V0aGVybi1j
YWxpZm9ybmlhPC9rZXl3b3JkPjxrZXl3b3JkPm9yZ2FuaWMtbWF0dGVyPC9rZXl3b3JkPjxrZXl3
b3JkPnNwYXRpYWwtcGF0dGVybnM8L2tleXdvcmQ+PGtleXdvcmQ+c2VhLXVyY2hpbnM8L2tleXdv
cmQ+PGtleXdvcmQ+b2NlYW48L2tleXdvcmQ+PGtleXdvcmQ+aW1wYWN0czwva2V5d29yZD48a2V5
d29yZD5tYWNyb2N5c3Rpczwva2V5d29yZD48a2V5d29yZD5tYW5hZ2VtZW50PC9rZXl3b3JkPjxr
ZXl3b3JkPmVjb3N5c3RlbTwva2V5d29yZD48a2V5d29yZD5maXNoPC9rZXl3b3JkPjwva2V5d29y
ZHM+PGRhdGVzPjx5ZWFyPjIwMjA8L3llYXI+PHB1Yi1kYXRlcz48ZGF0ZT5Ob3Y8L2RhdGU+PC9w
dWItZGF0ZXM+PC9kYXRlcz48aXNibj4xMzU0LTEwMTM8L2lzYm4+PGFjY2Vzc2lvbi1udW0+V09T
OjAwMDU2NzQzNjQwMDAwMTwvYWNjZXNzaW9uLW51bT48dXJscz48cmVsYXRlZC11cmxzPjx1cmw+
Jmx0O0dvIHRvIElTSSZndDs6Ly9XT1M6MDAwNTY3NDM2NDAwMDAxPC91cmw+PC9yZWxhdGVkLXVy
bHM+PC91cmxzPjxlbGVjdHJvbmljLXJlc291cmNlLW51bT4xMC4xMTExL2djYi4xNTI3MzwvZWxl
Y3Ryb25pYy1yZXNvdXJjZS1udW0+PGxhbmd1YWdlPkVuZ2xpc2g8L2xhbmd1YWdlPjwvcmVjb3Jk
PjwvQ2l0ZT48L0VuZE5vdGU+
</w:fldData>
        </w:fldChar>
      </w:r>
      <w:r w:rsidR="00735927">
        <w:instrText xml:space="preserve"> ADDIN EN.CITE </w:instrText>
      </w:r>
      <w:r w:rsidR="00735927">
        <w:fldChar w:fldCharType="begin">
          <w:fldData xml:space="preserve">PEVuZE5vdGU+PENpdGU+PEF1dGhvcj5DYXZhbmF1Z2g8L0F1dGhvcj48WWVhcj4yMDE5PC9ZZWFy
PjxSZWNOdW0+ODUyMjwvUmVjTnVtPjxEaXNwbGF5VGV4dD4oQ2F2YW5hdWdoIGV0IGFsLiAyMDE5
LCBCZWFzLUx1bmEgZXQgYWwuIDIwMjApPC9EaXNwbGF5VGV4dD48cmVjb3JkPjxyZWMtbnVtYmVy
Pjg1MjI8L3JlYy1udW1iZXI+PGZvcmVpZ24ta2V5cz48a2V5IGFwcD0iRU4iIGRiLWlkPSJwcnhy
enp2ZHkweDJzNGVlMDBxcHhwdGFkc3N3YTAycnd4MHAiIHRpbWVzdGFtcD0iMCI+ODUyMjwva2V5
PjwvZm9yZWlnbi1rZXlzPjxyZWYtdHlwZSBuYW1lPSJKb3VybmFsIEFydGljbGUiPjE3PC9yZWYt
dHlwZT48Y29udHJpYnV0b3JzPjxhdXRob3JzPjxhdXRob3I+Q2F2YW5hdWdoLCBLLiBDLjwvYXV0
aG9yPjxhdXRob3I+UmVlZCwgRC4gQy48L2F1dGhvcj48YXV0aG9yPkJlbGwsIFQuIFcuPC9hdXRo
b3I+PGF1dGhvcj5DYXN0b3JhbmksIE0uIE4uPC9hdXRob3I+PGF1dGhvcj5CZWFzLUx1bmEsIFIu
PC9hdXRob3I+PC9hdXRob3JzPjwvY29udHJpYnV0b3JzPjxhdXRoLWFkZHJlc3M+VW5pdiBDYWxp
ZiBMb3MgQW5nZWxlcywgRGVwdCBHZW9nLCBMb3MgQW5nZWxlcywgQ0EgOTAwMjQgVVNBJiN4RDtV
bml2IENhbGlmIFNhbnRhIEJhcmJhcmEsIEluc3QgTWFyaW5lIFNjaSwgU2FudGEgQmFyYmFyYSwg
Q0EgOTMxMDYgVVNBJiN4RDtVbml2IENhbGlmIFNhbnRhIEJhcmJhcmEsIEVhcnRoIFJlcyBJbnN0
LCBTYW50YSBCYXJiYXJhLCBDQSA5MzEwNiBVU0EmI3hEO1VuaXYgVmlyZ2luaWEsIERlcHQgRW52
aXJvbm0gU2NpLCBDbGFyayBIYWxsLCBDaGFybG90dGVzdmlsbGUsIFZBIDIyOTAzIFVTQSYjeEQ7
VW5pdiBBdXRvbm9tYSBCYWphIENhbGlmb3JuaWEsIEZhYyBDaWVuY2lhcyBNYXJpbmFzLCBFbnNl
bmFkYSwgQmFqYSBDYWxpZm9ybmlhLCBNZXhpY288L2F1dGgtYWRkcmVzcz48dGl0bGVzPjx0aXRs
ZT5TcGF0aWFsIFZhcmlhYmlsaXR5IGluIHRoZSBSZXNpc3RhbmNlIGFuZCBSZXNpbGllbmNlIG9m
IEdpYW50IEtlbHAgaW4gU291dGhlcm4gYW5kIEJhamEgQ2FsaWZvcm5pYSB0byBhIE11bHRpeWVh
ciBIZWF0d2F2ZTwvdGl0bGU+PHNlY29uZGFyeS10aXRsZT5Gcm9udGllcnMgaW4gTWFyaW5lIFNj
aWVuY2U8L3NlY29uZGFyeS10aXRsZT48YWx0LXRpdGxlPkZyb250IE1hciBTY2k8L2FsdC10aXRs
ZT48L3RpdGxlcz48cGVyaW9kaWNhbD48ZnVsbC10aXRsZT5Gcm9udGllcnMgaW4gTWFyaW5lIFNj
aWVuY2U8L2Z1bGwtdGl0bGU+PGFiYnItMT5Gcm9udCBNYXIgU2NpPC9hYmJyLTE+PC9wZXJpb2Rp
Y2FsPjxhbHQtcGVyaW9kaWNhbD48ZnVsbC10aXRsZT5Gcm9udGllcnMgaW4gTWFyaW5lIFNjaWVu
Y2U8L2Z1bGwtdGl0bGU+PGFiYnItMT5Gcm9udCBNYXIgU2NpPC9hYmJyLTE+PC9hbHQtcGVyaW9k
aWNhbD48dm9sdW1lPjY8L3ZvbHVtZT48ZGF0ZXM+PHllYXI+MjAxOTwveWVhcj48cHViLWRhdGVz
PjxkYXRlPkp1bCAyMzwvZGF0ZT48L3B1Yi1kYXRlcz48L2RhdGVzPjxhY2Nlc3Npb24tbnVtPldP
UzowMDA0NzY5NDA1MDAwMDE8L2FjY2Vzc2lvbi1udW0+PHVybHM+PHJlbGF0ZWQtdXJscz48dXJs
PiZsdDtHbyB0byBJU0kmZ3Q7Oi8vV09TOjAwMDQ3Njk0MDUwMDAwMTwvdXJsPjwvcmVsYXRlZC11
cmxzPjwvdXJscz48ZWxlY3Ryb25pYy1yZXNvdXJjZS1udW0+QVJUTiA0MTMmI3hEOzEwLjMzODkv
Zm1hcnMuMjAxOS4wMDQxMzwvZWxlY3Ryb25pYy1yZXNvdXJjZS1udW0+PGxhbmd1YWdlPkVuZ2xp
c2g8L2xhbmd1YWdlPjwvcmVjb3JkPjwvQ2l0ZT48Q2l0ZT48QXV0aG9yPkJlYXMtTHVuYTwvQXV0
aG9yPjxZZWFyPjIwMjA8L1llYXI+PFJlY051bT45MDY3PC9SZWNOdW0+PHJlY29yZD48cmVjLW51
bWJlcj45MDY3PC9yZWMtbnVtYmVyPjxmb3JlaWduLWtleXM+PGtleSBhcHA9IkVOIiBkYi1pZD0i
cHJ4cnp6dmR5MHgyczRlZTAwcXB4cHRhZHNzd2EwMnJ3eDBwIiB0aW1lc3RhbXA9IjE2NDczNTg5
NTciPjkwNjc8L2tleT48L2ZvcmVpZ24ta2V5cz48cmVmLXR5cGUgbmFtZT0iSm91cm5hbCBBcnRp
Y2xlIj4xNzwvcmVmLXR5cGU+PGNvbnRyaWJ1dG9ycz48YXV0aG9ycz48YXV0aG9yPkJlYXMtTHVu
YSwgUi48L2F1dGhvcj48YXV0aG9yPk1pY2hlbGksIEYuPC9hdXRob3I+PGF1dGhvcj5Xb29kc29u
LCBDLiBCLjwvYXV0aG9yPjxhdXRob3I+Q2FyciwgTS48L2F1dGhvcj48YXV0aG9yPk1hbG9uZSwg
RC48L2F1dGhvcj48YXV0aG9yPlRvcnJlLCBKLjwvYXV0aG9yPjxhdXRob3I+Qm9jaCwgQy48L2F1
dGhvcj48YXV0aG9yPkNhc2VsbGUsIEouIEUuPC9hdXRob3I+PGF1dGhvcj5FZHdhcmRzLCBNLjwv
YXV0aG9yPjxhdXRob3I+RnJlaXdhbGQsIEouPC9hdXRob3I+PGF1dGhvcj5IYW1pbHRvbiwgUy4g
TC48L2F1dGhvcj48YXV0aG9yPkhlcm5hbmRleiwgQS48L2F1dGhvcj48YXV0aG9yPktvbmFyLCBC
LjwvYXV0aG9yPjxhdXRob3I+S3JvZWtlciwgSy4gSi48L2F1dGhvcj48YXV0aG9yPkxvcmRhLCBK
LjwvYXV0aG9yPjxhdXRob3I+TW9udGFuby1Nb2N0ZXp1bWEsIEcuPC9hdXRob3I+PGF1dGhvcj5U
b3JyZXMtTW95ZSwgRy48L2F1dGhvcj48L2F1dGhvcnM+PC9jb250cmlidXRvcnM+PGF1dGgtYWRk
cmVzcz5Vbml2IEF1dG9ub21hIEJhamEgQ2FsaWZvcm5pYSwgRW5zZW5hZGEsIEJhamEgQ2FsaWZv
cm5pYSwgTWV4aWNvJiN4RDtTdGFuZm9yZCBVbml2LCBIb3BraW5zIE1hcmluZSBTdG4sIFBhY2lm
aWMgR3JvdmUsIENBIDkzOTUwIFVTQSYjeEQ7U3RhbmZvcmQgVW5pdiwgU3RhbmZvcmQgQ3RyIE9j
ZWFuIFNvbHV0LCBQYWNpZmljIEdyb3ZlLCBDQSBVU0EmI3hEO1VuaXYgR2VvcmdpYSwgQ29sbCBF
bmduLCBBdGhlbnMsIEdBIDMwNjAyIFVTQSYjeEQ7VW5pdiBDYWxpZiBTYW50YSBDcnV6LCBTYW50
YSBDcnV6LCBDQSA5NTA2NCBVU0EmI3hEO0NvbXVuaWRhZCAmYW1wOyBCaW9kaXZlcnNpZGFkIEFD
LCBMYSBQYXosIE1leGljbyYjeEQ7TW9udGVyZXkgQmF5IEFxdWFyaXVtIFJlcyBJbnN0LCBNb3Nz
IExhbmRpbmcsIENBIFVTQSYjeEQ7Tk9BQSwgU291dGh3ZXN0IEZpc2hlcmllcyBTY2kgQ3RyLCBT
YW4gRGllZ28sIENBIFVTQSYjeEQ7VW5pdiBDYWxpZiBTYW50YSBCYXJiYXJhLCBNYXJpbmUgU2Np
IEluc3QsIFNhbnRhIEJhcmJhcmEsIENBIDkzMTA2IFVTQSYjeEQ7U2FuIERpZWdvIFN0YXRlIFVu
aXYsIFNhbiBEaWVnbywgQ0EgOTIxODIgVVNBJiN4RDtSZWVmIENoZWNrIENhbGlmLCBNYXJpbmEg
RGVsIFJleSwgQ0EgVVNBJiN4RDtTYW4gSm9zZSBTdGF0ZSBVbml2LCBNb3NzIExhbmRpbmcgTWFy
aW5lIExhYnMsIE1vc3MgTGFuZGluZywgQ0EgVVNBJiN4RDtVbml2IEFsYXNrYSwgRmFpcmJhbmtz
LCBBSyA5OTcwMSBVU0EmI3hEO1RpanVhbmEgUml2ZXIgTmF0bCBFc3R1YXJpbmUgUmVzIFJlc2Vy
dmUsIEltcGVyaWFsIEJlYWNoLCBDQSBVU0E8L2F1dGgtYWRkcmVzcz48dGl0bGVzPjx0aXRsZT5H
ZW9ncmFwaGljIHZhcmlhdGlvbiBpbiByZXNwb25zZXMgb2Yga2VscCBmb3Jlc3QgY29tbXVuaXRp
ZXMgb2YgdGhlIENhbGlmb3JuaWEgQ3VycmVudCB0byByZWNlbnQgY2xpbWF0aWMgY2hhbmdlczwv
dGl0bGU+PHNlY29uZGFyeS10aXRsZT5HbG9iYWwgQ2hhbmdlIEJpb2xvZ3k8L3NlY29uZGFyeS10
aXRsZT48YWx0LXRpdGxlPkdsb2JhbCBDaGFuZ2UgQmlvbDwvYWx0LXRpdGxlPjwvdGl0bGVzPjxw
ZXJpb2RpY2FsPjxmdWxsLXRpdGxlPkdsb2JhbCBDaGFuZ2UgQmlvbG9neTwvZnVsbC10aXRsZT48
YWJici0xPkdsb2JhbCBDaGFuZ2UgQmlvbDwvYWJici0xPjwvcGVyaW9kaWNhbD48YWx0LXBlcmlv
ZGljYWw+PGZ1bGwtdGl0bGU+R2xvYmFsIENoYW5nZSBCaW9sb2d5PC9mdWxsLXRpdGxlPjxhYmJy
LTE+R2xvYmFsIENoYW5nZSBCaW9sPC9hYmJyLTE+PC9hbHQtcGVyaW9kaWNhbD48cGFnZXM+NjQ1
Ny02NDczPC9wYWdlcz48dm9sdW1lPjI2PC92b2x1bWU+PG51bWJlcj4xMTwvbnVtYmVyPjxrZXl3
b3Jkcz48a2V5d29yZD5iaW9nZW9ncmFwaGljIHBhdHRlcm5zPC9rZXl3b3JkPjxrZXl3b3JkPmNs
aW1hdGUgY2hhbmdlIGVmZmVjdHM8L2tleXdvcmQ+PGtleXdvcmQ+ZWNvc3lzdGVtIGZ1bmN0aW9u
aW5nPC9rZXl3b3JkPjxrZXl3b3JkPmVuc288L2tleXdvcmQ+PGtleXdvcmQ+ZnVuY3Rpb25hbCBy
ZXNwb25zZXM8L2tleXdvcmQ+PGtleXdvcmQ+a2VscCBmb3Jlc3QgY29tbXVuaXRpZXM8L2tleXdv
cmQ+PGtleXdvcmQ+bWFyaW5lIGhlYXR3YXZlczwva2V5d29yZD48a2V5d29yZD5zb3V0aGVybi1j
YWxpZm9ybmlhPC9rZXl3b3JkPjxrZXl3b3JkPm9yZ2FuaWMtbWF0dGVyPC9rZXl3b3JkPjxrZXl3
b3JkPnNwYXRpYWwtcGF0dGVybnM8L2tleXdvcmQ+PGtleXdvcmQ+c2VhLXVyY2hpbnM8L2tleXdv
cmQ+PGtleXdvcmQ+b2NlYW48L2tleXdvcmQ+PGtleXdvcmQ+aW1wYWN0czwva2V5d29yZD48a2V5
d29yZD5tYWNyb2N5c3Rpczwva2V5d29yZD48a2V5d29yZD5tYW5hZ2VtZW50PC9rZXl3b3JkPjxr
ZXl3b3JkPmVjb3N5c3RlbTwva2V5d29yZD48a2V5d29yZD5maXNoPC9rZXl3b3JkPjwva2V5d29y
ZHM+PGRhdGVzPjx5ZWFyPjIwMjA8L3llYXI+PHB1Yi1kYXRlcz48ZGF0ZT5Ob3Y8L2RhdGU+PC9w
dWItZGF0ZXM+PC9kYXRlcz48aXNibj4xMzU0LTEwMTM8L2lzYm4+PGFjY2Vzc2lvbi1udW0+V09T
OjAwMDU2NzQzNjQwMDAwMTwvYWNjZXNzaW9uLW51bT48dXJscz48cmVsYXRlZC11cmxzPjx1cmw+
Jmx0O0dvIHRvIElTSSZndDs6Ly9XT1M6MDAwNTY3NDM2NDAwMDAxPC91cmw+PC9yZWxhdGVkLXVy
bHM+PC91cmxzPjxlbGVjdHJvbmljLXJlc291cmNlLW51bT4xMC4xMTExL2djYi4xNTI3MzwvZWxl
Y3Ryb25pYy1yZXNvdXJjZS1udW0+PGxhbmd1YWdlPkVuZ2xpc2g8L2xhbmd1YWdlPjwvcmVjb3Jk
PjwvQ2l0ZT48L0VuZE5vdGU+
</w:fldData>
        </w:fldChar>
      </w:r>
      <w:r w:rsidR="00735927">
        <w:instrText xml:space="preserve"> ADDIN EN.CITE.DATA </w:instrText>
      </w:r>
      <w:r w:rsidR="00735927">
        <w:fldChar w:fldCharType="end"/>
      </w:r>
      <w:r w:rsidR="00735927">
        <w:fldChar w:fldCharType="separate"/>
      </w:r>
      <w:r w:rsidR="00735927">
        <w:rPr>
          <w:noProof/>
        </w:rPr>
        <w:t>(Cavanaugh et al. 2019, Beas-Luna et al. 2020)</w:t>
      </w:r>
      <w:r w:rsidR="00735927">
        <w:fldChar w:fldCharType="end"/>
      </w:r>
      <w:r w:rsidR="00EF0B3C">
        <w:t>. The regionally distinctive responses of kelp forest communities are likely due to both spatial variation in climate dynamics and associated bottom-up environmental drivers (especially in relation to species’ tolerances and range margins), and regional differences in food web structure and top-down pressures</w:t>
      </w:r>
      <w:r w:rsidR="00F86D6F">
        <w:t xml:space="preserve"> </w:t>
      </w:r>
      <w:r w:rsidR="00735927">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QmVhcy1MdW5hIGV0IGFsLiAyMDIwLCBIYW1pbHRvbiBldCBhbC4gMjAyMSwgU21pdGggZXQgYWwu
IDIwMjEpPC9EaXNwbGF5VGV4dD48cmVjb3JkPjxyZWMtbnVtYmVyPjg0MjQ8L3JlYy1udW1iZXI+
PGZvcmVpZ24ta2V5cz48a2V5IGFwcD0iRU4iIGRiLWlkPSJwcnhyenp2ZHkweDJzNGVlMDBxcHhw
dGFkc3N3YTAycnd4MHAiIHRpbWVzdGFtcD0iMCI+ODQyNDwva2V5PjwvZm9yZWlnbi1rZXlzPjxy
ZWYtdHlwZSBuYW1lPSJKb3VybmFsIEFydGljbGUiPjE3PC9yZWYtdHlwZT48Y29udHJpYnV0b3Jz
PjxhdXRob3JzPjxhdXRob3I+Um9nZXJzLUJlbm5ldHQsIEwuPC9hdXRob3I+PGF1dGhvcj5DYXR0
b24sIEMuIEEuPC9hdXRob3I+PC9hdXRob3JzPjwvY29udHJpYnV0b3JzPjxhdXRoLWFkZHJlc3M+
Q29hc3RhbCBNYXJpbmUgU2NpZW5jZSBJbnN0aXR1dGUsIEthcmVuIEMuIERyYXllciBXaWxkbGlm
ZSBIZWFsdGggQ2VudGVyLCBVbml2ZXJzaXR5IG9mIENhbGlmb3JuaWEsIERhdmlzLCBhbmQgQ2Fs
aWZvcm5pYSBEZXBhcnRtZW50IG9mIEZpc2ggYW5kIFdpbGRsaWZlLCBCb2RlZ2EgTWFyaW5lIExh
Ym9yYXRvcnkgMjA5OSBXZXN0c2lkZSBSZC4sIEJvZGVnYSBCYXksIENBLCA5NDkyMy0wMjQ3LCBV
U0EuIHJvZ2Vyc2Jlbm5ldHRAdWNkYXZpcy5lZHUuJiN4RDtDb2FzdGFsIE1hcmluZSBTY2llbmNl
IEluc3RpdHV0ZSwgS2FyZW4gQy4gRHJheWVyIFdpbGRsaWZlIEhlYWx0aCBDZW50ZXIsIFVuaXZl
cnNpdHkgb2YgQ2FsaWZvcm5pYSwgRGF2aXMsIGFuZCBDYWxpZm9ybmlhIERlcGFydG1lbnQgb2Yg
RmlzaCBhbmQgV2lsZGxpZmUsIEJvZGVnYSBNYXJpbmUgTGFib3JhdG9yeSAyMDk5IFdlc3RzaWRl
IFJkLiwgQm9kZWdhIEJheSwgQ0EsIDk0OTIzLTAyNDcsIFVTQS48L2F1dGgtYWRkcmVzcz48dGl0
bGVzPjx0aXRsZT5NYXJpbmUgaGVhdCB3YXZlIGFuZCBtdWx0aXBsZSBzdHJlc3NvcnMgdGlwIGJ1
bGwga2VscCBmb3Jlc3QgdG8gc2VhIHVyY2hpbiBiYXJyZW5zPC90aXRsZT48c2Vjb25kYXJ5LXRp
dGxlPlNjaSBSZXA8L3NlY29uZGFyeS10aXRsZT48YWx0LXRpdGxlPlNjaSBSZXAtVWs8L2FsdC10
aXRsZT48L3RpdGxlcz48cGFnZXM+MTUwNTA8L3BhZ2VzPjx2b2x1bWU+OTwvdm9sdW1lPjxudW1i
ZXI+MTwvbnVtYmVyPjxlZGl0aW9uPjIwMTkvMTAvMjM8L2VkaXRpb24+PGRhdGVzPjx5ZWFyPjIw
MTk8L3llYXI+PHB1Yi1kYXRlcz48ZGF0ZT5PY3QgMjE8L2RhdGU+PC9wdWItZGF0ZXM+PC9kYXRl
cz48aXNibj4yMDQ1LTIzMjIgKEVsZWN0cm9uaWMpJiN4RDsyMDQ1LTIzMjIgKExpbmtpbmcpPC9p
c2JuPjxhY2Nlc3Npb24tbnVtPjMxNjM2Mjg2PC9hY2Nlc3Npb24tbnVtPjx1cmxzPjxyZWxhdGVk
LXVybHM+PHVybD5odHRwczovL3d3dy5uY2JpLm5sbS5uaWguZ292L3B1Ym1lZC8zMTYzNjI4Njwv
dXJsPjwvcmVsYXRlZC11cmxzPjwvdXJscz48Y3VzdG9tMj5QTUM2ODAzNjY2PC9jdXN0b20yPjxl
bGVjdHJvbmljLXJlc291cmNlLW51bT4xMC4xMDM4L3M0MTU5OC0wMTktNTExMTQteTwvZWxlY3Ry
b25pYy1yZXNvdXJjZS1udW0+PGxhbmd1YWdlPkVuZ2xpc2g8L2xhbmd1YWdlPjwvcmVjb3JkPjwv
Q2l0ZT48Q2l0ZT48QXV0aG9yPkNhdmFuYXVnaDwvQXV0aG9yPjxZZWFyPjIwMTk8L1llYXI+PFJl
Y051bT44NTIyPC9SZWNOdW0+PHJlY29yZD48cmVjLW51bWJlcj44NTIyPC9yZWMtbnVtYmVyPjxm
b3JlaWduLWtleXM+PGtleSBhcHA9IkVOIiBkYi1pZD0icHJ4cnp6dmR5MHgyczRlZTAwcXB4cHRh
ZHNzd2EwMnJ3eDBwIiB0aW1lc3RhbXA9IjAiPjg1MjI8L2tleT48L2ZvcmVpZ24ta2V5cz48cmVm
LXR5cGUgbmFtZT0iSm91cm5hbCBBcnRpY2xlIj4xNzwvcmVmLXR5cGU+PGNvbnRyaWJ1dG9ycz48
YXV0aG9ycz48YXV0aG9yPkNhdmFuYXVnaCwgSy4gQy48L2F1dGhvcj48YXV0aG9yPlJlZWQsIEQu
IEMuPC9hdXRob3I+PGF1dGhvcj5CZWxsLCBULiBXLjwvYXV0aG9yPjxhdXRob3I+Q2FzdG9yYW5p
LCBNLiBOLjwvYXV0aG9yPjxhdXRob3I+QmVhcy1MdW5hLCBSLjwvYXV0aG9yPjwvYXV0aG9ycz48
L2NvbnRyaWJ1dG9ycz48YXV0aC1hZGRyZXNzPlVuaXYgQ2FsaWYgTG9zIEFuZ2VsZXMsIERlcHQg
R2VvZywgTG9zIEFuZ2VsZXMsIENBIDkwMDI0IFVTQSYjeEQ7VW5pdiBDYWxpZiBTYW50YSBCYXJi
YXJhLCBJbnN0IE1hcmluZSBTY2ksIFNhbnRhIEJhcmJhcmEsIENBIDkzMTA2IFVTQSYjeEQ7VW5p
diBDYWxpZiBTYW50YSBCYXJiYXJhLCBFYXJ0aCBSZXMgSW5zdCwgU2FudGEgQmFyYmFyYSwgQ0Eg
OTMxMDYgVVNBJiN4RDtVbml2IFZpcmdpbmlhLCBEZXB0IEVudmlyb25tIFNjaSwgQ2xhcmsgSGFs
bCwgQ2hhcmxvdHRlc3ZpbGxlLCBWQSAyMjkwMyBVU0EmI3hEO1VuaXYgQXV0b25vbWEgQmFqYSBD
YWxpZm9ybmlhLCBGYWMgQ2llbmNpYXMgTWFyaW5hcywgRW5zZW5hZGEsIEJhamEgQ2FsaWZvcm5p
YSwgTWV4aWNvPC9hdXRoLWFkZHJlc3M+PHRpdGxlcz48dGl0bGU+U3BhdGlhbCBWYXJpYWJpbGl0
eSBpbiB0aGUgUmVzaXN0YW5jZSBhbmQgUmVzaWxpZW5jZSBvZiBHaWFudCBLZWxwIGluIFNvdXRo
ZXJuIGFuZCBCYWphIENhbGlmb3JuaWEgdG8gYSBNdWx0aXllYXIgSGVhdHdhdmU8L3RpdGxlPjxz
ZWNvbmRhcnktdGl0bGU+RnJvbnRpZXJzIGluIE1hcmluZSBTY2llbmNlPC9zZWNvbmRhcnktdGl0
bGU+PGFsdC10aXRsZT5Gcm9udCBNYXIgU2NpPC9hbHQtdGl0bGU+PC90aXRsZXM+PHBlcmlvZGlj
YWw+PGZ1bGwtdGl0bGU+RnJvbnRpZXJzIGluIE1hcmluZSBTY2llbmNlPC9mdWxsLXRpdGxlPjxh
YmJyLTE+RnJvbnQgTWFyIFNjaTwvYWJici0xPjwvcGVyaW9kaWNhbD48YWx0LXBlcmlvZGljYWw+
PGZ1bGwtdGl0bGU+RnJvbnRpZXJzIGluIE1hcmluZSBTY2llbmNlPC9mdWxsLXRpdGxlPjxhYmJy
LTE+RnJvbnQgTWFyIFNjaTwvYWJici0xPjwvYWx0LXBlcmlvZGljYWw+PHZvbHVtZT42PC92b2x1
bWU+PGRhdGVzPjx5ZWFyPjIwMTk8L3llYXI+PHB1Yi1kYXRlcz48ZGF0ZT5KdWwgMjM8L2RhdGU+
PC9wdWItZGF0ZXM+PC9kYXRlcz48YWNjZXNzaW9uLW51bT5XT1M6MDAwNDc2OTQwNTAwMDAxPC9h
Y2Nlc3Npb24tbnVtPjx1cmxzPjxyZWxhdGVkLXVybHM+PHVybD4mbHQ7R28gdG8gSVNJJmd0Ozov
L1dPUzowMDA0NzY5NDA1MDAwMDE8L3VybD48L3JlbGF0ZWQtdXJscz48L3VybHM+PGVsZWN0cm9u
aWMtcmVzb3VyY2UtbnVtPkFSVE4gNDEzJiN4RDsxMC4zMzg5L2ZtYXJzLjIwMTkuMDA0MTM8L2Vs
ZWN0cm9uaWMtcmVzb3VyY2UtbnVtPjxsYW5ndWFnZT5FbmdsaXNoPC9sYW5ndWFnZT48L3JlY29y
ZD48L0NpdGU+PENpdGU+PEF1dGhvcj5CZWFzLUx1bmE8L0F1dGhvcj48WWVhcj4yMDIwPC9ZZWFy
PjxSZWNOdW0+OTA2NzwvUmVjTnVtPjxyZWNvcmQ+PHJlYy1udW1iZXI+OTA2NzwvcmVjLW51bWJl
cj48Zm9yZWlnbi1rZXlzPjxrZXkgYXBwPSJFTiIgZGItaWQ9InByeHJ6enZkeTB4MnM0ZWUwMHFw
eHB0YWRzc3dhMDJyd3gwcCIgdGltZXN0YW1wPSIxNjQ3MzU4OTU3Ij45MDY3PC9rZXk+PC9mb3Jl
aWduLWtleXM+PHJlZi10eXBlIG5hbWU9IkpvdXJuYWwgQXJ0aWNsZSI+MTc8L3JlZi10eXBlPjxj
b250cmlidXRvcnM+PGF1dGhvcnM+PGF1dGhvcj5CZWFzLUx1bmEsIFIuPC9hdXRob3I+PGF1dGhv
cj5NaWNoZWxpLCBGLjwvYXV0aG9yPjxhdXRob3I+V29vZHNvbiwgQy4gQi48L2F1dGhvcj48YXV0
aG9yPkNhcnIsIE0uPC9hdXRob3I+PGF1dGhvcj5NYWxvbmUsIEQuPC9hdXRob3I+PGF1dGhvcj5U
b3JyZSwgSi48L2F1dGhvcj48YXV0aG9yPkJvY2gsIEMuPC9hdXRob3I+PGF1dGhvcj5DYXNlbGxl
LCBKLiBFLjwvYXV0aG9yPjxhdXRob3I+RWR3YXJkcywgTS48L2F1dGhvcj48YXV0aG9yPkZyZWl3
YWxkLCBKLjwvYXV0aG9yPjxhdXRob3I+SGFtaWx0b24sIFMuIEwuPC9hdXRob3I+PGF1dGhvcj5I
ZXJuYW5kZXosIEEuPC9hdXRob3I+PGF1dGhvcj5Lb25hciwgQi48L2F1dGhvcj48YXV0aG9yPkty
b2VrZXIsIEsuIEouPC9hdXRob3I+PGF1dGhvcj5Mb3JkYSwgSi48L2F1dGhvcj48YXV0aG9yPk1v
bnRhbm8tTW9jdGV6dW1hLCBHLjwvYXV0aG9yPjxhdXRob3I+VG9ycmVzLU1veWUsIEcuPC9hdXRo
b3I+PC9hdXRob3JzPjwvY29udHJpYnV0b3JzPjxhdXRoLWFkZHJlc3M+VW5pdiBBdXRvbm9tYSBC
YWphIENhbGlmb3JuaWEsIEVuc2VuYWRhLCBCYWphIENhbGlmb3JuaWEsIE1leGljbyYjeEQ7U3Rh
bmZvcmQgVW5pdiwgSG9wa2lucyBNYXJpbmUgU3RuLCBQYWNpZmljIEdyb3ZlLCBDQSA5Mzk1MCBV
U0EmI3hEO1N0YW5mb3JkIFVuaXYsIFN0YW5mb3JkIEN0ciBPY2VhbiBTb2x1dCwgUGFjaWZpYyBH
cm92ZSwgQ0EgVVNBJiN4RDtVbml2IEdlb3JnaWEsIENvbGwgRW5nbiwgQXRoZW5zLCBHQSAzMDYw
MiBVU0EmI3hEO1VuaXYgQ2FsaWYgU2FudGEgQ3J1eiwgU2FudGEgQ3J1eiwgQ0EgOTUwNjQgVVNB
JiN4RDtDb211bmlkYWQgJmFtcDsgQmlvZGl2ZXJzaWRhZCBBQywgTGEgUGF6LCBNZXhpY28mI3hE
O01vbnRlcmV5IEJheSBBcXVhcml1bSBSZXMgSW5zdCwgTW9zcyBMYW5kaW5nLCBDQSBVU0EmI3hE
O05PQUEsIFNvdXRod2VzdCBGaXNoZXJpZXMgU2NpIEN0ciwgU2FuIERpZWdvLCBDQSBVU0EmI3hE
O1VuaXYgQ2FsaWYgU2FudGEgQmFyYmFyYSwgTWFyaW5lIFNjaSBJbnN0LCBTYW50YSBCYXJiYXJh
LCBDQSA5MzEwNiBVU0EmI3hEO1NhbiBEaWVnbyBTdGF0ZSBVbml2LCBTYW4gRGllZ28sIENBIDky
MTgyIFVTQSYjeEQ7UmVlZiBDaGVjayBDYWxpZiwgTWFyaW5hIERlbCBSZXksIENBIFVTQSYjeEQ7
U2FuIEpvc2UgU3RhdGUgVW5pdiwgTW9zcyBMYW5kaW5nIE1hcmluZSBMYWJzLCBNb3NzIExhbmRp
bmcsIENBIFVTQSYjeEQ7VW5pdiBBbGFza2EsIEZhaXJiYW5rcywgQUsgOTk3MDEgVVNBJiN4RDtU
aWp1YW5hIFJpdmVyIE5hdGwgRXN0dWFyaW5lIFJlcyBSZXNlcnZlLCBJbXBlcmlhbCBCZWFjaCwg
Q0EgVVNBPC9hdXRoLWFkZHJlc3M+PHRpdGxlcz48dGl0bGU+R2VvZ3JhcGhpYyB2YXJpYXRpb24g
aW4gcmVzcG9uc2VzIG9mIGtlbHAgZm9yZXN0IGNvbW11bml0aWVzIG9mIHRoZSBDYWxpZm9ybmlh
IEN1cnJlbnQgdG8gcmVjZW50IGNsaW1hdGljIGNoYW5nZXM8L3RpdGxlPjxzZWNvbmRhcnktdGl0
bGU+R2xvYmFsIENoYW5nZSBCaW9sb2d5PC9zZWNvbmRhcnktdGl0bGU+PGFsdC10aXRsZT5HbG9i
YWwgQ2hhbmdlIEJpb2w8L2FsdC10aXRsZT48L3RpdGxlcz48cGVyaW9kaWNhbD48ZnVsbC10aXRs
ZT5HbG9iYWwgQ2hhbmdlIEJpb2xvZ3k8L2Z1bGwtdGl0bGU+PGFiYnItMT5HbG9iYWwgQ2hhbmdl
IEJpb2w8L2FiYnItMT48L3BlcmlvZGljYWw+PGFsdC1wZXJpb2RpY2FsPjxmdWxsLXRpdGxlPkds
b2JhbCBDaGFuZ2UgQmlvbG9neTwvZnVsbC10aXRsZT48YWJici0xPkdsb2JhbCBDaGFuZ2UgQmlv
bDwvYWJici0xPjwvYWx0LXBlcmlvZGljYWw+PHBhZ2VzPjY0NTctNjQ3MzwvcGFnZXM+PHZvbHVt
ZT4yNjwvdm9sdW1lPjxudW1iZXI+MTE8L251bWJlcj48a2V5d29yZHM+PGtleXdvcmQ+YmlvZ2Vv
Z3JhcGhpYyBwYXR0ZXJuczwva2V5d29yZD48a2V5d29yZD5jbGltYXRlIGNoYW5nZSBlZmZlY3Rz
PC9rZXl3b3JkPjxrZXl3b3JkPmVjb3N5c3RlbSBmdW5jdGlvbmluZzwva2V5d29yZD48a2V5d29y
ZD5lbnNvPC9rZXl3b3JkPjxrZXl3b3JkPmZ1bmN0aW9uYWwgcmVzcG9uc2VzPC9rZXl3b3JkPjxr
ZXl3b3JkPmtlbHAgZm9yZXN0IGNvbW11bml0aWVzPC9rZXl3b3JkPjxrZXl3b3JkPm1hcmluZSBo
ZWF0d2F2ZXM8L2tleXdvcmQ+PGtleXdvcmQ+c291dGhlcm4tY2FsaWZvcm5pYTwva2V5d29yZD48
a2V5d29yZD5vcmdhbmljLW1hdHRlcjwva2V5d29yZD48a2V5d29yZD5zcGF0aWFsLXBhdHRlcm5z
PC9rZXl3b3JkPjxrZXl3b3JkPnNlYS11cmNoaW5zPC9rZXl3b3JkPjxrZXl3b3JkPm9jZWFuPC9r
ZXl3b3JkPjxrZXl3b3JkPmltcGFjdHM8L2tleXdvcmQ+PGtleXdvcmQ+bWFjcm9jeXN0aXM8L2tl
eXdvcmQ+PGtleXdvcmQ+bWFuYWdlbWVudDwva2V5d29yZD48a2V5d29yZD5lY29zeXN0ZW08L2tl
eXdvcmQ+PGtleXdvcmQ+ZmlzaDwva2V5d29yZD48L2tleXdvcmRzPjxkYXRlcz48eWVhcj4yMDIw
PC95ZWFyPjxwdWItZGF0ZXM+PGRhdGU+Tm92PC9kYXRlPjwvcHViLWRhdGVzPjwvZGF0ZXM+PGlz
Ym4+MTM1NC0xMDEzPC9pc2JuPjxhY2Nlc3Npb24tbnVtPldPUzowMDA1Njc0MzY0MDAwMDE8L2Fj
Y2Vzc2lvbi1udW0+PHVybHM+PHJlbGF0ZWQtdXJscz48dXJsPiZsdDtHbyB0byBJU0kmZ3Q7Oi8v
V09TOjAwMDU2NzQzNjQwMDAwMTwvdXJsPjwvcmVsYXRlZC11cmxzPjwvdXJscz48ZWxlY3Ryb25p
Yy1yZXNvdXJjZS1udW0+MTAuMTExMS9nY2IuMTUyNzM8L2VsZWN0cm9uaWMtcmVzb3VyY2UtbnVt
PjxsYW5ndWFnZT5FbmdsaXNoPC9sYW5ndWFnZT48L3JlY29yZD48L0NpdGU+PENpdGU+PEF1dGhv
cj5IYW1pbHRvbjwvQXV0aG9yPjxZZWFyPjIwMjE8L1llYXI+PFJlY051bT45MDc0PC9SZWNOdW0+
PHJlY29yZD48cmVjLW51bWJlcj45MDc0PC9yZWMtbnVtYmVyPjxmb3JlaWduLWtleXM+PGtleSBh
cHA9IkVOIiBkYi1pZD0icHJ4cnp6dmR5MHgyczRlZTAwcXB4cHRhZHNzd2EwMnJ3eDBwIiB0aW1l
c3RhbXA9IjE2NDczNTkzMTQiPjkwNzQ8L2tleT48L2ZvcmVpZ24ta2V5cz48cmVmLXR5cGUgbmFt
ZT0iSm91cm5hbCBBcnRpY2xlIj4xNzwvcmVmLXR5cGU+PGNvbnRyaWJ1dG9ycz48YXV0aG9ycz48
YXV0aG9yPkhhbWlsdG9uLCBTLiBMLjwvYXV0aG9yPjxhdXRob3I+U2FjY29tYW5ubywgVi4gUi48
L2F1dGhvcj48YXV0aG9yPkhlYWR5LCBXLiBOLjwvYXV0aG9yPjxhdXRob3I+R2VobWFuLCBBLiBM
LjwvYXV0aG9yPjxhdXRob3I+TG9uaGFydCwgUy4gSS48L2F1dGhvcj48YXV0aG9yPkJlYXMtTHVu
YSwgUi48L2F1dGhvcj48YXV0aG9yPkZyYW5jaXMsIEYuIFQuPC9hdXRob3I+PGF1dGhvcj5MZWUs
IEwuPC9hdXRob3I+PGF1dGhvcj5Sb2dlcnMtQmVubmV0dCwgTC48L2F1dGhvcj48YXV0aG9yPlNh
bG9tb24sIEEuIEsuPC9hdXRob3I+PGF1dGhvcj5HcmF2ZW0sIFMuIEEuPC9hdXRob3I+PC9hdXRo
b3JzPjwvY29udHJpYnV0b3JzPjx0aXRsZXM+PHRpdGxlPkRpc2Vhc2UtZHJpdmVuIG1hc3MgbW9y
dGFsaXR5IGV2ZW50IGxlYWRzIHRvIHdpZGVzcHJlYWQgZXh0aXJwYXRpb24gYW5kIHZhcmlhYmxl
IHJlY292ZXJ5IHBvdGVudGlhbCBvZiBhIG1hcmluZSBwcmVkYXRvciBhY3Jvc3MgdGhlIGVhc3Rl
cm4gUGFjaWZpYzwvdGl0bGU+PHNlY29uZGFyeS10aXRsZT5Qcm9jZWVkaW5ncyBvZiB0aGUgUm95
YWwgU29jaWV0eSBCOiBCaW9sb2dpY2FsIFNjaWVuY2VzPC9zZWNvbmRhcnktdGl0bGU+PC90aXRs
ZXM+PHBlcmlvZGljYWw+PGZ1bGwtdGl0bGU+UHJvY2VlZGluZ3Mgb2YgdGhlIFJveWFsIFNvY2ll
dHkgQjogQmlvbG9naWNhbCBTY2llbmNlczwvZnVsbC10aXRsZT48L3BlcmlvZGljYWw+PHBhZ2Vz
PjIwMjExMTk1PC9wYWdlcz48dm9sdW1lPjI4ODwvdm9sdW1lPjxudW1iZXI+MTk1NzwvbnVtYmVy
PjxkYXRlcz48eWVhcj4yMDIxPC95ZWFyPjwvZGF0ZXM+PHVybHM+PHJlbGF0ZWQtdXJscz48dXJs
Pmh0dHBzOi8vcm95YWxzb2NpZXR5cHVibGlzaGluZy5vcmcvZG9pL2Ficy8xMC4xMDk4L3JzcGIu
MjAyMS4xMTk1ICVYIFRoZSBwcmV2YWxlbmNlIG9mIGRpc2Vhc2UtZHJpdmVuIG1hc3MgbW9ydGFs
aXR5IGV2ZW50cyBpcyBpbmNyZWFzaW5nLCBidXQgb3VyIHVuZGVyc3RhbmRpbmcgb2Ygc3BhdGlh
bCB2YXJpYXRpb24gaW4gdGhlaXIgbWFnbml0dWRlLCB0aW1pbmcgYW5kIHRyaWdnZXJzIGFyZSBv
ZnRlbiBwb29ybHkgcmVzb2x2ZWQuIEhlcmUsIHdlIHVzZSBhIG5vdmVsIHJhbmdlLXdpZGUgZGF0
YXNldCBjb21wcmlzZWQgNDggODEwIHN1cnZleXMgdG8gcXVhbnRpZnkgaG93IHNlYSBzdGFyIHdh
c3RpbmcgZGlzZWFzZSBhZmZlY3RlZCBQeWNub3BvZGlhIGhlbGlhbnRob2lkZXMsIHRoZSBzdW5m
bG93ZXIgc2VhIHN0YXIsIGFjcm9zcyBpdHMgcmFuZ2UgZnJvbSBCYWphIENhbGlmb3JuaWEsIE1l
eGljbyB0byB0aGUgQWxldXRpYW4gSXNsYW5kcywgVVNBLiBXZSBmb3VuZCB0aGF0IHRoZSBvdXRi
cmVhayBvY2N1cnJlZCBtb3JlIHJhcGlkbHksIGtpbGxlZCBhIGdyZWF0ZXIgcGVyY2VudGFnZSBv
ZiB0aGUgcG9wdWxhdGlvbiBhbmQgbGVmdCBmZXdlciBzdXJ2aXZvcnMgaW4gdGhlIHNvdXRoZXJu
IGhhbGYgb2YgdGhlIHNwZWNpZXMmYXBvcztzIHJhbmdlLiBQeWNub3BvZGlhIG5vdyBhcHBlYXJz
IHRvIGJlIGZ1bmN0aW9uYWxseSBleHRpbmN0IChncmVhdGVyIHRoYW4gOTkuMiUgZGVjbGluZXMp
IGZyb20gQmFqYSBDYWxpZm9ybmlhLCBNZXhpY28gdG8gQ2FwZSBGbGF0dGVyeSwgV2FzaGluZ3Rv
biwgVVNBIGFuZCBleGhpYml0ZWQgc2V2ZXJlIGRlY2xpbmVzIChncmVhdGVyIHRoYW4gODcuOCUp
IGZyb20gdGhlIFNhbGlzaCBTZWEgdG8gdGhlIEd1bGYgb2YgQWxhc2thLiBUaGUgaW1wb3J0YW5j
ZSBvZiB0ZW1wZXJhdHVyZSBpbiBwcmVkaWN0aW5nIFB5Y25vcG9kaWEgZGlzdHJpYnV0aW9uIHJv
c2UgbW9yZSB0aGFuIGZvdXJmb2xkIGFmdGVyIHRoZSBvdXRicmVhaywgc3VnZ2VzdGluZyBsYXRp
dHVkaW5hbCB2YXJpYXRpb24gaW4gb3V0YnJlYWsgc2V2ZXJpdHkgbWF5IHN0ZW0gZnJvbSBhbiBp
bnRlcmFjdGlvbiBiZXR3ZWVuIGRpc2Vhc2Ugc2V2ZXJpdHkgYW5kIHdhcm1lciB3YXRlcnMuIFdl
IGZvdW5kIG5vIGV2aWRlbmNlIG9mIHBvcHVsYXRpb24gcmVjb3ZlcnkgaW4gdGhlIHllYXJzIHNp
bmNlIHRoZSBvdXRicmVhay4gTmF0dXJhbCByZWNvdmVyeSBpbiB0aGUgc291dGhlcm4gaGFsZiBv
ZiB0aGUgcmFuZ2UgaXMgdW5saWtlbHkgb3ZlciB0aGUgc2hvcnQgdGVybS4gVGh1cywgYXNzaXN0
ZWQgcmVjb3Zlcnkgd2lsbCBwcm9iYWJseSBiZSByZXF1aXJlZCB0byByZXN0b3JlIHRoZSBmdW5j
dGlvbmFsIHJvbGUgb2YgdGhpcyBwcmVkYXRvciBvbiBlY29sb2dpY2FsbHkgcmVsZXZhbnQgdGlt
ZSBzY2FsZXMuPC91cmw+PC9yZWxhdGVkLXVybHM+PC91cmxzPjxlbGVjdHJvbmljLXJlc291cmNl
LW51bT5kb2k6MTAuMTA5OC9yc3BiLjIwMjEuMTE5NTwvZWxlY3Ryb25pYy1yZXNvdXJjZS1udW0+
PC9yZWNvcmQ+PC9DaXRlPjxDaXRlPjxBdXRob3I+U21pdGg8L0F1dGhvcj48WWVhcj4yMDIxPC9Z
ZWFyPjxSZWNOdW0+ODM0MDwvUmVjTnVtPjxyZWNvcmQ+PHJlYy1udW1iZXI+ODM0MDwvcmVjLW51
bWJlcj48Zm9yZWlnbi1rZXlzPjxrZXkgYXBwPSJFTiIgZGItaWQ9InByeHJ6enZkeTB4MnM0ZWUw
MHFweHB0YWRzc3dhMDJyd3gwcCIgdGltZXN0YW1wPSIwIj44MzQwPC9rZXk+PC9mb3JlaWduLWtl
eXM+PHJlZi10eXBlIG5hbWU9IkpvdXJuYWwgQXJ0aWNsZSI+MTc8L3JlZi10eXBlPjxjb250cmli
dXRvcnM+PGF1dGhvcnM+PGF1dGhvcj5TbWl0aCwgSi4gRy48L2F1dGhvcj48YXV0aG9yPlRvbW9s
ZW9uaSwgSi48L2F1dGhvcj48YXV0aG9yPlN0YWVkbGVyLCBNLjwvYXV0aG9yPjxhdXRob3I+THlv
biwgUy48L2F1dGhvcj48YXV0aG9yPkZ1amlpLCBKLjwvYXV0aG9yPjxhdXRob3I+VGlua2VyLCBN
LiBULjwvYXV0aG9yPjwvYXV0aG9ycz48L2NvbnRyaWJ1dG9ycz48YXV0aC1hZGRyZXNzPkRlcGFy
dG1lbnQgb2YgRWNvbG9neSBhbmQgRXZvbHV0aW9uYXJ5IEJpb2xvZ3ksIFVuaXZlcnNpdHkgb2Yg
Q2FsaWZvcm5pYSwgU2FudGEgQ3J1eiwgQ0EgOTUwNjA7IEpvZ1NtaXRoQHVjc2MuZWR1LiYjeEQ7
U2FudGEgQ3J1eiBGaWVsZCBTdGF0aW9uLCBXZXN0ZXJuIEVjb2xvZ2ljYWwgUmVzZWFyY2ggQ2Vu
dGVyLCBVUyBHZW9sb2dpY2FsIFN1cnZleSwgU2FudGEgQ3J1eiwgQ0EgOTUwNjAuJiN4RDtEZXBh
cnRtZW50IG9mIENvbnNlcnZhdGlvbiBSZXNlYXJjaCwgTW9udGVyZXkgQmF5IEFxdWFyaXVtLCBN
b250ZXJleSwgQ0EgOTM5NDAuJiN4RDtEZXBhcnRtZW50IG9mIEVjb2xvZ3kgYW5kIEV2b2x1dGlv
bmFyeSBCaW9sb2d5LCBVbml2ZXJzaXR5IG9mIENhbGlmb3JuaWEsIFNhbnRhIENydXosIENBIDk1
MDYwLjwvYXV0aC1hZGRyZXNzPjx0aXRsZXM+PHRpdGxlPkJlaGF2aW9yYWwgcmVzcG9uc2VzIGFj
cm9zcyBhIG1vc2FpYyBvZiBlY29zeXN0ZW0gc3RhdGVzIHJlc3RydWN0dXJlIGEgc2VhIG90dGVy
LXVyY2hpbiB0cm9waGljIGNhc2NhZGU8L3RpdGxlPjxzZWNvbmRhcnktdGl0bGU+UHJvYyBOYXRs
IEFjYWQgU2NpIFUgUyBBPC9zZWNvbmRhcnktdGl0bGU+PC90aXRsZXM+PHZvbHVtZT4xMTg8L3Zv
bHVtZT48bnVtYmVyPjExPC9udW1iZXI+PGVkaXRpb24+MjAyMS8wNC8xMTwvZWRpdGlvbj48ZGF0
ZXM+PHllYXI+MjAyMTwveWVhcj48cHViLWRhdGVzPjxkYXRlPk1hciAxNjwvZGF0ZT48L3B1Yi1k
YXRlcz48L2RhdGVzPjxpc2JuPjEwOTEtNjQ5MCAoRWxlY3Ryb25pYykmI3hEOzAwMjctODQyNCAo
TGlua2luZyk8L2lzYm4+PGFjY2Vzc2lvbi1udW0+MzM4MzY1Njc8L2FjY2Vzc2lvbi1udW0+PHVy
bHM+PHJlbGF0ZWQtdXJscz48dXJsPmh0dHBzOi8vd3d3Lm5jYmkubmxtLm5paC5nb3YvcHVibWVk
LzMzODM2NTY3PC91cmw+PC9yZWxhdGVkLXVybHM+PC91cmxzPjxjdXN0b20yPlBNQzc5ODAzNjM8
L2N1c3RvbTI+PGN1c3RvbTc+ZTIwMTI0OTMxMTg8L2N1c3RvbTc+PGVsZWN0cm9uaWMtcmVzb3Vy
Y2UtbnVtPjEwLjEwNzMvcG5hcy4yMDEyNDkzMTE4PC9lbGVjdHJvbmljLXJlc291cmNlLW51bT48
L3JlY29yZD48L0NpdGU+PENpdGU+PEF1dGhvcj5SZWVkPC9BdXRob3I+PFllYXI+MjAxNjwvWWVh
cj48UmVjTnVtPjkwNzg8L1JlY051bT48cmVjb3JkPjxyZWMtbnVtYmVyPjkwNzg8L3JlYy1udW1i
ZXI+PGZvcmVpZ24ta2V5cz48a2V5IGFwcD0iRU4iIGRiLWlkPSJwcnhyenp2ZHkweDJzNGVlMDBx
cHhwdGFkc3N3YTAycnd4MHAiIHRpbWVzdGFtcD0iMTY0NzM2MDAwOCI+OTA3ODwva2V5PjwvZm9y
ZWlnbi1rZXlzPjxyZWYtdHlwZSBuYW1lPSJKb3VybmFsIEFydGljbGUiPjE3PC9yZWYtdHlwZT48
Y29udHJpYnV0b3JzPjxhdXRob3JzPjxhdXRob3I+UmVlZCwgRC48L2F1dGhvcj48YXV0aG9yPldh
c2hidXJuLCBMLjwvYXV0aG9yPjxhdXRob3I+UmFzc3dlaWxlciwgQS48L2F1dGhvcj48YXV0aG9y
Pk1pbGxlciwgUi48L2F1dGhvcj48YXV0aG9yPkJlbGwsIFQuPC9hdXRob3I+PGF1dGhvcj5IYXJy
ZXIsIFMuPC9hdXRob3I+PC9hdXRob3JzPjwvY29udHJpYnV0b3JzPjxhdXRoLWFkZHJlc3M+VW5p
diBDYWxpZiBTYW50YSBCYXJiYXJhLCBJbnN0IE1hcmluZSBTY2ksIFNhbnRhIEJhcmJhcmEsIENB
IDkzMTA2IFVTQSYjeEQ7VW5pdiBDYWxpZiBTYW50YSBCYXJiYXJhLCBEZXB0IEdlb2csIFNhbnRh
IEJhcmJhcmEsIENBIDkzMTA2IFVTQSYjeEQ7RmxvcmlkYSBTdGF0ZSBVbml2LCBEZXB0IEJpb2wg
U2NpLCBUYWxsYWhhc3NlZSwgRkwgMzIzMDQgVVNBJiN4RDtVbml2IENhbGlmIFNhbnRhIEJhcmJh
cmEsIEVhcnRoIFJlcyBJbnN0LCBTYW50YSBCYXJiYXJhLCBDQSA5MzEwNiBVU0E8L2F1dGgtYWRk
cmVzcz48dGl0bGVzPjx0aXRsZT5FeHRyZW1lIHdhcm1pbmcgY2hhbGxlbmdlcyBzZW50aW5lbCBz
dGF0dXMgb2Yga2VscCBmb3Jlc3RzIGFzIGluZGljYXRvcnMgb2YgY2xpbWF0ZSBjaGFuZ2U8L3Rp
dGxlPjxzZWNvbmRhcnktdGl0bGU+TmF0dXJlIENvbW11bmljYXRpb25zPC9zZWNvbmRhcnktdGl0
bGU+PGFsdC10aXRsZT5OYXQgQ29tbXVuPC9hbHQtdGl0bGU+PC90aXRsZXM+PHBlcmlvZGljYWw+
PGZ1bGwtdGl0bGU+TmF0dXJlIENvbW11bmljYXRpb25zPC9mdWxsLXRpdGxlPjxhYmJyLTE+TmF0
IENvbW11bjwvYWJici0xPjwvcGVyaW9kaWNhbD48YWx0LXBlcmlvZGljYWw+PGZ1bGwtdGl0bGU+
TmF0dXJlIENvbW11bmljYXRpb25zPC9mdWxsLXRpdGxlPjxhYmJyLTE+TmF0IENvbW11bjwvYWJi
ci0xPjwvYWx0LXBlcmlvZGljYWw+PHZvbHVtZT43PC92b2x1bWU+PGtleXdvcmRzPjxrZXl3b3Jk
Pm5ldCBwcmltYXJ5IHByb2R1Y3Rpb248L2tleXdvcmQ+PGtleXdvcmQ+Z2lhbnQta2VscDwva2V5
d29yZD48a2V5d29yZD5tYWNyb2N5c3Rpcy1weXJpZmVyYTwva2V5d29yZD48a2V5d29yZD5keW5h
bWljczwva2V5d29yZD48a2V5d29yZD5ncm93dGg8L2tleXdvcmQ+PGtleXdvcmQ+cGFjaWZpYzwv
a2V5d29yZD48a2V5d29yZD5iaW9tYXNzPC9rZXl3b3JkPjxrZXl3b3JkPmRpc2Vhc2U8L2tleXdv
cmQ+PC9rZXl3b3Jkcz48ZGF0ZXM+PHllYXI+MjAxNjwveWVhcj48cHViLWRhdGVzPjxkYXRlPkRl
YyAxMzwvZGF0ZT48L3B1Yi1kYXRlcz48L2RhdGVzPjxpc2JuPjIwNDEtMTcyMzwvaXNibj48YWNj
ZXNzaW9uLW51bT5XT1M6MDAwMzg5NjI3MzAwMDAxPC9hY2Nlc3Npb24tbnVtPjx1cmxzPjxyZWxh
dGVkLXVybHM+PHVybD4mbHQ7R28gdG8gSVNJJmd0OzovL1dPUzowMDAzODk2MjczMDAwMDE8L3Vy
bD48L3JlbGF0ZWQtdXJscz48L3VybHM+PGVsZWN0cm9uaWMtcmVzb3VyY2UtbnVtPkFSVE4gMTM3
NTcmI3hEOzEwLjEwMzgvbmNvbW1zMTM3NTc8L2VsZWN0cm9uaWMtcmVzb3VyY2UtbnVtPjxsYW5n
dWFnZT5FbmdsaXNoPC9sYW5ndWFnZT48L3JlY29yZD48L0NpdGU+PC9FbmROb3RlPn==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QmVhcy1MdW5hIGV0IGFsLiAyMDIwLCBIYW1pbHRvbiBldCBhbC4gMjAyMSwgU21pdGggZXQgYWwu
IDIwMjEpPC9EaXNwbGF5VGV4dD48cmVjb3JkPjxyZWMtbnVtYmVyPjg0MjQ8L3JlYy1udW1iZXI+
PGZvcmVpZ24ta2V5cz48a2V5IGFwcD0iRU4iIGRiLWlkPSJwcnhyenp2ZHkweDJzNGVlMDBxcHhw
dGFkc3N3YTAycnd4MHAiIHRpbWVzdGFtcD0iMCI+ODQyNDwva2V5PjwvZm9yZWlnbi1rZXlzPjxy
ZWYtdHlwZSBuYW1lPSJKb3VybmFsIEFydGljbGUiPjE3PC9yZWYtdHlwZT48Y29udHJpYnV0b3Jz
PjxhdXRob3JzPjxhdXRob3I+Um9nZXJzLUJlbm5ldHQsIEwuPC9hdXRob3I+PGF1dGhvcj5DYXR0
b24sIEMuIEEuPC9hdXRob3I+PC9hdXRob3JzPjwvY29udHJpYnV0b3JzPjxhdXRoLWFkZHJlc3M+
Q29hc3RhbCBNYXJpbmUgU2NpZW5jZSBJbnN0aXR1dGUsIEthcmVuIEMuIERyYXllciBXaWxkbGlm
ZSBIZWFsdGggQ2VudGVyLCBVbml2ZXJzaXR5IG9mIENhbGlmb3JuaWEsIERhdmlzLCBhbmQgQ2Fs
aWZvcm5pYSBEZXBhcnRtZW50IG9mIEZpc2ggYW5kIFdpbGRsaWZlLCBCb2RlZ2EgTWFyaW5lIExh
Ym9yYXRvcnkgMjA5OSBXZXN0c2lkZSBSZC4sIEJvZGVnYSBCYXksIENBLCA5NDkyMy0wMjQ3LCBV
U0EuIHJvZ2Vyc2Jlbm5ldHRAdWNkYXZpcy5lZHUuJiN4RDtDb2FzdGFsIE1hcmluZSBTY2llbmNl
IEluc3RpdHV0ZSwgS2FyZW4gQy4gRHJheWVyIFdpbGRsaWZlIEhlYWx0aCBDZW50ZXIsIFVuaXZl
cnNpdHkgb2YgQ2FsaWZvcm5pYSwgRGF2aXMsIGFuZCBDYWxpZm9ybmlhIERlcGFydG1lbnQgb2Yg
RmlzaCBhbmQgV2lsZGxpZmUsIEJvZGVnYSBNYXJpbmUgTGFib3JhdG9yeSAyMDk5IFdlc3RzaWRl
IFJkLiwgQm9kZWdhIEJheSwgQ0EsIDk0OTIzLTAyNDcsIFVTQS48L2F1dGgtYWRkcmVzcz48dGl0
bGVzPjx0aXRsZT5NYXJpbmUgaGVhdCB3YXZlIGFuZCBtdWx0aXBsZSBzdHJlc3NvcnMgdGlwIGJ1
bGwga2VscCBmb3Jlc3QgdG8gc2VhIHVyY2hpbiBiYXJyZW5zPC90aXRsZT48c2Vjb25kYXJ5LXRp
dGxlPlNjaSBSZXA8L3NlY29uZGFyeS10aXRsZT48YWx0LXRpdGxlPlNjaSBSZXAtVWs8L2FsdC10
aXRsZT48L3RpdGxlcz48cGFnZXM+MTUwNTA8L3BhZ2VzPjx2b2x1bWU+OTwvdm9sdW1lPjxudW1i
ZXI+MTwvbnVtYmVyPjxlZGl0aW9uPjIwMTkvMTAvMjM8L2VkaXRpb24+PGRhdGVzPjx5ZWFyPjIw
MTk8L3llYXI+PHB1Yi1kYXRlcz48ZGF0ZT5PY3QgMjE8L2RhdGU+PC9wdWItZGF0ZXM+PC9kYXRl
cz48aXNibj4yMDQ1LTIzMjIgKEVsZWN0cm9uaWMpJiN4RDsyMDQ1LTIzMjIgKExpbmtpbmcpPC9p
c2JuPjxhY2Nlc3Npb24tbnVtPjMxNjM2Mjg2PC9hY2Nlc3Npb24tbnVtPjx1cmxzPjxyZWxhdGVk
LXVybHM+PHVybD5odHRwczovL3d3dy5uY2JpLm5sbS5uaWguZ292L3B1Ym1lZC8zMTYzNjI4Njwv
dXJsPjwvcmVsYXRlZC11cmxzPjwvdXJscz48Y3VzdG9tMj5QTUM2ODAzNjY2PC9jdXN0b20yPjxl
bGVjdHJvbmljLXJlc291cmNlLW51bT4xMC4xMDM4L3M0MTU5OC0wMTktNTExMTQteTwvZWxlY3Ry
b25pYy1yZXNvdXJjZS1udW0+PGxhbmd1YWdlPkVuZ2xpc2g8L2xhbmd1YWdlPjwvcmVjb3JkPjwv
Q2l0ZT48Q2l0ZT48QXV0aG9yPkNhdmFuYXVnaDwvQXV0aG9yPjxZZWFyPjIwMTk8L1llYXI+PFJl
Y051bT44NTIyPC9SZWNOdW0+PHJlY29yZD48cmVjLW51bWJlcj44NTIyPC9yZWMtbnVtYmVyPjxm
b3JlaWduLWtleXM+PGtleSBhcHA9IkVOIiBkYi1pZD0icHJ4cnp6dmR5MHgyczRlZTAwcXB4cHRh
ZHNzd2EwMnJ3eDBwIiB0aW1lc3RhbXA9IjAiPjg1MjI8L2tleT48L2ZvcmVpZ24ta2V5cz48cmVm
LXR5cGUgbmFtZT0iSm91cm5hbCBBcnRpY2xlIj4xNzwvcmVmLXR5cGU+PGNvbnRyaWJ1dG9ycz48
YXV0aG9ycz48YXV0aG9yPkNhdmFuYXVnaCwgSy4gQy48L2F1dGhvcj48YXV0aG9yPlJlZWQsIEQu
IEMuPC9hdXRob3I+PGF1dGhvcj5CZWxsLCBULiBXLjwvYXV0aG9yPjxhdXRob3I+Q2FzdG9yYW5p
LCBNLiBOLjwvYXV0aG9yPjxhdXRob3I+QmVhcy1MdW5hLCBSLjwvYXV0aG9yPjwvYXV0aG9ycz48
L2NvbnRyaWJ1dG9ycz48YXV0aC1hZGRyZXNzPlVuaXYgQ2FsaWYgTG9zIEFuZ2VsZXMsIERlcHQg
R2VvZywgTG9zIEFuZ2VsZXMsIENBIDkwMDI0IFVTQSYjeEQ7VW5pdiBDYWxpZiBTYW50YSBCYXJi
YXJhLCBJbnN0IE1hcmluZSBTY2ksIFNhbnRhIEJhcmJhcmEsIENBIDkzMTA2IFVTQSYjeEQ7VW5p
diBDYWxpZiBTYW50YSBCYXJiYXJhLCBFYXJ0aCBSZXMgSW5zdCwgU2FudGEgQmFyYmFyYSwgQ0Eg
OTMxMDYgVVNBJiN4RDtVbml2IFZpcmdpbmlhLCBEZXB0IEVudmlyb25tIFNjaSwgQ2xhcmsgSGFs
bCwgQ2hhcmxvdHRlc3ZpbGxlLCBWQSAyMjkwMyBVU0EmI3hEO1VuaXYgQXV0b25vbWEgQmFqYSBD
YWxpZm9ybmlhLCBGYWMgQ2llbmNpYXMgTWFyaW5hcywgRW5zZW5hZGEsIEJhamEgQ2FsaWZvcm5p
YSwgTWV4aWNvPC9hdXRoLWFkZHJlc3M+PHRpdGxlcz48dGl0bGU+U3BhdGlhbCBWYXJpYWJpbGl0
eSBpbiB0aGUgUmVzaXN0YW5jZSBhbmQgUmVzaWxpZW5jZSBvZiBHaWFudCBLZWxwIGluIFNvdXRo
ZXJuIGFuZCBCYWphIENhbGlmb3JuaWEgdG8gYSBNdWx0aXllYXIgSGVhdHdhdmU8L3RpdGxlPjxz
ZWNvbmRhcnktdGl0bGU+RnJvbnRpZXJzIGluIE1hcmluZSBTY2llbmNlPC9zZWNvbmRhcnktdGl0
bGU+PGFsdC10aXRsZT5Gcm9udCBNYXIgU2NpPC9hbHQtdGl0bGU+PC90aXRsZXM+PHBlcmlvZGlj
YWw+PGZ1bGwtdGl0bGU+RnJvbnRpZXJzIGluIE1hcmluZSBTY2llbmNlPC9mdWxsLXRpdGxlPjxh
YmJyLTE+RnJvbnQgTWFyIFNjaTwvYWJici0xPjwvcGVyaW9kaWNhbD48YWx0LXBlcmlvZGljYWw+
PGZ1bGwtdGl0bGU+RnJvbnRpZXJzIGluIE1hcmluZSBTY2llbmNlPC9mdWxsLXRpdGxlPjxhYmJy
LTE+RnJvbnQgTWFyIFNjaTwvYWJici0xPjwvYWx0LXBlcmlvZGljYWw+PHZvbHVtZT42PC92b2x1
bWU+PGRhdGVzPjx5ZWFyPjIwMTk8L3llYXI+PHB1Yi1kYXRlcz48ZGF0ZT5KdWwgMjM8L2RhdGU+
PC9wdWItZGF0ZXM+PC9kYXRlcz48YWNjZXNzaW9uLW51bT5XT1M6MDAwNDc2OTQwNTAwMDAxPC9h
Y2Nlc3Npb24tbnVtPjx1cmxzPjxyZWxhdGVkLXVybHM+PHVybD4mbHQ7R28gdG8gSVNJJmd0Ozov
L1dPUzowMDA0NzY5NDA1MDAwMDE8L3VybD48L3JlbGF0ZWQtdXJscz48L3VybHM+PGVsZWN0cm9u
aWMtcmVzb3VyY2UtbnVtPkFSVE4gNDEzJiN4RDsxMC4zMzg5L2ZtYXJzLjIwMTkuMDA0MTM8L2Vs
ZWN0cm9uaWMtcmVzb3VyY2UtbnVtPjxsYW5ndWFnZT5FbmdsaXNoPC9sYW5ndWFnZT48L3JlY29y
ZD48L0NpdGU+PENpdGU+PEF1dGhvcj5CZWFzLUx1bmE8L0F1dGhvcj48WWVhcj4yMDIwPC9ZZWFy
PjxSZWNOdW0+OTA2NzwvUmVjTnVtPjxyZWNvcmQ+PHJlYy1udW1iZXI+OTA2NzwvcmVjLW51bWJl
cj48Zm9yZWlnbi1rZXlzPjxrZXkgYXBwPSJFTiIgZGItaWQ9InByeHJ6enZkeTB4MnM0ZWUwMHFw
eHB0YWRzc3dhMDJyd3gwcCIgdGltZXN0YW1wPSIxNjQ3MzU4OTU3Ij45MDY3PC9rZXk+PC9mb3Jl
aWduLWtleXM+PHJlZi10eXBlIG5hbWU9IkpvdXJuYWwgQXJ0aWNsZSI+MTc8L3JlZi10eXBlPjxj
b250cmlidXRvcnM+PGF1dGhvcnM+PGF1dGhvcj5CZWFzLUx1bmEsIFIuPC9hdXRob3I+PGF1dGhv
cj5NaWNoZWxpLCBGLjwvYXV0aG9yPjxhdXRob3I+V29vZHNvbiwgQy4gQi48L2F1dGhvcj48YXV0
aG9yPkNhcnIsIE0uPC9hdXRob3I+PGF1dGhvcj5NYWxvbmUsIEQuPC9hdXRob3I+PGF1dGhvcj5U
b3JyZSwgSi48L2F1dGhvcj48YXV0aG9yPkJvY2gsIEMuPC9hdXRob3I+PGF1dGhvcj5DYXNlbGxl
LCBKLiBFLjwvYXV0aG9yPjxhdXRob3I+RWR3YXJkcywgTS48L2F1dGhvcj48YXV0aG9yPkZyZWl3
YWxkLCBKLjwvYXV0aG9yPjxhdXRob3I+SGFtaWx0b24sIFMuIEwuPC9hdXRob3I+PGF1dGhvcj5I
ZXJuYW5kZXosIEEuPC9hdXRob3I+PGF1dGhvcj5Lb25hciwgQi48L2F1dGhvcj48YXV0aG9yPkty
b2VrZXIsIEsuIEouPC9hdXRob3I+PGF1dGhvcj5Mb3JkYSwgSi48L2F1dGhvcj48YXV0aG9yPk1v
bnRhbm8tTW9jdGV6dW1hLCBHLjwvYXV0aG9yPjxhdXRob3I+VG9ycmVzLU1veWUsIEcuPC9hdXRo
b3I+PC9hdXRob3JzPjwvY29udHJpYnV0b3JzPjxhdXRoLWFkZHJlc3M+VW5pdiBBdXRvbm9tYSBC
YWphIENhbGlmb3JuaWEsIEVuc2VuYWRhLCBCYWphIENhbGlmb3JuaWEsIE1leGljbyYjeEQ7U3Rh
bmZvcmQgVW5pdiwgSG9wa2lucyBNYXJpbmUgU3RuLCBQYWNpZmljIEdyb3ZlLCBDQSA5Mzk1MCBV
U0EmI3hEO1N0YW5mb3JkIFVuaXYsIFN0YW5mb3JkIEN0ciBPY2VhbiBTb2x1dCwgUGFjaWZpYyBH
cm92ZSwgQ0EgVVNBJiN4RDtVbml2IEdlb3JnaWEsIENvbGwgRW5nbiwgQXRoZW5zLCBHQSAzMDYw
MiBVU0EmI3hEO1VuaXYgQ2FsaWYgU2FudGEgQ3J1eiwgU2FudGEgQ3J1eiwgQ0EgOTUwNjQgVVNB
JiN4RDtDb211bmlkYWQgJmFtcDsgQmlvZGl2ZXJzaWRhZCBBQywgTGEgUGF6LCBNZXhpY28mI3hE
O01vbnRlcmV5IEJheSBBcXVhcml1bSBSZXMgSW5zdCwgTW9zcyBMYW5kaW5nLCBDQSBVU0EmI3hE
O05PQUEsIFNvdXRod2VzdCBGaXNoZXJpZXMgU2NpIEN0ciwgU2FuIERpZWdvLCBDQSBVU0EmI3hE
O1VuaXYgQ2FsaWYgU2FudGEgQmFyYmFyYSwgTWFyaW5lIFNjaSBJbnN0LCBTYW50YSBCYXJiYXJh
LCBDQSA5MzEwNiBVU0EmI3hEO1NhbiBEaWVnbyBTdGF0ZSBVbml2LCBTYW4gRGllZ28sIENBIDky
MTgyIFVTQSYjeEQ7UmVlZiBDaGVjayBDYWxpZiwgTWFyaW5hIERlbCBSZXksIENBIFVTQSYjeEQ7
U2FuIEpvc2UgU3RhdGUgVW5pdiwgTW9zcyBMYW5kaW5nIE1hcmluZSBMYWJzLCBNb3NzIExhbmRp
bmcsIENBIFVTQSYjeEQ7VW5pdiBBbGFza2EsIEZhaXJiYW5rcywgQUsgOTk3MDEgVVNBJiN4RDtU
aWp1YW5hIFJpdmVyIE5hdGwgRXN0dWFyaW5lIFJlcyBSZXNlcnZlLCBJbXBlcmlhbCBCZWFjaCwg
Q0EgVVNBPC9hdXRoLWFkZHJlc3M+PHRpdGxlcz48dGl0bGU+R2VvZ3JhcGhpYyB2YXJpYXRpb24g
aW4gcmVzcG9uc2VzIG9mIGtlbHAgZm9yZXN0IGNvbW11bml0aWVzIG9mIHRoZSBDYWxpZm9ybmlh
IEN1cnJlbnQgdG8gcmVjZW50IGNsaW1hdGljIGNoYW5nZXM8L3RpdGxlPjxzZWNvbmRhcnktdGl0
bGU+R2xvYmFsIENoYW5nZSBCaW9sb2d5PC9zZWNvbmRhcnktdGl0bGU+PGFsdC10aXRsZT5HbG9i
YWwgQ2hhbmdlIEJpb2w8L2FsdC10aXRsZT48L3RpdGxlcz48cGVyaW9kaWNhbD48ZnVsbC10aXRs
ZT5HbG9iYWwgQ2hhbmdlIEJpb2xvZ3k8L2Z1bGwtdGl0bGU+PGFiYnItMT5HbG9iYWwgQ2hhbmdl
IEJpb2w8L2FiYnItMT48L3BlcmlvZGljYWw+PGFsdC1wZXJpb2RpY2FsPjxmdWxsLXRpdGxlPkds
b2JhbCBDaGFuZ2UgQmlvbG9neTwvZnVsbC10aXRsZT48YWJici0xPkdsb2JhbCBDaGFuZ2UgQmlv
bDwvYWJici0xPjwvYWx0LXBlcmlvZGljYWw+PHBhZ2VzPjY0NTctNjQ3MzwvcGFnZXM+PHZvbHVt
ZT4yNjwvdm9sdW1lPjxudW1iZXI+MTE8L251bWJlcj48a2V5d29yZHM+PGtleXdvcmQ+YmlvZ2Vv
Z3JhcGhpYyBwYXR0ZXJuczwva2V5d29yZD48a2V5d29yZD5jbGltYXRlIGNoYW5nZSBlZmZlY3Rz
PC9rZXl3b3JkPjxrZXl3b3JkPmVjb3N5c3RlbSBmdW5jdGlvbmluZzwva2V5d29yZD48a2V5d29y
ZD5lbnNvPC9rZXl3b3JkPjxrZXl3b3JkPmZ1bmN0aW9uYWwgcmVzcG9uc2VzPC9rZXl3b3JkPjxr
ZXl3b3JkPmtlbHAgZm9yZXN0IGNvbW11bml0aWVzPC9rZXl3b3JkPjxrZXl3b3JkPm1hcmluZSBo
ZWF0d2F2ZXM8L2tleXdvcmQ+PGtleXdvcmQ+c291dGhlcm4tY2FsaWZvcm5pYTwva2V5d29yZD48
a2V5d29yZD5vcmdhbmljLW1hdHRlcjwva2V5d29yZD48a2V5d29yZD5zcGF0aWFsLXBhdHRlcm5z
PC9rZXl3b3JkPjxrZXl3b3JkPnNlYS11cmNoaW5zPC9rZXl3b3JkPjxrZXl3b3JkPm9jZWFuPC9r
ZXl3b3JkPjxrZXl3b3JkPmltcGFjdHM8L2tleXdvcmQ+PGtleXdvcmQ+bWFjcm9jeXN0aXM8L2tl
eXdvcmQ+PGtleXdvcmQ+bWFuYWdlbWVudDwva2V5d29yZD48a2V5d29yZD5lY29zeXN0ZW08L2tl
eXdvcmQ+PGtleXdvcmQ+ZmlzaDwva2V5d29yZD48L2tleXdvcmRzPjxkYXRlcz48eWVhcj4yMDIw
PC95ZWFyPjxwdWItZGF0ZXM+PGRhdGU+Tm92PC9kYXRlPjwvcHViLWRhdGVzPjwvZGF0ZXM+PGlz
Ym4+MTM1NC0xMDEzPC9pc2JuPjxhY2Nlc3Npb24tbnVtPldPUzowMDA1Njc0MzY0MDAwMDE8L2Fj
Y2Vzc2lvbi1udW0+PHVybHM+PHJlbGF0ZWQtdXJscz48dXJsPiZsdDtHbyB0byBJU0kmZ3Q7Oi8v
V09TOjAwMDU2NzQzNjQwMDAwMTwvdXJsPjwvcmVsYXRlZC11cmxzPjwvdXJscz48ZWxlY3Ryb25p
Yy1yZXNvdXJjZS1udW0+MTAuMTExMS9nY2IuMTUyNzM8L2VsZWN0cm9uaWMtcmVzb3VyY2UtbnVt
PjxsYW5ndWFnZT5FbmdsaXNoPC9sYW5ndWFnZT48L3JlY29yZD48L0NpdGU+PENpdGU+PEF1dGhv
cj5IYW1pbHRvbjwvQXV0aG9yPjxZZWFyPjIwMjE8L1llYXI+PFJlY051bT45MDc0PC9SZWNOdW0+
PHJlY29yZD48cmVjLW51bWJlcj45MDc0PC9yZWMtbnVtYmVyPjxmb3JlaWduLWtleXM+PGtleSBh
cHA9IkVOIiBkYi1pZD0icHJ4cnp6dmR5MHgyczRlZTAwcXB4cHRhZHNzd2EwMnJ3eDBwIiB0aW1l
c3RhbXA9IjE2NDczNTkzMTQiPjkwNzQ8L2tleT48L2ZvcmVpZ24ta2V5cz48cmVmLXR5cGUgbmFt
ZT0iSm91cm5hbCBBcnRpY2xlIj4xNzwvcmVmLXR5cGU+PGNvbnRyaWJ1dG9ycz48YXV0aG9ycz48
YXV0aG9yPkhhbWlsdG9uLCBTLiBMLjwvYXV0aG9yPjxhdXRob3I+U2FjY29tYW5ubywgVi4gUi48
L2F1dGhvcj48YXV0aG9yPkhlYWR5LCBXLiBOLjwvYXV0aG9yPjxhdXRob3I+R2VobWFuLCBBLiBM
LjwvYXV0aG9yPjxhdXRob3I+TG9uaGFydCwgUy4gSS48L2F1dGhvcj48YXV0aG9yPkJlYXMtTHVu
YSwgUi48L2F1dGhvcj48YXV0aG9yPkZyYW5jaXMsIEYuIFQuPC9hdXRob3I+PGF1dGhvcj5MZWUs
IEwuPC9hdXRob3I+PGF1dGhvcj5Sb2dlcnMtQmVubmV0dCwgTC48L2F1dGhvcj48YXV0aG9yPlNh
bG9tb24sIEEuIEsuPC9hdXRob3I+PGF1dGhvcj5HcmF2ZW0sIFMuIEEuPC9hdXRob3I+PC9hdXRo
b3JzPjwvY29udHJpYnV0b3JzPjx0aXRsZXM+PHRpdGxlPkRpc2Vhc2UtZHJpdmVuIG1hc3MgbW9y
dGFsaXR5IGV2ZW50IGxlYWRzIHRvIHdpZGVzcHJlYWQgZXh0aXJwYXRpb24gYW5kIHZhcmlhYmxl
IHJlY292ZXJ5IHBvdGVudGlhbCBvZiBhIG1hcmluZSBwcmVkYXRvciBhY3Jvc3MgdGhlIGVhc3Rl
cm4gUGFjaWZpYzwvdGl0bGU+PHNlY29uZGFyeS10aXRsZT5Qcm9jZWVkaW5ncyBvZiB0aGUgUm95
YWwgU29jaWV0eSBCOiBCaW9sb2dpY2FsIFNjaWVuY2VzPC9zZWNvbmRhcnktdGl0bGU+PC90aXRs
ZXM+PHBlcmlvZGljYWw+PGZ1bGwtdGl0bGU+UHJvY2VlZGluZ3Mgb2YgdGhlIFJveWFsIFNvY2ll
dHkgQjogQmlvbG9naWNhbCBTY2llbmNlczwvZnVsbC10aXRsZT48L3BlcmlvZGljYWw+PHBhZ2Vz
PjIwMjExMTk1PC9wYWdlcz48dm9sdW1lPjI4ODwvdm9sdW1lPjxudW1iZXI+MTk1NzwvbnVtYmVy
PjxkYXRlcz48eWVhcj4yMDIxPC95ZWFyPjwvZGF0ZXM+PHVybHM+PHJlbGF0ZWQtdXJscz48dXJs
Pmh0dHBzOi8vcm95YWxzb2NpZXR5cHVibGlzaGluZy5vcmcvZG9pL2Ficy8xMC4xMDk4L3JzcGIu
MjAyMS4xMTk1ICVYIFRoZSBwcmV2YWxlbmNlIG9mIGRpc2Vhc2UtZHJpdmVuIG1hc3MgbW9ydGFs
aXR5IGV2ZW50cyBpcyBpbmNyZWFzaW5nLCBidXQgb3VyIHVuZGVyc3RhbmRpbmcgb2Ygc3BhdGlh
bCB2YXJpYXRpb24gaW4gdGhlaXIgbWFnbml0dWRlLCB0aW1pbmcgYW5kIHRyaWdnZXJzIGFyZSBv
ZnRlbiBwb29ybHkgcmVzb2x2ZWQuIEhlcmUsIHdlIHVzZSBhIG5vdmVsIHJhbmdlLXdpZGUgZGF0
YXNldCBjb21wcmlzZWQgNDggODEwIHN1cnZleXMgdG8gcXVhbnRpZnkgaG93IHNlYSBzdGFyIHdh
c3RpbmcgZGlzZWFzZSBhZmZlY3RlZCBQeWNub3BvZGlhIGhlbGlhbnRob2lkZXMsIHRoZSBzdW5m
bG93ZXIgc2VhIHN0YXIsIGFjcm9zcyBpdHMgcmFuZ2UgZnJvbSBCYWphIENhbGlmb3JuaWEsIE1l
eGljbyB0byB0aGUgQWxldXRpYW4gSXNsYW5kcywgVVNBLiBXZSBmb3VuZCB0aGF0IHRoZSBvdXRi
cmVhayBvY2N1cnJlZCBtb3JlIHJhcGlkbHksIGtpbGxlZCBhIGdyZWF0ZXIgcGVyY2VudGFnZSBv
ZiB0aGUgcG9wdWxhdGlvbiBhbmQgbGVmdCBmZXdlciBzdXJ2aXZvcnMgaW4gdGhlIHNvdXRoZXJu
IGhhbGYgb2YgdGhlIHNwZWNpZXMmYXBvcztzIHJhbmdlLiBQeWNub3BvZGlhIG5vdyBhcHBlYXJz
IHRvIGJlIGZ1bmN0aW9uYWxseSBleHRpbmN0IChncmVhdGVyIHRoYW4gOTkuMiUgZGVjbGluZXMp
IGZyb20gQmFqYSBDYWxpZm9ybmlhLCBNZXhpY28gdG8gQ2FwZSBGbGF0dGVyeSwgV2FzaGluZ3Rv
biwgVVNBIGFuZCBleGhpYml0ZWQgc2V2ZXJlIGRlY2xpbmVzIChncmVhdGVyIHRoYW4gODcuOCUp
IGZyb20gdGhlIFNhbGlzaCBTZWEgdG8gdGhlIEd1bGYgb2YgQWxhc2thLiBUaGUgaW1wb3J0YW5j
ZSBvZiB0ZW1wZXJhdHVyZSBpbiBwcmVkaWN0aW5nIFB5Y25vcG9kaWEgZGlzdHJpYnV0aW9uIHJv
c2UgbW9yZSB0aGFuIGZvdXJmb2xkIGFmdGVyIHRoZSBvdXRicmVhaywgc3VnZ2VzdGluZyBsYXRp
dHVkaW5hbCB2YXJpYXRpb24gaW4gb3V0YnJlYWsgc2V2ZXJpdHkgbWF5IHN0ZW0gZnJvbSBhbiBp
bnRlcmFjdGlvbiBiZXR3ZWVuIGRpc2Vhc2Ugc2V2ZXJpdHkgYW5kIHdhcm1lciB3YXRlcnMuIFdl
IGZvdW5kIG5vIGV2aWRlbmNlIG9mIHBvcHVsYXRpb24gcmVjb3ZlcnkgaW4gdGhlIHllYXJzIHNp
bmNlIHRoZSBvdXRicmVhay4gTmF0dXJhbCByZWNvdmVyeSBpbiB0aGUgc291dGhlcm4gaGFsZiBv
ZiB0aGUgcmFuZ2UgaXMgdW5saWtlbHkgb3ZlciB0aGUgc2hvcnQgdGVybS4gVGh1cywgYXNzaXN0
ZWQgcmVjb3Zlcnkgd2lsbCBwcm9iYWJseSBiZSByZXF1aXJlZCB0byByZXN0b3JlIHRoZSBmdW5j
dGlvbmFsIHJvbGUgb2YgdGhpcyBwcmVkYXRvciBvbiBlY29sb2dpY2FsbHkgcmVsZXZhbnQgdGlt
ZSBzY2FsZXMuPC91cmw+PC9yZWxhdGVkLXVybHM+PC91cmxzPjxlbGVjdHJvbmljLXJlc291cmNl
LW51bT5kb2k6MTAuMTA5OC9yc3BiLjIwMjEuMTE5NTwvZWxlY3Ryb25pYy1yZXNvdXJjZS1udW0+
PC9yZWNvcmQ+PC9DaXRlPjxDaXRlPjxBdXRob3I+U21pdGg8L0F1dGhvcj48WWVhcj4yMDIxPC9Z
ZWFyPjxSZWNOdW0+ODM0MDwvUmVjTnVtPjxyZWNvcmQ+PHJlYy1udW1iZXI+ODM0MDwvcmVjLW51
bWJlcj48Zm9yZWlnbi1rZXlzPjxrZXkgYXBwPSJFTiIgZGItaWQ9InByeHJ6enZkeTB4MnM0ZWUw
MHFweHB0YWRzc3dhMDJyd3gwcCIgdGltZXN0YW1wPSIwIj44MzQwPC9rZXk+PC9mb3JlaWduLWtl
eXM+PHJlZi10eXBlIG5hbWU9IkpvdXJuYWwgQXJ0aWNsZSI+MTc8L3JlZi10eXBlPjxjb250cmli
dXRvcnM+PGF1dGhvcnM+PGF1dGhvcj5TbWl0aCwgSi4gRy48L2F1dGhvcj48YXV0aG9yPlRvbW9s
ZW9uaSwgSi48L2F1dGhvcj48YXV0aG9yPlN0YWVkbGVyLCBNLjwvYXV0aG9yPjxhdXRob3I+THlv
biwgUy48L2F1dGhvcj48YXV0aG9yPkZ1amlpLCBKLjwvYXV0aG9yPjxhdXRob3I+VGlua2VyLCBN
LiBULjwvYXV0aG9yPjwvYXV0aG9ycz48L2NvbnRyaWJ1dG9ycz48YXV0aC1hZGRyZXNzPkRlcGFy
dG1lbnQgb2YgRWNvbG9neSBhbmQgRXZvbHV0aW9uYXJ5IEJpb2xvZ3ksIFVuaXZlcnNpdHkgb2Yg
Q2FsaWZvcm5pYSwgU2FudGEgQ3J1eiwgQ0EgOTUwNjA7IEpvZ1NtaXRoQHVjc2MuZWR1LiYjeEQ7
U2FudGEgQ3J1eiBGaWVsZCBTdGF0aW9uLCBXZXN0ZXJuIEVjb2xvZ2ljYWwgUmVzZWFyY2ggQ2Vu
dGVyLCBVUyBHZW9sb2dpY2FsIFN1cnZleSwgU2FudGEgQ3J1eiwgQ0EgOTUwNjAuJiN4RDtEZXBh
cnRtZW50IG9mIENvbnNlcnZhdGlvbiBSZXNlYXJjaCwgTW9udGVyZXkgQmF5IEFxdWFyaXVtLCBN
b250ZXJleSwgQ0EgOTM5NDAuJiN4RDtEZXBhcnRtZW50IG9mIEVjb2xvZ3kgYW5kIEV2b2x1dGlv
bmFyeSBCaW9sb2d5LCBVbml2ZXJzaXR5IG9mIENhbGlmb3JuaWEsIFNhbnRhIENydXosIENBIDk1
MDYwLjwvYXV0aC1hZGRyZXNzPjx0aXRsZXM+PHRpdGxlPkJlaGF2aW9yYWwgcmVzcG9uc2VzIGFj
cm9zcyBhIG1vc2FpYyBvZiBlY29zeXN0ZW0gc3RhdGVzIHJlc3RydWN0dXJlIGEgc2VhIG90dGVy
LXVyY2hpbiB0cm9waGljIGNhc2NhZGU8L3RpdGxlPjxzZWNvbmRhcnktdGl0bGU+UHJvYyBOYXRs
IEFjYWQgU2NpIFUgUyBBPC9zZWNvbmRhcnktdGl0bGU+PC90aXRsZXM+PHZvbHVtZT4xMTg8L3Zv
bHVtZT48bnVtYmVyPjExPC9udW1iZXI+PGVkaXRpb24+MjAyMS8wNC8xMTwvZWRpdGlvbj48ZGF0
ZXM+PHllYXI+MjAyMTwveWVhcj48cHViLWRhdGVzPjxkYXRlPk1hciAxNjwvZGF0ZT48L3B1Yi1k
YXRlcz48L2RhdGVzPjxpc2JuPjEwOTEtNjQ5MCAoRWxlY3Ryb25pYykmI3hEOzAwMjctODQyNCAo
TGlua2luZyk8L2lzYm4+PGFjY2Vzc2lvbi1udW0+MzM4MzY1Njc8L2FjY2Vzc2lvbi1udW0+PHVy
bHM+PHJlbGF0ZWQtdXJscz48dXJsPmh0dHBzOi8vd3d3Lm5jYmkubmxtLm5paC5nb3YvcHVibWVk
LzMzODM2NTY3PC91cmw+PC9yZWxhdGVkLXVybHM+PC91cmxzPjxjdXN0b20yPlBNQzc5ODAzNjM8
L2N1c3RvbTI+PGN1c3RvbTc+ZTIwMTI0OTMxMTg8L2N1c3RvbTc+PGVsZWN0cm9uaWMtcmVzb3Vy
Y2UtbnVtPjEwLjEwNzMvcG5hcy4yMDEyNDkzMTE4PC9lbGVjdHJvbmljLXJlc291cmNlLW51bT48
L3JlY29yZD48L0NpdGU+PENpdGU+PEF1dGhvcj5SZWVkPC9BdXRob3I+PFllYXI+MjAxNjwvWWVh
cj48UmVjTnVtPjkwNzg8L1JlY051bT48cmVjb3JkPjxyZWMtbnVtYmVyPjkwNzg8L3JlYy1udW1i
ZXI+PGZvcmVpZ24ta2V5cz48a2V5IGFwcD0iRU4iIGRiLWlkPSJwcnhyenp2ZHkweDJzNGVlMDBx
cHhwdGFkc3N3YTAycnd4MHAiIHRpbWVzdGFtcD0iMTY0NzM2MDAwOCI+OTA3ODwva2V5PjwvZm9y
ZWlnbi1rZXlzPjxyZWYtdHlwZSBuYW1lPSJKb3VybmFsIEFydGljbGUiPjE3PC9yZWYtdHlwZT48
Y29udHJpYnV0b3JzPjxhdXRob3JzPjxhdXRob3I+UmVlZCwgRC48L2F1dGhvcj48YXV0aG9yPldh
c2hidXJuLCBMLjwvYXV0aG9yPjxhdXRob3I+UmFzc3dlaWxlciwgQS48L2F1dGhvcj48YXV0aG9y
Pk1pbGxlciwgUi48L2F1dGhvcj48YXV0aG9yPkJlbGwsIFQuPC9hdXRob3I+PGF1dGhvcj5IYXJy
ZXIsIFMuPC9hdXRob3I+PC9hdXRob3JzPjwvY29udHJpYnV0b3JzPjxhdXRoLWFkZHJlc3M+VW5p
diBDYWxpZiBTYW50YSBCYXJiYXJhLCBJbnN0IE1hcmluZSBTY2ksIFNhbnRhIEJhcmJhcmEsIENB
IDkzMTA2IFVTQSYjeEQ7VW5pdiBDYWxpZiBTYW50YSBCYXJiYXJhLCBEZXB0IEdlb2csIFNhbnRh
IEJhcmJhcmEsIENBIDkzMTA2IFVTQSYjeEQ7RmxvcmlkYSBTdGF0ZSBVbml2LCBEZXB0IEJpb2wg
U2NpLCBUYWxsYWhhc3NlZSwgRkwgMzIzMDQgVVNBJiN4RDtVbml2IENhbGlmIFNhbnRhIEJhcmJh
cmEsIEVhcnRoIFJlcyBJbnN0LCBTYW50YSBCYXJiYXJhLCBDQSA5MzEwNiBVU0E8L2F1dGgtYWRk
cmVzcz48dGl0bGVzPjx0aXRsZT5FeHRyZW1lIHdhcm1pbmcgY2hhbGxlbmdlcyBzZW50aW5lbCBz
dGF0dXMgb2Yga2VscCBmb3Jlc3RzIGFzIGluZGljYXRvcnMgb2YgY2xpbWF0ZSBjaGFuZ2U8L3Rp
dGxlPjxzZWNvbmRhcnktdGl0bGU+TmF0dXJlIENvbW11bmljYXRpb25zPC9zZWNvbmRhcnktdGl0
bGU+PGFsdC10aXRsZT5OYXQgQ29tbXVuPC9hbHQtdGl0bGU+PC90aXRsZXM+PHBlcmlvZGljYWw+
PGZ1bGwtdGl0bGU+TmF0dXJlIENvbW11bmljYXRpb25zPC9mdWxsLXRpdGxlPjxhYmJyLTE+TmF0
IENvbW11bjwvYWJici0xPjwvcGVyaW9kaWNhbD48YWx0LXBlcmlvZGljYWw+PGZ1bGwtdGl0bGU+
TmF0dXJlIENvbW11bmljYXRpb25zPC9mdWxsLXRpdGxlPjxhYmJyLTE+TmF0IENvbW11bjwvYWJi
ci0xPjwvYWx0LXBlcmlvZGljYWw+PHZvbHVtZT43PC92b2x1bWU+PGtleXdvcmRzPjxrZXl3b3Jk
Pm5ldCBwcmltYXJ5IHByb2R1Y3Rpb248L2tleXdvcmQ+PGtleXdvcmQ+Z2lhbnQta2VscDwva2V5
d29yZD48a2V5d29yZD5tYWNyb2N5c3Rpcy1weXJpZmVyYTwva2V5d29yZD48a2V5d29yZD5keW5h
bWljczwva2V5d29yZD48a2V5d29yZD5ncm93dGg8L2tleXdvcmQ+PGtleXdvcmQ+cGFjaWZpYzwv
a2V5d29yZD48a2V5d29yZD5iaW9tYXNzPC9rZXl3b3JkPjxrZXl3b3JkPmRpc2Vhc2U8L2tleXdv
cmQ+PC9rZXl3b3Jkcz48ZGF0ZXM+PHllYXI+MjAxNjwveWVhcj48cHViLWRhdGVzPjxkYXRlPkRl
YyAxMzwvZGF0ZT48L3B1Yi1kYXRlcz48L2RhdGVzPjxpc2JuPjIwNDEtMTcyMzwvaXNibj48YWNj
ZXNzaW9uLW51bT5XT1M6MDAwMzg5NjI3MzAwMDAxPC9hY2Nlc3Npb24tbnVtPjx1cmxzPjxyZWxh
dGVkLXVybHM+PHVybD4mbHQ7R28gdG8gSVNJJmd0OzovL1dPUzowMDAzODk2MjczMDAwMDE8L3Vy
bD48L3JlbGF0ZWQtdXJscz48L3VybHM+PGVsZWN0cm9uaWMtcmVzb3VyY2UtbnVtPkFSVE4gMTM3
NTcmI3hEOzEwLjEwMzgvbmNvbW1zMTM3NTc8L2VsZWN0cm9uaWMtcmVzb3VyY2UtbnVtPjxsYW5n
dWFnZT5FbmdsaXNoPC9sYW5ndWFnZT48L3JlY29yZD48L0NpdGU+PC9FbmROb3RlPn==
</w:fldData>
        </w:fldChar>
      </w:r>
      <w:r w:rsidR="00735927">
        <w:instrText xml:space="preserve"> ADDIN EN.CITE.DATA </w:instrText>
      </w:r>
      <w:r w:rsidR="00735927">
        <w:fldChar w:fldCharType="end"/>
      </w:r>
      <w:r w:rsidR="00735927">
        <w:fldChar w:fldCharType="separate"/>
      </w:r>
      <w:r w:rsidR="00735927">
        <w:rPr>
          <w:noProof/>
        </w:rPr>
        <w:t xml:space="preserve">(Reed et al. 2016, Cavanaugh et al. 2019, </w:t>
      </w:r>
      <w:r w:rsidR="00735927">
        <w:rPr>
          <w:noProof/>
        </w:rPr>
        <w:lastRenderedPageBreak/>
        <w:t>Rogers-Bennett and Catton 2019, Beas-Luna et al. 2020, Hamilton et al. 2021, Smith et al. 2021)</w:t>
      </w:r>
      <w:r w:rsidR="00735927">
        <w:fldChar w:fldCharType="end"/>
      </w:r>
      <w:r w:rsidR="00EF0B3C">
        <w:t xml:space="preserve">. </w:t>
      </w:r>
    </w:p>
    <w:p w14:paraId="29A6A189" w14:textId="559766F4" w:rsidR="00471A3D" w:rsidRDefault="006D4C32">
      <w:r>
        <w:t>Kelp forests in California</w:t>
      </w:r>
      <w:r w:rsidR="00EF0B3C">
        <w:t xml:space="preserve"> have been monitored regularly for decades, including the periods before and after the recent marine heatwaves, sea star die-off, and localized changes in kelp-urchin dynamics </w:t>
      </w:r>
      <w:r w:rsidR="00735927">
        <w:fldChar w:fldCharType="begin">
          <w:fldData xml:space="preserve">PEVuZE5vdGU+PENpdGU+PEF1dGhvcj5Sb2dlcnMtQmVubmV0dDwvQXV0aG9yPjxZZWFyPjIwMTk8
L1llYXI+PFJlY051bT44NDI0PC9SZWNOdW0+PERpc3BsYXlUZXh0PihSb2dlcnMtQmVubmV0dCBh
bmQgQ2F0dG9uIDIwMTksIEJlYXMtTHVuYSBldCBhbC4gMjAyMCk8L0Rpc3BsYXlUZXh0PjxyZWNv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Z2U+RW5nbGlzaDwvbGFuZ3VhZ2U+PC9yZWNvcmQ+PC9DaXRlPjxDaXRlPjxBdXRob3I+QmVhcy1M
dW5hPC9BdXRob3I+PFllYXI+MjAyMDwvWWVhcj48UmVjTnVtPjkwNjc8L1JlY051bT48cmVjb3Jk
PjxyZWMtbnVtYmVyPjkwNjc8L3JlYy1udW1iZXI+PGZvcmVpZ24ta2V5cz48a2V5IGFwcD0iRU4i
IGRiLWlkPSJwcnhyenp2ZHkweDJzNGVlMDBxcHhwdGFkc3N3YTAycnd4MHAiIHRpbWVzdGFtcD0i
MTY0NzM1ODk1NyI+OTA2Nzwva2V5PjwvZm9yZWlnbi1rZXlzPjxyZWYtdHlwZSBuYW1lPSJKb3Vy
bmFsIEFydGljbGUiPjE3PC9yZWYtdHlwZT48Y29udHJpYnV0b3JzPjxhdXRob3JzPjxhdXRob3I+
QmVhcy1MdW5hLCBSLjwvYXV0aG9yPjxhdXRob3I+TWljaGVsaSwgRi48L2F1dGhvcj48YXV0aG9y
Pldvb2Rzb24sIEMuIEIuPC9hdXRob3I+PGF1dGhvcj5DYXJyLCBNLjwvYXV0aG9yPjxhdXRob3I+
TWFsb25lLCBELjwvYXV0aG9yPjxhdXRob3I+VG9ycmUsIEouPC9hdXRob3I+PGF1dGhvcj5Cb2No
LCBDLjwvYXV0aG9yPjxhdXRob3I+Q2FzZWxsZSwgSi4gRS48L2F1dGhvcj48YXV0aG9yPkVkd2Fy
ZHMsIE0uPC9hdXRob3I+PGF1dGhvcj5GcmVpd2FsZCwgSi48L2F1dGhvcj48YXV0aG9yPkhhbWls
dG9uLCBTLiBMLjwvYXV0aG9yPjxhdXRob3I+SGVybmFuZGV6LCBBLjwvYXV0aG9yPjxhdXRob3I+
S29uYXIsIEIuPC9hdXRob3I+PGF1dGhvcj5Lcm9la2VyLCBLLiBKLjwvYXV0aG9yPjxhdXRob3I+
TG9yZGEsIEouPC9hdXRob3I+PGF1dGhvcj5Nb250YW5vLU1vY3RlenVtYSwgRy48L2F1dGhvcj48
YXV0aG9yPlRvcnJlcy1Nb3llLCBHLjwvYXV0aG9yPjwvYXV0aG9ycz48L2NvbnRyaWJ1dG9ycz48
YXV0aC1hZGRyZXNzPlVuaXYgQXV0b25vbWEgQmFqYSBDYWxpZm9ybmlhLCBFbnNlbmFkYSwgQmFq
YSBDYWxpZm9ybmlhLCBNZXhpY28mI3hEO1N0YW5mb3JkIFVuaXYsIEhvcGtpbnMgTWFyaW5lIFN0
biwgUGFjaWZpYyBHcm92ZSwgQ0EgOTM5NTAgVVNBJiN4RDtTdGFuZm9yZCBVbml2LCBTdGFuZm9y
ZCBDdHIgT2NlYW4gU29sdXQsIFBhY2lmaWMgR3JvdmUsIENBIFVTQSYjeEQ7VW5pdiBHZW9yZ2lh
LCBDb2xsIEVuZ24sIEF0aGVucywgR0EgMzA2MDIgVVNBJiN4RDtVbml2IENhbGlmIFNhbnRhIENy
dXosIFNhbnRhIENydXosIENBIDk1MDY0IFVTQSYjeEQ7Q29tdW5pZGFkICZhbXA7IEJpb2RpdmVy
c2lkYWQgQUMsIExhIFBheiwgTWV4aWNvJiN4RDtNb250ZXJleSBCYXkgQXF1YXJpdW0gUmVzIElu
c3QsIE1vc3MgTGFuZGluZywgQ0EgVVNBJiN4RDtOT0FBLCBTb3V0aHdlc3QgRmlzaGVyaWVzIFNj
aSBDdHIsIFNhbiBEaWVnbywgQ0EgVVNBJiN4RDtVbml2IENhbGlmIFNhbnRhIEJhcmJhcmEsIE1h
cmluZSBTY2kgSW5zdCwgU2FudGEgQmFyYmFyYSwgQ0EgOTMxMDYgVVNBJiN4RDtTYW4gRGllZ28g
U3RhdGUgVW5pdiwgU2FuIERpZWdvLCBDQSA5MjE4MiBVU0EmI3hEO1JlZWYgQ2hlY2sgQ2FsaWYs
IE1hcmluYSBEZWwgUmV5LCBDQSBVU0EmI3hEO1NhbiBKb3NlIFN0YXRlIFVuaXYsIE1vc3MgTGFu
ZGluZyBNYXJpbmUgTGFicywgTW9zcyBMYW5kaW5nLCBDQSBVU0EmI3hEO1VuaXYgQWxhc2thLCBG
YWlyYmFua3MsIEFLIDk5NzAxIFVTQSYjeEQ7VGlqdWFuYSBSaXZlciBOYXRsIEVzdHVhcmluZSBS
ZXMgUmVzZXJ2ZSwgSW1wZXJpYWwgQmVhY2gsIENBIFVTQTwvYXV0aC1hZGRyZXNzPjx0aXRsZXM+
PHRpdGxlPkdlb2dyYXBoaWMgdmFyaWF0aW9uIGluIHJlc3BvbnNlcyBvZiBrZWxwIGZvcmVzdCBj
b21tdW5pdGllcyBvZiB0aGUgQ2FsaWZvcm5pYSBDdXJyZW50IHRvIHJlY2VudCBjbGltYXRpYyBj
aGFuZ2VzPC90aXRsZT48c2Vjb25kYXJ5LXRpdGxlPkdsb2JhbCBDaGFuZ2UgQmlvbG9neTwvc2Vj
b25kYXJ5LXRpdGxlPjxhbHQtdGl0bGU+R2xvYmFsIENoYW5nZSBCaW9sPC9hbHQtdGl0bGU+PC90
aXRsZXM+PHBlcmlvZGljYWw+PGZ1bGwtdGl0bGU+R2xvYmFsIENoYW5nZSBCaW9sb2d5PC9mdWxs
LXRpdGxlPjxhYmJyLTE+R2xvYmFsIENoYW5nZSBCaW9sPC9hYmJyLTE+PC9wZXJpb2RpY2FsPjxh
bHQtcGVyaW9kaWNhbD48ZnVsbC10aXRsZT5HbG9iYWwgQ2hhbmdlIEJpb2xvZ3k8L2Z1bGwtdGl0
bGU+PGFiYnItMT5HbG9iYWwgQ2hhbmdlIEJpb2w8L2FiYnItMT48L2FsdC1wZXJpb2RpY2FsPjxw
YWdlcz42NDU3LTY0NzM8L3BhZ2VzPjx2b2x1bWU+MjY8L3ZvbHVtZT48bnVtYmVyPjExPC9udW1i
ZXI+PGtleXdvcmRzPjxrZXl3b3JkPmJpb2dlb2dyYXBoaWMgcGF0dGVybnM8L2tleXdvcmQ+PGtl
eXdvcmQ+Y2xpbWF0ZSBjaGFuZ2UgZWZmZWN0czwva2V5d29yZD48a2V5d29yZD5lY29zeXN0ZW0g
ZnVuY3Rpb25pbmc8L2tleXdvcmQ+PGtleXdvcmQ+ZW5zbzwva2V5d29yZD48a2V5d29yZD5mdW5j
dGlvbmFsIHJlc3BvbnNlczwva2V5d29yZD48a2V5d29yZD5rZWxwIGZvcmVzdCBjb21tdW5pdGll
czwva2V5d29yZD48a2V5d29yZD5tYXJpbmUgaGVhdHdhdmVzPC9rZXl3b3JkPjxrZXl3b3JkPnNv
dXRoZXJuLWNhbGlmb3JuaWE8L2tleXdvcmQ+PGtleXdvcmQ+b3JnYW5pYy1tYXR0ZXI8L2tleXdv
cmQ+PGtleXdvcmQ+c3BhdGlhbC1wYXR0ZXJuczwva2V5d29yZD48a2V5d29yZD5zZWEtdXJjaGlu
czwva2V5d29yZD48a2V5d29yZD5vY2Vhbjwva2V5d29yZD48a2V5d29yZD5pbXBhY3RzPC9rZXl3
b3JkPjxrZXl3b3JkPm1hY3JvY3lzdGlzPC9rZXl3b3JkPjxrZXl3b3JkPm1hbmFnZW1lbnQ8L2tl
eXdvcmQ+PGtleXdvcmQ+ZWNvc3lzdGVtPC9rZXl3b3JkPjxrZXl3b3JkPmZpc2g8L2tleXdvcmQ+
PC9rZXl3b3Jkcz48ZGF0ZXM+PHllYXI+MjAyMDwveWVhcj48cHViLWRhdGVzPjxkYXRlPk5vdjwv
ZGF0ZT48L3B1Yi1kYXRlcz48L2RhdGVzPjxpc2JuPjEzNTQtMTAxMzwvaXNibj48YWNjZXNzaW9u
LW51bT5XT1M6MDAwNTY3NDM2NDAwMDAxPC9hY2Nlc3Npb24tbnVtPjx1cmxzPjxyZWxhdGVkLXVy
bHM+PHVybD4mbHQ7R28gdG8gSVNJJmd0OzovL1dPUzowMDA1Njc0MzY0MDAwMDE8L3VybD48L3Jl
bGF0ZWQtdXJscz48L3VybHM+PGVsZWN0cm9uaWMtcmVzb3VyY2UtbnVtPjEwLjExMTEvZ2NiLjE1
MjczPC9lbGVjdHJvbmljLXJlc291cmNlLW51bT48bGFuZ3VhZ2U+RW5nbGlzaDwvbGFuZ3VhZ2U+
PC9yZWNvcmQ+PC9DaXRlPjwvRW5kTm90ZT5=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bmQgQ2F0dG9uIDIwMTksIEJlYXMtTHVuYSBldCBhbC4gMjAyMCk8L0Rpc3BsYXlUZXh0PjxyZWNv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Z2U+RW5nbGlzaDwvbGFuZ3VhZ2U+PC9yZWNvcmQ+PC9DaXRlPjxDaXRlPjxBdXRob3I+QmVhcy1M
dW5hPC9BdXRob3I+PFllYXI+MjAyMDwvWWVhcj48UmVjTnVtPjkwNjc8L1JlY051bT48cmVjb3Jk
PjxyZWMtbnVtYmVyPjkwNjc8L3JlYy1udW1iZXI+PGZvcmVpZ24ta2V5cz48a2V5IGFwcD0iRU4i
IGRiLWlkPSJwcnhyenp2ZHkweDJzNGVlMDBxcHhwdGFkc3N3YTAycnd4MHAiIHRpbWVzdGFtcD0i
MTY0NzM1ODk1NyI+OTA2Nzwva2V5PjwvZm9yZWlnbi1rZXlzPjxyZWYtdHlwZSBuYW1lPSJKb3Vy
bmFsIEFydGljbGUiPjE3PC9yZWYtdHlwZT48Y29udHJpYnV0b3JzPjxhdXRob3JzPjxhdXRob3I+
QmVhcy1MdW5hLCBSLjwvYXV0aG9yPjxhdXRob3I+TWljaGVsaSwgRi48L2F1dGhvcj48YXV0aG9y
Pldvb2Rzb24sIEMuIEIuPC9hdXRob3I+PGF1dGhvcj5DYXJyLCBNLjwvYXV0aG9yPjxhdXRob3I+
TWFsb25lLCBELjwvYXV0aG9yPjxhdXRob3I+VG9ycmUsIEouPC9hdXRob3I+PGF1dGhvcj5Cb2No
LCBDLjwvYXV0aG9yPjxhdXRob3I+Q2FzZWxsZSwgSi4gRS48L2F1dGhvcj48YXV0aG9yPkVkd2Fy
ZHMsIE0uPC9hdXRob3I+PGF1dGhvcj5GcmVpd2FsZCwgSi48L2F1dGhvcj48YXV0aG9yPkhhbWls
dG9uLCBTLiBMLjwvYXV0aG9yPjxhdXRob3I+SGVybmFuZGV6LCBBLjwvYXV0aG9yPjxhdXRob3I+
S29uYXIsIEIuPC9hdXRob3I+PGF1dGhvcj5Lcm9la2VyLCBLLiBKLjwvYXV0aG9yPjxhdXRob3I+
TG9yZGEsIEouPC9hdXRob3I+PGF1dGhvcj5Nb250YW5vLU1vY3RlenVtYSwgRy48L2F1dGhvcj48
YXV0aG9yPlRvcnJlcy1Nb3llLCBHLjwvYXV0aG9yPjwvYXV0aG9ycz48L2NvbnRyaWJ1dG9ycz48
YXV0aC1hZGRyZXNzPlVuaXYgQXV0b25vbWEgQmFqYSBDYWxpZm9ybmlhLCBFbnNlbmFkYSwgQmFq
YSBDYWxpZm9ybmlhLCBNZXhpY28mI3hEO1N0YW5mb3JkIFVuaXYsIEhvcGtpbnMgTWFyaW5lIFN0
biwgUGFjaWZpYyBHcm92ZSwgQ0EgOTM5NTAgVVNBJiN4RDtTdGFuZm9yZCBVbml2LCBTdGFuZm9y
ZCBDdHIgT2NlYW4gU29sdXQsIFBhY2lmaWMgR3JvdmUsIENBIFVTQSYjeEQ7VW5pdiBHZW9yZ2lh
LCBDb2xsIEVuZ24sIEF0aGVucywgR0EgMzA2MDIgVVNBJiN4RDtVbml2IENhbGlmIFNhbnRhIENy
dXosIFNhbnRhIENydXosIENBIDk1MDY0IFVTQSYjeEQ7Q29tdW5pZGFkICZhbXA7IEJpb2RpdmVy
c2lkYWQgQUMsIExhIFBheiwgTWV4aWNvJiN4RDtNb250ZXJleSBCYXkgQXF1YXJpdW0gUmVzIElu
c3QsIE1vc3MgTGFuZGluZywgQ0EgVVNBJiN4RDtOT0FBLCBTb3V0aHdlc3QgRmlzaGVyaWVzIFNj
aSBDdHIsIFNhbiBEaWVnbywgQ0EgVVNBJiN4RDtVbml2IENhbGlmIFNhbnRhIEJhcmJhcmEsIE1h
cmluZSBTY2kgSW5zdCwgU2FudGEgQmFyYmFyYSwgQ0EgOTMxMDYgVVNBJiN4RDtTYW4gRGllZ28g
U3RhdGUgVW5pdiwgU2FuIERpZWdvLCBDQSA5MjE4MiBVU0EmI3hEO1JlZWYgQ2hlY2sgQ2FsaWYs
IE1hcmluYSBEZWwgUmV5LCBDQSBVU0EmI3hEO1NhbiBKb3NlIFN0YXRlIFVuaXYsIE1vc3MgTGFu
ZGluZyBNYXJpbmUgTGFicywgTW9zcyBMYW5kaW5nLCBDQSBVU0EmI3hEO1VuaXYgQWxhc2thLCBG
YWlyYmFua3MsIEFLIDk5NzAxIFVTQSYjeEQ7VGlqdWFuYSBSaXZlciBOYXRsIEVzdHVhcmluZSBS
ZXMgUmVzZXJ2ZSwgSW1wZXJpYWwgQmVhY2gsIENBIFVTQTwvYXV0aC1hZGRyZXNzPjx0aXRsZXM+
PHRpdGxlPkdlb2dyYXBoaWMgdmFyaWF0aW9uIGluIHJlc3BvbnNlcyBvZiBrZWxwIGZvcmVzdCBj
b21tdW5pdGllcyBvZiB0aGUgQ2FsaWZvcm5pYSBDdXJyZW50IHRvIHJlY2VudCBjbGltYXRpYyBj
aGFuZ2VzPC90aXRsZT48c2Vjb25kYXJ5LXRpdGxlPkdsb2JhbCBDaGFuZ2UgQmlvbG9neTwvc2Vj
b25kYXJ5LXRpdGxlPjxhbHQtdGl0bGU+R2xvYmFsIENoYW5nZSBCaW9sPC9hbHQtdGl0bGU+PC90
aXRsZXM+PHBlcmlvZGljYWw+PGZ1bGwtdGl0bGU+R2xvYmFsIENoYW5nZSBCaW9sb2d5PC9mdWxs
LXRpdGxlPjxhYmJyLTE+R2xvYmFsIENoYW5nZSBCaW9sPC9hYmJyLTE+PC9wZXJpb2RpY2FsPjxh
bHQtcGVyaW9kaWNhbD48ZnVsbC10aXRsZT5HbG9iYWwgQ2hhbmdlIEJpb2xvZ3k8L2Z1bGwtdGl0
bGU+PGFiYnItMT5HbG9iYWwgQ2hhbmdlIEJpb2w8L2FiYnItMT48L2FsdC1wZXJpb2RpY2FsPjxw
YWdlcz42NDU3LTY0NzM8L3BhZ2VzPjx2b2x1bWU+MjY8L3ZvbHVtZT48bnVtYmVyPjExPC9udW1i
ZXI+PGtleXdvcmRzPjxrZXl3b3JkPmJpb2dlb2dyYXBoaWMgcGF0dGVybnM8L2tleXdvcmQ+PGtl
eXdvcmQ+Y2xpbWF0ZSBjaGFuZ2UgZWZmZWN0czwva2V5d29yZD48a2V5d29yZD5lY29zeXN0ZW0g
ZnVuY3Rpb25pbmc8L2tleXdvcmQ+PGtleXdvcmQ+ZW5zbzwva2V5d29yZD48a2V5d29yZD5mdW5j
dGlvbmFsIHJlc3BvbnNlczwva2V5d29yZD48a2V5d29yZD5rZWxwIGZvcmVzdCBjb21tdW5pdGll
czwva2V5d29yZD48a2V5d29yZD5tYXJpbmUgaGVhdHdhdmVzPC9rZXl3b3JkPjxrZXl3b3JkPnNv
dXRoZXJuLWNhbGlmb3JuaWE8L2tleXdvcmQ+PGtleXdvcmQ+b3JnYW5pYy1tYXR0ZXI8L2tleXdv
cmQ+PGtleXdvcmQ+c3BhdGlhbC1wYXR0ZXJuczwva2V5d29yZD48a2V5d29yZD5zZWEtdXJjaGlu
czwva2V5d29yZD48a2V5d29yZD5vY2Vhbjwva2V5d29yZD48a2V5d29yZD5pbXBhY3RzPC9rZXl3
b3JkPjxrZXl3b3JkPm1hY3JvY3lzdGlzPC9rZXl3b3JkPjxrZXl3b3JkPm1hbmFnZW1lbnQ8L2tl
eXdvcmQ+PGtleXdvcmQ+ZWNvc3lzdGVtPC9rZXl3b3JkPjxrZXl3b3JkPmZpc2g8L2tleXdvcmQ+
PC9rZXl3b3Jkcz48ZGF0ZXM+PHllYXI+MjAyMDwveWVhcj48cHViLWRhdGVzPjxkYXRlPk5vdjwv
ZGF0ZT48L3B1Yi1kYXRlcz48L2RhdGVzPjxpc2JuPjEzNTQtMTAxMzwvaXNibj48YWNjZXNzaW9u
LW51bT5XT1M6MDAwNTY3NDM2NDAwMDAxPC9hY2Nlc3Npb24tbnVtPjx1cmxzPjxyZWxhdGVkLXVy
bHM+PHVybD4mbHQ7R28gdG8gSVNJJmd0OzovL1dPUzowMDA1Njc0MzY0MDAwMDE8L3VybD48L3Jl
bGF0ZWQtdXJscz48L3VybHM+PGVsZWN0cm9uaWMtcmVzb3VyY2UtbnVtPjEwLjExMTEvZ2NiLjE1
MjczPC9lbGVjdHJvbmljLXJlc291cmNlLW51bT48bGFuZ3VhZ2U+RW5nbGlzaDwvbGFuZ3VhZ2U+
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w:t>
      </w:r>
      <w:r w:rsidR="00735927">
        <w:fldChar w:fldCharType="end"/>
      </w:r>
      <w:r w:rsidR="00EF0B3C">
        <w:t xml:space="preserve">. However, kelp forests along the outer coast of Washington, USA (Fig. 1) have received only sporadic attention. Past studies have documented recovery of kelp and declines in invertebrate abundance following the restoration of a keystone predator, sea otter </w:t>
      </w:r>
      <w:proofErr w:type="spellStart"/>
      <w:r w:rsidR="00EF0B3C">
        <w:rPr>
          <w:i/>
        </w:rPr>
        <w:t>Enhydra</w:t>
      </w:r>
      <w:proofErr w:type="spellEnd"/>
      <w:r w:rsidR="00EF0B3C">
        <w:rPr>
          <w:i/>
        </w:rPr>
        <w:t xml:space="preserve"> </w:t>
      </w:r>
      <w:proofErr w:type="spellStart"/>
      <w:r w:rsidR="00EF0B3C">
        <w:rPr>
          <w:i/>
        </w:rPr>
        <w:t>lutris</w:t>
      </w:r>
      <w:proofErr w:type="spellEnd"/>
      <w:r w:rsidR="00EF0B3C">
        <w:t xml:space="preserve">, to the Washington coast </w:t>
      </w:r>
      <w:r w:rsidR="00735927">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735927">
        <w:instrText xml:space="preserve"> ADDIN EN.CITE.DATA </w:instrText>
      </w:r>
      <w:r w:rsidR="00735927">
        <w:fldChar w:fldCharType="end"/>
      </w:r>
      <w:r w:rsidR="00735927">
        <w:fldChar w:fldCharType="separate"/>
      </w:r>
      <w:r w:rsidR="00735927">
        <w:rPr>
          <w:noProof/>
        </w:rPr>
        <w:t>(Kvitek et al. 1989, Kvitek et al. 1998, Shelton et al. 2018)</w:t>
      </w:r>
      <w:r w:rsidR="00735927">
        <w:fldChar w:fldCharType="end"/>
      </w:r>
      <w:r w:rsidR="00EF0B3C">
        <w:t xml:space="preserve">. Less is known about interannual dynamics, including how kelp forest sites in Washington have changed in response to and following recent major perturbations. Moreover, little is known about the ecology of fish communities in these kelp stands, despite the important role of kelp habitat in the life history of multiple commercially important species in the region. For example, many </w:t>
      </w:r>
      <w:r w:rsidR="00D97A8B">
        <w:t>N</w:t>
      </w:r>
      <w:r w:rsidR="00EF0B3C">
        <w:t>ortheast Pacific rockfishes (genus</w:t>
      </w:r>
      <w:r w:rsidR="00EF0B3C">
        <w:rPr>
          <w:i/>
        </w:rPr>
        <w:t xml:space="preserve"> Sebastes</w:t>
      </w:r>
      <w:r w:rsidR="00EF0B3C">
        <w:t xml:space="preserve">) settle in kelp habitats as juveniles </w:t>
      </w:r>
      <w:r w:rsidR="00735927">
        <w:fldChar w:fldCharType="begin"/>
      </w:r>
      <w:r w:rsidR="00735927">
        <w:instrText xml:space="preserve"> ADDIN EN.CITE &lt;EndNote&gt;&lt;Cite&gt;&lt;Author&gt;Ammann&lt;/Author&gt;&lt;Year&gt;2004&lt;/Year&gt;&lt;RecNum&gt;6116&lt;/RecNum&gt;&lt;DisplayText&gt;(Ammann 2004)&lt;/DisplayText&gt;&lt;record&gt;&lt;rec-number&gt;6116&lt;/rec-number&gt;&lt;foreign-keys&gt;&lt;key app="EN" db-id="prxrzzvdy0x2s4ee00qpxptadsswa02rwx0p" timestamp="0"&gt;6116&lt;/key&gt;&lt;/foreign-keys&gt;&lt;ref-type name="Journal Article"&gt;17&lt;/ref-type&gt;&lt;contributors&gt;&lt;authors&gt;&lt;author&gt;Ammann, A.J.&lt;/author&gt;&lt;/authors&gt;&lt;/contributors&gt;&lt;titles&gt;&lt;title&gt;SMURFs: standard monitoring unts for the recruitment of temperate reef fishes&lt;/title&gt;&lt;secondary-title&gt;Journal of Experimental Marine Biology and Ecology&lt;/secondary-title&gt;&lt;/titles&gt;&lt;periodical&gt;&lt;full-title&gt;Journal of Experimental Marine Biology and Ecology&lt;/full-title&gt;&lt;abbr-1&gt;J Exp Mar Biol Ecol&lt;/abbr-1&gt;&lt;/periodical&gt;&lt;pages&gt;135-154&lt;/pages&gt;&lt;volume&gt;299&lt;/volume&gt;&lt;dates&gt;&lt;year&gt;2004&lt;/year&gt;&lt;/dates&gt;&lt;urls&gt;&lt;/urls&gt;&lt;/record&gt;&lt;/Cite&gt;&lt;/EndNote&gt;</w:instrText>
      </w:r>
      <w:r w:rsidR="00735927">
        <w:fldChar w:fldCharType="separate"/>
      </w:r>
      <w:r w:rsidR="00735927">
        <w:rPr>
          <w:noProof/>
        </w:rPr>
        <w:t>(Ammann 2004)</w:t>
      </w:r>
      <w:r w:rsidR="00735927">
        <w:fldChar w:fldCharType="end"/>
      </w:r>
      <w:r w:rsidR="00EF0B3C">
        <w:t xml:space="preserve">; some species remain in kelp throughout their lives, while others move to deeper areas, promoting teleconnections between nearshore and offshore environments </w:t>
      </w:r>
      <w:r w:rsidR="00735927">
        <w:fldChar w:fldCharType="begin"/>
      </w:r>
      <w:r w:rsidR="00735927">
        <w:instrText xml:space="preserve"> ADDIN EN.CITE &lt;EndNote&gt;&lt;Cite&gt;&lt;Author&gt;Love&lt;/Author&gt;&lt;Year&gt;2002&lt;/Year&gt;&lt;RecNum&gt;4646&lt;/RecNum&gt;&lt;DisplayText&gt;(Love et al. 2002)&lt;/DisplayText&gt;&lt;record&gt;&lt;rec-number&gt;4646&lt;/rec-number&gt;&lt;foreign-keys&gt;&lt;key app="EN" db-id="prxrzzvdy0x2s4ee00qpxptadsswa02rwx0p" timestamp="0"&gt;4646&lt;/key&gt;&lt;/foreign-keys&gt;&lt;ref-type name="Book"&gt;6&lt;/ref-type&gt;&lt;contributors&gt;&lt;authors&gt;&lt;author&gt;Love, M.S.&lt;/author&gt;&lt;author&gt;Yoklavich, M.&lt;/author&gt;&lt;author&gt;Thorsteinson, L.&lt;/author&gt;&lt;/authors&gt;&lt;/contributors&gt;&lt;titles&gt;&lt;title&gt;The rockfishes of the Northeast Pacific&lt;/title&gt;&lt;/titles&gt;&lt;pages&gt;404&lt;/pages&gt;&lt;section&gt;404&lt;/section&gt;&lt;dates&gt;&lt;year&gt;2002&lt;/year&gt;&lt;/dates&gt;&lt;pub-location&gt;Berkley and Los Angeles&lt;/pub-location&gt;&lt;publisher&gt;University of California Press&lt;/publisher&gt;&lt;urls&gt;&lt;/urls&gt;&lt;/record&gt;&lt;/Cite&gt;&lt;/EndNote&gt;</w:instrText>
      </w:r>
      <w:r w:rsidR="00735927">
        <w:fldChar w:fldCharType="separate"/>
      </w:r>
      <w:r w:rsidR="00735927">
        <w:rPr>
          <w:noProof/>
        </w:rPr>
        <w:t>(Love et al. 2002)</w:t>
      </w:r>
      <w:r w:rsidR="00735927">
        <w:fldChar w:fldCharType="end"/>
      </w:r>
      <w:r w:rsidR="00EF0B3C">
        <w:t xml:space="preserve">. Washington kelp forests are occupied by juveniles of two highly valuable commercial species, yellowtail rockfish </w:t>
      </w:r>
      <w:r w:rsidR="00EF0B3C">
        <w:rPr>
          <w:i/>
        </w:rPr>
        <w:t xml:space="preserve">S. </w:t>
      </w:r>
      <w:proofErr w:type="spellStart"/>
      <w:r w:rsidR="00EF0B3C">
        <w:rPr>
          <w:i/>
        </w:rPr>
        <w:t>flavidus</w:t>
      </w:r>
      <w:proofErr w:type="spellEnd"/>
      <w:r w:rsidR="00EF0B3C">
        <w:t xml:space="preserve">, and canary rockfish </w:t>
      </w:r>
      <w:r w:rsidR="00EF0B3C">
        <w:rPr>
          <w:i/>
        </w:rPr>
        <w:t xml:space="preserve">S. </w:t>
      </w:r>
      <w:proofErr w:type="spellStart"/>
      <w:r w:rsidR="00EF0B3C">
        <w:rPr>
          <w:i/>
        </w:rPr>
        <w:t>pinniger</w:t>
      </w:r>
      <w:proofErr w:type="spellEnd"/>
      <w:r w:rsidR="00EF0B3C">
        <w:t xml:space="preserve">, and by both juvenile and adult black rockfish </w:t>
      </w:r>
      <w:r w:rsidR="00EF0B3C">
        <w:rPr>
          <w:i/>
        </w:rPr>
        <w:t xml:space="preserve">S. </w:t>
      </w:r>
      <w:proofErr w:type="spellStart"/>
      <w:r w:rsidR="00EF0B3C">
        <w:rPr>
          <w:i/>
        </w:rPr>
        <w:t>melanops</w:t>
      </w:r>
      <w:proofErr w:type="spellEnd"/>
      <w:r w:rsidR="00EF0B3C">
        <w:t xml:space="preserve">, which </w:t>
      </w:r>
      <w:r w:rsidR="00D97A8B">
        <w:t>are</w:t>
      </w:r>
      <w:r w:rsidR="00EF0B3C">
        <w:t xml:space="preserve"> among the most highly valued recreational fishes in the state. In other regions, habitat complexity is known to affect the recruitment of juvenile rockfish</w:t>
      </w:r>
      <w:r w:rsidR="00D97A8B">
        <w:t>es</w:t>
      </w:r>
      <w:r w:rsidR="00EF0B3C">
        <w:t xml:space="preserve"> </w:t>
      </w:r>
      <w:r w:rsidR="00735927">
        <w:fldChar w:fldCharType="begin"/>
      </w:r>
      <w:r w:rsidR="00735927">
        <w:instrText xml:space="preserve"> ADDIN EN.CITE &lt;EndNote&gt;&lt;Cite&gt;&lt;Author&gt;Johnson&lt;/Author&gt;&lt;Year&gt;2006&lt;/Year&gt;&lt;RecNum&gt;5268&lt;/RecNum&gt;&lt;DisplayText&gt;(Johnson 2006)&lt;/DisplayText&gt;&lt;record&gt;&lt;rec-number&gt;5268&lt;/rec-number&gt;&lt;foreign-keys&gt;&lt;key app="EN" db-id="prxrzzvdy0x2s4ee00qpxptadsswa02rwx0p" timestamp="0"&gt;5268&lt;/key&gt;&lt;/foreign-keys&gt;&lt;ref-type name="Journal Article"&gt;17&lt;/ref-type&gt;&lt;contributors&gt;&lt;authors&gt;&lt;author&gt;Johnson, D. W.&lt;/author&gt;&lt;/authors&gt;&lt;/contributors&gt;&lt;auth-address&gt;Univ Calif Santa Cruz, Dept Ecol &amp;amp; Evolutionary Biol, Santa Cruz, CA 95060 USA.&amp;#xD;Johnson, DW, Oregon State Univ, Dept Zool, Corvallis, OR 97331 USA.&amp;#xD;johnsoda@science.oregonstate.edu&lt;/auth-address&gt;&lt;titles&gt;&lt;title&gt;Predation, habitat complexity, and variation in density-dependent mortality of temperate reef fishes&lt;/title&gt;&lt;secondary-title&gt;Ecology&lt;/secondary-title&gt;&lt;alt-title&gt;Ecology&lt;/alt-title&gt;&lt;/titles&gt;&lt;periodical&gt;&lt;full-title&gt;Ecology&lt;/full-title&gt;&lt;/periodical&gt;&lt;alt-periodical&gt;&lt;full-title&gt;Ecology&lt;/full-title&gt;&lt;/alt-periodical&gt;&lt;pages&gt;1179-1188&lt;/pages&gt;&lt;volume&gt;87&lt;/volume&gt;&lt;number&gt;5&lt;/number&gt;&lt;dates&gt;&lt;year&gt;2006&lt;/year&gt;&lt;pub-dates&gt;&lt;date&gt;May&lt;/date&gt;&lt;/pub-dates&gt;&lt;/dates&gt;&lt;isbn&gt;0012-9658&lt;/isbn&gt;&lt;accession-num&gt;ISI:000237552400014&lt;/accession-num&gt;&lt;work-type&gt;Article&lt;/work-type&gt;&lt;urls&gt;&lt;related-urls&gt;&lt;url&gt;&amp;lt;Go to ISI&amp;gt;://000237552400014&lt;/url&gt;&lt;/related-urls&gt;&lt;/urls&gt;&lt;language&gt;English&lt;/language&gt;&lt;/record&gt;&lt;/Cite&gt;&lt;/EndNote&gt;</w:instrText>
      </w:r>
      <w:r w:rsidR="00735927">
        <w:fldChar w:fldCharType="separate"/>
      </w:r>
      <w:r w:rsidR="00735927">
        <w:rPr>
          <w:noProof/>
        </w:rPr>
        <w:t>(Johnson 2006)</w:t>
      </w:r>
      <w:r w:rsidR="00735927">
        <w:fldChar w:fldCharType="end"/>
      </w:r>
      <w:r w:rsidR="00EF0B3C">
        <w:t xml:space="preserve">, and the vertical </w:t>
      </w:r>
      <w:r w:rsidR="00EF0B3C">
        <w:lastRenderedPageBreak/>
        <w:t xml:space="preserve">structure and canopy of kelps in particular can be especially important </w:t>
      </w:r>
      <w:r w:rsidR="00735927">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 </w:instrText>
      </w:r>
      <w:r w:rsidR="00735927">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EN.CITE.DATA </w:instrText>
      </w:r>
      <w:r w:rsidR="00735927">
        <w:fldChar w:fldCharType="end"/>
      </w:r>
      <w:r w:rsidR="00735927">
        <w:fldChar w:fldCharType="separate"/>
      </w:r>
      <w:r w:rsidR="00735927">
        <w:rPr>
          <w:noProof/>
        </w:rPr>
        <w:t>(Holbrook et al. 1990, Carr 1991, Markel and Shurin 2020)</w:t>
      </w:r>
      <w:r w:rsidR="00735927">
        <w:fldChar w:fldCharType="end"/>
      </w:r>
      <w:r w:rsidR="00EF0B3C">
        <w:t>.</w:t>
      </w:r>
    </w:p>
    <w:p w14:paraId="788FCDBF" w14:textId="6DD9A0CC" w:rsidR="00471A3D" w:rsidRDefault="00EF0B3C">
      <w:r>
        <w:t xml:space="preserve">Here, we examine recent kelp community dynamics at five sites along the coast of Washington, </w:t>
      </w:r>
      <w:r w:rsidR="00D60B7A">
        <w:t>USA</w:t>
      </w:r>
      <w:r>
        <w:t>, using diver surveys of kelp density and abundances of associated invertebrates and fishes from 2015-2021 (excluding 2020). We assess spatiotemporal trends and community composition patterns</w:t>
      </w:r>
      <w:r w:rsidR="00D97A8B">
        <w:t xml:space="preserve"> for</w:t>
      </w:r>
      <w:r>
        <w:t xml:space="preserve"> the major species of </w:t>
      </w:r>
      <w:proofErr w:type="spellStart"/>
      <w:r>
        <w:t>macroalgae</w:t>
      </w:r>
      <w:proofErr w:type="spellEnd"/>
      <w:r>
        <w:t xml:space="preserve"> (giant kelp </w:t>
      </w:r>
      <w:proofErr w:type="spellStart"/>
      <w:r>
        <w:rPr>
          <w:i/>
        </w:rPr>
        <w:t>Macrocystis</w:t>
      </w:r>
      <w:proofErr w:type="spellEnd"/>
      <w:r>
        <w:rPr>
          <w:i/>
        </w:rPr>
        <w:t xml:space="preserve"> </w:t>
      </w:r>
      <w:proofErr w:type="spellStart"/>
      <w:r>
        <w:rPr>
          <w:i/>
        </w:rPr>
        <w:t>pyrifera</w:t>
      </w:r>
      <w:proofErr w:type="spellEnd"/>
      <w:r>
        <w:t xml:space="preserve">, bull kelp </w:t>
      </w:r>
      <w:proofErr w:type="spellStart"/>
      <w:r>
        <w:rPr>
          <w:i/>
        </w:rPr>
        <w:t>Nereocystis</w:t>
      </w:r>
      <w:proofErr w:type="spellEnd"/>
      <w:r>
        <w:rPr>
          <w:i/>
        </w:rPr>
        <w:t xml:space="preserve"> </w:t>
      </w:r>
      <w:proofErr w:type="spellStart"/>
      <w:r>
        <w:rPr>
          <w:i/>
        </w:rPr>
        <w:t>luetkeana</w:t>
      </w:r>
      <w:proofErr w:type="spellEnd"/>
      <w:r>
        <w:t xml:space="preserve">, and stalked kelp </w:t>
      </w:r>
      <w:proofErr w:type="spellStart"/>
      <w:r>
        <w:rPr>
          <w:i/>
        </w:rPr>
        <w:t>Pterygophora</w:t>
      </w:r>
      <w:proofErr w:type="spellEnd"/>
      <w:r>
        <w:rPr>
          <w:i/>
        </w:rPr>
        <w:t xml:space="preserve"> </w:t>
      </w:r>
      <w:proofErr w:type="spellStart"/>
      <w:r>
        <w:rPr>
          <w:i/>
        </w:rPr>
        <w:t>californica</w:t>
      </w:r>
      <w:proofErr w:type="spellEnd"/>
      <w:r>
        <w:t>), sea urchins, sea stars, and fishes, including juvenile rockfishes. Our main objectives were to examine: (1) if and how kelp forest communities changed in the periods during and following the 2014-2016 MHW and other warm SST anomalies, and SSW</w:t>
      </w:r>
      <w:r w:rsidR="00882E30">
        <w:t>S</w:t>
      </w:r>
      <w:r>
        <w:t xml:space="preserve">; (2) whether community composition of kelps, invertebrates, and fishes was structured more by spatial differences or shared temporal variation; and (3) whether we can detect interactions involving multiple guilds, which are hypothesized to structure kelp forest communities. Specifically we investigate the relationship between kelp and sea urchin densities at multiple spatial scales, and assess the link between the abundance of kelp and juvenile rockfishes. Finally, we offer some hypotheses and perspective on ways that kelp forest dynamics and responses to ecosystem perturbations may differ between our study area and other coastal regions of the </w:t>
      </w:r>
      <w:commentRangeStart w:id="8"/>
      <w:commentRangeStart w:id="9"/>
      <w:r w:rsidR="00D97A8B">
        <w:t>N</w:t>
      </w:r>
      <w:r>
        <w:t>ortheast Pacific</w:t>
      </w:r>
      <w:commentRangeEnd w:id="8"/>
      <w:r w:rsidR="00692A28">
        <w:rPr>
          <w:rStyle w:val="CommentReference"/>
        </w:rPr>
        <w:commentReference w:id="8"/>
      </w:r>
      <w:commentRangeEnd w:id="9"/>
      <w:r w:rsidR="00EA0563">
        <w:rPr>
          <w:rStyle w:val="CommentReference"/>
        </w:rPr>
        <w:commentReference w:id="9"/>
      </w:r>
      <w:r>
        <w:t>.</w:t>
      </w:r>
    </w:p>
    <w:p w14:paraId="3FD51571" w14:textId="77777777" w:rsidR="00471A3D" w:rsidRDefault="00EF0B3C">
      <w:pPr>
        <w:pStyle w:val="Heading1"/>
        <w:keepLines w:val="0"/>
        <w:spacing w:before="480"/>
        <w:rPr>
          <w:sz w:val="46"/>
          <w:szCs w:val="46"/>
        </w:rPr>
      </w:pPr>
      <w:bookmarkStart w:id="10" w:name="_t0t7vqvdf4ti" w:colFirst="0" w:colLast="0"/>
      <w:bookmarkEnd w:id="10"/>
      <w:r>
        <w:rPr>
          <w:sz w:val="46"/>
          <w:szCs w:val="46"/>
        </w:rPr>
        <w:lastRenderedPageBreak/>
        <w:t>Materials and Methods</w:t>
      </w:r>
    </w:p>
    <w:p w14:paraId="6CA47008" w14:textId="77777777" w:rsidR="00471A3D" w:rsidRDefault="00EF0B3C">
      <w:pPr>
        <w:pStyle w:val="Heading2"/>
        <w:keepLines w:val="0"/>
        <w:spacing w:after="80"/>
        <w:rPr>
          <w:sz w:val="34"/>
          <w:szCs w:val="34"/>
        </w:rPr>
      </w:pPr>
      <w:bookmarkStart w:id="11" w:name="_igkfmf7a0x3h" w:colFirst="0" w:colLast="0"/>
      <w:bookmarkEnd w:id="11"/>
      <w:r>
        <w:rPr>
          <w:sz w:val="34"/>
          <w:szCs w:val="34"/>
        </w:rPr>
        <w:t>Study sites</w:t>
      </w:r>
    </w:p>
    <w:p w14:paraId="7B6AD6E4" w14:textId="42C40E87" w:rsidR="00471A3D" w:rsidRDefault="00EF0B3C">
      <w:pPr>
        <w:spacing w:after="80"/>
        <w:rPr>
          <w:highlight w:val="yellow"/>
        </w:rPr>
      </w:pPr>
      <w:r>
        <w:t xml:space="preserve">We conducted dive surveys at five sites in late July or early August of 2015-2021 (but excluding 2020 due to COVID-19 restrictions) within or </w:t>
      </w:r>
      <w:r w:rsidR="005E1C8A">
        <w:t>adjacent to</w:t>
      </w:r>
      <w:r>
        <w:t xml:space="preserve"> Olympic Coast National Marine Sanctuary (OCNMS, designated in 1994) along the coast of Washington, </w:t>
      </w:r>
      <w:r w:rsidR="00D60B7A">
        <w:t>USA</w:t>
      </w:r>
      <w:r>
        <w:t xml:space="preserve"> (Fig. 1). These sites range from Destruction Island in the south to </w:t>
      </w:r>
      <w:proofErr w:type="spellStart"/>
      <w:r>
        <w:t>Neah</w:t>
      </w:r>
      <w:proofErr w:type="spellEnd"/>
      <w:r>
        <w:t xml:space="preserve"> Bay in the north. All sites were relatively protected from wave action, </w:t>
      </w:r>
      <w:r w:rsidR="009B32D9">
        <w:t xml:space="preserve">primarily </w:t>
      </w:r>
      <w:r>
        <w:t>subtidal rocky reefs</w:t>
      </w:r>
      <w:r w:rsidR="00A6292B">
        <w:t xml:space="preserve"> </w:t>
      </w:r>
      <w:r w:rsidR="00735927">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735927">
        <w:instrText xml:space="preserve"> ADDIN EN.CITE.DATA </w:instrText>
      </w:r>
      <w:r w:rsidR="00735927">
        <w:fldChar w:fldCharType="end"/>
      </w:r>
      <w:r w:rsidR="00735927">
        <w:fldChar w:fldCharType="separate"/>
      </w:r>
      <w:r w:rsidR="00735927">
        <w:rPr>
          <w:noProof/>
        </w:rPr>
        <w:t>(Fig. S1; Shelton et al. 2018)</w:t>
      </w:r>
      <w:r w:rsidR="00735927">
        <w:fldChar w:fldCharType="end"/>
      </w:r>
      <w:r>
        <w:t>, and supported the canopy</w:t>
      </w:r>
      <w:r w:rsidR="009B32D9">
        <w:t xml:space="preserve">-forming </w:t>
      </w:r>
      <w:r>
        <w:t>kelp</w:t>
      </w:r>
      <w:r w:rsidR="009B32D9">
        <w:t xml:space="preserve"> </w:t>
      </w:r>
      <w:r>
        <w:t>s</w:t>
      </w:r>
      <w:r w:rsidR="009B32D9">
        <w:t>pecies</w:t>
      </w:r>
      <w:r>
        <w:t xml:space="preserve"> </w:t>
      </w:r>
      <w:proofErr w:type="spellStart"/>
      <w:r>
        <w:rPr>
          <w:i/>
        </w:rPr>
        <w:t>Macrocystis</w:t>
      </w:r>
      <w:proofErr w:type="spellEnd"/>
      <w:r>
        <w:rPr>
          <w:i/>
        </w:rPr>
        <w:t xml:space="preserve"> </w:t>
      </w:r>
      <w:proofErr w:type="spellStart"/>
      <w:r>
        <w:rPr>
          <w:i/>
        </w:rPr>
        <w:t>pyrifera</w:t>
      </w:r>
      <w:proofErr w:type="spellEnd"/>
      <w:r>
        <w:rPr>
          <w:i/>
        </w:rPr>
        <w:t xml:space="preserve"> </w:t>
      </w:r>
      <w:r>
        <w:t xml:space="preserve">(hereafter </w:t>
      </w:r>
      <w:proofErr w:type="spellStart"/>
      <w:r>
        <w:rPr>
          <w:i/>
        </w:rPr>
        <w:t>Macrocystis</w:t>
      </w:r>
      <w:proofErr w:type="spellEnd"/>
      <w:r>
        <w:t xml:space="preserve">) and/or </w:t>
      </w:r>
      <w:proofErr w:type="spellStart"/>
      <w:r>
        <w:rPr>
          <w:i/>
        </w:rPr>
        <w:t>Nereocystis</w:t>
      </w:r>
      <w:proofErr w:type="spellEnd"/>
      <w:r>
        <w:rPr>
          <w:i/>
        </w:rPr>
        <w:t xml:space="preserve"> </w:t>
      </w:r>
      <w:proofErr w:type="spellStart"/>
      <w:r>
        <w:rPr>
          <w:i/>
        </w:rPr>
        <w:t>luetkeana</w:t>
      </w:r>
      <w:proofErr w:type="spellEnd"/>
      <w:r>
        <w:rPr>
          <w:i/>
        </w:rPr>
        <w:t xml:space="preserve"> </w:t>
      </w:r>
      <w:r>
        <w:t xml:space="preserve">(hereafter </w:t>
      </w:r>
      <w:proofErr w:type="spellStart"/>
      <w:r>
        <w:rPr>
          <w:i/>
        </w:rPr>
        <w:t>Nereocystis</w:t>
      </w:r>
      <w:proofErr w:type="spellEnd"/>
      <w:r>
        <w:t xml:space="preserve">), as well as </w:t>
      </w:r>
      <w:r w:rsidR="009B32D9">
        <w:t xml:space="preserve">sub-canopy </w:t>
      </w:r>
      <w:proofErr w:type="spellStart"/>
      <w:r w:rsidR="009B32D9">
        <w:t>stipitate</w:t>
      </w:r>
      <w:proofErr w:type="spellEnd"/>
      <w:r w:rsidR="009B32D9">
        <w:t xml:space="preserve"> kelp </w:t>
      </w:r>
      <w:r>
        <w:t xml:space="preserve">such as </w:t>
      </w:r>
      <w:proofErr w:type="spellStart"/>
      <w:r>
        <w:rPr>
          <w:i/>
        </w:rPr>
        <w:t>Pterygophora</w:t>
      </w:r>
      <w:proofErr w:type="spellEnd"/>
      <w:r>
        <w:rPr>
          <w:i/>
        </w:rPr>
        <w:t xml:space="preserve"> </w:t>
      </w:r>
      <w:proofErr w:type="spellStart"/>
      <w:r>
        <w:rPr>
          <w:i/>
        </w:rPr>
        <w:t>californica</w:t>
      </w:r>
      <w:proofErr w:type="spellEnd"/>
      <w:r>
        <w:t xml:space="preserve"> (hereafter </w:t>
      </w:r>
      <w:proofErr w:type="spellStart"/>
      <w:r>
        <w:rPr>
          <w:i/>
        </w:rPr>
        <w:t>Pterygophora</w:t>
      </w:r>
      <w:proofErr w:type="spellEnd"/>
      <w:r>
        <w:t xml:space="preserve">)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t>.</w:t>
      </w:r>
    </w:p>
    <w:p w14:paraId="4CC2EFEC" w14:textId="77777777" w:rsidR="00471A3D" w:rsidRDefault="00EF0B3C">
      <w:pPr>
        <w:pStyle w:val="Heading2"/>
        <w:keepNext w:val="0"/>
        <w:keepLines w:val="0"/>
        <w:spacing w:after="80"/>
        <w:rPr>
          <w:sz w:val="34"/>
          <w:szCs w:val="34"/>
        </w:rPr>
      </w:pPr>
      <w:bookmarkStart w:id="12" w:name="_qaa02jqwwy36" w:colFirst="0" w:colLast="0"/>
      <w:bookmarkEnd w:id="12"/>
      <w:r>
        <w:rPr>
          <w:sz w:val="34"/>
          <w:szCs w:val="34"/>
        </w:rPr>
        <w:t>Survey design</w:t>
      </w:r>
    </w:p>
    <w:p w14:paraId="6D7B1DC1" w14:textId="5DFEB8F1" w:rsidR="00471A3D" w:rsidRDefault="00EF0B3C">
      <w:r>
        <w:t xml:space="preserve">Our survey provides estimates of species-level abundance for four guilds in kelp forest ecosystems: (1) the major </w:t>
      </w:r>
      <w:proofErr w:type="spellStart"/>
      <w:r>
        <w:t>macrophytes</w:t>
      </w:r>
      <w:proofErr w:type="spellEnd"/>
      <w:r>
        <w:t xml:space="preserve"> (</w:t>
      </w:r>
      <w:proofErr w:type="spellStart"/>
      <w:r>
        <w:rPr>
          <w:i/>
        </w:rPr>
        <w:t>Macrocystis</w:t>
      </w:r>
      <w:proofErr w:type="spellEnd"/>
      <w:r>
        <w:rPr>
          <w:i/>
        </w:rPr>
        <w:t xml:space="preserve">, </w:t>
      </w:r>
      <w:proofErr w:type="spellStart"/>
      <w:r>
        <w:rPr>
          <w:i/>
        </w:rPr>
        <w:t>Nereocystis</w:t>
      </w:r>
      <w:proofErr w:type="spellEnd"/>
      <w:r>
        <w:t xml:space="preserve">, and </w:t>
      </w:r>
      <w:proofErr w:type="spellStart"/>
      <w:r>
        <w:rPr>
          <w:i/>
        </w:rPr>
        <w:t>Pterygophora</w:t>
      </w:r>
      <w:proofErr w:type="spellEnd"/>
      <w:r>
        <w:t>), (2) major benthic invertebrates (e.g.</w:t>
      </w:r>
      <w:r w:rsidR="00EC7E12">
        <w:t>,</w:t>
      </w:r>
      <w:r>
        <w:t xml:space="preserve"> urchins, sea stars), (3) fishes; and (4) juvenile rockfishes </w:t>
      </w:r>
      <w:r>
        <w:rPr>
          <w:i/>
        </w:rPr>
        <w:t>Sebastes</w:t>
      </w:r>
      <w:r>
        <w:t xml:space="preserve"> spp., defined here as individuals less than 10 cm total length. </w:t>
      </w:r>
      <w:r w:rsidR="00D471EF">
        <w:t xml:space="preserve">Divers on SCUBA conducted </w:t>
      </w:r>
      <w:r w:rsidR="00D471EF" w:rsidRPr="007010A2">
        <w:rPr>
          <w:i/>
        </w:rPr>
        <w:t>in</w:t>
      </w:r>
      <w:r w:rsidR="00D471EF">
        <w:t xml:space="preserve"> </w:t>
      </w:r>
      <w:r w:rsidR="00D471EF" w:rsidRPr="007010A2">
        <w:rPr>
          <w:i/>
        </w:rPr>
        <w:t>situ</w:t>
      </w:r>
      <w:r w:rsidR="00D471EF">
        <w:t xml:space="preserve"> surveys to count targeted species at each site along benthic belt transects (30 m by 2 m) following slightly modified procedures described in </w:t>
      </w:r>
      <w:r w:rsidR="00735927">
        <w:fldChar w:fldCharType="begin"/>
      </w:r>
      <w:r w:rsidR="00735927">
        <w:instrText xml:space="preserve"> ADDIN EN.CITE &lt;EndNote&gt;&lt;Cite AuthorYear="1"&gt;&lt;Author&gt;Malone&lt;/Author&gt;&lt;Year&gt;2022&lt;/Year&gt;&lt;RecNum&gt;8682&lt;/RecNum&gt;&lt;DisplayText&gt;Malone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Malone et al. (2022)</w:t>
      </w:r>
      <w:r w:rsidR="00735927">
        <w:fldChar w:fldCharType="end"/>
      </w:r>
      <w:r>
        <w:t xml:space="preserve">. At each of the five sites (Fig. 1), we sampled two locations, separated by &gt;100 m, and two depths </w:t>
      </w:r>
      <w:r w:rsidR="007010A2">
        <w:t xml:space="preserve">within </w:t>
      </w:r>
      <w:r>
        <w:t xml:space="preserve">each location (5 and 10 m; in </w:t>
      </w:r>
      <w:r>
        <w:lastRenderedPageBreak/>
        <w:t xml:space="preserve">2015 we only sampled at 5 m). We targeted completing six </w:t>
      </w:r>
      <w:r w:rsidR="007010A2">
        <w:t xml:space="preserve">replicate </w:t>
      </w:r>
      <w:r>
        <w:t>transects at each year-site-depth combination (Table S1)</w:t>
      </w:r>
      <w:r w:rsidR="007010A2">
        <w:t>.</w:t>
      </w:r>
    </w:p>
    <w:p w14:paraId="2B554574" w14:textId="49EC9940" w:rsidR="00471A3D" w:rsidRPr="007010A2" w:rsidRDefault="00EF0B3C">
      <w:r>
        <w:t xml:space="preserve">For algae and invertebrates, we surveyed a </w:t>
      </w:r>
      <w:r w:rsidR="007010A2">
        <w:t xml:space="preserve">30 m long by </w:t>
      </w:r>
      <w:r>
        <w:t>2-m wide swath on each transect (60 m</w:t>
      </w:r>
      <w:r>
        <w:rPr>
          <w:vertAlign w:val="superscript"/>
        </w:rPr>
        <w:t>2</w:t>
      </w:r>
      <w:r>
        <w:t xml:space="preserve"> total area), and for fish</w:t>
      </w:r>
      <w:r w:rsidR="007010A2">
        <w:t>es</w:t>
      </w:r>
      <w:r>
        <w:t xml:space="preserve"> we surveyed a </w:t>
      </w:r>
      <w:r w:rsidR="007010A2">
        <w:t xml:space="preserve">30 m long by </w:t>
      </w:r>
      <w:r>
        <w:t>2-m wide by 2-m tall volume (120 m</w:t>
      </w:r>
      <w:r>
        <w:rPr>
          <w:vertAlign w:val="superscript"/>
        </w:rPr>
        <w:t>3</w:t>
      </w:r>
      <w:r>
        <w:t xml:space="preserve"> total volume). We recorded all invertebrate species larger than 2.5 cm in size (maximum dimension) and all kelp stipes greater than 30 cm in height. In some instances we found high densities of kelp or invertebrates and </w:t>
      </w:r>
      <w:r w:rsidRPr="0083232F">
        <w:t>subsampled these species</w:t>
      </w:r>
      <w:r w:rsidR="0083232F">
        <w:t xml:space="preserve">. In each of three 10-m segments along </w:t>
      </w:r>
      <w:proofErr w:type="gramStart"/>
      <w:r w:rsidR="0083232F">
        <w:t>a transect</w:t>
      </w:r>
      <w:proofErr w:type="gramEnd"/>
      <w:r w:rsidR="0083232F">
        <w:t xml:space="preserve">, we recorded the distance at which we observed 30 </w:t>
      </w:r>
      <w:r w:rsidR="00476399">
        <w:t>individuals</w:t>
      </w:r>
      <w:r w:rsidR="0083232F">
        <w:t xml:space="preserve"> and then converted these data to a total estimate of density for the 60 m</w:t>
      </w:r>
      <w:r w:rsidR="0083232F" w:rsidRPr="0083232F">
        <w:rPr>
          <w:vertAlign w:val="superscript"/>
        </w:rPr>
        <w:t>2</w:t>
      </w:r>
      <w:r w:rsidR="0083232F">
        <w:t xml:space="preserve"> transect. </w:t>
      </w:r>
      <w:r>
        <w:t>We counted an</w:t>
      </w:r>
      <w:r w:rsidR="00A50E93">
        <w:t>d</w:t>
      </w:r>
      <w:r>
        <w:t xml:space="preserve"> estimated the size (total length</w:t>
      </w:r>
      <w:r w:rsidR="00476399">
        <w:t xml:space="preserve"> to nearest cm</w:t>
      </w:r>
      <w:r>
        <w:t xml:space="preserve">) of all fishes greater than 5 cm total length; the exception was rockfishes </w:t>
      </w:r>
      <w:r w:rsidRPr="007010A2">
        <w:rPr>
          <w:i/>
        </w:rPr>
        <w:t>Sebastes</w:t>
      </w:r>
      <w:r w:rsidRPr="00D471EF">
        <w:rPr>
          <w:rFonts w:eastAsia="Gungsuh"/>
        </w:rPr>
        <w:t xml:space="preserve"> spp.</w:t>
      </w:r>
      <w:r w:rsidR="00476399">
        <w:rPr>
          <w:rFonts w:eastAsia="Gungsuh"/>
        </w:rPr>
        <w:t>,</w:t>
      </w:r>
      <w:r w:rsidRPr="00D471EF">
        <w:rPr>
          <w:rFonts w:eastAsia="Gungsuh"/>
        </w:rPr>
        <w:t xml:space="preserve"> which we estimated sizes for all individuals. </w:t>
      </w:r>
      <w:proofErr w:type="gramStart"/>
      <w:r w:rsidR="00D471EF">
        <w:rPr>
          <w:rFonts w:eastAsia="Gungsuh"/>
        </w:rPr>
        <w:t>Rockfishes</w:t>
      </w:r>
      <w:proofErr w:type="gramEnd"/>
      <w:r w:rsidR="00D471EF" w:rsidRPr="00D471EF">
        <w:rPr>
          <w:rFonts w:eastAsia="Gungsuh"/>
        </w:rPr>
        <w:t xml:space="preserve"> </w:t>
      </w:r>
      <w:r w:rsidRPr="00D471EF">
        <w:rPr>
          <w:rFonts w:eastAsia="Gungsuh"/>
        </w:rPr>
        <w:t xml:space="preserve">≤10 cm were considered juveniles. Divers also estimated </w:t>
      </w:r>
      <w:r w:rsidR="008A0DCE">
        <w:rPr>
          <w:rFonts w:eastAsia="Gungsuh"/>
        </w:rPr>
        <w:t xml:space="preserve">horizontal </w:t>
      </w:r>
      <w:r w:rsidRPr="00D471EF">
        <w:rPr>
          <w:rFonts w:eastAsia="Gungsuh"/>
        </w:rPr>
        <w:t>visibility on each transect by determining the distance at which the lead diver could see the</w:t>
      </w:r>
      <w:r w:rsidR="00D60B7A" w:rsidRPr="00D471EF">
        <w:rPr>
          <w:rFonts w:eastAsia="Gungsuh"/>
        </w:rPr>
        <w:t>ir buddy’s extended</w:t>
      </w:r>
      <w:r w:rsidRPr="00D471EF">
        <w:rPr>
          <w:rFonts w:eastAsia="Gungsuh"/>
        </w:rPr>
        <w:t xml:space="preserve"> fingers. Transects with visibility less than 2.0 m were excluded from the analyses including fishes</w:t>
      </w:r>
      <w:r w:rsidR="008A0DCE">
        <w:rPr>
          <w:rFonts w:eastAsia="Gungsuh"/>
        </w:rPr>
        <w:t>, since species identification becomes imprecise</w:t>
      </w:r>
      <w:r w:rsidRPr="00D471EF">
        <w:rPr>
          <w:rFonts w:eastAsia="Gungsuh"/>
        </w:rPr>
        <w:t>.</w:t>
      </w:r>
      <w:r w:rsidRPr="007010A2">
        <w:t xml:space="preserve"> </w:t>
      </w:r>
    </w:p>
    <w:p w14:paraId="01563C20" w14:textId="025E0DA9" w:rsidR="00471A3D" w:rsidRDefault="00EF0B3C">
      <w:r>
        <w:t xml:space="preserve">Because it is difficult to distinguish visually many rockfish species when they are small, we categorized juvenile rockfishes into five groups established in the literature (Johansson et al 2018, Markel &amp; </w:t>
      </w:r>
      <w:proofErr w:type="spellStart"/>
      <w:r>
        <w:t>Shurin</w:t>
      </w:r>
      <w:proofErr w:type="spellEnd"/>
      <w:r>
        <w:t xml:space="preserve"> 2020). Yellowtail </w:t>
      </w:r>
      <w:r w:rsidR="00B87680">
        <w:t>and black</w:t>
      </w:r>
      <w:r>
        <w:t xml:space="preserve"> (</w:t>
      </w:r>
      <w:r w:rsidR="00AD0B4B">
        <w:t>YTB</w:t>
      </w:r>
      <w:r>
        <w:t xml:space="preserve">) included </w:t>
      </w:r>
      <w:r w:rsidR="00B87680">
        <w:t xml:space="preserve">both yellowtail </w:t>
      </w:r>
      <w:r w:rsidR="00B87680">
        <w:rPr>
          <w:i/>
        </w:rPr>
        <w:t xml:space="preserve">S. </w:t>
      </w:r>
      <w:proofErr w:type="spellStart"/>
      <w:r w:rsidR="00B87680">
        <w:rPr>
          <w:i/>
        </w:rPr>
        <w:t>flavidus</w:t>
      </w:r>
      <w:proofErr w:type="spellEnd"/>
      <w:r w:rsidR="00B87680">
        <w:rPr>
          <w:i/>
        </w:rPr>
        <w:t xml:space="preserve"> </w:t>
      </w:r>
      <w:r w:rsidR="009B05CA" w:rsidRPr="009B05CA">
        <w:t>and</w:t>
      </w:r>
      <w:r>
        <w:t xml:space="preserve"> black</w:t>
      </w:r>
      <w:r>
        <w:rPr>
          <w:i/>
        </w:rPr>
        <w:t xml:space="preserve"> S. </w:t>
      </w:r>
      <w:proofErr w:type="spellStart"/>
      <w:r>
        <w:rPr>
          <w:i/>
        </w:rPr>
        <w:t>melanops</w:t>
      </w:r>
      <w:proofErr w:type="spellEnd"/>
      <w:r>
        <w:t xml:space="preserve"> </w:t>
      </w:r>
      <w:r w:rsidR="009B05CA">
        <w:t>rockfishes</w:t>
      </w:r>
      <w:r>
        <w:t xml:space="preserve">. The copper/quillback/brown (CQB) group included copper </w:t>
      </w:r>
      <w:r>
        <w:rPr>
          <w:i/>
        </w:rPr>
        <w:t xml:space="preserve">S. </w:t>
      </w:r>
      <w:proofErr w:type="spellStart"/>
      <w:r>
        <w:rPr>
          <w:i/>
        </w:rPr>
        <w:t>caurinus</w:t>
      </w:r>
      <w:proofErr w:type="spellEnd"/>
      <w:r>
        <w:t xml:space="preserve">, quillback </w:t>
      </w:r>
      <w:r>
        <w:rPr>
          <w:i/>
        </w:rPr>
        <w:t xml:space="preserve">S. </w:t>
      </w:r>
      <w:proofErr w:type="spellStart"/>
      <w:r>
        <w:rPr>
          <w:i/>
        </w:rPr>
        <w:t>maliger</w:t>
      </w:r>
      <w:proofErr w:type="spellEnd"/>
      <w:r>
        <w:t xml:space="preserve">, and brown </w:t>
      </w:r>
      <w:r>
        <w:rPr>
          <w:i/>
        </w:rPr>
        <w:t xml:space="preserve">S. </w:t>
      </w:r>
      <w:proofErr w:type="spellStart"/>
      <w:r>
        <w:rPr>
          <w:i/>
        </w:rPr>
        <w:t>auriculatus</w:t>
      </w:r>
      <w:proofErr w:type="spellEnd"/>
      <w:r>
        <w:t xml:space="preserve"> rockfishes. We were able to identify canary </w:t>
      </w:r>
      <w:r>
        <w:rPr>
          <w:i/>
        </w:rPr>
        <w:t xml:space="preserve">S. </w:t>
      </w:r>
      <w:proofErr w:type="spellStart"/>
      <w:r>
        <w:rPr>
          <w:i/>
        </w:rPr>
        <w:lastRenderedPageBreak/>
        <w:t>pinniger</w:t>
      </w:r>
      <w:proofErr w:type="spellEnd"/>
      <w:r>
        <w:t xml:space="preserve"> and blue rockfish </w:t>
      </w:r>
      <w:r>
        <w:rPr>
          <w:i/>
        </w:rPr>
        <w:t xml:space="preserve">S. </w:t>
      </w:r>
      <w:proofErr w:type="spellStart"/>
      <w:r>
        <w:rPr>
          <w:i/>
        </w:rPr>
        <w:t>mystinus</w:t>
      </w:r>
      <w:proofErr w:type="spellEnd"/>
      <w:r>
        <w:t xml:space="preserve"> to species. Unidentified individuals were categorized as juvenile rockfishes.</w:t>
      </w:r>
    </w:p>
    <w:p w14:paraId="644D47F4" w14:textId="77777777" w:rsidR="00471A3D" w:rsidRDefault="00EF0B3C">
      <w:pPr>
        <w:pStyle w:val="Heading2"/>
      </w:pPr>
      <w:bookmarkStart w:id="13" w:name="_imz9yv51qjaf" w:colFirst="0" w:colLast="0"/>
      <w:bookmarkEnd w:id="13"/>
      <w:r>
        <w:t>Sea surface temperature (SST)</w:t>
      </w:r>
    </w:p>
    <w:p w14:paraId="03CE3B8E" w14:textId="062B9E46" w:rsidR="00471A3D" w:rsidRDefault="00EF0B3C">
      <w:r>
        <w:t xml:space="preserve">To evaluate SST trends at our sites, we obtained daily mean sea surface temperature (SST) data from the NOAA Optimum Interpolation (OI) SST V2.1 High Resolution Dataset </w:t>
      </w:r>
      <w:r w:rsidR="00735927">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735927">
        <w:instrText xml:space="preserve"> ADDIN EN.CITE </w:instrText>
      </w:r>
      <w:r w:rsidR="00735927">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(Reynolds et al. 2007, Huang et al. 2021)</w:t>
      </w:r>
      <w:r w:rsidR="00735927">
        <w:fldChar w:fldCharType="end"/>
      </w:r>
      <w:r w:rsidR="00DD1DFC">
        <w:t xml:space="preserve"> </w:t>
      </w:r>
      <w:r>
        <w:t xml:space="preserve">(https://psl.noaa.gov/data/gridded/data.noaa.oisst.v2.highres.html) for 2003-2021 for each of the five sites. These data are available daily in a 0.25-degree latitude x 0.25-degree longitude global grid. The </w:t>
      </w:r>
      <w:proofErr w:type="spellStart"/>
      <w:r>
        <w:t>Neah</w:t>
      </w:r>
      <w:proofErr w:type="spellEnd"/>
      <w:r>
        <w:t xml:space="preserve"> Bay and </w:t>
      </w:r>
      <w:proofErr w:type="spellStart"/>
      <w:r>
        <w:t>Tatoosh</w:t>
      </w:r>
      <w:proofErr w:type="spellEnd"/>
      <w:r>
        <w:t xml:space="preserve"> sites fall within the same OISST grid cell, so their values are identical. We then calculated the mean SST for each month to identify the maximum monthly mean SST for each year </w:t>
      </w:r>
      <w:r w:rsidR="00735927">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735927">
        <w:instrText xml:space="preserve"> ADDIN EN.CITE </w:instrText>
      </w:r>
      <w:r w:rsidR="00735927">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735927">
        <w:instrText xml:space="preserve"> ADDIN EN.CITE.DATA </w:instrText>
      </w:r>
      <w:r w:rsidR="00735927">
        <w:fldChar w:fldCharType="end"/>
      </w:r>
      <w:r w:rsidR="00735927">
        <w:fldChar w:fldCharType="separate"/>
      </w:r>
      <w:r w:rsidR="00735927">
        <w:rPr>
          <w:noProof/>
        </w:rPr>
        <w:t>(Cavanaugh et al. 2019, Hamilton et al. 2020)</w:t>
      </w:r>
      <w:r w:rsidR="00735927">
        <w:fldChar w:fldCharType="end"/>
      </w:r>
      <w:r>
        <w:t>.</w:t>
      </w:r>
    </w:p>
    <w:p w14:paraId="19CF6259" w14:textId="77777777" w:rsidR="00471A3D" w:rsidRDefault="00EF0B3C">
      <w:pPr>
        <w:pStyle w:val="Heading2"/>
        <w:spacing w:before="120"/>
      </w:pPr>
      <w:bookmarkStart w:id="14" w:name="_au0wchpbj09l" w:colFirst="0" w:colLast="0"/>
      <w:bookmarkEnd w:id="14"/>
      <w:r>
        <w:t>Area of canopy kelps</w:t>
      </w:r>
    </w:p>
    <w:p w14:paraId="43FCA6CE" w14:textId="6183F85B" w:rsidR="00471A3D" w:rsidRDefault="00EF0B3C">
      <w:r>
        <w:t xml:space="preserve">We augmented our kelp stipe counts with data from aerial overflight surveys of </w:t>
      </w:r>
      <w:r w:rsidR="003E05C2">
        <w:t xml:space="preserve">kelp </w:t>
      </w:r>
      <w:r>
        <w:t xml:space="preserve">canopy </w:t>
      </w:r>
      <w:r w:rsidR="003E05C2">
        <w:t xml:space="preserve">cover </w:t>
      </w:r>
      <w:r>
        <w:t xml:space="preserve">to provide a broader temporal context of how </w:t>
      </w:r>
      <w:r w:rsidR="003E05C2">
        <w:t xml:space="preserve">kelp </w:t>
      </w:r>
      <w:r>
        <w:t xml:space="preserve">canopy </w:t>
      </w:r>
      <w:r w:rsidR="003E05C2">
        <w:t xml:space="preserve">species </w:t>
      </w:r>
      <w:r>
        <w:t>responded to the MHW prior to our initiating benthic surveys in 2015. The Washington Department of Natural Resources</w:t>
      </w:r>
      <w:r w:rsidR="00DC6165">
        <w:t xml:space="preserve"> (WDNR)</w:t>
      </w:r>
      <w:r>
        <w:t xml:space="preserve"> conducts these surveys annually in late July or early August during peak kelp </w:t>
      </w:r>
      <w:r w:rsidR="001D559C">
        <w:t xml:space="preserve">canopy </w:t>
      </w:r>
      <w:r>
        <w:t>coverage. Data were available for 1989-2021, excluding 1993, with area data derived from the analysis of aerial photographs</w:t>
      </w:r>
      <w:r w:rsidR="009A42A8">
        <w:t xml:space="preserve"> </w:t>
      </w:r>
      <w:r w:rsidR="00735927">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735927">
        <w:instrText xml:space="preserve"> ADDIN EN.CITE.DATA </w:instrText>
      </w:r>
      <w:r w:rsidR="00735927">
        <w:fldChar w:fldCharType="end"/>
      </w:r>
      <w:r w:rsidR="00735927">
        <w:fldChar w:fldCharType="separate"/>
      </w:r>
      <w:r w:rsidR="00735927">
        <w:rPr>
          <w:noProof/>
        </w:rPr>
        <w:t>(Van Wagenen 2015, WADNR 2017, Shelton et al. 2018)</w:t>
      </w:r>
      <w:r w:rsidR="00735927">
        <w:fldChar w:fldCharType="end"/>
      </w:r>
      <w:r>
        <w:t xml:space="preserve">. The survey distinguishes between </w:t>
      </w:r>
      <w:proofErr w:type="spellStart"/>
      <w:r>
        <w:rPr>
          <w:i/>
        </w:rPr>
        <w:t>Macrocystis</w:t>
      </w:r>
      <w:proofErr w:type="spellEnd"/>
      <w:r>
        <w:t xml:space="preserve"> and </w:t>
      </w:r>
      <w:proofErr w:type="spellStart"/>
      <w:r>
        <w:rPr>
          <w:i/>
        </w:rPr>
        <w:t>Nereocystis</w:t>
      </w:r>
      <w:proofErr w:type="spellEnd"/>
      <w:r>
        <w:t>. Here we use</w:t>
      </w:r>
      <w:r w:rsidR="00D60B7A">
        <w:t>d</w:t>
      </w:r>
      <w:r>
        <w:t xml:space="preserve"> data on the </w:t>
      </w:r>
      <w:r>
        <w:lastRenderedPageBreak/>
        <w:t xml:space="preserve">canopy area defined as the spatial extent of individual surface kelp plants and canopies </w:t>
      </w:r>
      <w:r w:rsidR="00735927">
        <w:fldChar w:fldCharType="begin"/>
      </w:r>
      <w:r w:rsidR="00735927">
        <w:instrText xml:space="preserve"> ADDIN EN.CITE &lt;EndNote&gt;&lt;Cite&gt;&lt;Author&gt;Van Wagenen&lt;/Author&gt;&lt;Year&gt;2015&lt;/Year&gt;&lt;RecNum&gt;9089&lt;/RecNum&gt;&lt;DisplayText&gt;(Van Wagenen 2015)&lt;/DisplayText&gt;&lt;record&gt;&lt;rec-number&gt;9089&lt;/rec-number&gt;&lt;foreign-keys&gt;&lt;key app="EN" db-id="prxrzzvdy0x2s4ee00qpxptadsswa02rwx0p" timestamp="1647363840"&gt;9089&lt;/key&gt;&lt;/foreign-keys&gt;&lt;ref-type name="Journal Article"&gt;17&lt;/ref-type&gt;&lt;contributors&gt;&lt;authors&gt;&lt;author&gt;Van Wagenen, R.F.&lt;/author&gt;&lt;/authors&gt;&lt;/contributors&gt;&lt;titles&gt;&lt;title&gt;Washington Coastal kelp resources—port townsend to the Columbia River, summer 2014. Washington Department of Natural Resources, Olympia&lt;/title&gt;&lt;/titles&gt;&lt;dates&gt;&lt;year&gt;2015&lt;/year&gt;&lt;/dates&gt;&lt;urls&gt;&lt;/urls&gt;&lt;/record&gt;&lt;/Cite&gt;&lt;/EndNote&gt;</w:instrText>
      </w:r>
      <w:r w:rsidR="00735927">
        <w:fldChar w:fldCharType="separate"/>
      </w:r>
      <w:r w:rsidR="00735927">
        <w:rPr>
          <w:noProof/>
        </w:rPr>
        <w:t>(Van Wagenen 2015)</w:t>
      </w:r>
      <w:r w:rsidR="00735927">
        <w:fldChar w:fldCharType="end"/>
      </w:r>
      <w:r>
        <w:t xml:space="preserve">. </w:t>
      </w:r>
    </w:p>
    <w:p w14:paraId="4E9808B3" w14:textId="77777777" w:rsidR="00471A3D" w:rsidRDefault="00EF0B3C">
      <w:pPr>
        <w:pStyle w:val="Heading2"/>
        <w:spacing w:before="120"/>
      </w:pPr>
      <w:bookmarkStart w:id="15" w:name="_2h658b2af9qi" w:colFirst="0" w:colLast="0"/>
      <w:bookmarkEnd w:id="15"/>
      <w:r>
        <w:t>Data analysis</w:t>
      </w:r>
    </w:p>
    <w:p w14:paraId="39928907" w14:textId="68B10D17" w:rsidR="00471A3D" w:rsidRDefault="00EF0B3C">
      <w:pPr>
        <w:spacing w:before="120" w:after="120"/>
      </w:pPr>
      <w:r>
        <w:t xml:space="preserve">We examined the WDNR kelp data to estimate the response of canopy </w:t>
      </w:r>
      <w:r w:rsidR="00B959D8">
        <w:t xml:space="preserve">cover </w:t>
      </w:r>
      <w:r>
        <w:t xml:space="preserve">to the SST conditions at our sites, especially anomalously warm SST. These data have revealed the influence of bottom-up environmental processes and top-down forcing through trophic cascades on kelp abundance over the past 30 years </w:t>
      </w:r>
      <w:r w:rsidR="00735927">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735927">
        <w:instrText xml:space="preserve"> ADDIN EN.CITE.DATA </w:instrText>
      </w:r>
      <w:r w:rsidR="00735927">
        <w:fldChar w:fldCharType="end"/>
      </w:r>
      <w:r w:rsidR="00735927">
        <w:fldChar w:fldCharType="separate"/>
      </w:r>
      <w:r w:rsidR="00735927">
        <w:rPr>
          <w:noProof/>
        </w:rPr>
        <w:t>(Pfister et al. 2018, Shelton et al. 2018)</w:t>
      </w:r>
      <w:r w:rsidR="00735927">
        <w:fldChar w:fldCharType="end"/>
      </w:r>
      <w:r>
        <w:t xml:space="preserve">. Here we qualitatively examined the short-term response of canopy cover in the years during and following the MHW to better understand changes during our study period in the context of the longer-term kelp dynamics. </w:t>
      </w:r>
    </w:p>
    <w:p w14:paraId="459FAEC1" w14:textId="77777777" w:rsidR="00471A3D" w:rsidRDefault="00EF0B3C">
      <w:pPr>
        <w:spacing w:before="120" w:after="120"/>
      </w:pPr>
      <w:r>
        <w:t xml:space="preserve">To understand changes in kelp forest communities since 2015, we created a regionally aggregated time series (2015-2021) </w:t>
      </w:r>
      <w:commentRangeStart w:id="16"/>
      <w:r>
        <w:t xml:space="preserve">for each of the focal taxa </w:t>
      </w:r>
      <w:commentRangeEnd w:id="16"/>
      <w:r w:rsidR="00B959D8">
        <w:rPr>
          <w:rStyle w:val="CommentReference"/>
        </w:rPr>
        <w:commentReference w:id="16"/>
      </w:r>
      <w:r>
        <w:t xml:space="preserve">of our SCUBA surveys. We averaged annual densities across all sites, depth zones and transects for each taxon to identify any strong temporal trends at the scale of the study region (Fig. 1). As we have only six years of data, we limited our evaluation to qualitative analysis of trends in these data. </w:t>
      </w:r>
    </w:p>
    <w:p w14:paraId="19FFFA75" w14:textId="4CEF8EE9" w:rsidR="00471A3D" w:rsidRDefault="00EF0B3C">
      <w:pPr>
        <w:spacing w:before="120" w:after="120"/>
      </w:pPr>
      <w:r>
        <w:t xml:space="preserve">While aggregate time series are useful for understanding generalized trajectories of each species, we expect different members of the kelp forest community to have </w:t>
      </w:r>
      <w:commentRangeStart w:id="17"/>
      <w:r>
        <w:t>distinct spatial and temporal patterns in abundance</w:t>
      </w:r>
      <w:commentRangeEnd w:id="17"/>
      <w:r w:rsidR="00B959D8">
        <w:rPr>
          <w:rStyle w:val="CommentReference"/>
        </w:rPr>
        <w:commentReference w:id="17"/>
      </w:r>
      <w:r>
        <w:t xml:space="preserve">. Furthermore, identifying shared spatial and temporal patterns of abundance can reveal factors important in structuring kelp forest communities. We focused on understanding the patterns of variation in each of four guilds—kelp, benthic invertebrates, large fishes, and juvenile </w:t>
      </w:r>
      <w:r>
        <w:lastRenderedPageBreak/>
        <w:t xml:space="preserve">rockfishes—and then compared factors explaining variation in abundance among guilds. We applied permutation-based, multivariate analyses to </w:t>
      </w:r>
      <w:r w:rsidR="00C40551">
        <w:t xml:space="preserve">understand how </w:t>
      </w:r>
      <w:r>
        <w:t>each guild (Tables S2-S5) was structured with respect to the three independent variables appropriate to our survey structure: Depth, Site, and Year, plus all two-way interactions</w:t>
      </w:r>
      <w:r w:rsidR="00C40551">
        <w:t xml:space="preserve"> with transects as replicates</w:t>
      </w:r>
      <w:r>
        <w:t>. Each independent variable was coded as a factor. We ordinated sites using canonical an</w:t>
      </w:r>
      <w:r w:rsidR="009A42A8">
        <w:t xml:space="preserve">alysis of principal coordinates </w:t>
      </w:r>
      <w:r w:rsidR="00735927">
        <w:fldChar w:fldCharType="begin"/>
      </w:r>
      <w:r w:rsidR="00735927">
        <w:instrText xml:space="preserve"> ADDIN EN.CITE &lt;EndNote&gt;&lt;Cite&gt;&lt;Author&gt;Anderson&lt;/Author&gt;&lt;Year&gt;2003&lt;/Year&gt;&lt;RecNum&gt;4716&lt;/RecNum&gt;&lt;Prefix&gt;CAP`, implemented in R using ‘CAPdiscrim’`; &lt;/Prefix&gt;&lt;DisplayText&gt;(CAP, implemented in R using ‘CAPdiscrim’; Anderson and Willis 2003)&lt;/DisplayText&gt;&lt;record&gt;&lt;rec-number&gt;4716&lt;/rec-number&gt;&lt;foreign-keys&gt;&lt;key app="EN" db-id="prxrzzvdy0x2s4ee00qpxptadsswa02rwx0p" timestamp="0"&gt;4716&lt;/key&gt;&lt;/foreign-keys&gt;&lt;ref-type name="Journal Article"&gt;17&lt;/ref-type&gt;&lt;contributors&gt;&lt;authors&gt;&lt;author&gt;Anderson, M. J.&lt;/author&gt;&lt;author&gt;Willis, T. J.&lt;/author&gt;&lt;/authors&gt;&lt;/contributors&gt;&lt;auth-address&gt;Univ Auckland, Dept Stat, Auckland 1, New Zealand&amp;#xD;Univ Auckland, Leigh Marine Lab, Warkworth, New Zealand&lt;/auth-address&gt;&lt;titles&gt;&lt;title&gt;Canonical analysis of principal coordinates: A useful method of constrained ordination for ecology&lt;/title&gt;&lt;secondary-title&gt;Ecology&lt;/secondary-title&gt;&lt;alt-title&gt;Ecology&lt;/alt-title&gt;&lt;/titles&gt;&lt;periodical&gt;&lt;full-title&gt;Ecology&lt;/full-title&gt;&lt;/periodical&gt;&lt;alt-periodical&gt;&lt;full-title&gt;Ecology&lt;/full-title&gt;&lt;/alt-periodical&gt;&lt;pages&gt;511-525&lt;/pages&gt;&lt;volume&gt;84&lt;/volume&gt;&lt;number&gt;2&lt;/number&gt;&lt;dates&gt;&lt;year&gt;2003&lt;/year&gt;&lt;pub-dates&gt;&lt;date&gt;Feb&lt;/date&gt;&lt;/pub-dates&gt;&lt;/dates&gt;&lt;isbn&gt;0012-9658&lt;/isbn&gt;&lt;accession-num&gt;WOS:000181482600023&lt;/accession-num&gt;&lt;label&gt;noaa&lt;/label&gt;&lt;urls&gt;&lt;related-urls&gt;&lt;url&gt;&amp;lt;Go to ISI&amp;gt;://WOS:000181482600023&lt;/url&gt;&lt;/related-urls&gt;&lt;/urls&gt;&lt;electronic-resource-num&gt;10.1890/0012-9658(2003)084[0511:Caopca]2.0.Co;2&lt;/electronic-resource-num&gt;&lt;language&gt;English&lt;/language&gt;&lt;/record&gt;&lt;/Cite&gt;&lt;/EndNote&gt;</w:instrText>
      </w:r>
      <w:r w:rsidR="00735927">
        <w:fldChar w:fldCharType="separate"/>
      </w:r>
      <w:r w:rsidR="00735927">
        <w:rPr>
          <w:noProof/>
        </w:rPr>
        <w:t>(CAP, implemented in R using ‘CAPdiscrim’; Anderson and Willis 2003)</w:t>
      </w:r>
      <w:r w:rsidR="00735927">
        <w:fldChar w:fldCharType="end"/>
      </w:r>
      <w:r w:rsidR="00D60B7A">
        <w:t xml:space="preserve"> </w:t>
      </w:r>
      <w:r>
        <w:t>to visualize abundance variation. We used permutation-based multivariate analysis of variance (</w:t>
      </w:r>
      <w:proofErr w:type="spellStart"/>
      <w:r>
        <w:t>PerMANOVA</w:t>
      </w:r>
      <w:proofErr w:type="spellEnd"/>
      <w:r>
        <w:t xml:space="preserve">, </w:t>
      </w:r>
      <w:r w:rsidR="009A42A8">
        <w:t>implemented via ‘</w:t>
      </w:r>
      <w:proofErr w:type="spellStart"/>
      <w:r w:rsidR="009A42A8">
        <w:t>adonis</w:t>
      </w:r>
      <w:proofErr w:type="spellEnd"/>
      <w:r w:rsidR="009A42A8">
        <w:t xml:space="preserve">’ in R </w:t>
      </w:r>
      <w:r w:rsidR="00735927">
        <w:fldChar w:fldCharType="begin"/>
      </w:r>
      <w:r w:rsidR="00735927">
        <w:instrText xml:space="preserve"> ADDIN EN.CITE &lt;EndNote&gt;&lt;Cite&gt;&lt;Author&gt;Anderson&lt;/Author&gt;&lt;Year&gt;2001&lt;/Year&gt;&lt;RecNum&gt;3670&lt;/RecNum&gt;&lt;DisplayText&gt;(Anderson 2001, R Core Team 2021)&lt;/DisplayText&gt;&lt;record&gt;&lt;rec-number&gt;3670&lt;/rec-number&gt;&lt;foreign-keys&gt;&lt;key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Ecology&lt;/secondary-title&gt;&lt;/titles&gt;&lt;pages&gt;32-46&lt;/pages&gt;&lt;volume&gt;26&lt;/volume&gt;&lt;dates&gt;&lt;year&gt;2001&lt;/year&gt;&lt;/dates&gt;&lt;label&gt;nz&lt;/label&gt;&lt;urls&gt;&lt;/urls&gt;&lt;/record&gt;&lt;/Cite&gt;&lt;Cite&gt;&lt;Author&gt;R Core Team&lt;/Author&gt;&lt;Year&gt;2021&lt;/Year&gt;&lt;RecNum&gt;9101&lt;/RecNum&gt;&lt;record&gt;&lt;rec-number&gt;9101&lt;/rec-number&gt;&lt;foreign-keys&gt;&lt;key app="EN" db-id="prxrzzvdy0x2s4ee00qpxptadsswa02rwx0p" timestamp="1647365707"&gt;9101&lt;/key&gt;&lt;/foreign-keys&gt;&lt;ref-type name="Journal Article"&gt;17&lt;/ref-type&gt;&lt;contributors&gt;&lt;authors&gt;&lt;author&gt;R Core Team, &lt;/author&gt;&lt;/authors&gt;&lt;/contributors&gt;&lt;titles&gt;&lt;title&gt; R: A language and environment for statistical computing. R Foundation for Statistical Computing, Vienna, Austria. URL https://www.R-project.org/.&lt;/title&gt;&lt;/titles&gt;&lt;dates&gt;&lt;year&gt;2021&lt;/year&gt;&lt;/dates&gt;&lt;urls&gt;&lt;/urls&gt;&lt;/record&gt;&lt;/Cite&gt;&lt;/EndNote&gt;</w:instrText>
      </w:r>
      <w:r w:rsidR="00735927">
        <w:fldChar w:fldCharType="separate"/>
      </w:r>
      <w:r w:rsidR="00735927">
        <w:rPr>
          <w:noProof/>
        </w:rPr>
        <w:t>(Anderson 2001, R Core Team 2021)</w:t>
      </w:r>
      <w:r w:rsidR="00735927">
        <w:fldChar w:fldCharType="end"/>
      </w:r>
      <w:r w:rsidR="00E17915">
        <w:t>)</w:t>
      </w:r>
      <w:r>
        <w:t xml:space="preserve"> to determine the variance explained by each independent variable</w:t>
      </w:r>
      <w:r w:rsidR="00C44F74" w:rsidRPr="00C44F74">
        <w:t xml:space="preserve"> </w:t>
      </w:r>
      <w:r w:rsidR="00C44F74">
        <w:t>(Depth, Site, and Year, plus all two-way interactions)</w:t>
      </w:r>
      <w:r>
        <w:t>. Here we present the r</w:t>
      </w:r>
      <w:r>
        <w:rPr>
          <w:vertAlign w:val="superscript"/>
        </w:rPr>
        <w:t>2</w:t>
      </w:r>
      <w:r>
        <w:t xml:space="preserve"> values with the terms treated as fixed effects, not variance components from random effects. We applied a square-</w:t>
      </w:r>
      <w:proofErr w:type="spellStart"/>
      <w:r>
        <w:t>root</w:t>
      </w:r>
      <w:proofErr w:type="spellEnd"/>
      <w:r>
        <w:t xml:space="preserve"> transform to the data and used a Bray-Curtis distance matrix with 999 permutations for both the CAP and </w:t>
      </w:r>
      <w:proofErr w:type="spellStart"/>
      <w:r>
        <w:t>PerMANOVA</w:t>
      </w:r>
      <w:proofErr w:type="spellEnd"/>
      <w:r>
        <w:t xml:space="preserve"> analyses </w:t>
      </w:r>
      <w:r w:rsidR="00735927">
        <w:fldChar w:fldCharType="begin"/>
      </w:r>
      <w:r w:rsidR="00735927">
        <w:instrText xml:space="preserve"> ADDIN EN.CITE &lt;EndNote&gt;&lt;Cite&gt;&lt;Author&gt;Anderson&lt;/Author&gt;&lt;Year&gt;2001&lt;/Year&gt;&lt;RecNum&gt;3670&lt;/RecNum&gt;&lt;DisplayText&gt;(Anderson 2001)&lt;/DisplayText&gt;&lt;record&gt;&lt;rec-number&gt;3670&lt;/rec-number&gt;&lt;foreign-keys&gt;&lt;key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Ecology&lt;/secondary-title&gt;&lt;/titles&gt;&lt;pages&gt;32-46&lt;/pages&gt;&lt;volume&gt;26&lt;/volume&gt;&lt;dates&gt;&lt;year&gt;2001&lt;/year&gt;&lt;/dates&gt;&lt;label&gt;nz&lt;/label&gt;&lt;urls&gt;&lt;/urls&gt;&lt;/record&gt;&lt;/Cite&gt;&lt;/EndNote&gt;</w:instrText>
      </w:r>
      <w:r w:rsidR="00735927">
        <w:fldChar w:fldCharType="separate"/>
      </w:r>
      <w:r w:rsidR="00735927">
        <w:rPr>
          <w:noProof/>
        </w:rPr>
        <w:t>(Anderson 2001)</w:t>
      </w:r>
      <w:r w:rsidR="00735927">
        <w:fldChar w:fldCharType="end"/>
      </w:r>
      <w:r>
        <w:t>. We summarized results for the ordinations at the Site x Year level for presentation. We then compared results among the guilds to assess if the four guilds are structured in a similar</w:t>
      </w:r>
      <w:r w:rsidR="009A42A8">
        <w:t xml:space="preserve"> </w:t>
      </w:r>
      <w:r>
        <w:t>manner that would suggest shared, cross-guild drivers.</w:t>
      </w:r>
    </w:p>
    <w:p w14:paraId="0C3813E7" w14:textId="316C0D31" w:rsidR="00471A3D" w:rsidRDefault="00EF0B3C">
      <w:pPr>
        <w:spacing w:before="120" w:after="120"/>
      </w:pPr>
      <w:r>
        <w:t>In addition to focusing on broad taxonomic guilds, we focus</w:t>
      </w:r>
      <w:r w:rsidR="00D60B7A">
        <w:t>ed</w:t>
      </w:r>
      <w:r>
        <w:t xml:space="preserve"> on two interactions involving </w:t>
      </w:r>
      <w:commentRangeStart w:id="18"/>
      <w:r>
        <w:t xml:space="preserve">multiple guilds </w:t>
      </w:r>
      <w:commentRangeEnd w:id="18"/>
      <w:r w:rsidR="001A060D">
        <w:rPr>
          <w:rStyle w:val="CommentReference"/>
        </w:rPr>
        <w:commentReference w:id="18"/>
      </w:r>
      <w:r>
        <w:t>that have been identified as particularly important components of kelp forest communities. First, we investigate</w:t>
      </w:r>
      <w:r w:rsidR="00D60B7A">
        <w:t>d</w:t>
      </w:r>
      <w:r>
        <w:t xml:space="preserve"> the relationship between sea urchins and kelp as this interaction plays a disproportionate role in determining kelp forest community structure including mediating between kelp-dominated and urchin barren states </w:t>
      </w:r>
      <w:r w:rsidR="00735927">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735927">
        <w:instrText xml:space="preserve"> ADDIN EN.CITE </w:instrText>
      </w:r>
      <w:r w:rsidR="00735927">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735927">
        <w:instrText xml:space="preserve"> ADDIN EN.CITE.DATA </w:instrText>
      </w:r>
      <w:r w:rsidR="00735927">
        <w:fldChar w:fldCharType="end"/>
      </w:r>
      <w:r w:rsidR="00735927">
        <w:fldChar w:fldCharType="separate"/>
      </w:r>
      <w:r w:rsidR="00735927">
        <w:rPr>
          <w:noProof/>
        </w:rPr>
        <w:t>(Estes et al. 2004, Watson and Estes 2011)</w:t>
      </w:r>
      <w:r w:rsidR="00735927">
        <w:fldChar w:fldCharType="end"/>
      </w:r>
      <w:r>
        <w:t xml:space="preserve">. </w:t>
      </w:r>
      <w:r>
        <w:lastRenderedPageBreak/>
        <w:t>Second, we assess</w:t>
      </w:r>
      <w:r w:rsidR="00D60B7A">
        <w:t>ed</w:t>
      </w:r>
      <w:r>
        <w:t xml:space="preserve"> the role kelp forests play in providing vital juvenile settlement habitat for supporting fish communities and fisheries by assessing the relationship between </w:t>
      </w:r>
      <w:r w:rsidR="001A060D">
        <w:t xml:space="preserve">juvenile </w:t>
      </w:r>
      <w:r>
        <w:t>rockfish density and kelp abundance</w:t>
      </w:r>
      <w:r w:rsidR="00735927">
        <w:fldChar w:fldCharType="begin"/>
      </w:r>
      <w:r w:rsidR="00735927">
        <w:instrText xml:space="preserve"> ADDIN EN.CITE &lt;EndNote&gt;&lt;Cite&gt;&lt;Author&gt;Carr&lt;/Author&gt;&lt;Year&gt;1991&lt;/Year&gt;&lt;RecNum&gt;447&lt;/RecNum&gt;&lt;DisplayText&gt;(Holbrook et al. 1990, Carr 1991)&lt;/DisplayText&gt;&lt;record&gt;&lt;rec-number&gt;447&lt;/rec-number&gt;&lt;foreign-keys&gt;&lt;key app="EN" db-id="prxrzzvdy0x2s4ee00qpxptadsswa02rwx0p" timestamp="0"&gt;447&lt;/key&gt;&lt;/foreign-keys&gt;&lt;ref-type name="Journal Article"&gt;17&lt;/ref-type&gt;&lt;contributors&gt;&lt;authors&gt;&lt;author&gt;Carr, M.H.&lt;/author&gt;&lt;/authors&gt;&lt;/contributors&gt;&lt;titles&gt;&lt;title&gt;Habitat selection and recruitment of an assemblage of temperate zone reef fishes&lt;/title&gt;&lt;secondary-title&gt;Journal of Experimental Marine Biology and Ecology&lt;/secondary-title&gt;&lt;/titles&gt;&lt;periodical&gt;&lt;full-title&gt;Journal of Experimental Marine Biology and Ecology&lt;/full-title&gt;&lt;abbr-1&gt;J Exp Mar Biol Ecol&lt;/abbr-1&gt;&lt;/periodical&gt;&lt;pages&gt;113-137&lt;/pages&gt;&lt;volume&gt;146&lt;/volume&gt;&lt;keywords&gt;&lt;keyword&gt;recruitment, settlement, habitat selection&lt;/keyword&gt;&lt;/keywords&gt;&lt;dates&gt;&lt;year&gt;1991&lt;/year&gt;&lt;/dates&gt;&lt;label&gt;noaa&lt;/label&gt;&lt;urls&gt;&lt;/urls&gt;&lt;/record&gt;&lt;/Cite&gt;&lt;Cite&gt;&lt;Author&gt;Holbrook&lt;/Author&gt;&lt;Year&gt;1990&lt;/Year&gt;&lt;RecNum&gt;8529&lt;/RecNum&gt;&lt;record&gt;&lt;rec-number&gt;8529&lt;/rec-number&gt;&lt;foreign-keys&gt;&lt;key app="EN" db-id="prxrzzvdy0x2s4ee00qpxptadsswa02rwx0p" timestamp="0"&gt;8529&lt;/key&gt;&lt;/foreign-keys&gt;&lt;ref-type name="Journal Article"&gt;17&lt;/ref-type&gt;&lt;contributors&gt;&lt;authors&gt;&lt;author&gt;Holbrook, Sally J.&lt;/author&gt;&lt;author&gt;Carr, Mark H.&lt;/author&gt;&lt;author&gt;Schmitt, Russell J.&lt;/author&gt;&lt;author&gt;Coyer, James A.&lt;/author&gt;&lt;/authors&gt;&lt;/contributors&gt;&lt;titles&gt;&lt;title&gt;Effect of Giant Kelp on Local Abundance of Reef Fishes: The Importance of Ontogenetic Resource Requirements&lt;/title&gt;&lt;secondary-title&gt;Bulletin of Marine Science&lt;/secondary-title&gt;&lt;/titles&gt;&lt;pages&gt;104-114&lt;/pages&gt;&lt;volume&gt;47&lt;/volume&gt;&lt;number&gt;1&lt;/number&gt;&lt;dates&gt;&lt;year&gt;1990&lt;/year&gt;&lt;pub-dates&gt;&lt;date&gt;//&lt;/date&gt;&lt;/pub-dates&gt;&lt;/dates&gt;&lt;urls&gt;&lt;related-urls&gt;&lt;url&gt;https://www.ingentaconnect.com/content/umrsmas/bullmar/1990/00000047/00000001/art00012&lt;/url&gt;&lt;/related-urls&gt;&lt;/urls&gt;&lt;/record&gt;&lt;/Cite&gt;&lt;/EndNote&gt;</w:instrText>
      </w:r>
      <w:r w:rsidR="00735927">
        <w:fldChar w:fldCharType="separate"/>
      </w:r>
      <w:r w:rsidR="00735927">
        <w:rPr>
          <w:noProof/>
        </w:rPr>
        <w:t>(Holbrook et al. 1990, Carr 1991)</w:t>
      </w:r>
      <w:r w:rsidR="00735927">
        <w:fldChar w:fldCharType="end"/>
      </w:r>
      <w:r>
        <w:t>.</w:t>
      </w:r>
    </w:p>
    <w:p w14:paraId="5E603DA3" w14:textId="77777777" w:rsidR="00471A3D" w:rsidRDefault="00EF0B3C">
      <w:pPr>
        <w:spacing w:before="120" w:after="120"/>
        <w:rPr>
          <w:i/>
        </w:rPr>
      </w:pPr>
      <w:r>
        <w:t xml:space="preserve">To understand the relationship between sea urchins and kelp, we used linear regression to examine the relationship between urchins and kelp at multiple spatial scales. As sea urchins are major herbivores in this system, we expected negative relationships between urchin and kelp abundance. We assessed the relationship between total sea urchin density (summed across all three observed species, </w:t>
      </w:r>
      <w:r>
        <w:rPr>
          <w:i/>
        </w:rPr>
        <w:t xml:space="preserve">S. </w:t>
      </w:r>
      <w:proofErr w:type="spellStart"/>
      <w:r>
        <w:rPr>
          <w:i/>
        </w:rPr>
        <w:t>purpuratus</w:t>
      </w:r>
      <w:proofErr w:type="spellEnd"/>
      <w:r>
        <w:t xml:space="preserve"> as well as </w:t>
      </w:r>
      <w:r>
        <w:rPr>
          <w:i/>
        </w:rPr>
        <w:t xml:space="preserve">S. </w:t>
      </w:r>
      <w:proofErr w:type="spellStart"/>
      <w:r>
        <w:rPr>
          <w:i/>
        </w:rPr>
        <w:t>droebachiensis</w:t>
      </w:r>
      <w:proofErr w:type="spellEnd"/>
      <w:r>
        <w:t xml:space="preserve"> and </w:t>
      </w:r>
      <w:proofErr w:type="spellStart"/>
      <w:r>
        <w:rPr>
          <w:i/>
        </w:rPr>
        <w:t>Mesocentrotus</w:t>
      </w:r>
      <w:proofErr w:type="spellEnd"/>
      <w:r>
        <w:rPr>
          <w:i/>
        </w:rPr>
        <w:t xml:space="preserve"> </w:t>
      </w:r>
      <w:proofErr w:type="spellStart"/>
      <w:r>
        <w:rPr>
          <w:i/>
        </w:rPr>
        <w:t>franciscanus</w:t>
      </w:r>
      <w:proofErr w:type="spellEnd"/>
      <w:r>
        <w:t>) and kelp for each of the major canopy (</w:t>
      </w:r>
      <w:proofErr w:type="spellStart"/>
      <w:r>
        <w:rPr>
          <w:i/>
        </w:rPr>
        <w:t>Macrocystis</w:t>
      </w:r>
      <w:proofErr w:type="spellEnd"/>
      <w:r>
        <w:t xml:space="preserve"> and </w:t>
      </w:r>
      <w:proofErr w:type="spellStart"/>
      <w:r>
        <w:rPr>
          <w:i/>
        </w:rPr>
        <w:t>Nereocystis</w:t>
      </w:r>
      <w:proofErr w:type="spellEnd"/>
      <w:r>
        <w:t>) and sub-canopy (</w:t>
      </w:r>
      <w:proofErr w:type="spellStart"/>
      <w:r>
        <w:rPr>
          <w:i/>
        </w:rPr>
        <w:t>Pterygophora</w:t>
      </w:r>
      <w:proofErr w:type="spellEnd"/>
      <w:r>
        <w:t>) species at three scales: the region-scale (using average densities for the entire survey area in each year), the site-scale (average densities within a site in each year), and the within-site scale (average densities within a depth-zone and site in each year). Such comparisons at multiple scales allow us to consider the range of relationships that can be generated at different spatial scales and enable closer comparisons between our focal communities and those in other regions.</w:t>
      </w:r>
    </w:p>
    <w:p w14:paraId="2D298350" w14:textId="0FEC2084" w:rsidR="00471A3D" w:rsidRDefault="00EF0B3C">
      <w:pPr>
        <w:spacing w:before="120" w:after="120"/>
      </w:pPr>
      <w:r>
        <w:t xml:space="preserve">Finally, we asked whether the density of kelp stipes (from our SCUBA surveys) explained the occurrence and abundance of juvenile rockfishes to </w:t>
      </w:r>
      <w:r w:rsidR="00FB5F01">
        <w:t xml:space="preserve">better </w:t>
      </w:r>
      <w:r>
        <w:t xml:space="preserve">understand the downstream effects of any changes in kelp abundance on rockfish recruitment. We fit a hurdle model </w:t>
      </w:r>
      <w:r w:rsidR="00735927">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735927">
        <w:instrText xml:space="preserve"> ADDIN EN.CITE </w:instrText>
      </w:r>
      <w:r w:rsidR="00735927">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(Maunder and Punt 2004, Potts and Elith 2006)</w:t>
      </w:r>
      <w:r w:rsidR="00735927">
        <w:fldChar w:fldCharType="end"/>
      </w:r>
      <w:r>
        <w:t xml:space="preserve"> to our data because of the large number of observed zero rockfish counts in the data set. Hurdle models separate the analysis into two models: a presence/absence model and </w:t>
      </w:r>
      <w:r>
        <w:lastRenderedPageBreak/>
        <w:t xml:space="preserve">an abundance (here mean density) model, which uses only the positive observations. Predictions from the two models are then combined. Because juvenile rockfishes and kelp density were quantified on different transects (see Supplementary Materials), we averaged both </w:t>
      </w:r>
      <w:r w:rsidR="00115A96">
        <w:t xml:space="preserve">the densities of </w:t>
      </w:r>
      <w:r>
        <w:t>kelp</w:t>
      </w:r>
      <w:r w:rsidR="00115A96">
        <w:t>s</w:t>
      </w:r>
      <w:r>
        <w:t xml:space="preserve"> and juvenile rockfish</w:t>
      </w:r>
      <w:r w:rsidR="00115A96">
        <w:t>es</w:t>
      </w:r>
      <w:r>
        <w:t xml:space="preserve"> by Site x Year x Depth x Location bins (hereafter, “strata”). For the occurrence portion of the hurdle model, we fit the presence/absence data with a binomial distribution and logit-link (using the ‘</w:t>
      </w:r>
      <w:proofErr w:type="spellStart"/>
      <w:r>
        <w:t>glmer</w:t>
      </w:r>
      <w:proofErr w:type="spellEnd"/>
      <w:r>
        <w:t>’ package R). We considered a range of covariates as independent predictors (see next paragraph) and used weights to adjust for variation in the total volume sampled among strata (the weight for a given stratum was the total volume of fish transects of each stratum divided by the maximum value for all strata). For the abundance portion of the hurdle model, we fit complementary models using log</w:t>
      </w:r>
      <w:r>
        <w:rPr>
          <w:vertAlign w:val="subscript"/>
        </w:rPr>
        <w:t>e</w:t>
      </w:r>
      <w:r w:rsidR="00FB5F01">
        <w:rPr>
          <w:vertAlign w:val="subscript"/>
        </w:rPr>
        <w:t xml:space="preserve"> </w:t>
      </w:r>
      <w:r>
        <w:t>(mean density) of juvenile rockfish per stratum (positive observations only) using an identity link and normal distribution (‘</w:t>
      </w:r>
      <w:proofErr w:type="spellStart"/>
      <w:r>
        <w:t>lmer</w:t>
      </w:r>
      <w:proofErr w:type="spellEnd"/>
      <w:r>
        <w:t>’ package in R). As above, we included transect volume per stratum as a weighting factor to account for differences in sampling effort.</w:t>
      </w:r>
    </w:p>
    <w:p w14:paraId="2C9F5986" w14:textId="1E9A1B6B" w:rsidR="00471A3D" w:rsidRDefault="00EF0B3C">
      <w:pPr>
        <w:spacing w:before="120" w:after="120"/>
      </w:pPr>
      <w:r>
        <w:t xml:space="preserve">We compared model structures involving </w:t>
      </w:r>
      <w:r w:rsidR="00115A96">
        <w:t>three</w:t>
      </w:r>
      <w:r>
        <w:t xml:space="preserve"> types of kelp covariates to ask whether rockfish density is related to kelp abundance: (1) total kelp abundance (sum of </w:t>
      </w:r>
      <w:proofErr w:type="spellStart"/>
      <w:r>
        <w:rPr>
          <w:i/>
        </w:rPr>
        <w:t>Macrocystis</w:t>
      </w:r>
      <w:proofErr w:type="spellEnd"/>
      <w:r>
        <w:rPr>
          <w:i/>
        </w:rPr>
        <w:t xml:space="preserve">, </w:t>
      </w:r>
      <w:proofErr w:type="spellStart"/>
      <w:r>
        <w:rPr>
          <w:i/>
        </w:rPr>
        <w:t>Nereocystis</w:t>
      </w:r>
      <w:proofErr w:type="spellEnd"/>
      <w:r>
        <w:rPr>
          <w:i/>
        </w:rPr>
        <w:t xml:space="preserve">, </w:t>
      </w:r>
      <w:r>
        <w:t xml:space="preserve">and </w:t>
      </w:r>
      <w:proofErr w:type="spellStart"/>
      <w:r>
        <w:rPr>
          <w:i/>
        </w:rPr>
        <w:t>Pterygophora</w:t>
      </w:r>
      <w:proofErr w:type="spellEnd"/>
      <w:r>
        <w:rPr>
          <w:i/>
        </w:rPr>
        <w:t xml:space="preserve"> </w:t>
      </w:r>
      <w:r>
        <w:t xml:space="preserve">stipe density), (2) canopy kelp density alone (sum of </w:t>
      </w:r>
      <w:proofErr w:type="spellStart"/>
      <w:r>
        <w:rPr>
          <w:i/>
        </w:rPr>
        <w:t>Macrocystis</w:t>
      </w:r>
      <w:proofErr w:type="spellEnd"/>
      <w:r>
        <w:rPr>
          <w:i/>
        </w:rPr>
        <w:t xml:space="preserve"> </w:t>
      </w:r>
      <w:r>
        <w:t xml:space="preserve">and </w:t>
      </w:r>
      <w:proofErr w:type="spellStart"/>
      <w:r>
        <w:rPr>
          <w:i/>
        </w:rPr>
        <w:t>Nereocystis</w:t>
      </w:r>
      <w:proofErr w:type="spellEnd"/>
      <w:r w:rsidR="00115A96">
        <w:t xml:space="preserve">), </w:t>
      </w:r>
      <w:r>
        <w:t>or (</w:t>
      </w:r>
      <w:r w:rsidR="00115A96">
        <w:t>3</w:t>
      </w:r>
      <w:r>
        <w:t>) each of the three kelps as individual independent variables</w:t>
      </w:r>
      <w:r w:rsidR="00115A96">
        <w:t>, including models with one, two, or three kelp species.</w:t>
      </w:r>
      <w:r>
        <w:t xml:space="preserve"> In all models, Site and Year were included as random </w:t>
      </w:r>
      <w:r w:rsidR="00115A96">
        <w:t>factors</w:t>
      </w:r>
      <w:r>
        <w:t xml:space="preserve"> to account for spatial and temporal variation in the intensity of recruitment unrelated to kelp density. We evaluated each array of models and selected the best fit model using </w:t>
      </w:r>
      <w:proofErr w:type="spellStart"/>
      <w:r>
        <w:t>AICc</w:t>
      </w:r>
      <w:proofErr w:type="spellEnd"/>
      <w:r>
        <w:t xml:space="preserve"> </w:t>
      </w:r>
      <w:r w:rsidR="00735927">
        <w:fldChar w:fldCharType="begin"/>
      </w:r>
      <w:r w:rsidR="00735927">
        <w:instrText xml:space="preserve"> ADDIN EN.CITE &lt;EndNote&gt;&lt;Cite&gt;&lt;Author&gt;Burnham&lt;/Author&gt;&lt;Year&gt;1998&lt;/Year&gt;&lt;RecNum&gt;5190&lt;/RecNum&gt;&lt;DisplayText&gt;(Burnham and Anderson 1998)&lt;/DisplayText&gt;&lt;record&gt;&lt;rec-number&gt;5190&lt;/rec-number&gt;&lt;foreign-keys&gt;&lt;key app="EN" db-id="prxrzzvdy0x2s4ee00qpxptadsswa02rwx0p" timestamp="0"&gt;5190&lt;/key&gt;&lt;/foreign-keys&gt;&lt;ref-type name="Book"&gt;6&lt;/ref-type&gt;&lt;contributors&gt;&lt;authors&gt;&lt;author&gt;Burnham, K.P. &lt;/author&gt;&lt;author&gt;Anderson, D.R.&lt;/author&gt;&lt;/authors&gt;&lt;/contributors&gt;&lt;titles&gt;&lt;title&gt;Model selection and inference: a practical information-theoretic approach&lt;/title&gt;&lt;/titles&gt;&lt;dates&gt;&lt;year&gt;1998&lt;/year&gt;&lt;/dates&gt;&lt;pub-location&gt;New York, NY&lt;/pub-location&gt;&lt;publisher&gt;Springer-Verlag&lt;/publisher&gt;&lt;urls&gt;&lt;/urls&gt;&lt;/record&gt;&lt;/Cite&gt;&lt;/EndNote&gt;</w:instrText>
      </w:r>
      <w:r w:rsidR="00735927">
        <w:fldChar w:fldCharType="separate"/>
      </w:r>
      <w:r w:rsidR="00735927">
        <w:rPr>
          <w:noProof/>
        </w:rPr>
        <w:t>(Burnham and Anderson 1998)</w:t>
      </w:r>
      <w:r w:rsidR="00735927">
        <w:fldChar w:fldCharType="end"/>
      </w:r>
      <w:r>
        <w:t xml:space="preserve">. </w:t>
      </w:r>
    </w:p>
    <w:p w14:paraId="783A2BC3" w14:textId="77777777" w:rsidR="00471A3D" w:rsidRDefault="00EF0B3C">
      <w:pPr>
        <w:pStyle w:val="Heading1"/>
        <w:spacing w:before="120"/>
      </w:pPr>
      <w:bookmarkStart w:id="19" w:name="_zg3uzw3q29am" w:colFirst="0" w:colLast="0"/>
      <w:bookmarkEnd w:id="19"/>
      <w:r>
        <w:lastRenderedPageBreak/>
        <w:t>Results</w:t>
      </w:r>
    </w:p>
    <w:p w14:paraId="6AADDFFB" w14:textId="77777777" w:rsidR="00471A3D" w:rsidRDefault="00EF0B3C">
      <w:pPr>
        <w:pStyle w:val="Heading2"/>
      </w:pPr>
      <w:bookmarkStart w:id="20" w:name="_f80bb2jl8g29" w:colFirst="0" w:colLast="0"/>
      <w:bookmarkEnd w:id="20"/>
      <w:r>
        <w:t>Sea surface temperature</w:t>
      </w:r>
    </w:p>
    <w:p w14:paraId="2B76A209" w14:textId="18162D7C" w:rsidR="00471A3D" w:rsidRDefault="00EF0B3C">
      <w:r>
        <w:t xml:space="preserve">The warmest mean monthly SST at our sites (between 2003 and 2021) occurred in 2013 (Fig. 1a) with anomalously warm temperatures in both July and September (Figs. S2 &amp; S3), before the development of the MHW in the boreal winter of 2013-2014 (Bond et al 2014). In 2013 the mean SST of the warmest month peaked at 15.1°C (± 1.32 </w:t>
      </w:r>
      <w:proofErr w:type="spellStart"/>
      <w:r>
        <w:t>s.d.</w:t>
      </w:r>
      <w:proofErr w:type="spellEnd"/>
      <w:r>
        <w:t xml:space="preserve">), after which SST declined each year through 2017 before spiking again in 2019 to 14.9°C (± 1.11 </w:t>
      </w:r>
      <w:proofErr w:type="spellStart"/>
      <w:r>
        <w:t>s.d.</w:t>
      </w:r>
      <w:proofErr w:type="spellEnd"/>
      <w:r>
        <w:t>). Thus the 2014-2016 MHW was not the predominant temperature pattern in the coastal region of our study sites. However, warm SST in 2019 does align with a 2019 MH</w:t>
      </w:r>
      <w:r w:rsidRPr="00DD1DFC">
        <w:t xml:space="preserve">W </w:t>
      </w:r>
      <w:r w:rsidR="00735927">
        <w:fldChar w:fldCharType="begin"/>
      </w:r>
      <w:r w:rsidR="00735927">
        <w:instrText xml:space="preserve"> ADDIN EN.CITE &lt;EndNote&gt;&lt;Cite&gt;&lt;Author&gt;Harvey&lt;/Author&gt;&lt;Year&gt;2022&lt;/Year&gt;&lt;RecNum&gt;9094&lt;/RecNum&gt;&lt;DisplayText&gt;(Harvey et al. 2022)&lt;/DisplayText&gt;&lt;record&gt;&lt;rec-number&gt;9094&lt;/rec-number&gt;&lt;foreign-keys&gt;&lt;key app="EN" db-id="prxrzzvdy0x2s4ee00qpxptadsswa02rwx0p" timestamp="1647364963"&gt;9094&lt;/key&gt;&lt;/foreign-keys&gt;&lt;ref-type name="Edited Book"&gt;28&lt;/ref-type&gt;&lt;contributors&gt;&lt;authors&gt;&lt;author&gt;Harvey, C. J.&lt;/author&gt;&lt;author&gt;Garfield, T.&lt;/author&gt;&lt;author&gt;Williams,G.&lt;/author&gt;&lt;author&gt;Tolimieri, N.&lt;/author&gt;&lt;/authors&gt;&lt;/contributors&gt;&lt;titles&gt;&lt;title&gt;2021-2022 California Current ecosystem status report: A report of the NOAA California Current Integrated Ecosystem Assessment Team (CCIEA) to the Pacific Fishery Management Council, March 13, 2022&lt;/title&gt;&lt;/titles&gt;&lt;dates&gt;&lt;year&gt;2022&lt;/year&gt;&lt;/dates&gt;&lt;urls&gt;&lt;/urls&gt;&lt;/record&gt;&lt;/Cite&gt;&lt;/EndNote&gt;</w:instrText>
      </w:r>
      <w:r w:rsidR="00735927">
        <w:fldChar w:fldCharType="separate"/>
      </w:r>
      <w:r w:rsidR="00735927">
        <w:rPr>
          <w:noProof/>
        </w:rPr>
        <w:t>(Harvey et al. 2022)</w:t>
      </w:r>
      <w:r w:rsidR="00735927">
        <w:fldChar w:fldCharType="end"/>
      </w:r>
      <w:r>
        <w:t xml:space="preserve">. There were </w:t>
      </w:r>
      <w:r w:rsidR="00FB5F01">
        <w:t xml:space="preserve">also </w:t>
      </w:r>
      <w:r>
        <w:t>warm periods in both 2020 and 2021; however these periods were short enough that they did not register as high when averaged by month (Figs. S2 &amp; S3).</w:t>
      </w:r>
    </w:p>
    <w:p w14:paraId="013304CC" w14:textId="77777777" w:rsidR="00471A3D" w:rsidRDefault="00EF0B3C">
      <w:pPr>
        <w:pStyle w:val="Heading2"/>
      </w:pPr>
      <w:bookmarkStart w:id="21" w:name="_5eofmerod4cl" w:colFirst="0" w:colLast="0"/>
      <w:bookmarkEnd w:id="21"/>
      <w:r>
        <w:t>Region-wide temporal trends</w:t>
      </w:r>
    </w:p>
    <w:p w14:paraId="1D4BAB34" w14:textId="446690AD" w:rsidR="00471A3D" w:rsidRDefault="00EF0B3C">
      <w:r>
        <w:t xml:space="preserve">The lowest kelp canopy </w:t>
      </w:r>
      <w:r w:rsidR="0093026C">
        <w:t>cover</w:t>
      </w:r>
      <w:r>
        <w:t xml:space="preserve"> in the past 20 years occurred in 2013 and 2014, coincident with the anomalously warm SST in 2013 and 2014 (Fig. 1b). Canopy area for both</w:t>
      </w:r>
      <w:r>
        <w:rPr>
          <w:i/>
        </w:rPr>
        <w:t xml:space="preserve"> </w:t>
      </w:r>
      <w:proofErr w:type="spellStart"/>
      <w:r>
        <w:rPr>
          <w:i/>
        </w:rPr>
        <w:t>Macrocystis</w:t>
      </w:r>
      <w:proofErr w:type="spellEnd"/>
      <w:r>
        <w:t xml:space="preserve"> and </w:t>
      </w:r>
      <w:proofErr w:type="spellStart"/>
      <w:r>
        <w:rPr>
          <w:i/>
        </w:rPr>
        <w:t>Nereocystis</w:t>
      </w:r>
      <w:proofErr w:type="spellEnd"/>
      <w:r>
        <w:t xml:space="preserve"> dropped to 337 ha in 2014, which was 47% of the mean of the previous decade prior to high SST in 2013 (mean 2003-2012: 720 ha ± 116 </w:t>
      </w:r>
      <w:proofErr w:type="spellStart"/>
      <w:proofErr w:type="gramStart"/>
      <w:r>
        <w:t>sd</w:t>
      </w:r>
      <w:proofErr w:type="spellEnd"/>
      <w:proofErr w:type="gramEnd"/>
      <w:r>
        <w:t xml:space="preserve">). Canopy </w:t>
      </w:r>
      <w:r w:rsidR="0093026C">
        <w:t xml:space="preserve">cover </w:t>
      </w:r>
      <w:r>
        <w:t xml:space="preserve">along the Washington coast quickly recovered to earlier levels (Fig. 1b, Fig. S4), averaging 645 ha (± 185 </w:t>
      </w:r>
      <w:proofErr w:type="spellStart"/>
      <w:proofErr w:type="gramStart"/>
      <w:r>
        <w:t>sd</w:t>
      </w:r>
      <w:proofErr w:type="spellEnd"/>
      <w:proofErr w:type="gramEnd"/>
      <w:r>
        <w:t>) for 2015-2020—or about 90% of that of the previous decade</w:t>
      </w:r>
      <w:r w:rsidR="00164689">
        <w:t xml:space="preserve"> (2003-2-12)</w:t>
      </w:r>
      <w:r>
        <w:t xml:space="preserve"> prior to the warming in 2013-2014. For both </w:t>
      </w:r>
      <w:r>
        <w:lastRenderedPageBreak/>
        <w:t xml:space="preserve">canopy species </w:t>
      </w:r>
      <w:proofErr w:type="spellStart"/>
      <w:r>
        <w:rPr>
          <w:i/>
        </w:rPr>
        <w:t>Macrocystis</w:t>
      </w:r>
      <w:proofErr w:type="spellEnd"/>
      <w:r>
        <w:t xml:space="preserve"> and </w:t>
      </w:r>
      <w:proofErr w:type="spellStart"/>
      <w:r>
        <w:rPr>
          <w:i/>
        </w:rPr>
        <w:t>Nereocystis</w:t>
      </w:r>
      <w:proofErr w:type="spellEnd"/>
      <w:r>
        <w:t xml:space="preserve">, canopy area increased from 2015 through 2018 after which it remained relatively stable (Figs. 1b, S4). </w:t>
      </w:r>
    </w:p>
    <w:p w14:paraId="7AF399FE" w14:textId="77777777" w:rsidR="00471A3D" w:rsidRDefault="00EF0B3C">
      <w:r>
        <w:t xml:space="preserve">At the scale of our survey region, stipe density (from SCUBA surveys) for each of the three major kelp species largely followed the broad-scale patterns derived from aerial imagery. All three major kelp species increased two- to four-fold from 2015-2017 (Fig. 2a). </w:t>
      </w:r>
      <w:proofErr w:type="spellStart"/>
      <w:r>
        <w:rPr>
          <w:i/>
        </w:rPr>
        <w:t>Macrocystis</w:t>
      </w:r>
      <w:proofErr w:type="spellEnd"/>
      <w:r>
        <w:rPr>
          <w:i/>
        </w:rPr>
        <w:t xml:space="preserve"> </w:t>
      </w:r>
      <w:r>
        <w:t xml:space="preserve">and </w:t>
      </w:r>
      <w:proofErr w:type="spellStart"/>
      <w:r>
        <w:rPr>
          <w:i/>
        </w:rPr>
        <w:t>Nereocystis</w:t>
      </w:r>
      <w:proofErr w:type="spellEnd"/>
      <w:r>
        <w:rPr>
          <w:i/>
        </w:rPr>
        <w:t xml:space="preserve"> </w:t>
      </w:r>
      <w:r>
        <w:t xml:space="preserve">decreased in 2018, after which </w:t>
      </w:r>
      <w:proofErr w:type="spellStart"/>
      <w:r>
        <w:rPr>
          <w:i/>
        </w:rPr>
        <w:t>Macrocystis</w:t>
      </w:r>
      <w:proofErr w:type="spellEnd"/>
      <w:r>
        <w:rPr>
          <w:i/>
        </w:rPr>
        <w:t xml:space="preserve"> </w:t>
      </w:r>
      <w:r>
        <w:t xml:space="preserve">density remained at more than twice its 2015 level. </w:t>
      </w:r>
      <w:proofErr w:type="spellStart"/>
      <w:r>
        <w:rPr>
          <w:i/>
        </w:rPr>
        <w:t>Nereocystis</w:t>
      </w:r>
      <w:proofErr w:type="spellEnd"/>
      <w:r>
        <w:t xml:space="preserve"> stipe density dropped in 2021 to levels similar to 2015 (Figs. 2a, S5). </w:t>
      </w:r>
      <w:proofErr w:type="spellStart"/>
      <w:r>
        <w:rPr>
          <w:i/>
        </w:rPr>
        <w:t>Pterygophora</w:t>
      </w:r>
      <w:proofErr w:type="spellEnd"/>
      <w:r>
        <w:rPr>
          <w:i/>
        </w:rPr>
        <w:t xml:space="preserve"> </w:t>
      </w:r>
      <w:r>
        <w:t xml:space="preserve">continued to nominally increase through 2019, but densities were largely similar for 2017-2021. At our specific dive sites, </w:t>
      </w:r>
      <w:proofErr w:type="spellStart"/>
      <w:r>
        <w:rPr>
          <w:i/>
        </w:rPr>
        <w:t>Macrocystis</w:t>
      </w:r>
      <w:proofErr w:type="spellEnd"/>
      <w:r>
        <w:t xml:space="preserve"> stipe density was high at </w:t>
      </w:r>
      <w:proofErr w:type="spellStart"/>
      <w:r>
        <w:t>Neah</w:t>
      </w:r>
      <w:proofErr w:type="spellEnd"/>
      <w:r>
        <w:t xml:space="preserve"> Bay and Cape Johnson, while</w:t>
      </w:r>
      <w:r>
        <w:rPr>
          <w:i/>
        </w:rPr>
        <w:t xml:space="preserve"> </w:t>
      </w:r>
      <w:proofErr w:type="spellStart"/>
      <w:r>
        <w:rPr>
          <w:i/>
        </w:rPr>
        <w:t>Nereocystis</w:t>
      </w:r>
      <w:proofErr w:type="spellEnd"/>
      <w:r>
        <w:t xml:space="preserve"> was prevalent at </w:t>
      </w:r>
      <w:proofErr w:type="spellStart"/>
      <w:r>
        <w:t>Tatoosh</w:t>
      </w:r>
      <w:proofErr w:type="spellEnd"/>
      <w:r>
        <w:t xml:space="preserve"> Island, Destruction Island, and Cape Alava (Fig. S5). There are some differences between the canopy and stipe density data (Figs. S4 &amp; S5), but these are likely scale issues as the aerial canopy survey covers broader areas than our stipe counts.</w:t>
      </w:r>
    </w:p>
    <w:p w14:paraId="6E67A224" w14:textId="06C7FE08" w:rsidR="00471A3D" w:rsidRDefault="00EF0B3C">
      <w:r>
        <w:t xml:space="preserve">Density of all three urchins increased in 2017 (Fig. 2b, S6), well after the short-lived drop in kelp abundance and warm SST in 2013. Purple urchins showed the largest increases from 0.011 </w:t>
      </w:r>
      <w:proofErr w:type="gramStart"/>
      <w:r>
        <w:t>urchins</w:t>
      </w:r>
      <w:proofErr w:type="gramEnd"/>
      <w:r>
        <w:t xml:space="preserve"> m</w:t>
      </w:r>
      <w:r>
        <w:rPr>
          <w:vertAlign w:val="superscript"/>
        </w:rPr>
        <w:t>-2</w:t>
      </w:r>
      <w:r>
        <w:t xml:space="preserve"> in 2015 to 1.8 m</w:t>
      </w:r>
      <w:r>
        <w:rPr>
          <w:vertAlign w:val="superscript"/>
        </w:rPr>
        <w:t>-2</w:t>
      </w:r>
      <w:r>
        <w:t xml:space="preserve"> in 2019, a 16</w:t>
      </w:r>
      <w:r w:rsidR="007949C2">
        <w:t>4</w:t>
      </w:r>
      <w:r>
        <w:t>-fold increase</w:t>
      </w:r>
      <w:r w:rsidR="00164689">
        <w:t xml:space="preserve"> </w:t>
      </w:r>
      <w:r w:rsidR="007949C2">
        <w:t>across the five sites</w:t>
      </w:r>
      <w:r>
        <w:t>. In 2021 density dropped to 0.72 m</w:t>
      </w:r>
      <w:r>
        <w:rPr>
          <w:vertAlign w:val="superscript"/>
        </w:rPr>
        <w:t>-2</w:t>
      </w:r>
      <w:r>
        <w:t>, which was still 65 times that of 2015.</w:t>
      </w:r>
      <w:r w:rsidR="00882E30">
        <w:t xml:space="preserve"> </w:t>
      </w:r>
      <w:r w:rsidR="00164689">
        <w:t xml:space="preserve">This trend was largely driven by </w:t>
      </w:r>
      <w:proofErr w:type="spellStart"/>
      <w:r w:rsidR="00164689">
        <w:t>Tatoosh</w:t>
      </w:r>
      <w:proofErr w:type="spellEnd"/>
      <w:r w:rsidR="00164689">
        <w:t xml:space="preserve"> Island where density</w:t>
      </w:r>
      <w:r w:rsidR="008A15FF">
        <w:t xml:space="preserve"> of purple urchins</w:t>
      </w:r>
      <w:r w:rsidR="00164689">
        <w:t xml:space="preserve"> increased from near zero t</w:t>
      </w:r>
      <w:r w:rsidR="00164689" w:rsidRPr="008A15FF">
        <w:t xml:space="preserve">o </w:t>
      </w:r>
      <w:r w:rsidR="008A15FF" w:rsidRPr="008A15FF">
        <w:t>4.4</w:t>
      </w:r>
      <w:r w:rsidR="00164689" w:rsidRPr="008A15FF">
        <w:t xml:space="preserve"> m</w:t>
      </w:r>
      <w:r w:rsidR="00164689" w:rsidRPr="008A15FF">
        <w:rPr>
          <w:vertAlign w:val="superscript"/>
        </w:rPr>
        <w:t>-2</w:t>
      </w:r>
      <w:r w:rsidR="00164689">
        <w:t xml:space="preserve"> in the 5-m zone </w:t>
      </w:r>
      <w:r w:rsidR="008A15FF">
        <w:t>in</w:t>
      </w:r>
      <w:r w:rsidR="007949C2">
        <w:t xml:space="preserve"> 2021 </w:t>
      </w:r>
      <w:r w:rsidR="00164689">
        <w:t xml:space="preserve">and </w:t>
      </w:r>
      <w:r w:rsidR="008A15FF">
        <w:t xml:space="preserve">to </w:t>
      </w:r>
      <w:r w:rsidR="008A15FF" w:rsidRPr="008A15FF">
        <w:t>9.5</w:t>
      </w:r>
      <w:r w:rsidR="00164689" w:rsidRPr="008A15FF">
        <w:t xml:space="preserve"> m</w:t>
      </w:r>
      <w:r w:rsidR="00164689" w:rsidRPr="008A15FF">
        <w:rPr>
          <w:vertAlign w:val="superscript"/>
        </w:rPr>
        <w:t>-2</w:t>
      </w:r>
      <w:r w:rsidR="00164689">
        <w:t xml:space="preserve"> in the</w:t>
      </w:r>
      <w:r w:rsidR="008A15FF">
        <w:t xml:space="preserve"> </w:t>
      </w:r>
      <w:r w:rsidR="00164689">
        <w:t>10-m depth zone</w:t>
      </w:r>
      <w:r w:rsidR="007949C2">
        <w:t xml:space="preserve"> in 2019 before dropping to </w:t>
      </w:r>
      <w:r w:rsidR="008A15FF" w:rsidRPr="008A15FF">
        <w:t>2.2 m</w:t>
      </w:r>
      <w:r w:rsidR="008A15FF" w:rsidRPr="008A15FF">
        <w:rPr>
          <w:vertAlign w:val="superscript"/>
        </w:rPr>
        <w:t>-2</w:t>
      </w:r>
      <w:r w:rsidR="007949C2">
        <w:t xml:space="preserve"> in 2021</w:t>
      </w:r>
      <w:r w:rsidR="00164689">
        <w:t xml:space="preserve"> (Fig. S</w:t>
      </w:r>
      <w:r w:rsidR="003656D8">
        <w:t>6</w:t>
      </w:r>
      <w:r w:rsidR="00164689">
        <w:t xml:space="preserve">). </w:t>
      </w:r>
      <w:r w:rsidR="00467226">
        <w:t>Increases</w:t>
      </w:r>
      <w:r w:rsidR="003656D8">
        <w:t xml:space="preserve"> for red and green urchins was much lower </w:t>
      </w:r>
      <w:r w:rsidR="00882E30">
        <w:t>and densities of these two species declined back to earlier levels after 2017</w:t>
      </w:r>
      <w:r w:rsidR="003656D8">
        <w:t xml:space="preserve"> (Fig. 2b, S6)</w:t>
      </w:r>
      <w:r w:rsidR="00882E30">
        <w:t>.</w:t>
      </w:r>
      <w:r>
        <w:t xml:space="preserve"> As we searched extensively for </w:t>
      </w:r>
      <w:r>
        <w:lastRenderedPageBreak/>
        <w:t>small, hidden urchins, it is unlikely that the low densities from early in the study period were due to a failure to count large numbers of cryptic urchins.</w:t>
      </w:r>
    </w:p>
    <w:p w14:paraId="18C420DD" w14:textId="562BF62F" w:rsidR="00471A3D" w:rsidRDefault="00EF0B3C">
      <w:r>
        <w:t xml:space="preserve">Sea stars were not common in our surveys. We saw little evidence for an increasing trend that would suggest recovery following declines from </w:t>
      </w:r>
      <w:r w:rsidR="00882E30">
        <w:t>SSWS</w:t>
      </w:r>
      <w:r>
        <w:t xml:space="preserve"> (Fig. 2c). </w:t>
      </w:r>
      <w:r w:rsidR="00E0712B">
        <w:t>Similar to trends reported by</w:t>
      </w:r>
      <w:r>
        <w:t xml:space="preserve"> </w:t>
      </w:r>
      <w:r w:rsidR="00735927">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 </w:instrText>
      </w:r>
      <w:r w:rsidR="00735927">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 sea star densities continued to decline. L</w:t>
      </w:r>
      <w:r w:rsidR="00E0712B">
        <w:t>e</w:t>
      </w:r>
      <w:r>
        <w:t>ather stars (</w:t>
      </w:r>
      <w:proofErr w:type="spellStart"/>
      <w:r>
        <w:rPr>
          <w:i/>
        </w:rPr>
        <w:t>Dermasterias</w:t>
      </w:r>
      <w:proofErr w:type="spellEnd"/>
      <w:r>
        <w:rPr>
          <w:i/>
        </w:rPr>
        <w:t xml:space="preserve"> </w:t>
      </w:r>
      <w:proofErr w:type="spellStart"/>
      <w:r>
        <w:rPr>
          <w:i/>
        </w:rPr>
        <w:t>imbricata</w:t>
      </w:r>
      <w:proofErr w:type="spellEnd"/>
      <w:r>
        <w:t>) decreased by about fifty percent from 2015 to 2021</w:t>
      </w:r>
      <w:r w:rsidR="002152F3">
        <w:t>, and w</w:t>
      </w:r>
      <w:r>
        <w:t xml:space="preserve">e saw a total of eight </w:t>
      </w:r>
      <w:proofErr w:type="spellStart"/>
      <w:r>
        <w:rPr>
          <w:i/>
        </w:rPr>
        <w:t>Pycnopodia</w:t>
      </w:r>
      <w:proofErr w:type="spellEnd"/>
      <w:r>
        <w:t xml:space="preserve">, </w:t>
      </w:r>
      <w:proofErr w:type="spellStart"/>
      <w:r>
        <w:t>mesopredators</w:t>
      </w:r>
      <w:proofErr w:type="spellEnd"/>
      <w:r>
        <w:t xml:space="preserve"> that consume urchins</w:t>
      </w:r>
      <w:r w:rsidR="000C02D6">
        <w:t xml:space="preserve"> </w:t>
      </w:r>
      <w:r w:rsidR="00735927">
        <w:fldChar w:fldCharType="begin"/>
      </w:r>
      <w:r w:rsidR="00735927">
        <w:instrText xml:space="preserve"> ADDIN EN.CITE &lt;EndNote&gt;&lt;Cite&gt;&lt;Author&gt;Duggins&lt;/Author&gt;&lt;Year&gt;1983&lt;/Year&gt;&lt;RecNum&gt;9111&lt;/RecNum&gt;&lt;DisplayText&gt;(Moitoza and Phillips 1979, Duggins 1983)&lt;/DisplayText&gt;&lt;record&gt;&lt;rec-number&gt;9111&lt;/rec-number&gt;&lt;foreign-keys&gt;&lt;key app="EN" db-id="prxrzzvdy0x2s4ee00qpxptadsswa02rwx0p" timestamp="1647897337"&gt;9111&lt;/key&gt;&lt;/foreign-keys&gt;&lt;ref-type name="Journal Article"&gt;17&lt;/ref-type&gt;&lt;contributors&gt;&lt;authors&gt;&lt;author&gt;Duggins, David O.&lt;/author&gt;&lt;/authors&gt;&lt;/contributors&gt;&lt;titles&gt;&lt;title&gt;Starfish Predation and the Creation of Mosaic Patterns in a Kelp-Dominated Community&lt;/title&gt;&lt;secondary-title&gt;Ecology&lt;/secondary-title&gt;&lt;/titles&gt;&lt;periodical&gt;&lt;full-title&gt;Ecology&lt;/full-title&gt;&lt;/periodical&gt;&lt;pages&gt;1610-1619&lt;/pages&gt;&lt;volume&gt;64&lt;/volume&gt;&lt;number&gt;6&lt;/number&gt;&lt;dates&gt;&lt;year&gt;1983&lt;/year&gt;&lt;/dates&gt;&lt;isbn&gt;0012-9658&lt;/isbn&gt;&lt;urls&gt;&lt;related-urls&gt;&lt;url&gt;https://esajournals.onlinelibrary.wiley.com/doi/abs/10.2307/1937514&lt;/url&gt;&lt;/related-urls&gt;&lt;/urls&gt;&lt;electronic-resource-num&gt;https://doi.org/10.2307/1937514&lt;/electronic-resource-num&gt;&lt;/record&gt;&lt;/Cite&gt;&lt;Cite&gt;&lt;Author&gt;Moitoza&lt;/Author&gt;&lt;Year&gt;1979&lt;/Year&gt;&lt;RecNum&gt;9112&lt;/RecNum&gt;&lt;record&gt;&lt;rec-number&gt;9112&lt;/rec-number&gt;&lt;foreign-keys&gt;&lt;key app="EN" db-id="prxrzzvdy0x2s4ee00qpxptadsswa02rwx0p" timestamp="1647897428"&gt;9112&lt;/key&gt;&lt;/foreign-keys&gt;&lt;ref-type name="Journal Article"&gt;17&lt;/ref-type&gt;&lt;contributors&gt;&lt;authors&gt;&lt;author&gt;Moitoza, D. J.&lt;/author&gt;&lt;author&gt;Phillips, D. W.&lt;/author&gt;&lt;/authors&gt;&lt;/contributors&gt;&lt;titles&gt;&lt;title&gt;Prey defense, predator preference, and nonrandom diet: The interactions between Pycnopodia helianthoides and two species of sea urchins&lt;/title&gt;&lt;secondary-title&gt;Marine Biology&lt;/secondary-title&gt;&lt;/titles&gt;&lt;periodical&gt;&lt;full-title&gt;Marine Biology&lt;/full-title&gt;&lt;/periodical&gt;&lt;pages&gt;299-304&lt;/pages&gt;&lt;volume&gt;53&lt;/volume&gt;&lt;number&gt;4&lt;/number&gt;&lt;dates&gt;&lt;year&gt;1979&lt;/year&gt;&lt;pub-dates&gt;&lt;date&gt;1979/08/01&lt;/date&gt;&lt;/pub-dates&gt;&lt;/dates&gt;&lt;isbn&gt;1432-1793&lt;/isbn&gt;&lt;urls&gt;&lt;related-urls&gt;&lt;url&gt;https://doi.org/10.1007/BF00391611&lt;/url&gt;&lt;/related-urls&gt;&lt;/urls&gt;&lt;electronic-resource-num&gt;10.1007/BF00391611&lt;/electronic-resource-num&gt;&lt;/record&gt;&lt;/Cite&gt;&lt;/EndNote&gt;</w:instrText>
      </w:r>
      <w:r w:rsidR="00735927">
        <w:fldChar w:fldCharType="separate"/>
      </w:r>
      <w:r w:rsidR="00735927">
        <w:rPr>
          <w:noProof/>
        </w:rPr>
        <w:t>(Moitoza and Phillips 1979, Duggins 1983)</w:t>
      </w:r>
      <w:r w:rsidR="00735927">
        <w:fldChar w:fldCharType="end"/>
      </w:r>
      <w:r>
        <w:t xml:space="preserve">, over the entire six years of surveys: four in 2016, three in 2018, one in 2019, and none in 2021. </w:t>
      </w:r>
      <w:r w:rsidR="002152F3">
        <w:t>B</w:t>
      </w:r>
      <w:r w:rsidR="002152F3">
        <w:t>lood stars (</w:t>
      </w:r>
      <w:proofErr w:type="spellStart"/>
      <w:r w:rsidR="002152F3">
        <w:rPr>
          <w:i/>
        </w:rPr>
        <w:t>Henricia</w:t>
      </w:r>
      <w:proofErr w:type="spellEnd"/>
      <w:r w:rsidR="002152F3">
        <w:rPr>
          <w:i/>
        </w:rPr>
        <w:t xml:space="preserve"> </w:t>
      </w:r>
      <w:r w:rsidR="002152F3">
        <w:t>spp.) were variable but remained more or less stable</w:t>
      </w:r>
      <w:r w:rsidR="002152F3">
        <w:t>, while, t</w:t>
      </w:r>
      <w:r>
        <w:t>he only stars to show any evidence of recovery were brood</w:t>
      </w:r>
      <w:r w:rsidR="00D471EF">
        <w:t>ing</w:t>
      </w:r>
      <w:r>
        <w:t xml:space="preserve"> stars (</w:t>
      </w:r>
      <w:proofErr w:type="spellStart"/>
      <w:r>
        <w:rPr>
          <w:i/>
        </w:rPr>
        <w:t>Leptasterias</w:t>
      </w:r>
      <w:proofErr w:type="spellEnd"/>
      <w:r w:rsidR="003D6C33">
        <w:rPr>
          <w:i/>
        </w:rPr>
        <w:t xml:space="preserve"> </w:t>
      </w:r>
      <w:r w:rsidR="003D6C33" w:rsidRPr="003D6C33">
        <w:t>spp.</w:t>
      </w:r>
      <w:r>
        <w:t>)</w:t>
      </w:r>
      <w:r w:rsidR="004378FD">
        <w:t>(Fig. 2)</w:t>
      </w:r>
      <w:r>
        <w:t xml:space="preserve">. </w:t>
      </w:r>
    </w:p>
    <w:p w14:paraId="372D7369" w14:textId="522C7793" w:rsidR="00471A3D" w:rsidRDefault="00EF0B3C">
      <w:r>
        <w:t xml:space="preserve">We did not see strong temporal trends for most of the larger fishes </w:t>
      </w:r>
      <w:r w:rsidR="00467226">
        <w:t>(&gt; 10 cm</w:t>
      </w:r>
      <w:r w:rsidR="004378FD">
        <w:t>)</w:t>
      </w:r>
      <w:r w:rsidR="00467226">
        <w:t xml:space="preserve"> </w:t>
      </w:r>
      <w:r>
        <w:t xml:space="preserve">with the exception of black rockfish, which increased in abundance through 2019 (Fig. 2d, Fig. S7). This increase may have been the result of strong recruitment of </w:t>
      </w:r>
      <w:r w:rsidR="00BC2B2F">
        <w:t>YTB</w:t>
      </w:r>
      <w:r>
        <w:t xml:space="preserve"> rockfishes to most sites in 2016 (Fig. 2e). While much less abundant, other rockfish species also showed annual variation in juvenile density, but often in different years. Canary rockfish had minor peaks in 2016, 2018 and 2021, while CQB rockfishes were more abundant in 2019 and 2021 (Fig. S8).</w:t>
      </w:r>
    </w:p>
    <w:p w14:paraId="65B154AA" w14:textId="77777777" w:rsidR="00471A3D" w:rsidRDefault="00EF0B3C">
      <w:pPr>
        <w:pStyle w:val="Heading2"/>
      </w:pPr>
      <w:bookmarkStart w:id="22" w:name="_u6kl6dz0q0ha" w:colFirst="0" w:colLast="0"/>
      <w:bookmarkEnd w:id="22"/>
      <w:r>
        <w:t xml:space="preserve">Multivariate analyses of kelp forest community guilds </w:t>
      </w:r>
    </w:p>
    <w:p w14:paraId="5F09EF93" w14:textId="5E53ABFF" w:rsidR="00471A3D" w:rsidRDefault="00EF0B3C">
      <w:pPr>
        <w:rPr>
          <w:highlight w:val="yellow"/>
        </w:rPr>
      </w:pPr>
      <w:r>
        <w:t>The factors Site, Depth, and Year and all two-way interactions explained approximately half of the total variability in each of the four guilds (range r</w:t>
      </w:r>
      <w:r>
        <w:rPr>
          <w:vertAlign w:val="superscript"/>
        </w:rPr>
        <w:t>2</w:t>
      </w:r>
      <w:r>
        <w:t xml:space="preserve"> = 0.32 - 0.59). The composition of the kelp, invertebrate, and fish guilds was largely driven by </w:t>
      </w:r>
      <w:r>
        <w:lastRenderedPageBreak/>
        <w:t xml:space="preserve">among-site differences as shown in the three ordinations (CAP, Fig. 3) and </w:t>
      </w:r>
      <w:proofErr w:type="spellStart"/>
      <w:r>
        <w:t>PerMANOVA</w:t>
      </w:r>
      <w:proofErr w:type="spellEnd"/>
      <w:r>
        <w:t xml:space="preserve"> (Fig. 4, Tables S6-S9). For the full fish assemblage, Site explained the largest proportion of variance (r</w:t>
      </w:r>
      <w:r>
        <w:rPr>
          <w:vertAlign w:val="superscript"/>
        </w:rPr>
        <w:t>2</w:t>
      </w:r>
      <w:r>
        <w:t xml:space="preserve"> =0.12) but this was substantially less than the explained variance by site for kelp (r</w:t>
      </w:r>
      <w:r>
        <w:rPr>
          <w:vertAlign w:val="superscript"/>
        </w:rPr>
        <w:t>2</w:t>
      </w:r>
      <w:r>
        <w:t xml:space="preserve"> =0.27) or invertebrates (r</w:t>
      </w:r>
      <w:r>
        <w:rPr>
          <w:vertAlign w:val="superscript"/>
        </w:rPr>
        <w:t>2</w:t>
      </w:r>
      <w:r>
        <w:t xml:space="preserve"> =  0.41), which is evident in Figure 3</w:t>
      </w:r>
      <w:r w:rsidR="00C21FFF">
        <w:t>,</w:t>
      </w:r>
      <w:r>
        <w:t xml:space="preserve"> where there is considerably less overlap among sites for kelp and invertebrates than fish. In contrast, juvenile rockfishes were driven by year-to-year variation, and Site was not important, suggesting a strong shared temporal driver of juvenile rockfishes among sites (Fig. 3g, Fig. 4). </w:t>
      </w:r>
    </w:p>
    <w:p w14:paraId="1B38B0DF" w14:textId="3F9925CF" w:rsidR="00471A3D" w:rsidRDefault="00EF0B3C">
      <w:r>
        <w:t xml:space="preserve">Beyond the broad patterns in the amount of variance explained, it is valuable to understand the specific causes of variation within guilds. For kelp, Sites ordinated based on the prevalence of </w:t>
      </w:r>
      <w:proofErr w:type="spellStart"/>
      <w:r>
        <w:rPr>
          <w:i/>
        </w:rPr>
        <w:t>Macrocystis</w:t>
      </w:r>
      <w:proofErr w:type="spellEnd"/>
      <w:r>
        <w:rPr>
          <w:i/>
        </w:rPr>
        <w:t xml:space="preserve"> </w:t>
      </w:r>
      <w:r>
        <w:t xml:space="preserve">and </w:t>
      </w:r>
      <w:proofErr w:type="spellStart"/>
      <w:r>
        <w:rPr>
          <w:i/>
        </w:rPr>
        <w:t>Nereocystis</w:t>
      </w:r>
      <w:proofErr w:type="spellEnd"/>
      <w:r>
        <w:rPr>
          <w:i/>
        </w:rPr>
        <w:t xml:space="preserve">, </w:t>
      </w:r>
      <w:r>
        <w:t>the two canopy kelps, which loaded in opposite directions on both the first and second axis (Fig. 3a</w:t>
      </w:r>
      <w:proofErr w:type="gramStart"/>
      <w:r>
        <w:t>,b</w:t>
      </w:r>
      <w:proofErr w:type="gramEnd"/>
      <w:r>
        <w:t xml:space="preserve">). In the context of our data, this result makes sense as three sites are </w:t>
      </w:r>
      <w:proofErr w:type="spellStart"/>
      <w:r>
        <w:rPr>
          <w:i/>
        </w:rPr>
        <w:t>Nereocystis</w:t>
      </w:r>
      <w:proofErr w:type="spellEnd"/>
      <w:r>
        <w:t xml:space="preserve"> dominated (</w:t>
      </w:r>
      <w:proofErr w:type="spellStart"/>
      <w:r>
        <w:t>Tatoosh</w:t>
      </w:r>
      <w:proofErr w:type="spellEnd"/>
      <w:r>
        <w:t xml:space="preserve"> Island, Destruction Island, and Cape Alava) while the others are </w:t>
      </w:r>
      <w:proofErr w:type="spellStart"/>
      <w:r>
        <w:rPr>
          <w:i/>
        </w:rPr>
        <w:t>Macrocystis</w:t>
      </w:r>
      <w:proofErr w:type="spellEnd"/>
      <w:r>
        <w:t xml:space="preserve"> dominated (</w:t>
      </w:r>
      <w:proofErr w:type="spellStart"/>
      <w:r>
        <w:t>Neah</w:t>
      </w:r>
      <w:proofErr w:type="spellEnd"/>
      <w:r>
        <w:t xml:space="preserve"> Bay, Cape Johnson). The kelp guild also showed substantial variance explained by the depth and depth-by-site interaction (r</w:t>
      </w:r>
      <w:r>
        <w:rPr>
          <w:vertAlign w:val="superscript"/>
        </w:rPr>
        <w:t>2</w:t>
      </w:r>
      <w:r>
        <w:t xml:space="preserve"> =0.10 and 0.13, respectively; Fig. 4, Table S6), which would be expected as a function of light limitation for autotrophs</w:t>
      </w:r>
      <w:r w:rsidR="004378FD">
        <w:t xml:space="preserve"> </w:t>
      </w:r>
      <w:r w:rsidR="00735927">
        <w:fldChar w:fldCharType="begin"/>
      </w:r>
      <w:r w:rsidR="00735927">
        <w:instrText xml:space="preserve"> ADDIN EN.CITE &lt;EndNote&gt;&lt;Cite&gt;&lt;Author&gt;Dayton&lt;/Author&gt;&lt;Year&gt;1984&lt;/Year&gt;&lt;RecNum&gt;9113&lt;/RecNum&gt;&lt;DisplayText&gt;(Dayton et al. 1984)&lt;/DisplayText&gt;&lt;record&gt;&lt;rec-number&gt;9113&lt;/rec-number&gt;&lt;foreign-keys&gt;&lt;key app="EN" db-id="prxrzzvdy0x2s4ee00qpxptadsswa02rwx0p" timestamp="1647897663"&gt;9113&lt;/key&gt;&lt;/foreign-keys&gt;&lt;ref-type name="Journal Article"&gt;17&lt;/ref-type&gt;&lt;contributors&gt;&lt;authors&gt;&lt;author&gt;Dayton, Paul K&lt;/author&gt;&lt;author&gt;Currie, Vickie&lt;/author&gt;&lt;author&gt;Gerrodette, Tim&lt;/author&gt;&lt;author&gt;Keller, Brian D&lt;/author&gt;&lt;author&gt;Rosenthal, Rick&lt;/author&gt;&lt;author&gt;Tresca, David Ven&lt;/author&gt;&lt;/authors&gt;&lt;/contributors&gt;&lt;titles&gt;&lt;title&gt;Patch dynamics and stability of some California kelp communities&lt;/title&gt;&lt;secondary-title&gt;Ecological monographs&lt;/secondary-title&gt;&lt;/titles&gt;&lt;periodical&gt;&lt;full-title&gt;Ecological Monographs&lt;/full-title&gt;&lt;/periodical&gt;&lt;pages&gt;253-289&lt;/pages&gt;&lt;volume&gt;54&lt;/volume&gt;&lt;number&gt;3&lt;/number&gt;&lt;dates&gt;&lt;year&gt;1984&lt;/year&gt;&lt;/dates&gt;&lt;isbn&gt;1557-7015&lt;/isbn&gt;&lt;urls&gt;&lt;/urls&gt;&lt;/record&gt;&lt;/Cite&gt;&lt;/EndNote&gt;</w:instrText>
      </w:r>
      <w:r w:rsidR="00735927">
        <w:fldChar w:fldCharType="separate"/>
      </w:r>
      <w:r w:rsidR="00735927">
        <w:rPr>
          <w:noProof/>
        </w:rPr>
        <w:t>(Dayton et al. 1984)</w:t>
      </w:r>
      <w:r w:rsidR="00735927">
        <w:fldChar w:fldCharType="end"/>
      </w:r>
      <w:r>
        <w:t>. We found very little evidence of shared temporal effects for kelp (Year effect, r</w:t>
      </w:r>
      <w:r>
        <w:rPr>
          <w:vertAlign w:val="superscript"/>
        </w:rPr>
        <w:t>2</w:t>
      </w:r>
      <w:r>
        <w:t xml:space="preserve"> = 0.02), and only minor indication of site-specific year effects (Site x Year effect, r</w:t>
      </w:r>
      <w:r>
        <w:rPr>
          <w:vertAlign w:val="superscript"/>
        </w:rPr>
        <w:t>2</w:t>
      </w:r>
      <w:r>
        <w:t xml:space="preserve"> = 0.05), suggesting limited effects of large scale environmental drivers on the kelp community over the survey span (2015-2021), and that differences among sites in terms of which algae were present, remained consistent. </w:t>
      </w:r>
    </w:p>
    <w:p w14:paraId="68E62603" w14:textId="040F914D" w:rsidR="00471A3D" w:rsidRDefault="00EF0B3C">
      <w:r>
        <w:lastRenderedPageBreak/>
        <w:t>For invertebrates virtually all of the explained variance was in the Site term (Fig. 4) with sites showing clear separation in the ordination (Fig. 3c</w:t>
      </w:r>
      <w:proofErr w:type="gramStart"/>
      <w:r>
        <w:t>,d</w:t>
      </w:r>
      <w:proofErr w:type="gramEnd"/>
      <w:r>
        <w:t xml:space="preserve">). </w:t>
      </w:r>
      <w:proofErr w:type="spellStart"/>
      <w:r>
        <w:t>Tatoosh</w:t>
      </w:r>
      <w:proofErr w:type="spellEnd"/>
      <w:r>
        <w:t xml:space="preserve"> Island clustered separately from the other sites and was distinguished by the abundance of the three urchin species (axis 1, Fig. 3c). The ordination also tracked increases in urchin densities at Destruction Island and </w:t>
      </w:r>
      <w:proofErr w:type="spellStart"/>
      <w:r>
        <w:t>Neah</w:t>
      </w:r>
      <w:proofErr w:type="spellEnd"/>
      <w:r>
        <w:t xml:space="preserve"> Bay from 2018 as these years ordinated negatively on the first axis, which is consistent with the significant Site x Year effect (p &lt; 0.05, r</w:t>
      </w:r>
      <w:r>
        <w:rPr>
          <w:vertAlign w:val="superscript"/>
        </w:rPr>
        <w:t>2</w:t>
      </w:r>
      <w:r>
        <w:t xml:space="preserve"> = 0.07) in the </w:t>
      </w:r>
      <w:proofErr w:type="spellStart"/>
      <w:r>
        <w:t>PerMANOVA</w:t>
      </w:r>
      <w:proofErr w:type="spellEnd"/>
      <w:r>
        <w:t xml:space="preserve"> (Table S7). Leather stars, </w:t>
      </w:r>
      <w:proofErr w:type="spellStart"/>
      <w:r>
        <w:rPr>
          <w:i/>
        </w:rPr>
        <w:t>Pisaster</w:t>
      </w:r>
      <w:proofErr w:type="spellEnd"/>
      <w:r>
        <w:rPr>
          <w:i/>
        </w:rPr>
        <w:t xml:space="preserve"> </w:t>
      </w:r>
      <w:r>
        <w:t xml:space="preserve">spp., tunicates, and sea cucumbers were prevalent at Destruction Island and Cape Alava (positive loading on axis 2), while brood stars were more abundant at </w:t>
      </w:r>
      <w:proofErr w:type="spellStart"/>
      <w:r>
        <w:t>Neah</w:t>
      </w:r>
      <w:proofErr w:type="spellEnd"/>
      <w:r>
        <w:t xml:space="preserve"> Bay and Cape Johnson (negative loading on axis 2). </w:t>
      </w:r>
      <w:r w:rsidR="000F1A32">
        <w:t>Depth or Site x Depth explained very little of the variance for i</w:t>
      </w:r>
      <w:r>
        <w:t>nvertebrates by (r</w:t>
      </w:r>
      <w:r>
        <w:rPr>
          <w:vertAlign w:val="superscript"/>
        </w:rPr>
        <w:t>2</w:t>
      </w:r>
      <w:r>
        <w:t xml:space="preserve"> for both &lt; 0.04) and only minor Year (r</w:t>
      </w:r>
      <w:r>
        <w:rPr>
          <w:vertAlign w:val="superscript"/>
        </w:rPr>
        <w:t>2</w:t>
      </w:r>
      <w:r>
        <w:t xml:space="preserve"> = 0.03) and Site x Year (r</w:t>
      </w:r>
      <w:r>
        <w:rPr>
          <w:vertAlign w:val="superscript"/>
        </w:rPr>
        <w:t>2</w:t>
      </w:r>
      <w:r>
        <w:t xml:space="preserve"> = 0.07) effects. </w:t>
      </w:r>
    </w:p>
    <w:p w14:paraId="604D3A79" w14:textId="77777777" w:rsidR="00471A3D" w:rsidRDefault="00EF0B3C">
      <w:r>
        <w:t>Variability in the fish guild was the least well explained by Site, Year, and Depth (Fig. 3e</w:t>
      </w:r>
      <w:proofErr w:type="gramStart"/>
      <w:r>
        <w:t>,f</w:t>
      </w:r>
      <w:proofErr w:type="gramEnd"/>
      <w:r>
        <w:t>, Fig. 4). While Site did explain most of the variation not in the residual term (r</w:t>
      </w:r>
      <w:r>
        <w:rPr>
          <w:vertAlign w:val="superscript"/>
        </w:rPr>
        <w:t>2</w:t>
      </w:r>
      <w:r>
        <w:t xml:space="preserve"> = 0.12), there was less separation among sites in the ordinations (Fig. 3e). While </w:t>
      </w:r>
      <w:proofErr w:type="spellStart"/>
      <w:r>
        <w:t>Neah</w:t>
      </w:r>
      <w:proofErr w:type="spellEnd"/>
      <w:r>
        <w:t xml:space="preserve"> Bay and Cape Johnson showed some separation from the other locations, </w:t>
      </w:r>
      <w:proofErr w:type="spellStart"/>
      <w:r>
        <w:t>Tatoosh</w:t>
      </w:r>
      <w:proofErr w:type="spellEnd"/>
      <w:r>
        <w:t xml:space="preserve"> Island, Cape Alava, and Destruction Island all overlapped. Similar to the invertebrates, a minimal amount of variance was explained by Depth (r</w:t>
      </w:r>
      <w:r>
        <w:rPr>
          <w:vertAlign w:val="superscript"/>
        </w:rPr>
        <w:t>2</w:t>
      </w:r>
      <w:r>
        <w:t xml:space="preserve"> = 0.03) or Site x Depth (r</w:t>
      </w:r>
      <w:r>
        <w:rPr>
          <w:vertAlign w:val="superscript"/>
        </w:rPr>
        <w:t xml:space="preserve">2 </w:t>
      </w:r>
      <w:r>
        <w:t>= 0.05), and only slightly more was explained by Year (r</w:t>
      </w:r>
      <w:r>
        <w:rPr>
          <w:vertAlign w:val="superscript"/>
        </w:rPr>
        <w:t>2</w:t>
      </w:r>
      <w:r>
        <w:t xml:space="preserve"> = 0.04) or Site x Year (r</w:t>
      </w:r>
      <w:r>
        <w:rPr>
          <w:vertAlign w:val="superscript"/>
        </w:rPr>
        <w:t>2</w:t>
      </w:r>
      <w:r>
        <w:t xml:space="preserve"> = 0.06) (Tables S8).</w:t>
      </w:r>
    </w:p>
    <w:p w14:paraId="0DC917B1" w14:textId="11CAFE1D" w:rsidR="00471A3D" w:rsidRDefault="00EF0B3C">
      <w:r>
        <w:t>For juvenile rockfishes, the ordination showed little clustering of sites (Fig. 3g</w:t>
      </w:r>
      <w:proofErr w:type="gramStart"/>
      <w:r>
        <w:t>,h</w:t>
      </w:r>
      <w:proofErr w:type="gramEnd"/>
      <w:r>
        <w:t xml:space="preserve">), and most of the explained variance was in the Year term in the </w:t>
      </w:r>
      <w:proofErr w:type="spellStart"/>
      <w:r>
        <w:t>PerMANOVA</w:t>
      </w:r>
      <w:proofErr w:type="spellEnd"/>
      <w:r>
        <w:t xml:space="preserve"> (r</w:t>
      </w:r>
      <w:r>
        <w:rPr>
          <w:vertAlign w:val="superscript"/>
        </w:rPr>
        <w:t>2</w:t>
      </w:r>
      <w:r>
        <w:t xml:space="preserve"> = 0.29, Fig. 4, Table S9) with a smaller contribution from the Site x Year term (r</w:t>
      </w:r>
      <w:r>
        <w:rPr>
          <w:vertAlign w:val="superscript"/>
        </w:rPr>
        <w:t>2</w:t>
      </w:r>
      <w:r>
        <w:t xml:space="preserve"> = </w:t>
      </w:r>
      <w:r>
        <w:lastRenderedPageBreak/>
        <w:t xml:space="preserve">0.07). Specifically, 2016 was a year of shared high recruitment of </w:t>
      </w:r>
      <w:r w:rsidR="00BC2B2F">
        <w:t>y</w:t>
      </w:r>
      <w:r>
        <w:t xml:space="preserve">ellowtail </w:t>
      </w:r>
      <w:r w:rsidR="00BC2B2F">
        <w:t xml:space="preserve">and black </w:t>
      </w:r>
      <w:r>
        <w:t>(</w:t>
      </w:r>
      <w:r w:rsidR="00BC2B2F">
        <w:t>YTB</w:t>
      </w:r>
      <w:r>
        <w:t>) rockfish region</w:t>
      </w:r>
      <w:r w:rsidR="009A42A8">
        <w:t>-</w:t>
      </w:r>
      <w:r>
        <w:t xml:space="preserve">wide (Fig. 2e) and largely drives the ordination and associated loadings. This pattern shows that recruitment was temporally variable and site difference played a reduced role in terms of the intensity or assemblage of arriving recruits. </w:t>
      </w:r>
    </w:p>
    <w:p w14:paraId="769E8BB5" w14:textId="77777777" w:rsidR="00471A3D" w:rsidRDefault="00EF0B3C">
      <w:pPr>
        <w:pStyle w:val="Heading2"/>
      </w:pPr>
      <w:bookmarkStart w:id="23" w:name="_8ord3kzb5sb4" w:colFirst="0" w:colLast="0"/>
      <w:bookmarkEnd w:id="23"/>
      <w:r>
        <w:t>Urchins and kelp</w:t>
      </w:r>
    </w:p>
    <w:p w14:paraId="3B62979D" w14:textId="77777777" w:rsidR="00471A3D" w:rsidRDefault="00EF0B3C">
      <w:r>
        <w:t xml:space="preserve">We did not see strong, negative correlations between urchins and kelp across years at the </w:t>
      </w:r>
      <w:proofErr w:type="spellStart"/>
      <w:r>
        <w:t>coastwide</w:t>
      </w:r>
      <w:proofErr w:type="spellEnd"/>
      <w:r>
        <w:t xml:space="preserve"> scale that would suggest top-down pressure by urchins on kelp throughout our study region. Neither </w:t>
      </w:r>
      <w:proofErr w:type="spellStart"/>
      <w:r>
        <w:rPr>
          <w:i/>
        </w:rPr>
        <w:t>Macrocystis</w:t>
      </w:r>
      <w:proofErr w:type="spellEnd"/>
      <w:r>
        <w:rPr>
          <w:i/>
        </w:rPr>
        <w:t xml:space="preserve"> </w:t>
      </w:r>
      <w:r>
        <w:t>nor</w:t>
      </w:r>
      <w:r>
        <w:rPr>
          <w:i/>
        </w:rPr>
        <w:t xml:space="preserve"> </w:t>
      </w:r>
      <w:proofErr w:type="spellStart"/>
      <w:r>
        <w:rPr>
          <w:i/>
        </w:rPr>
        <w:t>Nereocystis</w:t>
      </w:r>
      <w:proofErr w:type="spellEnd"/>
      <w:r>
        <w:rPr>
          <w:i/>
        </w:rPr>
        <w:t xml:space="preserve"> </w:t>
      </w:r>
      <w:r>
        <w:t>stipe densities were correlated with urchin density when averaged across the sites within a year (p &gt; 0.05 for both, Fig. 5a), and unexpectedly we found a positive relationship between</w:t>
      </w:r>
      <w:r>
        <w:rPr>
          <w:i/>
        </w:rPr>
        <w:t xml:space="preserve"> </w:t>
      </w:r>
      <w:proofErr w:type="spellStart"/>
      <w:r>
        <w:rPr>
          <w:i/>
        </w:rPr>
        <w:t>Pterygophora</w:t>
      </w:r>
      <w:proofErr w:type="spellEnd"/>
      <w:r>
        <w:t xml:space="preserve"> stipe density and total urchin density (Fig. 5a, r</w:t>
      </w:r>
      <w:r>
        <w:rPr>
          <w:vertAlign w:val="superscript"/>
        </w:rPr>
        <w:t>2</w:t>
      </w:r>
      <w:r>
        <w:t xml:space="preserve"> = 0.78, p = 0.02). Both </w:t>
      </w:r>
      <w:proofErr w:type="spellStart"/>
      <w:r>
        <w:rPr>
          <w:i/>
        </w:rPr>
        <w:t>Pterygophora</w:t>
      </w:r>
      <w:proofErr w:type="spellEnd"/>
      <w:r>
        <w:rPr>
          <w:i/>
        </w:rPr>
        <w:t xml:space="preserve"> </w:t>
      </w:r>
      <w:r>
        <w:t>and total urchin density increased through 2019 but then dropped in 2021 (Fig. 2b</w:t>
      </w:r>
      <w:proofErr w:type="gramStart"/>
      <w:r>
        <w:t>,c</w:t>
      </w:r>
      <w:proofErr w:type="gramEnd"/>
      <w:r>
        <w:t>).</w:t>
      </w:r>
    </w:p>
    <w:p w14:paraId="505F3B6D" w14:textId="77777777" w:rsidR="00471A3D" w:rsidRDefault="00EF0B3C">
      <w:r>
        <w:t xml:space="preserve">Consideration of site- and year-specific variation revealed an apparent strong, negative exponential relationship between </w:t>
      </w:r>
      <w:proofErr w:type="spellStart"/>
      <w:r>
        <w:rPr>
          <w:i/>
        </w:rPr>
        <w:t>Macrocystis</w:t>
      </w:r>
      <w:proofErr w:type="spellEnd"/>
      <w:r>
        <w:rPr>
          <w:i/>
        </w:rPr>
        <w:t xml:space="preserve"> </w:t>
      </w:r>
      <w:r>
        <w:t>stipe densities and urchins (Fig. 5b), but this relationship was driven by one site (</w:t>
      </w:r>
      <w:proofErr w:type="spellStart"/>
      <w:r>
        <w:t>Tatoosh</w:t>
      </w:r>
      <w:proofErr w:type="spellEnd"/>
      <w:r>
        <w:t xml:space="preserve"> Island) where </w:t>
      </w:r>
      <w:proofErr w:type="spellStart"/>
      <w:r>
        <w:rPr>
          <w:i/>
        </w:rPr>
        <w:t>Macrocystis</w:t>
      </w:r>
      <w:proofErr w:type="spellEnd"/>
      <w:r>
        <w:t xml:space="preserve"> was largely absent and urchins were abundant (Figs. S5 &amp; S6). As a result, it is hard to come to firm conclusions regarding this relationship. </w:t>
      </w:r>
      <w:proofErr w:type="spellStart"/>
      <w:r>
        <w:rPr>
          <w:i/>
        </w:rPr>
        <w:t>Nereocystis</w:t>
      </w:r>
      <w:proofErr w:type="spellEnd"/>
      <w:r>
        <w:rPr>
          <w:i/>
        </w:rPr>
        <w:t xml:space="preserve"> </w:t>
      </w:r>
      <w:r>
        <w:t xml:space="preserve">showed no obvious relationship to urchin density across sites and years (Fig. 5b). Overall, </w:t>
      </w:r>
      <w:proofErr w:type="spellStart"/>
      <w:r>
        <w:rPr>
          <w:i/>
        </w:rPr>
        <w:t>Pterygophora</w:t>
      </w:r>
      <w:proofErr w:type="spellEnd"/>
      <w:r>
        <w:t xml:space="preserve"> was not correlated with urchin density, but at </w:t>
      </w:r>
      <w:proofErr w:type="spellStart"/>
      <w:r>
        <w:t>Tatoosh</w:t>
      </w:r>
      <w:proofErr w:type="spellEnd"/>
      <w:r>
        <w:t xml:space="preserve"> Island urchins and </w:t>
      </w:r>
      <w:proofErr w:type="spellStart"/>
      <w:r>
        <w:rPr>
          <w:i/>
        </w:rPr>
        <w:t>Pterygophora</w:t>
      </w:r>
      <w:proofErr w:type="spellEnd"/>
      <w:r>
        <w:rPr>
          <w:i/>
        </w:rPr>
        <w:t xml:space="preserve"> </w:t>
      </w:r>
      <w:r>
        <w:t>were positively associated across years (r</w:t>
      </w:r>
      <w:r>
        <w:rPr>
          <w:vertAlign w:val="superscript"/>
        </w:rPr>
        <w:t>2</w:t>
      </w:r>
      <w:r>
        <w:t xml:space="preserve"> = 0.82, p= 0.03, </w:t>
      </w:r>
      <w:r>
        <w:lastRenderedPageBreak/>
        <w:t xml:space="preserve">Fig. 5d) and thus </w:t>
      </w:r>
      <w:proofErr w:type="spellStart"/>
      <w:r>
        <w:t>Tatoosh</w:t>
      </w:r>
      <w:proofErr w:type="spellEnd"/>
      <w:r>
        <w:t xml:space="preserve"> Island is largely responsible for the urchin-kelp relationship at the region-scale (Fig. 5a)</w:t>
      </w:r>
    </w:p>
    <w:p w14:paraId="707792D2" w14:textId="78601DC0" w:rsidR="00471A3D" w:rsidRDefault="00EF0B3C">
      <w:r>
        <w:t xml:space="preserve">Because urchin densities changed the most at </w:t>
      </w:r>
      <w:proofErr w:type="spellStart"/>
      <w:r>
        <w:t>Tatoosh</w:t>
      </w:r>
      <w:proofErr w:type="spellEnd"/>
      <w:r>
        <w:t xml:space="preserve"> Island, we examined small-scale (transect-level) relationships between urchins and the two kelps found there to determine whether these increased urchin densities resulted in localized kelp loss. There was a negative relationship between urchin density and </w:t>
      </w:r>
      <w:proofErr w:type="gramStart"/>
      <w:r>
        <w:t>log</w:t>
      </w:r>
      <w:r w:rsidR="003D6C33" w:rsidRPr="003D6C33">
        <w:rPr>
          <w:vertAlign w:val="subscript"/>
        </w:rPr>
        <w:t>e</w:t>
      </w:r>
      <w:r>
        <w:t>(</w:t>
      </w:r>
      <w:proofErr w:type="spellStart"/>
      <w:proofErr w:type="gramEnd"/>
      <w:r>
        <w:rPr>
          <w:i/>
        </w:rPr>
        <w:t>Nereocystis</w:t>
      </w:r>
      <w:proofErr w:type="spellEnd"/>
      <w:r>
        <w:rPr>
          <w:i/>
        </w:rPr>
        <w:t xml:space="preserve"> </w:t>
      </w:r>
      <w:r>
        <w:t>stipe density) (r</w:t>
      </w:r>
      <w:r>
        <w:rPr>
          <w:vertAlign w:val="superscript"/>
        </w:rPr>
        <w:t>2</w:t>
      </w:r>
      <w:r>
        <w:t xml:space="preserve"> = 0.16, p = 0.002, Fig. 5e), suggesting that at this small scale, urchin herbivory may have led to patchy reductions in </w:t>
      </w:r>
      <w:proofErr w:type="spellStart"/>
      <w:r>
        <w:rPr>
          <w:i/>
        </w:rPr>
        <w:t>Nereocystis</w:t>
      </w:r>
      <w:proofErr w:type="spellEnd"/>
      <w:r>
        <w:rPr>
          <w:i/>
        </w:rPr>
        <w:t xml:space="preserve"> </w:t>
      </w:r>
      <w:r>
        <w:t>density.</w:t>
      </w:r>
      <w:r>
        <w:rPr>
          <w:i/>
        </w:rPr>
        <w:t xml:space="preserve"> </w:t>
      </w:r>
      <w:r w:rsidR="00A62E96">
        <w:t>D</w:t>
      </w:r>
      <w:r w:rsidR="00A62E96" w:rsidRPr="00A62E96">
        <w:t xml:space="preserve">ivers </w:t>
      </w:r>
      <w:r w:rsidR="00A62E96">
        <w:t xml:space="preserve">did notice </w:t>
      </w:r>
      <w:r w:rsidR="00A62E96" w:rsidRPr="00A62E96">
        <w:t xml:space="preserve">active grazing, and loss of </w:t>
      </w:r>
      <w:proofErr w:type="spellStart"/>
      <w:r w:rsidR="00A62E96" w:rsidRPr="00A62E96">
        <w:t>stipitate</w:t>
      </w:r>
      <w:proofErr w:type="spellEnd"/>
      <w:r w:rsidR="00A62E96" w:rsidRPr="00A62E96">
        <w:t xml:space="preserve"> kelps, along with the remaining</w:t>
      </w:r>
      <w:r w:rsidR="00A62E96" w:rsidRPr="00A62E96">
        <w:rPr>
          <w:i/>
        </w:rPr>
        <w:t xml:space="preserve"> </w:t>
      </w:r>
      <w:proofErr w:type="spellStart"/>
      <w:r w:rsidR="00A62E96" w:rsidRPr="00A62E96">
        <w:rPr>
          <w:i/>
        </w:rPr>
        <w:t>Pterygophora</w:t>
      </w:r>
      <w:proofErr w:type="spellEnd"/>
      <w:r w:rsidR="00A62E96" w:rsidRPr="00A62E96">
        <w:t xml:space="preserve"> showing heavy signs of grazing in many areas on </w:t>
      </w:r>
      <w:proofErr w:type="spellStart"/>
      <w:r w:rsidR="00A62E96" w:rsidRPr="00A62E96">
        <w:t>Tatoosh</w:t>
      </w:r>
      <w:proofErr w:type="spellEnd"/>
      <w:r w:rsidR="00A62E96" w:rsidRPr="00A62E96">
        <w:t>.</w:t>
      </w:r>
      <w:r w:rsidR="00A62E96">
        <w:t xml:space="preserve"> However, </w:t>
      </w:r>
      <w:proofErr w:type="spellStart"/>
      <w:r>
        <w:rPr>
          <w:i/>
        </w:rPr>
        <w:t>Pterygophora</w:t>
      </w:r>
      <w:proofErr w:type="spellEnd"/>
      <w:r>
        <w:t xml:space="preserve"> showed no relationship to urchins at the transect level (Fig. 5f), unlike at the site level across years. </w:t>
      </w:r>
      <w:proofErr w:type="spellStart"/>
      <w:r>
        <w:rPr>
          <w:i/>
        </w:rPr>
        <w:t>Macrocystis</w:t>
      </w:r>
      <w:proofErr w:type="spellEnd"/>
      <w:r>
        <w:rPr>
          <w:i/>
        </w:rPr>
        <w:t xml:space="preserve"> </w:t>
      </w:r>
      <w:r>
        <w:t xml:space="preserve">densities were too low at </w:t>
      </w:r>
      <w:proofErr w:type="spellStart"/>
      <w:r>
        <w:t>Tatoosh</w:t>
      </w:r>
      <w:proofErr w:type="spellEnd"/>
      <w:r>
        <w:t xml:space="preserve"> Island to conduct a parallel analysis of this canopy species.</w:t>
      </w:r>
    </w:p>
    <w:p w14:paraId="36487468" w14:textId="77777777" w:rsidR="00471A3D" w:rsidRDefault="00EF0B3C">
      <w:pPr>
        <w:pStyle w:val="Heading2"/>
      </w:pPr>
      <w:bookmarkStart w:id="24" w:name="_kht2apu2sjj7" w:colFirst="0" w:colLast="0"/>
      <w:bookmarkEnd w:id="24"/>
      <w:r>
        <w:t>Kelp density and rockfish recruitment</w:t>
      </w:r>
    </w:p>
    <w:p w14:paraId="14A685D6" w14:textId="5760F77E" w:rsidR="00471A3D" w:rsidRDefault="00EF0B3C">
      <w:r>
        <w:t xml:space="preserve">The probability of occurrence of juvenile rockfishes was positively correlated with the </w:t>
      </w:r>
      <w:r w:rsidR="00422814">
        <w:t xml:space="preserve">stipe </w:t>
      </w:r>
      <w:r>
        <w:t xml:space="preserve">density of canopy kelps. The best-fit model included summed canopy kelp stipe density as a predictor (Fig. 6, Table S10). The two next-best models included </w:t>
      </w:r>
      <w:proofErr w:type="spellStart"/>
      <w:r>
        <w:rPr>
          <w:i/>
        </w:rPr>
        <w:t>Macrocystis</w:t>
      </w:r>
      <w:proofErr w:type="spellEnd"/>
      <w:r>
        <w:rPr>
          <w:i/>
        </w:rPr>
        <w:t xml:space="preserve"> </w:t>
      </w:r>
      <w:r>
        <w:t xml:space="preserve">and </w:t>
      </w:r>
      <w:proofErr w:type="spellStart"/>
      <w:r>
        <w:rPr>
          <w:i/>
        </w:rPr>
        <w:t>Nereocystis</w:t>
      </w:r>
      <w:proofErr w:type="spellEnd"/>
      <w:r>
        <w:t xml:space="preserve"> as individual predictors (ΔAIC = 2.0) and using the sum of all three kelps as predictors (</w:t>
      </w:r>
      <w:proofErr w:type="gramStart"/>
      <w:r>
        <w:t>ΔAIC  =</w:t>
      </w:r>
      <w:proofErr w:type="gramEnd"/>
      <w:r>
        <w:t xml:space="preserve"> 3.2) supporting summed stipe density as a predictor</w:t>
      </w:r>
      <w:r w:rsidR="00422814">
        <w:t>, at least for the presence/absence model</w:t>
      </w:r>
      <w:r>
        <w:t>. The relationships were similar, with the summed or individual kelps all having coefficients of approximately 2.5 (Table S11). For the random effects</w:t>
      </w:r>
      <w:r w:rsidRPr="00CE37D1">
        <w:t xml:space="preserve">, Year </w:t>
      </w:r>
      <w:r w:rsidR="00C40551">
        <w:t>had higher</w:t>
      </w:r>
      <w:r w:rsidR="00CE37D1">
        <w:t xml:space="preserve"> </w:t>
      </w:r>
      <w:r w:rsidRPr="00CE37D1">
        <w:t xml:space="preserve">variance (5.33 ± 2.31) than did </w:t>
      </w:r>
      <w:r w:rsidRPr="00CE37D1">
        <w:lastRenderedPageBreak/>
        <w:t xml:space="preserve">Site (3.25 ± 1.80) for the summed canopy model and similar amounts when </w:t>
      </w:r>
      <w:proofErr w:type="spellStart"/>
      <w:r w:rsidRPr="00CE37D1">
        <w:rPr>
          <w:i/>
        </w:rPr>
        <w:t>Macrocystis</w:t>
      </w:r>
      <w:proofErr w:type="spellEnd"/>
      <w:r w:rsidRPr="00CE37D1">
        <w:rPr>
          <w:i/>
        </w:rPr>
        <w:t xml:space="preserve"> </w:t>
      </w:r>
      <w:r w:rsidRPr="00CE37D1">
        <w:t xml:space="preserve">and </w:t>
      </w:r>
      <w:proofErr w:type="spellStart"/>
      <w:r w:rsidRPr="00CE37D1">
        <w:rPr>
          <w:i/>
        </w:rPr>
        <w:t>Nereocystis</w:t>
      </w:r>
      <w:proofErr w:type="spellEnd"/>
      <w:r w:rsidRPr="00CE37D1">
        <w:rPr>
          <w:i/>
        </w:rPr>
        <w:t xml:space="preserve"> </w:t>
      </w:r>
      <w:r w:rsidRPr="00CE37D1">
        <w:t xml:space="preserve">were included as individual predictors (5.31 ± 2.30 and 3.28 ± 1.81, respectively). For </w:t>
      </w:r>
      <w:r>
        <w:t xml:space="preserve">the abundance portion of the hurdle model, the model including only the random effect Year had the lowest </w:t>
      </w:r>
      <w:proofErr w:type="spellStart"/>
      <w:r>
        <w:t>AICc</w:t>
      </w:r>
      <w:proofErr w:type="spellEnd"/>
      <w:r>
        <w:t xml:space="preserve"> (Table S11). The next best model included both random effects Year and Site, and had an </w:t>
      </w:r>
      <w:proofErr w:type="spellStart"/>
      <w:r>
        <w:t>AICc</w:t>
      </w:r>
      <w:proofErr w:type="spellEnd"/>
      <w:r>
        <w:t xml:space="preserve"> value 2.17 points higher. </w:t>
      </w:r>
    </w:p>
    <w:p w14:paraId="5369243B" w14:textId="77777777" w:rsidR="00471A3D" w:rsidRDefault="00EF0B3C">
      <w:pPr>
        <w:pStyle w:val="Heading1"/>
      </w:pPr>
      <w:bookmarkStart w:id="25" w:name="_1nzuexzh0v9h" w:colFirst="0" w:colLast="0"/>
      <w:bookmarkEnd w:id="25"/>
      <w:r>
        <w:t>Discussion</w:t>
      </w:r>
    </w:p>
    <w:p w14:paraId="039FBBD6" w14:textId="7A345D47" w:rsidR="00471A3D" w:rsidRDefault="00EF0B3C">
      <w:r>
        <w:t xml:space="preserve">Wave exposure, nutrient and light availability, grazing, predator-prey dynamics, and a host of anthropogenic factors produce geographic variability and changes over time in the composition of kelp forest communities. In the northeastern Pacific Ocean, the 2014-2016 marine heatwave (MHW) had strong effects on kelp forests and associated invertebrate and fish species in some regions but not others </w:t>
      </w:r>
      <w:del w:id="26" w:author="Steve Lonhart" w:date="2022-03-17T13:29:00Z">
        <w:r w:rsidR="009A42A8" w:rsidDel="00CE183E">
          <w:delText xml:space="preserve"> </w:delText>
        </w:r>
      </w:del>
      <w:r w:rsidR="00735927">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MDIwLCBIYW1pbHRvbiBldCBhbC4gMjAyMCwgTWNQaGVyc29uIGV0IGFsLiAyMDIxKTwvRGlzcGxh
eVRleHQ+PHJlY29yZD48cmVjLW51bWJlcj44NDI0PC9yZWMtbnVtYmVyPjxmb3JlaWduLWtleXM+
PGtleSBhcHA9IkVOIiBkYi1pZD0icHJ4cnp6dmR5MHgyczRlZTAwcXB4cHRhZHNzd2EwMnJ3eDBw
IiB0aW1lc3RhbXA9IjAiPjg0MjQ8L2tleT48L2ZvcmVpZ24ta2V5cz48cmVmLXR5cGUgbmFtZT0i
Sm91cm5hbCBBcnRpY2xlIj4xNzwvcmVmLXR5cGU+PGNvbnRyaWJ1dG9ycz48YXV0aG9ycz48YXV0
aG9yPlJvZ2Vycy1CZW5uZXR0LCBMLjwvYXV0aG9yPjxhdXRob3I+Q2F0dG9uLCBDLiBBLjwvYXV0
aG9yPjwvYXV0aG9ycz48L2NvbnRyaWJ1dG9ycz48YXV0aC1hZGRyZXNzPkNvYXN0YWwgTWFyaW5l
IFNjaWVuY2UgSW5zdGl0dXRlLCBLYXJlbiBDLiBEcmF5ZXIgV2lsZGxpZmUgSGVhbHRoIENlbnRl
ciwgVW5pdmVyc2l0eSBvZiBDYWxpZm9ybmlhLCBEYXZpcywgYW5kIENhbGlmb3JuaWEgRGVwYXJ0
bWVudCBvZiBGaXNoIGFuZCBXaWxkbGlmZSwgQm9kZWdhIE1hcmluZSBMYWJvcmF0b3J5IDIwOTkg
V2VzdHNpZGUgUmQuLCBCb2RlZ2EgQmF5LCBDQSwgOTQ5MjMtMDI0NywgVVNBLiByb2dlcnNiZW5u
ZXR0QHVjZGF2aXMuZWR1LiYjeEQ7Q29hc3RhbCBNYXJpbmUgU2NpZW5jZSBJbnN0aXR1dGUsIEth
cmVuIEMuIERyYXllciBXaWxkbGlmZSBIZWFsdGggQ2VudGVyLCBVbml2ZXJzaXR5IG9mIENhbGlm
b3JuaWEsIERhdmlzLCBhbmQgQ2FsaWZvcm5pYSBEZXBhcnRtZW50IG9mIEZpc2ggYW5kIFdpbGRs
aWZlLCBCb2RlZ2EgTWFyaW5lIExhYm9yYXRvcnkgMjA5OSBXZXN0c2lkZSBSZC4sIEJvZGVnYSBC
YXksIENBLCA5NDkyMy0wMjQ3LCBVU0EuPC9hdXRoLWFkZHJlc3M+PHRpdGxlcz48dGl0bGU+TWFy
aW5lIGhlYXQgd2F2ZSBhbmQgbXVsdGlwbGUgc3RyZXNzb3JzIHRpcCBidWxsIGtlbHAgZm9yZXN0
IHRvIHNlYSB1cmNoaW4gYmFycmVuczwvdGl0bGU+PHNlY29uZGFyeS10aXRsZT5TY2kgUmVwPC9z
ZWNvbmRhcnktdGl0bGU+PGFsdC10aXRsZT5TY2kgUmVwLVVrPC9hbHQtdGl0bGU+PC90aXRsZXM+
PHBhZ2VzPjE1MDUwPC9wYWdlcz48dm9sdW1lPjk8L3ZvbHVtZT48bnVtYmVyPjE8L251bWJlcj48
ZWRpdGlvbj4yMDE5LzEwLzIzPC9lZGl0aW9uPjxkYXRlcz48eWVhcj4yMDE5PC95ZWFyPjxwdWIt
ZGF0ZXM+PGRhdGU+T2N0IDIxPC9kYXRlPjwvcHViLWRhdGVzPjwvZGF0ZXM+PGlzYm4+MjA0NS0y
MzIyIChFbGVjdHJvbmljKSYjeEQ7MjA0NS0yMzIyIChMaW5raW5nKTwvaXNibj48YWNjZXNzaW9u
LW51bT4zMTYzNjI4NjwvYWNjZXNzaW9uLW51bT48dXJscz48cmVsYXRlZC11cmxzPjx1cmw+aHR0
cHM6Ly93d3cubmNiaS5ubG0ubmloLmdvdi9wdWJtZWQvMzE2MzYyODY8L3VybD48L3JlbGF0ZWQt
dXJscz48L3VybHM+PGN1c3RvbTI+UE1DNjgwMzY2NjwvY3VzdG9tMj48ZWxlY3Ryb25pYy1yZXNv
dXJjZS1udW0+MTAuMTAzOC9zNDE1OTgtMDE5LTUxMTE0LXk8L2VsZWN0cm9uaWMtcmVzb3VyY2Ut
bnVtPjxsYW5ndWFnZT5FbmdsaXNoPC9sYW5ndWFnZT48L3JlY29yZD48L0NpdGU+PENpdGU+PEF1
dGhvcj5CZWFzLUx1bmE8L0F1dGhvcj48WWVhcj4yMDIwPC9ZZWFyPjxSZWNOdW0+OTA2NzwvUmVj
TnVtPjxyZWNvcmQ+PHJlYy1udW1iZXI+OTA2NzwvcmVjLW51bWJlcj48Zm9yZWlnbi1rZXlzPjxr
ZXkgYXBwPSJFTiIgZGItaWQ9InByeHJ6enZkeTB4MnM0ZWUwMHFweHB0YWRzc3dhMDJyd3gwcCIg
dGltZXN0YW1wPSIxNjQ3MzU4OTU3Ij45MDY3PC9rZXk+PC9mb3JlaWduLWtleXM+PHJlZi10eXBl
IG5hbWU9IkpvdXJuYWwgQXJ0aWNsZSI+MTc8L3JlZi10eXBlPjxjb250cmlidXRvcnM+PGF1dGhv
cnM+PGF1dGhvcj5CZWFzLUx1bmEsIFIuPC9hdXRob3I+PGF1dGhvcj5NaWNoZWxpLCBGLjwvYXV0
aG9yPjxhdXRob3I+V29vZHNvbiwgQy4gQi48L2F1dGhvcj48YXV0aG9yPkNhcnIsIE0uPC9hdXRo
b3I+PGF1dGhvcj5NYWxvbmUsIEQuPC9hdXRob3I+PGF1dGhvcj5Ub3JyZSwgSi48L2F1dGhvcj48
YXV0aG9yPkJvY2gsIEMuPC9hdXRob3I+PGF1dGhvcj5DYXNlbGxlLCBKLiBFLjwvYXV0aG9yPjxh
dXRob3I+RWR3YXJkcywgTS48L2F1dGhvcj48YXV0aG9yPkZyZWl3YWxkLCBKLjwvYXV0aG9yPjxh
dXRob3I+SGFtaWx0b24sIFMuIEwuPC9hdXRob3I+PGF1dGhvcj5IZXJuYW5kZXosIEEuPC9hdXRo
b3I+PGF1dGhvcj5Lb25hciwgQi48L2F1dGhvcj48YXV0aG9yPktyb2VrZXIsIEsuIEouPC9hdXRo
b3I+PGF1dGhvcj5Mb3JkYSwgSi48L2F1dGhvcj48YXV0aG9yPk1vbnRhbm8tTW9jdGV6dW1hLCBH
LjwvYXV0aG9yPjxhdXRob3I+VG9ycmVzLU1veWUsIEcuPC9hdXRob3I+PC9hdXRob3JzPjwvY29u
dHJpYnV0b3JzPjxhdXRoLWFkZHJlc3M+VW5pdiBBdXRvbm9tYSBCYWphIENhbGlmb3JuaWEsIEVu
c2VuYWRhLCBCYWphIENhbGlmb3JuaWEsIE1leGljbyYjeEQ7U3RhbmZvcmQgVW5pdiwgSG9wa2lu
cyBNYXJpbmUgU3RuLCBQYWNpZmljIEdyb3ZlLCBDQSA5Mzk1MCBVU0EmI3hEO1N0YW5mb3JkIFVu
aXYsIFN0YW5mb3JkIEN0ciBPY2VhbiBTb2x1dCwgUGFjaWZpYyBHcm92ZSwgQ0EgVVNBJiN4RDtV
bml2IEdlb3JnaWEsIENvbGwgRW5nbiwgQXRoZW5zLCBHQSAzMDYwMiBVU0EmI3hEO1VuaXYgQ2Fs
aWYgU2FudGEgQ3J1eiwgU2FudGEgQ3J1eiwgQ0EgOTUwNjQgVVNBJiN4RDtDb211bmlkYWQgJmFt
cDsgQmlvZGl2ZXJzaWRhZCBBQywgTGEgUGF6LCBNZXhpY28mI3hEO01vbnRlcmV5IEJheSBBcXVh
cml1bSBSZXMgSW5zdCwgTW9zcyBMYW5kaW5nLCBDQSBVU0EmI3hEO05PQUEsIFNvdXRod2VzdCBG
aXNoZXJpZXMgU2NpIEN0ciwgU2FuIERpZWdvLCBDQSBVU0EmI3hEO1VuaXYgQ2FsaWYgU2FudGEg
QmFyYmFyYSwgTWFyaW5lIFNjaSBJbnN0LCBTYW50YSBCYXJiYXJhLCBDQSA5MzEwNiBVU0EmI3hE
O1NhbiBEaWVnbyBTdGF0ZSBVbml2LCBTYW4gRGllZ28sIENBIDkyMTgyIFVTQSYjeEQ7UmVlZiBD
aGVjayBDYWxpZiwgTWFyaW5hIERlbCBSZXksIENBIFVTQSYjeEQ7U2FuIEpvc2UgU3RhdGUgVW5p
diwgTW9zcyBMYW5kaW5nIE1hcmluZSBMYWJzLCBNb3NzIExhbmRpbmcsIENBIFVTQSYjeEQ7VW5p
diBBbGFza2EsIEZhaXJiYW5rcywgQUsgOTk3MDEgVVNBJiN4RDtUaWp1YW5hIFJpdmVyIE5hdGwg
RXN0dWFyaW5lIFJlcyBSZXNlcnZlLCBJbXBlcmlhbCBCZWFjaCwgQ0EgVVNBPC9hdXRoLWFkZHJl
c3M+PHRpdGxlcz48dGl0bGU+R2VvZ3JhcGhpYyB2YXJpYXRpb24gaW4gcmVzcG9uc2VzIG9mIGtl
bHAgZm9yZXN0IGNvbW11bml0aWVzIG9mIHRoZSBDYWxpZm9ybmlhIEN1cnJlbnQgdG8gcmVjZW50
IGNsaW1hdGljIGNoYW5nZXM8L3RpdGxlPjxzZWNvbmRhcnktdGl0bGU+R2xvYmFsIENoYW5nZSBC
aW9sb2d5PC9zZWNvbmRhcnktdGl0bGU+PGFsdC10aXRsZT5HbG9iYWwgQ2hhbmdlIEJpb2w8L2Fs
dC10aXRsZT48L3RpdGxlcz48cGVyaW9kaWNhbD48ZnVsbC10aXRsZT5HbG9iYWwgQ2hhbmdlIEJp
b2xvZ3k8L2Z1bGwtdGl0bGU+PGFiYnItMT5HbG9iYWwgQ2hhbmdlIEJpb2w8L2FiYnItMT48L3Bl
cmlvZGljYWw+PGFsdC1wZXJpb2RpY2FsPjxmdWxsLXRpdGxlPkdsb2JhbCBDaGFuZ2UgQmlvbG9n
eTwvZnVsbC10aXRsZT48YWJici0xPkdsb2JhbCBDaGFuZ2UgQmlvbDwvYWJici0xPjwvYWx0LXBl
cmlvZGljYWw+PHBhZ2VzPjY0NTctNjQ3MzwvcGFnZXM+PHZvbHVtZT4yNjwvdm9sdW1lPjxudW1i
ZXI+MTE8L251bWJlcj48a2V5d29yZHM+PGtleXdvcmQ+YmlvZ2VvZ3JhcGhpYyBwYXR0ZXJuczwv
a2V5d29yZD48a2V5d29yZD5jbGltYXRlIGNoYW5nZSBlZmZlY3RzPC9rZXl3b3JkPjxrZXl3b3Jk
PmVjb3N5c3RlbSBmdW5jdGlvbmluZzwva2V5d29yZD48a2V5d29yZD5lbnNvPC9rZXl3b3JkPjxr
ZXl3b3JkPmZ1bmN0aW9uYWwgcmVzcG9uc2VzPC9rZXl3b3JkPjxrZXl3b3JkPmtlbHAgZm9yZXN0
IGNvbW11bml0aWVzPC9rZXl3b3JkPjxrZXl3b3JkPm1hcmluZSBoZWF0d2F2ZXM8L2tleXdvcmQ+
PGtleXdvcmQ+c291dGhlcm4tY2FsaWZvcm5pYTwva2V5d29yZD48a2V5d29yZD5vcmdhbmljLW1h
dHRlcjwva2V5d29yZD48a2V5d29yZD5zcGF0aWFsLXBhdHRlcm5zPC9rZXl3b3JkPjxrZXl3b3Jk
PnNlYS11cmNoaW5zPC9rZXl3b3JkPjxrZXl3b3JkPm9jZWFuPC9rZXl3b3JkPjxrZXl3b3JkPmlt
cGFjdHM8L2tleXdvcmQ+PGtleXdvcmQ+bWFjcm9jeXN0aXM8L2tleXdvcmQ+PGtleXdvcmQ+bWFu
YWdlbWVudDwva2V5d29yZD48a2V5d29yZD5lY29zeXN0ZW08L2tleXdvcmQ+PGtleXdvcmQ+Zmlz
aDwva2V5d29yZD48L2tleXdvcmRzPjxkYXRlcz48eWVhcj4yMDIwPC95ZWFyPjxwdWItZGF0ZXM+
PGRhdGU+Tm92PC9kYXRlPjwvcHViLWRhdGVzPjwvZGF0ZXM+PGlzYm4+MTM1NC0xMDEzPC9pc2Ju
PjxhY2Nlc3Npb24tbnVtPldPUzowMDA1Njc0MzY0MDAwMDE8L2FjY2Vzc2lvbi1udW0+PHVybHM+
PHJlbGF0ZWQtdXJscz48dXJsPiZsdDtHbyB0byBJU0kmZ3Q7Oi8vV09TOjAwMDU2NzQzNjQwMDAw
MTwvdXJsPjwvcmVsYXRlZC11cmxzPjwvdXJscz48ZWxlY3Ryb25pYy1yZXNvdXJjZS1udW0+MTAu
MTExMS9nY2IuMTUyNzM8L2VsZWN0cm9uaWMtcmVzb3VyY2UtbnVtPjxsYW5ndWFnZT5FbmdsaXNo
PC9sYW5ndWFnZT48L3JlY29yZD48L0NpdGU+PENpdGU+PEF1dGhvcj5DYXZhbmF1Z2g8L0F1dGhv
cj48WWVhcj4yMDE5PC9ZZWFyPjxSZWNOdW0+ODUyMjwvUmVjTnVtPjxyZWNvcmQ+PHJlYy1udW1i
ZXI+ODUyMjwvcmVjLW51bWJlcj48Zm9yZWlnbi1rZXlzPjxrZXkgYXBwPSJFTiIgZGItaWQ9InBy
eHJ6enZkeTB4MnM0ZWUwMHFweHB0YWRzc3dhMDJyd3gwcCIgdGltZXN0YW1wPSIwIj44NTIyPC9r
ZXk+PC9mb3JlaWduLWtleXM+PHJlZi10eXBlIG5hbWU9IkpvdXJuYWwgQXJ0aWNsZSI+MTc8L3Jl
Zi10eXBlPjxjb250cmlidXRvcnM+PGF1dGhvcnM+PGF1dGhvcj5DYXZhbmF1Z2gsIEsuIEMuPC9h
dXRob3I+PGF1dGhvcj5SZWVkLCBELiBDLjwvYXV0aG9yPjxhdXRob3I+QmVsbCwgVC4gVy48L2F1
dGhvcj48YXV0aG9yPkNhc3RvcmFuaSwgTS4gTi48L2F1dGhvcj48YXV0aG9yPkJlYXMtTHVuYSwg
Ui48L2F1dGhvcj48L2F1dGhvcnM+PC9jb250cmlidXRvcnM+PGF1dGgtYWRkcmVzcz5Vbml2IENh
bGlmIExvcyBBbmdlbGVzLCBEZXB0IEdlb2csIExvcyBBbmdlbGVzLCBDQSA5MDAyNCBVU0EmI3hE
O1VuaXYgQ2FsaWYgU2FudGEgQmFyYmFyYSwgSW5zdCBNYXJpbmUgU2NpLCBTYW50YSBCYXJiYXJh
LCBDQSA5MzEwNiBVU0EmI3hEO1VuaXYgQ2FsaWYgU2FudGEgQmFyYmFyYSwgRWFydGggUmVzIElu
c3QsIFNhbnRhIEJhcmJhcmEsIENBIDkzMTA2IFVTQSYjeEQ7VW5pdiBWaXJnaW5pYSwgRGVwdCBF
bnZpcm9ubSBTY2ksIENsYXJrIEhhbGwsIENoYXJsb3R0ZXN2aWxsZSwgVkEgMjI5MDMgVVNBJiN4
RDtVbml2IEF1dG9ub21hIEJhamEgQ2FsaWZvcm5pYSwgRmFjIENpZW5jaWFzIE1hcmluYXMsIEVu
c2VuYWRhLCBCYWphIENhbGlmb3JuaWEsIE1leGljbzwvYXV0aC1hZGRyZXNzPjx0aXRsZXM+PHRp
dGxlPlNwYXRpYWwgVmFyaWFiaWxpdHkgaW4gdGhlIFJlc2lzdGFuY2UgYW5kIFJlc2lsaWVuY2Ug
b2YgR2lhbnQgS2VscCBpbiBTb3V0aGVybiBhbmQgQmFqYSBDYWxpZm9ybmlhIHRvIGEgTXVsdGl5
ZWFyIEhlYXR3YXZlPC90aXRsZT48c2Vjb25kYXJ5LXRpdGxlPkZyb250aWVycyBpbiBNYXJpbmUg
U2NpZW5jZTwvc2Vjb25kYXJ5LXRpdGxlPjxhbHQtdGl0bGU+RnJvbnQgTWFyIFNjaTwvYWx0LXRp
dGxlPjwvdGl0bGVzPjxwZXJpb2RpY2FsPjxmdWxsLXRpdGxlPkZyb250aWVycyBpbiBNYXJpbmUg
U2NpZW5jZTwvZnVsbC10aXRsZT48YWJici0xPkZyb250IE1hciBTY2k8L2FiYnItMT48L3Blcmlv
ZGljYWw+PGFsdC1wZXJpb2RpY2FsPjxmdWxsLXRpdGxlPkZyb250aWVycyBpbiBNYXJpbmUgU2Np
ZW5jZTwvZnVsbC10aXRsZT48YWJici0xPkZyb250IE1hciBTY2k8L2FiYnItMT48L2FsdC1wZXJp
b2RpY2FsPjx2b2x1bWU+Njwvdm9sdW1lPjxkYXRlcz48eWVhcj4yMDE5PC95ZWFyPjxwdWItZGF0
ZXM+PGRhdGU+SnVsIDIzPC9kYXRlPjwvcHViLWRhdGVzPjwvZGF0ZXM+PGFjY2Vzc2lvbi1udW0+
V09TOjAwMDQ3Njk0MDUwMDAwMTwvYWNjZXNzaW9uLW51bT48dXJscz48cmVsYXRlZC11cmxzPjx1
cmw+Jmx0O0dvIHRvIElTSSZndDs6Ly9XT1M6MDAwNDc2OTQwNTAwMDAxPC91cmw+PC9yZWxhdGVk
LXVybHM+PC91cmxzPjxlbGVjdHJvbmljLXJlc291cmNlLW51bT5BUlROIDQxMyYjeEQ7MTAuMzM4
OS9mbWFycy4yMDE5LjAwNDEzPC9lbGVjdHJvbmljLXJlc291cmNlLW51bT48bGFuZ3VhZ2U+RW5n
bGlzaDwvbGFuZ3VhZ2U+PC9yZWNvcmQ+PC9DaXRlPjxDaXRlPjxBdXRob3I+SGFtaWx0b248L0F1
dGhvcj48WWVhcj4yMDIwPC9ZZWFyPjxSZWNOdW0+OTA2OTwvUmVjTnVtPjxyZWNvcmQ+PHJlYy1u
dW1iZXI+OTA2OTwvcmVjLW51bWJlcj48Zm9yZWlnbi1rZXlzPjxrZXkgYXBwPSJFTiIgZGItaWQ9
InByeHJ6enZkeTB4MnM0ZWUwMHFweHB0YWRzc3dhMDJyd3gwcCIgdGltZXN0YW1wPSIxNjQ3MzU4
OTU3Ij45MDY5PC9rZXk+PC9mb3JlaWduLWtleXM+PHJlZi10eXBlIG5hbWU9IkpvdXJuYWwgQXJ0
aWNsZSI+MTc8L3JlZi10eXBlPjxjb250cmlidXRvcnM+PGF1dGhvcnM+PGF1dGhvcj5IYW1pbHRv
biwgUy4gTC48L2F1dGhvcj48YXV0aG9yPkJlbGwsIFQuIFcuPC9hdXRob3I+PGF1dGhvcj5XYXRz
b24sIEouIFIuPC9hdXRob3I+PGF1dGhvcj5Hcm9ydWQtQ29sdmVydCwgSy4gQS48L2F1dGhvcj48
YXV0aG9yPk1lbmdlLCBCLiBBLjwvYXV0aG9yPjwvYXV0aG9ycz48L2NvbnRyaWJ1dG9ycz48YXV0
aC1hZGRyZXNzPk9yZWdvbiBTdGF0ZSBVbml2LCBEZXB0IEludGVncmF0IEJpb2wsIENvcnZhbGxp
cywgT1IgOTczMzEgVVNBJiN4RDtVbml2IENhbGlmIFNhbnRhIEJhcmJhcmEsIEVhcnRoIFJlcyBJ
bnN0LCBTYW50YSBCYXJiYXJhLCBDQSA5MzEwNiBVU0EmI3hEO09yZWdvbiBTdGF0ZSBVbml2LCBE
ZXB0IEdlb2csIENvcnZhbGxpcywgT1IgOTczMzEgVVNBPC9hdXRoLWFkZHJlc3M+PHRpdGxlcz48
dGl0bGU+UmVtb3RlIHNlbnNpbmc6IGdlbmVyYXRpb24gb2YgbG9uZy10ZXJtIGtlbHAgYmVkIGRh
dGEgc2V0cyBmb3IgZXZhbHVhdGlvbiBvZiBpbXBhY3RzIG9mIGNsaW1hdGljIHZhcmlhdGlvbjwv
dGl0bGU+PHNlY29uZGFyeS10aXRsZT5FY29sb2d5PC9zZWNvbmRhcnktdGl0bGU+PGFsdC10aXRs
ZT5FY29sb2d5PC9hbHQtdGl0bGU+PC90aXRsZXM+PHBlcmlvZGljYWw+PGZ1bGwtdGl0bGU+RWNv
bG9neTwvZnVsbC10aXRsZT48L3BlcmlvZGljYWw+PGFsdC1wZXJpb2RpY2FsPjxmdWxsLXRpdGxl
PkVjb2xvZ3k8L2Z1bGwtdGl0bGU+PC9hbHQtcGVyaW9kaWNhbD48dm9sdW1lPjEwMTwvdm9sdW1l
PjxudW1iZXI+NzwvbnVtYmVyPjxrZXl3b3Jkcz48a2V5d29yZD5sb25nLXRlcm0gZWNvbG9naWNh
bCBkYXRhPC9rZXl3b3JkPjxrZXl3b3JkPm1hY3JvY3lzdGlzIHB5cmlmZXJhPC9rZXl3b3JkPjxr
ZXl3b3JkPm5lcmVvY3lzdGlzIGx1ZXRrZWFuYTwva2V5d29yZD48a2V5d29yZD5udXRyaWVudHM8
L2tleXdvcmQ+PGtleXdvcmQ+b3JlZ29uPC9rZXl3b3JkPjxrZXl3b3JkPnBvcHVsYXRpb24gZHlu
YW1pY3M8L2tleXdvcmQ+PGtleXdvcmQ+c2F0ZWxsaXRlIGltYWdlcnk8L2tleXdvcmQ+PGtleXdv
cmQ+d2F2ZXM8L2tleXdvcmQ+PGtleXdvcmQ+Z2lhbnQta2VscDwva2V5d29yZD48a2V5d29yZD5t
YWNyb2N5c3Rpcy1weXJpZmVyYTwva2V5d29yZD48a2V5d29yZD5lbnZpcm9ubWVudGFsIGNvbnRy
b2xzPC9rZXl3b3JkPjxrZXl3b3JkPmdyb3d0aDwva2V5d29yZD48a2V5d29yZD5keW5hbWljczwv
a2V5d29yZD48a2V5d29yZD5mb3Jlc3RzPC9rZXl3b3JkPjxrZXl3b3JkPnJlY3J1aXRtZW50PC9r
ZXl3b3JkPjxrZXl3b3JkPnBoYWVvcGh5dGE8L2tleXdvcmQ+PGtleXdvcmQ+cGh5c2lvbG9neTwv
a2V5d29yZD48a2V5d29yZD5zdGFiaWxpdHk8L2tleXdvcmQ+PC9rZXl3b3Jkcz48ZGF0ZXM+PHll
YXI+MjAyMDwveWVhcj48cHViLWRhdGVzPjxkYXRlPkp1bDwvZGF0ZT48L3B1Yi1kYXRlcz48L2Rh
dGVzPjxpc2JuPjAwMTItOTY1ODwvaXNibj48YWNjZXNzaW9uLW51bT5XT1M6MDAwNTI2MTI2NTAw
MDAxPC9hY2Nlc3Npb24tbnVtPjx1cmxzPjxyZWxhdGVkLXVybHM+PHVybD4mbHQ7R28gdG8gSVNJ
Jmd0OzovL1dPUzowMDA1MjYxMjY1MDAwMDE8L3VybD48L3JlbGF0ZWQtdXJscz48L3VybHM+PGVs
ZWN0cm9uaWMtcmVzb3VyY2UtbnVtPjEwLjEwMDIvZWN5LjMwMzE8L2VsZWN0cm9uaWMtcmVzb3Vy
Y2UtbnVtPjxsYW5ndWFnZT5FbmdsaXNoPC9sYW5ndWFnZT48L3JlY29yZD48L0NpdGU+PENpdGU+
PEF1dGhvcj5NY1BoZXJzb248L0F1dGhvcj48WWVhcj4yMDIxPC9ZZWFyPjxSZWNOdW0+OTA3Nzwv
UmVjTnVtPjxyZWNvcmQ+PHJlYy1udW1iZXI+OTA3NzwvcmVjLW51bWJlcj48Zm9yZWlnbi1rZXlz
PjxrZXkgYXBwPSJFTiIgZGItaWQ9InByeHJ6enZkeTB4MnM0ZWUwMHFweHB0YWRzc3dhMDJyd3gw
cCIgdGltZXN0YW1wPSIxNjQ3MzU5ODAwIj45MDc3PC9rZXk+PC9mb3JlaWduLWtleXM+PHJlZi10
eXBlIG5hbWU9IkpvdXJuYWwgQXJ0aWNsZSI+MTc8L3JlZi10eXBlPjxjb250cmlidXRvcnM+PGF1
dGhvcnM+PGF1dGhvcj5NY1BoZXJzb24sIE1lcmVkaXRoIEwuPC9hdXRob3I+PGF1dGhvcj5GaW5n
ZXIsIERlbm5pcyBKLiBJLjwvYXV0aG9yPjxhdXRob3I+SG91c2tlZXBlciwgSGVucnkgRi48L2F1
dGhvcj48YXV0aG9yPkJlbGwsIFRvbSBXLjwvYXV0aG9yPjxhdXRob3I+Q2FyciwgTWFyayBILjwv
YXV0aG9yPjxhdXRob3I+Um9nZXJzLUJlbm5ldHQsIExhdXJhPC9hdXRob3I+PGF1dGhvcj5LdWRl
bGEsIFJhcGhhZWwgTS48L2F1dGhvcj48L2F1dGhvcnM+PC9jb250cmlidXRvcnM+PHRpdGxlcz48
dGl0bGU+TGFyZ2Utc2NhbGUgc2hpZnQgaW4gdGhlIHN0cnVjdHVyZSBvZiBhIGtlbHAgZm9yZXN0
IGVjb3N5c3RlbSBjby1vY2N1cnMgd2l0aCBhbiBlcGl6b290aWMgYW5kIG1hcmluZSBoZWF0d2F2
ZTwvdGl0bGU+PHNlY29uZGFyeS10aXRsZT5Db21tdW5pY2F0aW9ucyBCaW9sb2d5PC9zZWNvbmRh
cnktdGl0bGU+PC90aXRsZXM+PHBlcmlvZGljYWw+PGZ1bGwtdGl0bGU+Q29tbXVuaWNhdGlvbnMg
QmlvbG9neTwvZnVsbC10aXRsZT48L3BlcmlvZGljYWw+PHBhZ2VzPjI5ODwvcGFnZXM+PHZvbHVt
ZT40PC92b2x1bWU+PG51bWJlcj4xPC9udW1iZXI+PGRhdGVzPjx5ZWFyPjIwMjE8L3llYXI+PHB1
Yi1kYXRlcz48ZGF0ZT4yMDIxLzAzLzA1PC9kYXRlPjwvcHViLWRhdGVzPjwvZGF0ZXM+PGlzYm4+
MjM5OS0zNjQyPC9pc2JuPjx1cmxzPjxyZWxhdGVkLXVybHM+PHVybD5odHRwczovL2RvaS5vcmcv
MTAuMTAzOC9zNDIwMDMtMDIxLTAxODI3LTY8L3VybD48L3JlbGF0ZWQtdXJscz48L3VybHM+PGVs
ZWN0cm9uaWMtcmVzb3VyY2UtbnVtPjEwLjEwMzgvczQyMDAzLTAyMS0wMTgyNy02PC9lbGVjdHJv
bmljLXJlc291cmNlLW51bT48L3JlY29yZD48L0NpdGU+PC9FbmROb3RlPn==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MDIwLCBIYW1pbHRvbiBldCBhbC4gMjAyMCwgTWNQaGVyc29uIGV0IGFsLiAyMDIxKTwvRGlzcGxh
eVRleHQ+PHJlY29yZD48cmVjLW51bWJlcj44NDI0PC9yZWMtbnVtYmVyPjxmb3JlaWduLWtleXM+
PGtleSBhcHA9IkVOIiBkYi1pZD0icHJ4cnp6dmR5MHgyczRlZTAwcXB4cHRhZHNzd2EwMnJ3eDBw
IiB0aW1lc3RhbXA9IjAiPjg0MjQ8L2tleT48L2ZvcmVpZ24ta2V5cz48cmVmLXR5cGUgbmFtZT0i
Sm91cm5hbCBBcnRpY2xlIj4xNzwvcmVmLXR5cGU+PGNvbnRyaWJ1dG9ycz48YXV0aG9ycz48YXV0
aG9yPlJvZ2Vycy1CZW5uZXR0LCBMLjwvYXV0aG9yPjxhdXRob3I+Q2F0dG9uLCBDLiBBLjwvYXV0
aG9yPjwvYXV0aG9ycz48L2NvbnRyaWJ1dG9ycz48YXV0aC1hZGRyZXNzPkNvYXN0YWwgTWFyaW5l
IFNjaWVuY2UgSW5zdGl0dXRlLCBLYXJlbiBDLiBEcmF5ZXIgV2lsZGxpZmUgSGVhbHRoIENlbnRl
ciwgVW5pdmVyc2l0eSBvZiBDYWxpZm9ybmlhLCBEYXZpcywgYW5kIENhbGlmb3JuaWEgRGVwYXJ0
bWVudCBvZiBGaXNoIGFuZCBXaWxkbGlmZSwgQm9kZWdhIE1hcmluZSBMYWJvcmF0b3J5IDIwOTkg
V2VzdHNpZGUgUmQuLCBCb2RlZ2EgQmF5LCBDQSwgOTQ5MjMtMDI0NywgVVNBLiByb2dlcnNiZW5u
ZXR0QHVjZGF2aXMuZWR1LiYjeEQ7Q29hc3RhbCBNYXJpbmUgU2NpZW5jZSBJbnN0aXR1dGUsIEth
cmVuIEMuIERyYXllciBXaWxkbGlmZSBIZWFsdGggQ2VudGVyLCBVbml2ZXJzaXR5IG9mIENhbGlm
b3JuaWEsIERhdmlzLCBhbmQgQ2FsaWZvcm5pYSBEZXBhcnRtZW50IG9mIEZpc2ggYW5kIFdpbGRs
aWZlLCBCb2RlZ2EgTWFyaW5lIExhYm9yYXRvcnkgMjA5OSBXZXN0c2lkZSBSZC4sIEJvZGVnYSBC
YXksIENBLCA5NDkyMy0wMjQ3LCBVU0EuPC9hdXRoLWFkZHJlc3M+PHRpdGxlcz48dGl0bGU+TWFy
aW5lIGhlYXQgd2F2ZSBhbmQgbXVsdGlwbGUgc3RyZXNzb3JzIHRpcCBidWxsIGtlbHAgZm9yZXN0
IHRvIHNlYSB1cmNoaW4gYmFycmVuczwvdGl0bGU+PHNlY29uZGFyeS10aXRsZT5TY2kgUmVwPC9z
ZWNvbmRhcnktdGl0bGU+PGFsdC10aXRsZT5TY2kgUmVwLVVrPC9hbHQtdGl0bGU+PC90aXRsZXM+
PHBhZ2VzPjE1MDUwPC9wYWdlcz48dm9sdW1lPjk8L3ZvbHVtZT48bnVtYmVyPjE8L251bWJlcj48
ZWRpdGlvbj4yMDE5LzEwLzIzPC9lZGl0aW9uPjxkYXRlcz48eWVhcj4yMDE5PC95ZWFyPjxwdWIt
ZGF0ZXM+PGRhdGU+T2N0IDIxPC9kYXRlPjwvcHViLWRhdGVzPjwvZGF0ZXM+PGlzYm4+MjA0NS0y
MzIyIChFbGVjdHJvbmljKSYjeEQ7MjA0NS0yMzIyIChMaW5raW5nKTwvaXNibj48YWNjZXNzaW9u
LW51bT4zMTYzNjI4NjwvYWNjZXNzaW9uLW51bT48dXJscz48cmVsYXRlZC11cmxzPjx1cmw+aHR0
cHM6Ly93d3cubmNiaS5ubG0ubmloLmdvdi9wdWJtZWQvMzE2MzYyODY8L3VybD48L3JlbGF0ZWQt
dXJscz48L3VybHM+PGN1c3RvbTI+UE1DNjgwMzY2NjwvY3VzdG9tMj48ZWxlY3Ryb25pYy1yZXNv
dXJjZS1udW0+MTAuMTAzOC9zNDE1OTgtMDE5LTUxMTE0LXk8L2VsZWN0cm9uaWMtcmVzb3VyY2Ut
bnVtPjxsYW5ndWFnZT5FbmdsaXNoPC9sYW5ndWFnZT48L3JlY29yZD48L0NpdGU+PENpdGU+PEF1
dGhvcj5CZWFzLUx1bmE8L0F1dGhvcj48WWVhcj4yMDIwPC9ZZWFyPjxSZWNOdW0+OTA2NzwvUmVj
TnVtPjxyZWNvcmQ+PHJlYy1udW1iZXI+OTA2NzwvcmVjLW51bWJlcj48Zm9yZWlnbi1rZXlzPjxr
ZXkgYXBwPSJFTiIgZGItaWQ9InByeHJ6enZkeTB4MnM0ZWUwMHFweHB0YWRzc3dhMDJyd3gwcCIg
dGltZXN0YW1wPSIxNjQ3MzU4OTU3Ij45MDY3PC9rZXk+PC9mb3JlaWduLWtleXM+PHJlZi10eXBl
IG5hbWU9IkpvdXJuYWwgQXJ0aWNsZSI+MTc8L3JlZi10eXBlPjxjb250cmlidXRvcnM+PGF1dGhv
cnM+PGF1dGhvcj5CZWFzLUx1bmEsIFIuPC9hdXRob3I+PGF1dGhvcj5NaWNoZWxpLCBGLjwvYXV0
aG9yPjxhdXRob3I+V29vZHNvbiwgQy4gQi48L2F1dGhvcj48YXV0aG9yPkNhcnIsIE0uPC9hdXRo
b3I+PGF1dGhvcj5NYWxvbmUsIEQuPC9hdXRob3I+PGF1dGhvcj5Ub3JyZSwgSi48L2F1dGhvcj48
YXV0aG9yPkJvY2gsIEMuPC9hdXRob3I+PGF1dGhvcj5DYXNlbGxlLCBKLiBFLjwvYXV0aG9yPjxh
dXRob3I+RWR3YXJkcywgTS48L2F1dGhvcj48YXV0aG9yPkZyZWl3YWxkLCBKLjwvYXV0aG9yPjxh
dXRob3I+SGFtaWx0b24sIFMuIEwuPC9hdXRob3I+PGF1dGhvcj5IZXJuYW5kZXosIEEuPC9hdXRo
b3I+PGF1dGhvcj5Lb25hciwgQi48L2F1dGhvcj48YXV0aG9yPktyb2VrZXIsIEsuIEouPC9hdXRo
b3I+PGF1dGhvcj5Mb3JkYSwgSi48L2F1dGhvcj48YXV0aG9yPk1vbnRhbm8tTW9jdGV6dW1hLCBH
LjwvYXV0aG9yPjxhdXRob3I+VG9ycmVzLU1veWUsIEcuPC9hdXRob3I+PC9hdXRob3JzPjwvY29u
dHJpYnV0b3JzPjxhdXRoLWFkZHJlc3M+VW5pdiBBdXRvbm9tYSBCYWphIENhbGlmb3JuaWEsIEVu
c2VuYWRhLCBCYWphIENhbGlmb3JuaWEsIE1leGljbyYjeEQ7U3RhbmZvcmQgVW5pdiwgSG9wa2lu
cyBNYXJpbmUgU3RuLCBQYWNpZmljIEdyb3ZlLCBDQSA5Mzk1MCBVU0EmI3hEO1N0YW5mb3JkIFVu
aXYsIFN0YW5mb3JkIEN0ciBPY2VhbiBTb2x1dCwgUGFjaWZpYyBHcm92ZSwgQ0EgVVNBJiN4RDtV
bml2IEdlb3JnaWEsIENvbGwgRW5nbiwgQXRoZW5zLCBHQSAzMDYwMiBVU0EmI3hEO1VuaXYgQ2Fs
aWYgU2FudGEgQ3J1eiwgU2FudGEgQ3J1eiwgQ0EgOTUwNjQgVVNBJiN4RDtDb211bmlkYWQgJmFt
cDsgQmlvZGl2ZXJzaWRhZCBBQywgTGEgUGF6LCBNZXhpY28mI3hEO01vbnRlcmV5IEJheSBBcXVh
cml1bSBSZXMgSW5zdCwgTW9zcyBMYW5kaW5nLCBDQSBVU0EmI3hEO05PQUEsIFNvdXRod2VzdCBG
aXNoZXJpZXMgU2NpIEN0ciwgU2FuIERpZWdvLCBDQSBVU0EmI3hEO1VuaXYgQ2FsaWYgU2FudGEg
QmFyYmFyYSwgTWFyaW5lIFNjaSBJbnN0LCBTYW50YSBCYXJiYXJhLCBDQSA5MzEwNiBVU0EmI3hE
O1NhbiBEaWVnbyBTdGF0ZSBVbml2LCBTYW4gRGllZ28sIENBIDkyMTgyIFVTQSYjeEQ7UmVlZiBD
aGVjayBDYWxpZiwgTWFyaW5hIERlbCBSZXksIENBIFVTQSYjeEQ7U2FuIEpvc2UgU3RhdGUgVW5p
diwgTW9zcyBMYW5kaW5nIE1hcmluZSBMYWJzLCBNb3NzIExhbmRpbmcsIENBIFVTQSYjeEQ7VW5p
diBBbGFza2EsIEZhaXJiYW5rcywgQUsgOTk3MDEgVVNBJiN4RDtUaWp1YW5hIFJpdmVyIE5hdGwg
RXN0dWFyaW5lIFJlcyBSZXNlcnZlLCBJbXBlcmlhbCBCZWFjaCwgQ0EgVVNBPC9hdXRoLWFkZHJl
c3M+PHRpdGxlcz48dGl0bGU+R2VvZ3JhcGhpYyB2YXJpYXRpb24gaW4gcmVzcG9uc2VzIG9mIGtl
bHAgZm9yZXN0IGNvbW11bml0aWVzIG9mIHRoZSBDYWxpZm9ybmlhIEN1cnJlbnQgdG8gcmVjZW50
IGNsaW1hdGljIGNoYW5nZXM8L3RpdGxlPjxzZWNvbmRhcnktdGl0bGU+R2xvYmFsIENoYW5nZSBC
aW9sb2d5PC9zZWNvbmRhcnktdGl0bGU+PGFsdC10aXRsZT5HbG9iYWwgQ2hhbmdlIEJpb2w8L2Fs
dC10aXRsZT48L3RpdGxlcz48cGVyaW9kaWNhbD48ZnVsbC10aXRsZT5HbG9iYWwgQ2hhbmdlIEJp
b2xvZ3k8L2Z1bGwtdGl0bGU+PGFiYnItMT5HbG9iYWwgQ2hhbmdlIEJpb2w8L2FiYnItMT48L3Bl
cmlvZGljYWw+PGFsdC1wZXJpb2RpY2FsPjxmdWxsLXRpdGxlPkdsb2JhbCBDaGFuZ2UgQmlvbG9n
eTwvZnVsbC10aXRsZT48YWJici0xPkdsb2JhbCBDaGFuZ2UgQmlvbDwvYWJici0xPjwvYWx0LXBl
cmlvZGljYWw+PHBhZ2VzPjY0NTctNjQ3MzwvcGFnZXM+PHZvbHVtZT4yNjwvdm9sdW1lPjxudW1i
ZXI+MTE8L251bWJlcj48a2V5d29yZHM+PGtleXdvcmQ+YmlvZ2VvZ3JhcGhpYyBwYXR0ZXJuczwv
a2V5d29yZD48a2V5d29yZD5jbGltYXRlIGNoYW5nZSBlZmZlY3RzPC9rZXl3b3JkPjxrZXl3b3Jk
PmVjb3N5c3RlbSBmdW5jdGlvbmluZzwva2V5d29yZD48a2V5d29yZD5lbnNvPC9rZXl3b3JkPjxr
ZXl3b3JkPmZ1bmN0aW9uYWwgcmVzcG9uc2VzPC9rZXl3b3JkPjxrZXl3b3JkPmtlbHAgZm9yZXN0
IGNvbW11bml0aWVzPC9rZXl3b3JkPjxrZXl3b3JkPm1hcmluZSBoZWF0d2F2ZXM8L2tleXdvcmQ+
PGtleXdvcmQ+c291dGhlcm4tY2FsaWZvcm5pYTwva2V5d29yZD48a2V5d29yZD5vcmdhbmljLW1h
dHRlcjwva2V5d29yZD48a2V5d29yZD5zcGF0aWFsLXBhdHRlcm5zPC9rZXl3b3JkPjxrZXl3b3Jk
PnNlYS11cmNoaW5zPC9rZXl3b3JkPjxrZXl3b3JkPm9jZWFuPC9rZXl3b3JkPjxrZXl3b3JkPmlt
cGFjdHM8L2tleXdvcmQ+PGtleXdvcmQ+bWFjcm9jeXN0aXM8L2tleXdvcmQ+PGtleXdvcmQ+bWFu
YWdlbWVudDwva2V5d29yZD48a2V5d29yZD5lY29zeXN0ZW08L2tleXdvcmQ+PGtleXdvcmQ+Zmlz
aDwva2V5d29yZD48L2tleXdvcmRzPjxkYXRlcz48eWVhcj4yMDIwPC95ZWFyPjxwdWItZGF0ZXM+
PGRhdGU+Tm92PC9kYXRlPjwvcHViLWRhdGVzPjwvZGF0ZXM+PGlzYm4+MTM1NC0xMDEzPC9pc2Ju
PjxhY2Nlc3Npb24tbnVtPldPUzowMDA1Njc0MzY0MDAwMDE8L2FjY2Vzc2lvbi1udW0+PHVybHM+
PHJlbGF0ZWQtdXJscz48dXJsPiZsdDtHbyB0byBJU0kmZ3Q7Oi8vV09TOjAwMDU2NzQzNjQwMDAw
MTwvdXJsPjwvcmVsYXRlZC11cmxzPjwvdXJscz48ZWxlY3Ryb25pYy1yZXNvdXJjZS1udW0+MTAu
MTExMS9nY2IuMTUyNzM8L2VsZWN0cm9uaWMtcmVzb3VyY2UtbnVtPjxsYW5ndWFnZT5FbmdsaXNo
PC9sYW5ndWFnZT48L3JlY29yZD48L0NpdGU+PENpdGU+PEF1dGhvcj5DYXZhbmF1Z2g8L0F1dGhv
cj48WWVhcj4yMDE5PC9ZZWFyPjxSZWNOdW0+ODUyMjwvUmVjTnVtPjxyZWNvcmQ+PHJlYy1udW1i
ZXI+ODUyMjwvcmVjLW51bWJlcj48Zm9yZWlnbi1rZXlzPjxrZXkgYXBwPSJFTiIgZGItaWQ9InBy
eHJ6enZkeTB4MnM0ZWUwMHFweHB0YWRzc3dhMDJyd3gwcCIgdGltZXN0YW1wPSIwIj44NTIyPC9r
ZXk+PC9mb3JlaWduLWtleXM+PHJlZi10eXBlIG5hbWU9IkpvdXJuYWwgQXJ0aWNsZSI+MTc8L3Jl
Zi10eXBlPjxjb250cmlidXRvcnM+PGF1dGhvcnM+PGF1dGhvcj5DYXZhbmF1Z2gsIEsuIEMuPC9h
dXRob3I+PGF1dGhvcj5SZWVkLCBELiBDLjwvYXV0aG9yPjxhdXRob3I+QmVsbCwgVC4gVy48L2F1
dGhvcj48YXV0aG9yPkNhc3RvcmFuaSwgTS4gTi48L2F1dGhvcj48YXV0aG9yPkJlYXMtTHVuYSwg
Ui48L2F1dGhvcj48L2F1dGhvcnM+PC9jb250cmlidXRvcnM+PGF1dGgtYWRkcmVzcz5Vbml2IENh
bGlmIExvcyBBbmdlbGVzLCBEZXB0IEdlb2csIExvcyBBbmdlbGVzLCBDQSA5MDAyNCBVU0EmI3hE
O1VuaXYgQ2FsaWYgU2FudGEgQmFyYmFyYSwgSW5zdCBNYXJpbmUgU2NpLCBTYW50YSBCYXJiYXJh
LCBDQSA5MzEwNiBVU0EmI3hEO1VuaXYgQ2FsaWYgU2FudGEgQmFyYmFyYSwgRWFydGggUmVzIElu
c3QsIFNhbnRhIEJhcmJhcmEsIENBIDkzMTA2IFVTQSYjeEQ7VW5pdiBWaXJnaW5pYSwgRGVwdCBF
bnZpcm9ubSBTY2ksIENsYXJrIEhhbGwsIENoYXJsb3R0ZXN2aWxsZSwgVkEgMjI5MDMgVVNBJiN4
RDtVbml2IEF1dG9ub21hIEJhamEgQ2FsaWZvcm5pYSwgRmFjIENpZW5jaWFzIE1hcmluYXMsIEVu
c2VuYWRhLCBCYWphIENhbGlmb3JuaWEsIE1leGljbzwvYXV0aC1hZGRyZXNzPjx0aXRsZXM+PHRp
dGxlPlNwYXRpYWwgVmFyaWFiaWxpdHkgaW4gdGhlIFJlc2lzdGFuY2UgYW5kIFJlc2lsaWVuY2Ug
b2YgR2lhbnQgS2VscCBpbiBTb3V0aGVybiBhbmQgQmFqYSBDYWxpZm9ybmlhIHRvIGEgTXVsdGl5
ZWFyIEhlYXR3YXZlPC90aXRsZT48c2Vjb25kYXJ5LXRpdGxlPkZyb250aWVycyBpbiBNYXJpbmUg
U2NpZW5jZTwvc2Vjb25kYXJ5LXRpdGxlPjxhbHQtdGl0bGU+RnJvbnQgTWFyIFNjaTwvYWx0LXRp
dGxlPjwvdGl0bGVzPjxwZXJpb2RpY2FsPjxmdWxsLXRpdGxlPkZyb250aWVycyBpbiBNYXJpbmUg
U2NpZW5jZTwvZnVsbC10aXRsZT48YWJici0xPkZyb250IE1hciBTY2k8L2FiYnItMT48L3Blcmlv
ZGljYWw+PGFsdC1wZXJpb2RpY2FsPjxmdWxsLXRpdGxlPkZyb250aWVycyBpbiBNYXJpbmUgU2Np
ZW5jZTwvZnVsbC10aXRsZT48YWJici0xPkZyb250IE1hciBTY2k8L2FiYnItMT48L2FsdC1wZXJp
b2RpY2FsPjx2b2x1bWU+Njwvdm9sdW1lPjxkYXRlcz48eWVhcj4yMDE5PC95ZWFyPjxwdWItZGF0
ZXM+PGRhdGU+SnVsIDIzPC9kYXRlPjwvcHViLWRhdGVzPjwvZGF0ZXM+PGFjY2Vzc2lvbi1udW0+
V09TOjAwMDQ3Njk0MDUwMDAwMTwvYWNjZXNzaW9uLW51bT48dXJscz48cmVsYXRlZC11cmxzPjx1
cmw+Jmx0O0dvIHRvIElTSSZndDs6Ly9XT1M6MDAwNDc2OTQwNTAwMDAxPC91cmw+PC9yZWxhdGVk
LXVybHM+PC91cmxzPjxlbGVjdHJvbmljLXJlc291cmNlLW51bT5BUlROIDQxMyYjeEQ7MTAuMzM4
OS9mbWFycy4yMDE5LjAwNDEzPC9lbGVjdHJvbmljLXJlc291cmNlLW51bT48bGFuZ3VhZ2U+RW5n
bGlzaDwvbGFuZ3VhZ2U+PC9yZWNvcmQ+PC9DaXRlPjxDaXRlPjxBdXRob3I+SGFtaWx0b248L0F1
dGhvcj48WWVhcj4yMDIwPC9ZZWFyPjxSZWNOdW0+OTA2OTwvUmVjTnVtPjxyZWNvcmQ+PHJlYy1u
dW1iZXI+OTA2OTwvcmVjLW51bWJlcj48Zm9yZWlnbi1rZXlzPjxrZXkgYXBwPSJFTiIgZGItaWQ9
InByeHJ6enZkeTB4MnM0ZWUwMHFweHB0YWRzc3dhMDJyd3gwcCIgdGltZXN0YW1wPSIxNjQ3MzU4
OTU3Ij45MDY5PC9rZXk+PC9mb3JlaWduLWtleXM+PHJlZi10eXBlIG5hbWU9IkpvdXJuYWwgQXJ0
aWNsZSI+MTc8L3JlZi10eXBlPjxjb250cmlidXRvcnM+PGF1dGhvcnM+PGF1dGhvcj5IYW1pbHRv
biwgUy4gTC48L2F1dGhvcj48YXV0aG9yPkJlbGwsIFQuIFcuPC9hdXRob3I+PGF1dGhvcj5XYXRz
b24sIEouIFIuPC9hdXRob3I+PGF1dGhvcj5Hcm9ydWQtQ29sdmVydCwgSy4gQS48L2F1dGhvcj48
YXV0aG9yPk1lbmdlLCBCLiBBLjwvYXV0aG9yPjwvYXV0aG9ycz48L2NvbnRyaWJ1dG9ycz48YXV0
aC1hZGRyZXNzPk9yZWdvbiBTdGF0ZSBVbml2LCBEZXB0IEludGVncmF0IEJpb2wsIENvcnZhbGxp
cywgT1IgOTczMzEgVVNBJiN4RDtVbml2IENhbGlmIFNhbnRhIEJhcmJhcmEsIEVhcnRoIFJlcyBJ
bnN0LCBTYW50YSBCYXJiYXJhLCBDQSA5MzEwNiBVU0EmI3hEO09yZWdvbiBTdGF0ZSBVbml2LCBE
ZXB0IEdlb2csIENvcnZhbGxpcywgT1IgOTczMzEgVVNBPC9hdXRoLWFkZHJlc3M+PHRpdGxlcz48
dGl0bGU+UmVtb3RlIHNlbnNpbmc6IGdlbmVyYXRpb24gb2YgbG9uZy10ZXJtIGtlbHAgYmVkIGRh
dGEgc2V0cyBmb3IgZXZhbHVhdGlvbiBvZiBpbXBhY3RzIG9mIGNsaW1hdGljIHZhcmlhdGlvbjwv
dGl0bGU+PHNlY29uZGFyeS10aXRsZT5FY29sb2d5PC9zZWNvbmRhcnktdGl0bGU+PGFsdC10aXRs
ZT5FY29sb2d5PC9hbHQtdGl0bGU+PC90aXRsZXM+PHBlcmlvZGljYWw+PGZ1bGwtdGl0bGU+RWNv
bG9neTwvZnVsbC10aXRsZT48L3BlcmlvZGljYWw+PGFsdC1wZXJpb2RpY2FsPjxmdWxsLXRpdGxl
PkVjb2xvZ3k8L2Z1bGwtdGl0bGU+PC9hbHQtcGVyaW9kaWNhbD48dm9sdW1lPjEwMTwvdm9sdW1l
PjxudW1iZXI+NzwvbnVtYmVyPjxrZXl3b3Jkcz48a2V5d29yZD5sb25nLXRlcm0gZWNvbG9naWNh
bCBkYXRhPC9rZXl3b3JkPjxrZXl3b3JkPm1hY3JvY3lzdGlzIHB5cmlmZXJhPC9rZXl3b3JkPjxr
ZXl3b3JkPm5lcmVvY3lzdGlzIGx1ZXRrZWFuYTwva2V5d29yZD48a2V5d29yZD5udXRyaWVudHM8
L2tleXdvcmQ+PGtleXdvcmQ+b3JlZ29uPC9rZXl3b3JkPjxrZXl3b3JkPnBvcHVsYXRpb24gZHlu
YW1pY3M8L2tleXdvcmQ+PGtleXdvcmQ+c2F0ZWxsaXRlIGltYWdlcnk8L2tleXdvcmQ+PGtleXdv
cmQ+d2F2ZXM8L2tleXdvcmQ+PGtleXdvcmQ+Z2lhbnQta2VscDwva2V5d29yZD48a2V5d29yZD5t
YWNyb2N5c3Rpcy1weXJpZmVyYTwva2V5d29yZD48a2V5d29yZD5lbnZpcm9ubWVudGFsIGNvbnRy
b2xzPC9rZXl3b3JkPjxrZXl3b3JkPmdyb3d0aDwva2V5d29yZD48a2V5d29yZD5keW5hbWljczwv
a2V5d29yZD48a2V5d29yZD5mb3Jlc3RzPC9rZXl3b3JkPjxrZXl3b3JkPnJlY3J1aXRtZW50PC9r
ZXl3b3JkPjxrZXl3b3JkPnBoYWVvcGh5dGE8L2tleXdvcmQ+PGtleXdvcmQ+cGh5c2lvbG9neTwv
a2V5d29yZD48a2V5d29yZD5zdGFiaWxpdHk8L2tleXdvcmQ+PC9rZXl3b3Jkcz48ZGF0ZXM+PHll
YXI+MjAyMDwveWVhcj48cHViLWRhdGVzPjxkYXRlPkp1bDwvZGF0ZT48L3B1Yi1kYXRlcz48L2Rh
dGVzPjxpc2JuPjAwMTItOTY1ODwvaXNibj48YWNjZXNzaW9uLW51bT5XT1M6MDAwNTI2MTI2NTAw
MDAxPC9hY2Nlc3Npb24tbnVtPjx1cmxzPjxyZWxhdGVkLXVybHM+PHVybD4mbHQ7R28gdG8gSVNJ
Jmd0OzovL1dPUzowMDA1MjYxMjY1MDAwMDE8L3VybD48L3JlbGF0ZWQtdXJscz48L3VybHM+PGVs
ZWN0cm9uaWMtcmVzb3VyY2UtbnVtPjEwLjEwMDIvZWN5LjMwMzE8L2VsZWN0cm9uaWMtcmVzb3Vy
Y2UtbnVtPjxsYW5ndWFnZT5FbmdsaXNoPC9sYW5ndWFnZT48L3JlY29yZD48L0NpdGU+PENpdGU+
PEF1dGhvcj5NY1BoZXJzb248L0F1dGhvcj48WWVhcj4yMDIxPC9ZZWFyPjxSZWNOdW0+OTA3Nzwv
UmVjTnVtPjxyZWNvcmQ+PHJlYy1udW1iZXI+OTA3NzwvcmVjLW51bWJlcj48Zm9yZWlnbi1rZXlz
PjxrZXkgYXBwPSJFTiIgZGItaWQ9InByeHJ6enZkeTB4MnM0ZWUwMHFweHB0YWRzc3dhMDJyd3gw
cCIgdGltZXN0YW1wPSIxNjQ3MzU5ODAwIj45MDc3PC9rZXk+PC9mb3JlaWduLWtleXM+PHJlZi10
eXBlIG5hbWU9IkpvdXJuYWwgQXJ0aWNsZSI+MTc8L3JlZi10eXBlPjxjb250cmlidXRvcnM+PGF1
dGhvcnM+PGF1dGhvcj5NY1BoZXJzb24sIE1lcmVkaXRoIEwuPC9hdXRob3I+PGF1dGhvcj5GaW5n
ZXIsIERlbm5pcyBKLiBJLjwvYXV0aG9yPjxhdXRob3I+SG91c2tlZXBlciwgSGVucnkgRi48L2F1
dGhvcj48YXV0aG9yPkJlbGwsIFRvbSBXLjwvYXV0aG9yPjxhdXRob3I+Q2FyciwgTWFyayBILjwv
YXV0aG9yPjxhdXRob3I+Um9nZXJzLUJlbm5ldHQsIExhdXJhPC9hdXRob3I+PGF1dGhvcj5LdWRl
bGEsIFJhcGhhZWwgTS48L2F1dGhvcj48L2F1dGhvcnM+PC9jb250cmlidXRvcnM+PHRpdGxlcz48
dGl0bGU+TGFyZ2Utc2NhbGUgc2hpZnQgaW4gdGhlIHN0cnVjdHVyZSBvZiBhIGtlbHAgZm9yZXN0
IGVjb3N5c3RlbSBjby1vY2N1cnMgd2l0aCBhbiBlcGl6b290aWMgYW5kIG1hcmluZSBoZWF0d2F2
ZTwvdGl0bGU+PHNlY29uZGFyeS10aXRsZT5Db21tdW5pY2F0aW9ucyBCaW9sb2d5PC9zZWNvbmRh
cnktdGl0bGU+PC90aXRsZXM+PHBlcmlvZGljYWw+PGZ1bGwtdGl0bGU+Q29tbXVuaWNhdGlvbnMg
QmlvbG9neTwvZnVsbC10aXRsZT48L3BlcmlvZGljYWw+PHBhZ2VzPjI5ODwvcGFnZXM+PHZvbHVt
ZT40PC92b2x1bWU+PG51bWJlcj4xPC9udW1iZXI+PGRhdGVzPjx5ZWFyPjIwMjE8L3llYXI+PHB1
Yi1kYXRlcz48ZGF0ZT4yMDIxLzAzLzA1PC9kYXRlPjwvcHViLWRhdGVzPjwvZGF0ZXM+PGlzYm4+
MjM5OS0zNjQyPC9pc2JuPjx1cmxzPjxyZWxhdGVkLXVybHM+PHVybD5odHRwczovL2RvaS5vcmcv
MTAuMTAzOC9zNDIwMDMtMDIxLTAxODI3LTY8L3VybD48L3JlbGF0ZWQtdXJscz48L3VybHM+PGVs
ZWN0cm9uaWMtcmVzb3VyY2UtbnVtPjEwLjEwMzgvczQyMDAzLTAyMS0wMTgyNy02PC9lbGVjdHJv
bmljLXJlc291cmNlLW51bT48L3JlY29yZD48L0NpdGU+PC9FbmROb3RlPn==
</w:fldData>
        </w:fldChar>
      </w:r>
      <w:r w:rsidR="00735927">
        <w:instrText xml:space="preserve"> ADDIN EN.CITE.DATA </w:instrText>
      </w:r>
      <w:r w:rsidR="00735927">
        <w:fldChar w:fldCharType="end"/>
      </w:r>
      <w:r w:rsidR="00735927">
        <w:fldChar w:fldCharType="separate"/>
      </w:r>
      <w:r w:rsidR="00735927">
        <w:rPr>
          <w:noProof/>
        </w:rPr>
        <w:t>(Cavanaugh et al. 2019, Rogers-Bennett and Catton 2019, Beas-Luna et al. 2020, Hamilton et al. 2020, McPherson et al. 2021)</w:t>
      </w:r>
      <w:r w:rsidR="00735927">
        <w:fldChar w:fldCharType="end"/>
      </w:r>
      <w:r>
        <w:t xml:space="preserve">. We provide evidence from a relatively understudied region, along the Washington coast, that spatial differences among sites were consistent across time for kelps, invertebrates, and fishes, resulting in a relatively stable community structure </w:t>
      </w:r>
      <w:r w:rsidR="00057F18">
        <w:t xml:space="preserve">during and </w:t>
      </w:r>
      <w:r>
        <w:t>following the 2014-2016 MHW. These findings stand in contrast to other areas, like Northern California, that suffered large, persistent losses in kelp canopy and increases in sea urchin densities</w:t>
      </w:r>
      <w:r w:rsidR="004378FD">
        <w:t xml:space="preserve"> </w:t>
      </w:r>
      <w:r w:rsidR="00735927">
        <w:fldChar w:fldCharType="begin">
          <w:fldData xml:space="preserve">PEVuZE5vdGU+PENpdGU+PEF1dGhvcj5CZWFzLUx1bmE8L0F1dGhvcj48WWVhcj4yMDIwPC9ZZWFy
PjxSZWNOdW0+OTA2NzwvUmVjTnVtPjxEaXNwbGF5VGV4dD4oUm9nZXJzLUJlbm5ldHQgYW5kIENh
dHRvbiAyMDE5LCBCZWFzLUx1bmEgZXQgYWwuIDIwMjApPC9EaXNwbGF5VGV4dD48cmVjb3JkPjxy
ZWMtbnVtYmVyPjkwNjc8L3JlYy1udW1iZXI+PGZvcmVpZ24ta2V5cz48a2V5IGFwcD0iRU4iIGRi
LWlkPSJwcnhyenp2ZHkweDJzNGVlMDBxcHhwdGFkc3N3YTAycnd4MHAiIHRpbWVzdGFtcD0iMTY0
NzM1ODk1NyI+OTA2Nzwva2V5PjwvZm9yZWlnbi1rZXlzPjxyZWYtdHlwZSBuYW1lPSJKb3VybmFs
IEFydGljbGUiPjE3PC9yZWYtdHlwZT48Y29udHJpYnV0b3JzPjxhdXRob3JzPjxhdXRob3I+QmVh
cy1MdW5hLCBSLjwvYXV0aG9yPjxhdXRob3I+TWljaGVsaSwgRi48L2F1dGhvcj48YXV0aG9yPldv
b2Rzb24sIEMuIEIuPC9hdXRob3I+PGF1dGhvcj5DYXJyLCBNLjwvYXV0aG9yPjxhdXRob3I+TWFs
b25lLCBELjwvYXV0aG9yPjxhdXRob3I+VG9ycmUsIEouPC9hdXRob3I+PGF1dGhvcj5Cb2NoLCBD
LjwvYXV0aG9yPjxhdXRob3I+Q2FzZWxsZSwgSi4gRS48L2F1dGhvcj48YXV0aG9yPkVkd2FyZHMs
IE0uPC9hdXRob3I+PGF1dGhvcj5GcmVpd2FsZCwgSi48L2F1dGhvcj48YXV0aG9yPkhhbWlsdG9u
LCBTLiBMLjwvYXV0aG9yPjxhdXRob3I+SGVybmFuZGV6LCBBLjwvYXV0aG9yPjxhdXRob3I+S29u
YXIsIEIuPC9hdXRob3I+PGF1dGhvcj5Lcm9la2VyLCBLLiBKLjwvYXV0aG9yPjxhdXRob3I+TG9y
ZGEsIEouPC9hdXRob3I+PGF1dGhvcj5Nb250YW5vLU1vY3RlenVtYSwgRy48L2F1dGhvcj48YXV0
aG9yPlRvcnJlcy1Nb3llLCBHLjwvYXV0aG9yPjwvYXV0aG9ycz48L2NvbnRyaWJ1dG9ycz48YXV0
aC1hZGRyZXNzPlVuaXYgQXV0b25vbWEgQmFqYSBDYWxpZm9ybmlhLCBFbnNlbmFkYSwgQmFqYSBD
YWxpZm9ybmlhLCBNZXhpY28mI3hEO1N0YW5mb3JkIFVuaXYsIEhvcGtpbnMgTWFyaW5lIFN0biwg
UGFjaWZpYyBHcm92ZSwgQ0EgOTM5NTAgVVNBJiN4RDtTdGFuZm9yZCBVbml2LCBTdGFuZm9yZCBD
dHIgT2NlYW4gU29sdXQsIFBhY2lmaWMgR3JvdmUsIENBIFVTQSYjeEQ7VW5pdiBHZW9yZ2lhLCBD
b2xsIEVuZ24sIEF0aGVucywgR0EgMzA2MDIgVVNBJiN4RDtVbml2IENhbGlmIFNhbnRhIENydXos
IFNhbnRhIENydXosIENBIDk1MDY0IFVTQSYjeEQ7Q29tdW5pZGFkICZhbXA7IEJpb2RpdmVyc2lk
YWQgQUMsIExhIFBheiwgTWV4aWNvJiN4RDtNb250ZXJleSBCYXkgQXF1YXJpdW0gUmVzIEluc3Qs
IE1vc3MgTGFuZGluZywgQ0EgVVNBJiN4RDtOT0FBLCBTb3V0aHdlc3QgRmlzaGVyaWVzIFNjaSBD
dHIsIFNhbiBEaWVnbywgQ0EgVVNBJiN4RDtVbml2IENhbGlmIFNhbnRhIEJhcmJhcmEsIE1hcmlu
ZSBTY2kgSW5zdCwgU2FudGEgQmFyYmFyYSwgQ0EgOTMxMDYgVVNBJiN4RDtTYW4gRGllZ28gU3Rh
dGUgVW5pdiwgU2FuIERpZWdvLCBDQSA5MjE4MiBVU0EmI3hEO1JlZWYgQ2hlY2sgQ2FsaWYsIE1h
cmluYSBEZWwgUmV5LCBDQSBVU0EmI3hEO1NhbiBKb3NlIFN0YXRlIFVuaXYsIE1vc3MgTGFuZGlu
ZyBNYXJpbmUgTGFicywgTW9zcyBMYW5kaW5nLCBDQSBVU0EmI3hEO1VuaXYgQWxhc2thLCBGYWly
YmFua3MsIEFLIDk5NzAxIFVTQSYjeEQ7VGlqdWFuYSBSaXZlciBOYXRsIEVzdHVhcmluZSBSZXMg
UmVzZXJ2ZSwgSW1wZXJpYWwgQmVhY2gsIENBIFVTQTwvYXV0aC1hZGRyZXNzPjx0aXRsZXM+PHRp
dGxlPkdlb2dyYXBoaWMgdmFyaWF0aW9uIGluIHJlc3BvbnNlcyBvZiBrZWxwIGZvcmVzdCBjb21t
dW5pdGllcyBvZiB0aGUgQ2FsaWZvcm5pYSBDdXJyZW50IHRvIHJlY2VudCBjbGltYXRpYyBjaGFu
Z2VzPC90aXRsZT48c2Vjb25kYXJ5LXRpdGxlPkdsb2JhbCBDaGFuZ2UgQmlvbG9neTwvc2Vjb25k
YXJ5LXRpdGxlPjxhbHQtdGl0bGU+R2xvYmFsIENoYW5nZSBCaW9sPC9hbHQtdGl0bGU+PC90aXRs
ZXM+PHBlcmlvZGljYWw+PGZ1bGwtdGl0bGU+R2xvYmFsIENoYW5nZSBCaW9sb2d5PC9mdWxsLXRp
dGxlPjxhYmJyLTE+R2xvYmFsIENoYW5nZSBCaW9sPC9hYmJyLTE+PC9wZXJpb2RpY2FsPjxhbHQt
cGVyaW9kaWNhbD48ZnVsbC10aXRsZT5HbG9iYWwgQ2hhbmdlIEJpb2xvZ3k8L2Z1bGwtdGl0bGU+
PGFiYnItMT5HbG9iYWwgQ2hhbmdlIEJpb2w8L2FiYnItMT48L2FsdC1wZXJpb2RpY2FsPjxwYWdl
cz42NDU3LTY0NzM8L3BhZ2VzPjx2b2x1bWU+MjY8L3ZvbHVtZT48bnVtYmVyPjExPC9udW1iZXI+
PGtleXdvcmRzPjxrZXl3b3JkPmJpb2dlb2dyYXBoaWMgcGF0dGVybnM8L2tleXdvcmQ+PGtleXdv
cmQ+Y2xpbWF0ZSBjaGFuZ2UgZWZmZWN0czwva2V5d29yZD48a2V5d29yZD5lY29zeXN0ZW0gZnVu
Y3Rpb25pbmc8L2tleXdvcmQ+PGtleXdvcmQ+ZW5zbzwva2V5d29yZD48a2V5d29yZD5mdW5jdGlv
bmFsIHJlc3BvbnNlczwva2V5d29yZD48a2V5d29yZD5rZWxwIGZvcmVzdCBjb21tdW5pdGllczwv
a2V5d29yZD48a2V5d29yZD5tYXJpbmUgaGVhdHdhdmVzPC9rZXl3b3JkPjxrZXl3b3JkPnNvdXRo
ZXJuLWNhbGlmb3JuaWE8L2tleXdvcmQ+PGtleXdvcmQ+b3JnYW5pYy1tYXR0ZXI8L2tleXdvcmQ+
PGtleXdvcmQ+c3BhdGlhbC1wYXR0ZXJuczwva2V5d29yZD48a2V5d29yZD5zZWEtdXJjaGluczwv
a2V5d29yZD48a2V5d29yZD5vY2Vhbjwva2V5d29yZD48a2V5d29yZD5pbXBhY3RzPC9rZXl3b3Jk
PjxrZXl3b3JkPm1hY3JvY3lzdGlzPC9rZXl3b3JkPjxrZXl3b3JkPm1hbmFnZW1lbnQ8L2tleXdv
cmQ+PGtleXdvcmQ+ZWNvc3lzdGVtPC9rZXl3b3JkPjxrZXl3b3JkPmZpc2g8L2tleXdvcmQ+PC9r
ZXl3b3Jkcz48ZGF0ZXM+PHllYXI+MjAyMDwveWVhcj48cHViLWRhdGVzPjxkYXRlPk5vdjwvZGF0
ZT48L3B1Yi1kYXRlcz48L2RhdGVzPjxpc2JuPjEzNTQtMTAxMzwvaXNibj48YWNjZXNzaW9uLW51
bT5XT1M6MDAwNTY3NDM2NDAwMDAxPC9hY2Nlc3Npb24tbnVtPjx1cmxzPjxyZWxhdGVkLXVybHM+
PHVybD4mbHQ7R28gdG8gSVNJJmd0OzovL1dPUzowMDA1Njc0MzY0MDAwMDE8L3VybD48L3JlbGF0
ZWQtdXJscz48L3VybHM+PGVsZWN0cm9uaWMtcmVzb3VyY2UtbnVtPjEwLjExMTEvZ2NiLjE1Mjcz
PC9lbGVjdHJvbmljLXJlc291cmNlLW51bT48bGFuZ3VhZ2U+RW5nbGlzaDwvbGFuZ3VhZ2U+PC9y
ZWNvcmQ+PC9DaXRlPjxDaXRlPjxBdXRob3I+Um9nZXJzLUJlbm5ldHQ8L0F1dGhvcj48WWVhcj4y
MDE5PC9ZZWFyPjxSZWNOdW0+ODQyNDwvUmVjTnVtPjxyZWNvcmQ+PHJlYy1udW1iZXI+ODQyNDwv
cmVjLW51bWJlcj48Zm9yZWlnbi1rZXlzPjxrZXkgYXBwPSJFTiIgZGItaWQ9InByeHJ6enZkeTB4
MnM0ZWUwMHFweHB0YWRzc3dhMDJyd3gwcCIgdGltZXN0YW1wPSIwIj44NDI0PC9rZXk+PC9mb3Jl
aWduLWtleXM+PHJlZi10eXBlIG5hbWU9IkpvdXJuYWwgQXJ0aWNsZSI+MTc8L3JlZi10eXBlPjxj
b250cmlidXRvcnM+PGF1dGhvcnM+PGF1dGhvcj5Sb2dlcnMtQmVubmV0dCwgTC48L2F1dGhvcj48
YXV0aG9yPkNhdHRvbiwgQy4gQS48L2F1dGhvcj48L2F1dGhvcnM+PC9jb250cmlidXRvcnM+PGF1
dGgtYWRkcmVzcz5Db2FzdGFsIE1hcmluZSBTY2llbmNlIEluc3RpdHV0ZSwgS2FyZW4gQy4gRHJh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OTIzLTAyNDcsIFVTQS4gcm9nZXJzYmVubmV0dEB1Y2RhdmlzLmVkdS4mI3hEO0NvYXN0YWwgTWFy
aW5lIFNjaWVuY2UgSW5zdGl0dXRlLCBLYXJlbiBDLiBEcmF5ZXIgV2lsZGxpZmUgSGVhbHRoIENl
bnRlciwgVW5pdmVyc2l0eSBvZiBDYWxpZm9ybmlhLCBEYXZpcywgYW5kIENhbGlmb3JuaWEgRGVw
YXJ0bWVudCBvZiBGaXNoIGFuZCBXaWxkbGlmZSwgQm9kZWdhIE1hcmluZSBMYWJvcmF0b3J5IDIw
OTkgV2VzdHNpZGUgUmQuLCBCb2RlZ2EgQmF5LCBDQSwgOTQ5MjMtMDI0NywgVVNBLjwvYXV0aC1h
ZGRyZXNzPjx0aXRsZXM+PHRpdGxlPk1hcmluZSBoZWF0IHdhdmUgYW5kIG11bHRpcGxlIHN0cmVz
c29ycyB0aXAgYnVsbCBrZWxwIGZvcmVzdCB0byBzZWEgdXJjaGluIGJhcnJlbnM8L3RpdGxlPjxz
ZWNvbmRhcnktdGl0bGU+U2NpIFJlcDwvc2Vjb25kYXJ5LXRpdGxlPjxhbHQtdGl0bGU+U2NpIFJl
cC1VazwvYWx0LXRpdGxlPjwvdGl0bGVzPjxwYWdlcz4xNTA1MDwvcGFnZXM+PHZvbHVtZT45PC92
b2x1bWU+PG51bWJlcj4xPC9udW1iZXI+PGVkaXRpb24+MjAxOS8xMC8yMzwvZWRpdGlvbj48ZGF0
ZXM+PHllYXI+MjAxOTwveWVhcj48cHViLWRhdGVzPjxkYXRlPk9jdCAyMTwvZGF0ZT48L3B1Yi1k
YXRlcz48L2RhdGVzPjxpc2JuPjIwNDUtMjMyMiAoRWxlY3Ryb25pYykmI3hEOzIwNDUtMjMyMiAo
TGlua2luZyk8L2lzYm4+PGFjY2Vzc2lvbi1udW0+MzE2MzYyODY8L2FjY2Vzc2lvbi1udW0+PHVy
bHM+PHJlbGF0ZWQtdXJscz48dXJsPmh0dHBzOi8vd3d3Lm5jYmkubmxtLm5paC5nb3YvcHVibWVk
LzMxNjM2Mjg2PC91cmw+PC9yZWxhdGVkLXVybHM+PC91cmxzPjxjdXN0b20yPlBNQzY4MDM2NjY8
L2N1c3RvbTI+PGVsZWN0cm9uaWMtcmVzb3VyY2UtbnVtPjEwLjEwMzgvczQxNTk4LTAxOS01MTEx
NC15PC9lbGVjdHJvbmljLXJlc291cmNlLW51bT48bGFuZ3VhZ2U+RW5nbGlzaDwvbGFuZ3VhZ2U+
PC9yZWNvcmQ+PC9DaXRlPjwvRW5kTm90ZT5=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PjxSZWNOdW0+OTA2NzwvUmVjTnVtPjxEaXNwbGF5VGV4dD4oUm9nZXJzLUJlbm5ldHQgYW5kIENh
dHRvbiAyMDE5LCBCZWFzLUx1bmEgZXQgYWwuIDIwMjApPC9EaXNwbGF5VGV4dD48cmVjb3JkPjxy
ZWMtbnVtYmVyPjkwNjc8L3JlYy1udW1iZXI+PGZvcmVpZ24ta2V5cz48a2V5IGFwcD0iRU4iIGRi
LWlkPSJwcnhyenp2ZHkweDJzNGVlMDBxcHhwdGFkc3N3YTAycnd4MHAiIHRpbWVzdGFtcD0iMTY0
NzM1ODk1NyI+OTA2Nzwva2V5PjwvZm9yZWlnbi1rZXlzPjxyZWYtdHlwZSBuYW1lPSJKb3VybmFs
IEFydGljbGUiPjE3PC9yZWYtdHlwZT48Y29udHJpYnV0b3JzPjxhdXRob3JzPjxhdXRob3I+QmVh
cy1MdW5hLCBSLjwvYXV0aG9yPjxhdXRob3I+TWljaGVsaSwgRi48L2F1dGhvcj48YXV0aG9yPldv
b2Rzb24sIEMuIEIuPC9hdXRob3I+PGF1dGhvcj5DYXJyLCBNLjwvYXV0aG9yPjxhdXRob3I+TWFs
b25lLCBELjwvYXV0aG9yPjxhdXRob3I+VG9ycmUsIEouPC9hdXRob3I+PGF1dGhvcj5Cb2NoLCBD
LjwvYXV0aG9yPjxhdXRob3I+Q2FzZWxsZSwgSi4gRS48L2F1dGhvcj48YXV0aG9yPkVkd2FyZHMs
IE0uPC9hdXRob3I+PGF1dGhvcj5GcmVpd2FsZCwgSi48L2F1dGhvcj48YXV0aG9yPkhhbWlsdG9u
LCBTLiBMLjwvYXV0aG9yPjxhdXRob3I+SGVybmFuZGV6LCBBLjwvYXV0aG9yPjxhdXRob3I+S29u
YXIsIEIuPC9hdXRob3I+PGF1dGhvcj5Lcm9la2VyLCBLLiBKLjwvYXV0aG9yPjxhdXRob3I+TG9y
ZGEsIEouPC9hdXRob3I+PGF1dGhvcj5Nb250YW5vLU1vY3RlenVtYSwgRy48L2F1dGhvcj48YXV0
aG9yPlRvcnJlcy1Nb3llLCBHLjwvYXV0aG9yPjwvYXV0aG9ycz48L2NvbnRyaWJ1dG9ycz48YXV0
aC1hZGRyZXNzPlVuaXYgQXV0b25vbWEgQmFqYSBDYWxpZm9ybmlhLCBFbnNlbmFkYSwgQmFqYSBD
YWxpZm9ybmlhLCBNZXhpY28mI3hEO1N0YW5mb3JkIFVuaXYsIEhvcGtpbnMgTWFyaW5lIFN0biwg
UGFjaWZpYyBHcm92ZSwgQ0EgOTM5NTAgVVNBJiN4RDtTdGFuZm9yZCBVbml2LCBTdGFuZm9yZCBD
dHIgT2NlYW4gU29sdXQsIFBhY2lmaWMgR3JvdmUsIENBIFVTQSYjeEQ7VW5pdiBHZW9yZ2lhLCBD
b2xsIEVuZ24sIEF0aGVucywgR0EgMzA2MDIgVVNBJiN4RDtVbml2IENhbGlmIFNhbnRhIENydXos
IFNhbnRhIENydXosIENBIDk1MDY0IFVTQSYjeEQ7Q29tdW5pZGFkICZhbXA7IEJpb2RpdmVyc2lk
YWQgQUMsIExhIFBheiwgTWV4aWNvJiN4RDtNb250ZXJleSBCYXkgQXF1YXJpdW0gUmVzIEluc3Qs
IE1vc3MgTGFuZGluZywgQ0EgVVNBJiN4RDtOT0FBLCBTb3V0aHdlc3QgRmlzaGVyaWVzIFNjaSBD
dHIsIFNhbiBEaWVnbywgQ0EgVVNBJiN4RDtVbml2IENhbGlmIFNhbnRhIEJhcmJhcmEsIE1hcmlu
ZSBTY2kgSW5zdCwgU2FudGEgQmFyYmFyYSwgQ0EgOTMxMDYgVVNBJiN4RDtTYW4gRGllZ28gU3Rh
dGUgVW5pdiwgU2FuIERpZWdvLCBDQSA5MjE4MiBVU0EmI3hEO1JlZWYgQ2hlY2sgQ2FsaWYsIE1h
cmluYSBEZWwgUmV5LCBDQSBVU0EmI3hEO1NhbiBKb3NlIFN0YXRlIFVuaXYsIE1vc3MgTGFuZGlu
ZyBNYXJpbmUgTGFicywgTW9zcyBMYW5kaW5nLCBDQSBVU0EmI3hEO1VuaXYgQWxhc2thLCBGYWly
YmFua3MsIEFLIDk5NzAxIFVTQSYjeEQ7VGlqdWFuYSBSaXZlciBOYXRsIEVzdHVhcmluZSBSZXMg
UmVzZXJ2ZSwgSW1wZXJpYWwgQmVhY2gsIENBIFVTQTwvYXV0aC1hZGRyZXNzPjx0aXRsZXM+PHRp
dGxlPkdlb2dyYXBoaWMgdmFyaWF0aW9uIGluIHJlc3BvbnNlcyBvZiBrZWxwIGZvcmVzdCBjb21t
dW5pdGllcyBvZiB0aGUgQ2FsaWZvcm5pYSBDdXJyZW50IHRvIHJlY2VudCBjbGltYXRpYyBjaGFu
Z2VzPC90aXRsZT48c2Vjb25kYXJ5LXRpdGxlPkdsb2JhbCBDaGFuZ2UgQmlvbG9neTwvc2Vjb25k
YXJ5LXRpdGxlPjxhbHQtdGl0bGU+R2xvYmFsIENoYW5nZSBCaW9sPC9hbHQtdGl0bGU+PC90aXRs
ZXM+PHBlcmlvZGljYWw+PGZ1bGwtdGl0bGU+R2xvYmFsIENoYW5nZSBCaW9sb2d5PC9mdWxsLXRp
dGxlPjxhYmJyLTE+R2xvYmFsIENoYW5nZSBCaW9sPC9hYmJyLTE+PC9wZXJpb2RpY2FsPjxhbHQt
cGVyaW9kaWNhbD48ZnVsbC10aXRsZT5HbG9iYWwgQ2hhbmdlIEJpb2xvZ3k8L2Z1bGwtdGl0bGU+
PGFiYnItMT5HbG9iYWwgQ2hhbmdlIEJpb2w8L2FiYnItMT48L2FsdC1wZXJpb2RpY2FsPjxwYWdl
cz42NDU3LTY0NzM8L3BhZ2VzPjx2b2x1bWU+MjY8L3ZvbHVtZT48bnVtYmVyPjExPC9udW1iZXI+
PGtleXdvcmRzPjxrZXl3b3JkPmJpb2dlb2dyYXBoaWMgcGF0dGVybnM8L2tleXdvcmQ+PGtleXdv
cmQ+Y2xpbWF0ZSBjaGFuZ2UgZWZmZWN0czwva2V5d29yZD48a2V5d29yZD5lY29zeXN0ZW0gZnVu
Y3Rpb25pbmc8L2tleXdvcmQ+PGtleXdvcmQ+ZW5zbzwva2V5d29yZD48a2V5d29yZD5mdW5jdGlv
bmFsIHJlc3BvbnNlczwva2V5d29yZD48a2V5d29yZD5rZWxwIGZvcmVzdCBjb21tdW5pdGllczwv
a2V5d29yZD48a2V5d29yZD5tYXJpbmUgaGVhdHdhdmVzPC9rZXl3b3JkPjxrZXl3b3JkPnNvdXRo
ZXJuLWNhbGlmb3JuaWE8L2tleXdvcmQ+PGtleXdvcmQ+b3JnYW5pYy1tYXR0ZXI8L2tleXdvcmQ+
PGtleXdvcmQ+c3BhdGlhbC1wYXR0ZXJuczwva2V5d29yZD48a2V5d29yZD5zZWEtdXJjaGluczwv
a2V5d29yZD48a2V5d29yZD5vY2Vhbjwva2V5d29yZD48a2V5d29yZD5pbXBhY3RzPC9rZXl3b3Jk
PjxrZXl3b3JkPm1hY3JvY3lzdGlzPC9rZXl3b3JkPjxrZXl3b3JkPm1hbmFnZW1lbnQ8L2tleXdv
cmQ+PGtleXdvcmQ+ZWNvc3lzdGVtPC9rZXl3b3JkPjxrZXl3b3JkPmZpc2g8L2tleXdvcmQ+PC9r
ZXl3b3Jkcz48ZGF0ZXM+PHllYXI+MjAyMDwveWVhcj48cHViLWRhdGVzPjxkYXRlPk5vdjwvZGF0
ZT48L3B1Yi1kYXRlcz48L2RhdGVzPjxpc2JuPjEzNTQtMTAxMzwvaXNibj48YWNjZXNzaW9uLW51
bT5XT1M6MDAwNTY3NDM2NDAwMDAxPC9hY2Nlc3Npb24tbnVtPjx1cmxzPjxyZWxhdGVkLXVybHM+
PHVybD4mbHQ7R28gdG8gSVNJJmd0OzovL1dPUzowMDA1Njc0MzY0MDAwMDE8L3VybD48L3JlbGF0
ZWQtdXJscz48L3VybHM+PGVsZWN0cm9uaWMtcmVzb3VyY2UtbnVtPjEwLjExMTEvZ2NiLjE1Mjcz
PC9lbGVjdHJvbmljLXJlc291cmNlLW51bT48bGFuZ3VhZ2U+RW5nbGlzaDwvbGFuZ3VhZ2U+PC9y
ZWNvcmQ+PC9DaXRlPjxDaXRlPjxBdXRob3I+Um9nZXJzLUJlbm5ldHQ8L0F1dGhvcj48WWVhcj4y
MDE5PC9ZZWFyPjxSZWNOdW0+ODQyNDwvUmVjTnVtPjxyZWNvcmQ+PHJlYy1udW1iZXI+ODQyNDwv
cmVjLW51bWJlcj48Zm9yZWlnbi1rZXlzPjxrZXkgYXBwPSJFTiIgZGItaWQ9InByeHJ6enZkeTB4
MnM0ZWUwMHFweHB0YWRzc3dhMDJyd3gwcCIgdGltZXN0YW1wPSIwIj44NDI0PC9rZXk+PC9mb3Jl
aWduLWtleXM+PHJlZi10eXBlIG5hbWU9IkpvdXJuYWwgQXJ0aWNsZSI+MTc8L3JlZi10eXBlPjxj
b250cmlidXRvcnM+PGF1dGhvcnM+PGF1dGhvcj5Sb2dlcnMtQmVubmV0dCwgTC48L2F1dGhvcj48
YXV0aG9yPkNhdHRvbiwgQy4gQS48L2F1dGhvcj48L2F1dGhvcnM+PC9jb250cmlidXRvcnM+PGF1
dGgtYWRkcmVzcz5Db2FzdGFsIE1hcmluZSBTY2llbmNlIEluc3RpdHV0ZSwgS2FyZW4gQy4gRHJh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OTIzLTAyNDcsIFVTQS4gcm9nZXJzYmVubmV0dEB1Y2RhdmlzLmVkdS4mI3hEO0NvYXN0YWwgTWFy
aW5lIFNjaWVuY2UgSW5zdGl0dXRlLCBLYXJlbiBDLiBEcmF5ZXIgV2lsZGxpZmUgSGVhbHRoIENl
bnRlciwgVW5pdmVyc2l0eSBvZiBDYWxpZm9ybmlhLCBEYXZpcywgYW5kIENhbGlmb3JuaWEgRGVw
YXJ0bWVudCBvZiBGaXNoIGFuZCBXaWxkbGlmZSwgQm9kZWdhIE1hcmluZSBMYWJvcmF0b3J5IDIw
OTkgV2VzdHNpZGUgUmQuLCBCb2RlZ2EgQmF5LCBDQSwgOTQ5MjMtMDI0NywgVVNBLjwvYXV0aC1h
ZGRyZXNzPjx0aXRsZXM+PHRpdGxlPk1hcmluZSBoZWF0IHdhdmUgYW5kIG11bHRpcGxlIHN0cmVz
c29ycyB0aXAgYnVsbCBrZWxwIGZvcmVzdCB0byBzZWEgdXJjaGluIGJhcnJlbnM8L3RpdGxlPjxz
ZWNvbmRhcnktdGl0bGU+U2NpIFJlcDwvc2Vjb25kYXJ5LXRpdGxlPjxhbHQtdGl0bGU+U2NpIFJl
cC1VazwvYWx0LXRpdGxlPjwvdGl0bGVzPjxwYWdlcz4xNTA1MDwvcGFnZXM+PHZvbHVtZT45PC92
b2x1bWU+PG51bWJlcj4xPC9udW1iZXI+PGVkaXRpb24+MjAxOS8xMC8yMzwvZWRpdGlvbj48ZGF0
ZXM+PHllYXI+MjAxOTwveWVhcj48cHViLWRhdGVzPjxkYXRlPk9jdCAyMTwvZGF0ZT48L3B1Yi1k
YXRlcz48L2RhdGVzPjxpc2JuPjIwNDUtMjMyMiAoRWxlY3Ryb25pYykmI3hEOzIwNDUtMjMyMiAo
TGlua2luZyk8L2lzYm4+PGFjY2Vzc2lvbi1udW0+MzE2MzYyODY8L2FjY2Vzc2lvbi1udW0+PHVy
bHM+PHJlbGF0ZWQtdXJscz48dXJsPmh0dHBzOi8vd3d3Lm5jYmkubmxtLm5paC5nb3YvcHVibWVk
LzMxNjM2Mjg2PC91cmw+PC9yZWxhdGVkLXVybHM+PC91cmxzPjxjdXN0b20yPlBNQzY4MDM2NjY8
L2N1c3RvbTI+PGVsZWN0cm9uaWMtcmVzb3VyY2UtbnVtPjEwLjEwMzgvczQxNTk4LTAxOS01MTEx
NC15PC9lbGVjdHJvbmljLXJlc291cmNlLW51bT48bGFuZ3VhZ2U+RW5nbGlzaDwvbGFuZ3VhZ2U+
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w:t>
      </w:r>
      <w:r w:rsidR="00735927">
        <w:fldChar w:fldCharType="end"/>
      </w:r>
      <w:r>
        <w:t xml:space="preserve">. However, we also found similarities between patterns in Washington and those observed elsewhere in the Northeast Pacific during this time period. Specifically, the composition of the juvenile rockfish community in </w:t>
      </w:r>
      <w:r>
        <w:lastRenderedPageBreak/>
        <w:t xml:space="preserve">Washington kelp forests showed clear year-to-year variation that was consistent with the idea that oceanographic forces influence larval stages of many species </w:t>
      </w:r>
      <w:r w:rsidR="00735927">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735927">
        <w:instrText xml:space="preserve"> ADDIN EN.CITE </w:instrText>
      </w:r>
      <w:r w:rsidR="00735927">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735927">
        <w:instrText xml:space="preserve"> ADDIN EN.CITE.DATA </w:instrText>
      </w:r>
      <w:r w:rsidR="00735927">
        <w:fldChar w:fldCharType="end"/>
      </w:r>
      <w:r w:rsidR="00735927">
        <w:fldChar w:fldCharType="separate"/>
      </w:r>
      <w:r w:rsidR="00735927">
        <w:rPr>
          <w:noProof/>
        </w:rPr>
        <w:t>(Schroeder et al. 2019, Field et al. 2021)</w:t>
      </w:r>
      <w:r w:rsidR="00735927">
        <w:fldChar w:fldCharType="end"/>
      </w:r>
      <w:r w:rsidR="00466117">
        <w:t xml:space="preserve"> </w:t>
      </w:r>
      <w:r w:rsidR="00E73183">
        <w:t>a</w:t>
      </w:r>
      <w:r>
        <w:t xml:space="preserve">nd that these offshore influences can be moderated by characteristics of nearshore habitats and kelp densities in particular </w:t>
      </w:r>
      <w:r w:rsidR="0073592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735927">
        <w:instrText xml:space="preserve"> ADDIN EN.CITE </w:instrText>
      </w:r>
      <w:r w:rsidR="0073592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(Schmitt and Holbrook 1990, Carr 1991, Markel and Shurin 2020)</w:t>
      </w:r>
      <w:r w:rsidR="00735927">
        <w:fldChar w:fldCharType="end"/>
      </w:r>
      <w:r>
        <w:t>. Filling in the gap in our knowledge along the Washington coast provide</w:t>
      </w:r>
      <w:r w:rsidR="00FC26FD">
        <w:t>s</w:t>
      </w:r>
      <w:r>
        <w:t xml:space="preserve"> a more complete picture for kelp </w:t>
      </w:r>
      <w:r w:rsidR="00FC26FD">
        <w:t xml:space="preserve">forest </w:t>
      </w:r>
      <w:r>
        <w:t>communities in the eastern Pacific and California Current ecosystem in particular, and suggests paths forward for conservation and management of these important habitats and the valuable fisheries species they contain.</w:t>
      </w:r>
    </w:p>
    <w:p w14:paraId="21F5B066" w14:textId="3F81FF91" w:rsidR="00471A3D" w:rsidRDefault="00EF0B3C" w:rsidP="0059317D">
      <w:r>
        <w:t xml:space="preserve">In our study, the assemblage structure of kelps, invertebrates, and fishes exhibited consistent differences among sites during the </w:t>
      </w:r>
      <w:r w:rsidR="00057F18">
        <w:t xml:space="preserve">2015-2021 </w:t>
      </w:r>
      <w:r>
        <w:t>period</w:t>
      </w:r>
      <w:r w:rsidR="000B76E4">
        <w:t>, and we did not see shift to urchin-dominated habitat</w:t>
      </w:r>
      <w:r>
        <w:t>. This pattern is initially surprising given the strong perturbation introduced by the 2014-2016 MHW</w:t>
      </w:r>
      <w:r w:rsidR="00A359DC">
        <w:t xml:space="preserve"> in other regions</w:t>
      </w:r>
      <w:r>
        <w:t>, which could have reverberated community-wide and led to a cascade of recovery dynamics</w:t>
      </w:r>
      <w:r w:rsidR="00241BEB">
        <w:t xml:space="preserve"> </w: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(Beas-Luna et al. 2020)</w:t>
      </w:r>
      <w:r w:rsidR="00735927">
        <w:fldChar w:fldCharType="end"/>
      </w:r>
      <w:r>
        <w:t xml:space="preserve">. </w:t>
      </w:r>
      <w:r w:rsidR="004828AC">
        <w:t xml:space="preserve">However, the 2014-2016 MHW was not the dominant SST </w:t>
      </w:r>
      <w:r w:rsidR="00A21D96">
        <w:t>feature</w:t>
      </w:r>
      <w:r w:rsidR="004828AC">
        <w:t xml:space="preserve"> in nearshore waters along the Washington coast. SST peaked in 2013 prior to the </w:t>
      </w:r>
      <w:r w:rsidR="003D5E2C">
        <w:t xml:space="preserve">2014-2016 </w:t>
      </w:r>
      <w:r w:rsidR="004828AC">
        <w:t>MHW</w:t>
      </w:r>
      <w:r w:rsidR="00A21D96">
        <w:t xml:space="preserve"> and</w:t>
      </w:r>
      <w:r w:rsidR="004828AC">
        <w:t xml:space="preserve"> </w:t>
      </w:r>
      <w:r w:rsidR="00A21D96">
        <w:t xml:space="preserve">was </w:t>
      </w:r>
      <w:r w:rsidR="004828AC">
        <w:t>coincident with a short-lived drop of about 50% canopy cover (compared to the previous decade) in 2013-2014.</w:t>
      </w:r>
      <w:r w:rsidR="00006FBC">
        <w:t xml:space="preserve"> </w:t>
      </w:r>
      <w:r w:rsidR="00A21D96">
        <w:t>The</w:t>
      </w:r>
      <w:r>
        <w:t xml:space="preserve"> </w:t>
      </w:r>
      <w:r w:rsidR="004828AC">
        <w:t>SST</w:t>
      </w:r>
      <w:r>
        <w:t xml:space="preserve"> extreme</w:t>
      </w:r>
      <w:r w:rsidR="00006FBC">
        <w:t>s</w:t>
      </w:r>
      <w:r>
        <w:t xml:space="preserve"> in Washington </w:t>
      </w:r>
      <w:r w:rsidR="0073592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735927">
        <w:instrText xml:space="preserve"> ADDIN EN.CITE.DATA </w:instrText>
      </w:r>
      <w:r w:rsidR="00735927">
        <w:fldChar w:fldCharType="end"/>
      </w:r>
      <w:r w:rsidR="00735927">
        <w:fldChar w:fldCharType="separate"/>
      </w:r>
      <w:r w:rsidR="00735927">
        <w:rPr>
          <w:noProof/>
        </w:rPr>
        <w:t>(and Oregon; Hamilton et al. 2020)</w:t>
      </w:r>
      <w:r w:rsidR="00735927">
        <w:fldChar w:fldCharType="end"/>
      </w:r>
      <w:r>
        <w:t xml:space="preserve"> </w:t>
      </w:r>
      <w:r w:rsidR="004828AC">
        <w:t>w</w:t>
      </w:r>
      <w:r w:rsidR="00006FBC">
        <w:t>ere</w:t>
      </w:r>
      <w:r w:rsidR="004828AC">
        <w:t xml:space="preserve"> lower than in </w:t>
      </w:r>
      <w:r>
        <w:t xml:space="preserve">than in </w:t>
      </w:r>
      <w:r w:rsidR="004828AC">
        <w:t xml:space="preserve">Northern </w:t>
      </w:r>
      <w:r>
        <w:t>California</w:t>
      </w:r>
      <w:r w:rsidR="00006FBC">
        <w:t>, which may explain persistence of kelp-dominated habitat Washington compared to the 90% loss in Northern California</w:t>
      </w:r>
      <w:r>
        <w:t xml:space="preserve">. At our sites, maximum monthly temperature reached 15.1 </w:t>
      </w:r>
      <w:r w:rsidR="00466117">
        <w:t>°</w:t>
      </w:r>
      <w:r>
        <w:t xml:space="preserve">C in 2013 and 14.5 </w:t>
      </w:r>
      <w:r w:rsidR="00466117">
        <w:t>°C in 2014—</w:t>
      </w:r>
      <w:r>
        <w:t>approximately</w:t>
      </w:r>
      <w:r w:rsidR="00466117">
        <w:t xml:space="preserve"> </w:t>
      </w:r>
      <w:r>
        <w:t xml:space="preserve">1.0 -1.5 </w:t>
      </w:r>
      <w:r w:rsidR="00466117">
        <w:t>°</w:t>
      </w:r>
      <w:r>
        <w:t>C lower than in Northern California but comparable to or slightly warmer than Oregon</w:t>
      </w:r>
      <w:r w:rsidR="00006FBC">
        <w:t xml:space="preserve"> </w:t>
      </w:r>
      <w:r w:rsidR="00735927">
        <w:lastRenderedPageBreak/>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EN.CITE.DATA </w:instrText>
      </w:r>
      <w:r w:rsidR="00735927">
        <w:fldChar w:fldCharType="end"/>
      </w:r>
      <w:r w:rsidR="00735927">
        <w:fldChar w:fldCharType="separate"/>
      </w:r>
      <w:r w:rsidR="00735927">
        <w:rPr>
          <w:noProof/>
        </w:rPr>
        <w:t>(Hamilton et al. 2020)</w:t>
      </w:r>
      <w:r w:rsidR="00735927">
        <w:fldChar w:fldCharType="end"/>
      </w:r>
      <w:r>
        <w:t xml:space="preserve">. </w:t>
      </w:r>
      <w:r w:rsidR="00640B60">
        <w:t>Thus</w:t>
      </w:r>
      <w:r w:rsidR="00006FBC">
        <w:t xml:space="preserve">, </w:t>
      </w:r>
      <w:r w:rsidR="00640B60">
        <w:t>al</w:t>
      </w:r>
      <w:r w:rsidR="00006FBC">
        <w:t>t</w:t>
      </w:r>
      <w:r w:rsidR="004828AC">
        <w:t xml:space="preserve">hough we might </w:t>
      </w:r>
      <w:r w:rsidR="00006FBC">
        <w:t xml:space="preserve">have </w:t>
      </w:r>
      <w:r w:rsidR="004828AC">
        <w:t>expect</w:t>
      </w:r>
      <w:r w:rsidR="00006FBC">
        <w:t>ed</w:t>
      </w:r>
      <w:r w:rsidR="004828AC">
        <w:t xml:space="preserve"> the communities associated with kelps–which are foundation species </w:t>
      </w:r>
      <w:r w:rsidR="00735927">
        <w:fldChar w:fldCharType="begin"/>
      </w:r>
      <w:r w:rsidR="00735927">
        <w:instrText xml:space="preserve"> ADDIN EN.CITE &lt;EndNote&gt;&lt;Cite&gt;&lt;Author&gt;Lamy&lt;/Author&gt;&lt;Year&gt;2020&lt;/Year&gt;&lt;RecNum&gt;8703&lt;/RecNum&gt;&lt;DisplayText&gt;(Lamy et al. 2020)&lt;/DisplayText&gt;&lt;record&gt;&lt;rec-number&gt;8703&lt;/rec-number&gt;&lt;foreign-keys&gt;&lt;key app="EN" db-id="prxrzzvdy0x2s4ee00qpxptadsswa02rwx0p" timestamp="1646943533"&gt;8703&lt;/key&gt;&lt;/foreign-keys&gt;&lt;ref-type name="Journal Article"&gt;17&lt;/ref-type&gt;&lt;contributors&gt;&lt;authors&gt;&lt;author&gt;Lamy, Thomas&lt;/author&gt;&lt;author&gt;Koenigs, Craig&lt;/author&gt;&lt;author&gt;Holbrook, Sally J.&lt;/author&gt;&lt;author&gt;Miller, Robert J.&lt;/author&gt;&lt;author&gt;Stier, Adrian C.&lt;/author&gt;&lt;author&gt;Reed, Daniel C.&lt;/author&gt;&lt;/authors&gt;&lt;/contributors&gt;&lt;titles&gt;&lt;title&gt;Foundation species promote community stability by increasing diversity in a giant kelp forest&lt;/title&gt;&lt;secondary-title&gt;Ecology&lt;/secondary-title&gt;&lt;/titles&gt;&lt;periodical&gt;&lt;full-title&gt;Ecology&lt;/full-title&gt;&lt;/periodical&gt;&lt;pages&gt;e02987&lt;/pages&gt;&lt;volume&gt;101&lt;/volume&gt;&lt;number&gt;5&lt;/number&gt;&lt;dates&gt;&lt;year&gt;2020&lt;/year&gt;&lt;/dates&gt;&lt;isbn&gt;0012-9658&lt;/isbn&gt;&lt;urls&gt;&lt;related-urls&gt;&lt;url&gt;https://esajournals.onlinelibrary.wiley.com/doi/abs/10.1002/ecy.2987&lt;/url&gt;&lt;/related-urls&gt;&lt;/urls&gt;&lt;electronic-resource-num&gt;https://doi.org/10.1002/ecy.2987&lt;/electronic-resource-num&gt;&lt;/record&gt;&lt;/Cite&gt;&lt;/EndNote&gt;</w:instrText>
      </w:r>
      <w:r w:rsidR="00735927">
        <w:fldChar w:fldCharType="separate"/>
      </w:r>
      <w:r w:rsidR="00735927">
        <w:rPr>
          <w:noProof/>
        </w:rPr>
        <w:t>(Lamy et al. 2020)</w:t>
      </w:r>
      <w:r w:rsidR="00735927">
        <w:fldChar w:fldCharType="end"/>
      </w:r>
      <w:r w:rsidR="004828AC">
        <w:t>–to track such perturbations, they did not</w:t>
      </w:r>
      <w:r w:rsidR="00A21D96">
        <w:t xml:space="preserve"> probably due to the relatively </w:t>
      </w:r>
      <w:r w:rsidR="003A4E83">
        <w:t>moderate</w:t>
      </w:r>
      <w:r w:rsidR="003A4E83">
        <w:t xml:space="preserve"> and </w:t>
      </w:r>
      <w:r w:rsidR="00A21D96">
        <w:t>short-term</w:t>
      </w:r>
      <w:r w:rsidR="003A4E83">
        <w:t xml:space="preserve"> </w:t>
      </w:r>
      <w:r w:rsidR="00A21D96">
        <w:t>decrease in kelp cover</w:t>
      </w:r>
      <w:r w:rsidR="00006FBC">
        <w:t xml:space="preserve"> at our sites</w:t>
      </w:r>
      <w:r w:rsidR="004828AC">
        <w:t>.</w:t>
      </w:r>
      <w:r>
        <w:t xml:space="preserve"> </w:t>
      </w:r>
    </w:p>
    <w:p w14:paraId="6893488B" w14:textId="12ECB9D0" w:rsidR="00A5249A" w:rsidRPr="00640B60" w:rsidRDefault="008D6D2E" w:rsidP="00893A3F">
      <w:pPr>
        <w:rPr>
          <w:color w:val="A6A6A6" w:themeColor="background1" w:themeShade="A6"/>
        </w:rPr>
      </w:pPr>
      <w:r>
        <w:t>W</w:t>
      </w:r>
      <w:r w:rsidR="00EF0B3C">
        <w:t>e did not detect large-scale spatial differences in community structure in Washington that would suggest that sea urchins drove kelp density trends through herbivory</w:t>
      </w:r>
      <w:r>
        <w:t xml:space="preserve">, supporting the </w:t>
      </w:r>
      <w:r w:rsidR="00640B60">
        <w:t xml:space="preserve">primary </w:t>
      </w:r>
      <w:r>
        <w:t>role of environmental drivers</w:t>
      </w:r>
      <w:r w:rsidR="00A5249A">
        <w:t xml:space="preserve"> in determining kelp abundance</w:t>
      </w:r>
      <w:r>
        <w:t xml:space="preserve"> </w:t>
      </w:r>
      <w:r w:rsidR="00640B60">
        <w:t xml:space="preserve">along the Washington coast </w:t>
      </w:r>
      <w:r w:rsidR="00735927">
        <w:fldChar w:fldCharType="begin"/>
      </w:r>
      <w:r w:rsidR="00735927">
        <w:instrText xml:space="preserve"> ADDIN EN.CITE &lt;EndNote&gt;&lt;Cite&gt;&lt;Author&gt;Pfister&lt;/Author&gt;&lt;Year&gt;2018&lt;/Year&gt;&lt;RecNum&gt;8408&lt;/RecNum&gt;&lt;DisplayText&gt;(Pfister et al. 2018)&lt;/DisplayText&gt;&lt;record&gt;&lt;rec-number&gt;8408&lt;/rec-number&gt;&lt;foreign-keys&gt;&lt;key app="EN" db-id="prxrzzvdy0x2s4ee00qpxptadsswa02rwx0p" timestamp="0"&gt;8408&lt;/key&gt;&lt;/foreign-keys&gt;&lt;ref-type name="Journal Article"&gt;17&lt;/ref-type&gt;&lt;contributors&gt;&lt;authors&gt;&lt;author&gt;Pfister, Catherine A.&lt;/author&gt;&lt;author&gt;Berry, Helen D.&lt;/author&gt;&lt;author&gt;Mumford, Thomas&lt;/author&gt;&lt;author&gt;Randall Hughes, A.&lt;/author&gt;&lt;/authors&gt;&lt;/contributors&gt;&lt;auth-address&gt;Univ Chicago, Dept Ecol &amp;amp; Evolut, Chicago, IL 60637 USA&amp;#xD;Washington State Dept Nat Resources, Olympia, WA USA&amp;#xD;Marine Agron LLC, Olympia, WA USA&lt;/auth-address&gt;&lt;titles&gt;&lt;title&gt;The dynamics of Kelp Forests in the Northeast Pacific Ocean and the relationship with environmental drivers&lt;/title&gt;&lt;secondary-title&gt;Journal of Ecology&lt;/secondary-title&gt;&lt;alt-title&gt;J Ecol&lt;/alt-title&gt;&lt;/titles&gt;&lt;pages&gt;1520-1533&lt;/pages&gt;&lt;volume&gt;106&lt;/volume&gt;&lt;number&gt;4&lt;/number&gt;&lt;section&gt;1520&lt;/section&gt;&lt;dates&gt;&lt;year&gt;2018&lt;/year&gt;&lt;pub-dates&gt;&lt;date&gt;Jul&lt;/date&gt;&lt;/pub-dates&gt;&lt;/dates&gt;&lt;isbn&gt;00220477&lt;/isbn&gt;&lt;accession-num&gt;WOS:000435444700016&lt;/accession-num&gt;&lt;urls&gt;&lt;related-urls&gt;&lt;url&gt;&amp;lt;Go to ISI&amp;gt;://WOS:000435444700016&lt;/url&gt;&lt;/related-urls&gt;&lt;/urls&gt;&lt;electronic-resource-num&gt;10.1111/1365-2745.12908&lt;/electronic-resource-num&gt;&lt;language&gt;English&lt;/language&gt;&lt;/record&gt;&lt;/Cite&gt;&lt;/EndNote&gt;</w:instrText>
      </w:r>
      <w:r w:rsidR="00735927">
        <w:fldChar w:fldCharType="separate"/>
      </w:r>
      <w:r w:rsidR="00735927">
        <w:rPr>
          <w:noProof/>
        </w:rPr>
        <w:t>(Pfister et al. 2018)</w:t>
      </w:r>
      <w:r w:rsidR="00735927">
        <w:fldChar w:fldCharType="end"/>
      </w:r>
      <w:r w:rsidR="00EF0B3C">
        <w:t xml:space="preserve">. </w:t>
      </w:r>
      <w:r>
        <w:t>U</w:t>
      </w:r>
      <w:r w:rsidR="00A5249A">
        <w:t xml:space="preserve">rchins were rare at most of our sites, likely due in part to otter predation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rsidR="0034083C">
        <w:t xml:space="preserve">, </w:t>
      </w:r>
      <w:r w:rsidR="00640B60">
        <w:t>and o</w:t>
      </w:r>
      <w:r>
        <w:t xml:space="preserve">verall density was lower than that associated a shift to urchin-dominated habitat in Northern California. </w:t>
      </w:r>
      <w:r w:rsidRPr="008D6D2E">
        <w:t>Prior to 2014, purple urchin densities in Northern California were 0.0 - 1.7 urchins m</w:t>
      </w:r>
      <w:r w:rsidRPr="008D6D2E">
        <w:rPr>
          <w:vertAlign w:val="superscript"/>
        </w:rPr>
        <w:t>-</w:t>
      </w:r>
      <w:r>
        <w:rPr>
          <w:vertAlign w:val="superscript"/>
        </w:rPr>
        <w:t>2</w:t>
      </w:r>
      <w:r w:rsidRPr="008D6D2E">
        <w:t>, spiking to 8.2 - 12.9 urchins m</w:t>
      </w:r>
      <w:r w:rsidRPr="008D6D2E">
        <w:rPr>
          <w:vertAlign w:val="superscript"/>
        </w:rPr>
        <w:t>-2</w:t>
      </w:r>
      <w:r w:rsidRPr="008D6D2E">
        <w:t xml:space="preserve"> in 2015 and 9.2 - 24.1 urchins m</w:t>
      </w:r>
      <w:r w:rsidRPr="008D6D2E">
        <w:rPr>
          <w:rFonts w:eastAsia="Gungsuh"/>
          <w:vertAlign w:val="superscript"/>
        </w:rPr>
        <w:t>−2</w:t>
      </w:r>
      <w:r w:rsidRPr="008D6D2E">
        <w:t xml:space="preserve"> by 2018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rsidRPr="008D6D2E">
        <w:t>. Across our sites in Washington, mean urchin densities increased from 0.012 m</w:t>
      </w:r>
      <w:r w:rsidRPr="008D6D2E">
        <w:rPr>
          <w:vertAlign w:val="superscript"/>
        </w:rPr>
        <w:t>-2</w:t>
      </w:r>
      <w:r w:rsidRPr="008D6D2E">
        <w:t xml:space="preserve"> in 2015 to 1.8 m</w:t>
      </w:r>
      <w:r w:rsidRPr="008D6D2E">
        <w:rPr>
          <w:vertAlign w:val="superscript"/>
        </w:rPr>
        <w:t>-2</w:t>
      </w:r>
      <w:r w:rsidRPr="008D6D2E">
        <w:t xml:space="preserve"> at their maximum in 2019</w:t>
      </w:r>
      <w:r>
        <w:t xml:space="preserve"> comparable to the period prior to the shift to urchin-dominated habitat in Northern California.</w:t>
      </w:r>
      <w:r w:rsidR="00893A3F">
        <w:t xml:space="preserve"> </w:t>
      </w:r>
      <w:r w:rsidR="00587703">
        <w:t>Moreover, the increase in urchin density on the Washington coast occurred well after the 2013-2014 drop in kelp density.</w:t>
      </w:r>
      <w:r w:rsidR="00577222">
        <w:t xml:space="preserve"> </w:t>
      </w:r>
      <w:bookmarkStart w:id="27" w:name="_GoBack"/>
      <w:bookmarkEnd w:id="27"/>
      <w:r w:rsidR="00893A3F" w:rsidRPr="00640B60">
        <w:rPr>
          <w:color w:val="A6A6A6" w:themeColor="background1" w:themeShade="A6"/>
        </w:rPr>
        <w:t xml:space="preserve"> </w:t>
      </w:r>
    </w:p>
    <w:p w14:paraId="3AABAB4F" w14:textId="7D728484" w:rsidR="008D6D2E" w:rsidRDefault="00893A3F" w:rsidP="00230D1E">
      <w:pPr>
        <w:rPr>
          <w:color w:val="7F7F7F" w:themeColor="text1" w:themeTint="80"/>
        </w:rPr>
      </w:pPr>
      <w:r>
        <w:t>A</w:t>
      </w:r>
      <w:r w:rsidR="008D6D2E">
        <w:t xml:space="preserve">t </w:t>
      </w:r>
      <w:proofErr w:type="spellStart"/>
      <w:r w:rsidR="008D6D2E">
        <w:t>Tatoosh</w:t>
      </w:r>
      <w:proofErr w:type="spellEnd"/>
      <w:r w:rsidR="008D6D2E">
        <w:t xml:space="preserve"> Island, </w:t>
      </w:r>
      <w:r w:rsidR="0034083C">
        <w:t xml:space="preserve">however, </w:t>
      </w:r>
      <w:r w:rsidR="003A4E83">
        <w:t xml:space="preserve">where </w:t>
      </w:r>
      <w:r w:rsidR="00643C4E">
        <w:t>there was a</w:t>
      </w:r>
      <w:r w:rsidR="003A4E83">
        <w:t xml:space="preserve"> substantial increase in purple urchins</w:t>
      </w:r>
      <w:r w:rsidR="003A4E83">
        <w:t xml:space="preserve"> (Fig.</w:t>
      </w:r>
      <w:r w:rsidR="00643C4E">
        <w:t xml:space="preserve"> </w:t>
      </w:r>
      <w:r w:rsidR="003A4E83">
        <w:t>S6)</w:t>
      </w:r>
      <w:r w:rsidR="003A4E83">
        <w:t xml:space="preserve">, </w:t>
      </w:r>
      <w:r w:rsidR="00643C4E">
        <w:t>we did see</w:t>
      </w:r>
      <w:r w:rsidR="00CA4F65">
        <w:t xml:space="preserve"> </w:t>
      </w:r>
      <w:r w:rsidR="008D6D2E">
        <w:t xml:space="preserve">a negative relationship between purple urchins and </w:t>
      </w:r>
      <w:proofErr w:type="spellStart"/>
      <w:r w:rsidR="008D6D2E">
        <w:rPr>
          <w:i/>
        </w:rPr>
        <w:t>Nereocystis</w:t>
      </w:r>
      <w:proofErr w:type="spellEnd"/>
      <w:r w:rsidR="008D6D2E">
        <w:t xml:space="preserve"> at the </w:t>
      </w:r>
      <w:r w:rsidR="00CA4F65">
        <w:t>transect-level</w:t>
      </w:r>
      <w:r w:rsidR="008D6D2E">
        <w:t xml:space="preserve"> that does</w:t>
      </w:r>
      <w:r w:rsidR="00CA4F65">
        <w:t xml:space="preserve"> suggest patchy, l</w:t>
      </w:r>
      <w:r w:rsidR="00B03655">
        <w:t>ocal top-down herbivory impacts</w:t>
      </w:r>
      <w:r w:rsidR="0034083C">
        <w:t>. Thes</w:t>
      </w:r>
      <w:r w:rsidR="00B03655">
        <w:t>e impacts</w:t>
      </w:r>
      <w:r w:rsidR="00CA4F65">
        <w:t xml:space="preserve"> may </w:t>
      </w:r>
      <w:r w:rsidR="003F6B2F">
        <w:t>have been</w:t>
      </w:r>
      <w:r w:rsidR="00CA4F65">
        <w:t xml:space="preserve"> </w:t>
      </w:r>
      <w:r w:rsidR="003F6B2F">
        <w:t xml:space="preserve">mediated by </w:t>
      </w:r>
      <w:r w:rsidR="00CA4F65">
        <w:t xml:space="preserve">habitat </w:t>
      </w:r>
      <w:r w:rsidR="003F6B2F">
        <w:t>leading to the transect-level variability</w:t>
      </w:r>
      <w:r w:rsidR="0034083C">
        <w:t xml:space="preserve"> </w:t>
      </w:r>
      <w:r w:rsidR="00735927">
        <w:fldChar w:fldCharType="begin"/>
      </w:r>
      <w:r w:rsidR="00735927">
        <w:instrText xml:space="preserve"> ADDIN EN.CITE &lt;EndNote&gt;&lt;Cite&gt;&lt;Author&gt;Randell&lt;/Author&gt;&lt;Year&gt;2022&lt;/Year&gt;&lt;RecNum&gt;8683&lt;/RecNum&gt;&lt;DisplayText&gt;(Randell et al. 2022)&lt;/DisplayText&gt;&lt;record&gt;&lt;rec-number&gt;8683&lt;/rec-number&gt;&lt;foreign-keys&gt;&lt;key app="EN" db-id="prxrzzvdy0x2s4ee00qpxptadsswa02rwx0p" timestamp="0"&gt;8683&lt;/key&gt;&lt;/foreign-keys&gt;&lt;ref-type name="Journal Article"&gt;17&lt;/ref-type&gt;&lt;contributors&gt;&lt;authors&gt;&lt;author&gt;Randell, Zachary&lt;/author&gt;&lt;author&gt;Kenner, Michael&lt;/author&gt;&lt;author&gt;Tomoleoni, Joseph&lt;/author&gt;&lt;author&gt;Yee, Julie&lt;/author&gt;&lt;author&gt;Novak, Mark&lt;/author&gt;&lt;/authors&gt;&lt;/contributors&gt;&lt;titles&gt;&lt;title&gt;Kelp-forest dynamics controlled by substrate complexity&lt;/title&gt;&lt;secondary-title&gt;Proceedings of the National Academy of Sciences&lt;/secondary-title&gt;&lt;/titles&gt;&lt;periodical&gt;&lt;full-title&gt;Proceedings of the National Academy of Sciences&lt;/full-title&gt;&lt;/periodical&gt;&lt;pages&gt;e2103483119&lt;/pages&gt;&lt;volume&gt;119&lt;/volume&gt;&lt;dates&gt;&lt;year&gt;2022&lt;/year&gt;&lt;pub-dates&gt;&lt;date&gt;02/22&lt;/date&gt;&lt;/pub-dates&gt;&lt;/dates&gt;&lt;urls&gt;&lt;/urls&gt;&lt;electronic-resource-num&gt;10.1073/pnas.2103483119&lt;/electronic-resource-num&gt;&lt;/record&gt;&lt;/Cite&gt;&lt;/EndNote&gt;</w:instrText>
      </w:r>
      <w:r w:rsidR="00735927">
        <w:fldChar w:fldCharType="separate"/>
      </w:r>
      <w:r w:rsidR="00735927">
        <w:rPr>
          <w:noProof/>
        </w:rPr>
        <w:t>(Randell et al. 2022)</w:t>
      </w:r>
      <w:r w:rsidR="00735927">
        <w:fldChar w:fldCharType="end"/>
      </w:r>
      <w:r w:rsidR="00CA4F65">
        <w:t xml:space="preserve">. </w:t>
      </w:r>
      <w:r w:rsidR="002B7487">
        <w:t xml:space="preserve">Diver observations suggest that </w:t>
      </w:r>
      <w:r w:rsidR="0034083C">
        <w:t>shallower</w:t>
      </w:r>
      <w:r w:rsidR="00F1166A">
        <w:t xml:space="preserve"> </w:t>
      </w:r>
      <w:r w:rsidR="002B7487">
        <w:t>areas with ridges</w:t>
      </w:r>
      <w:r w:rsidR="00135413">
        <w:t xml:space="preserve"> and more complex habitat</w:t>
      </w:r>
      <w:r w:rsidR="002B7487">
        <w:t xml:space="preserve"> contained fewer urchins and more kelp</w:t>
      </w:r>
      <w:r w:rsidR="00F1166A">
        <w:t xml:space="preserve"> </w:t>
      </w:r>
      <w:r w:rsidR="00F1166A">
        <w:lastRenderedPageBreak/>
        <w:t>(consistent with the depth distribution of both taxa)</w:t>
      </w:r>
      <w:r w:rsidR="002B7487">
        <w:t>, while other more bowl-like and flatter areas contained large numbers</w:t>
      </w:r>
      <w:r w:rsidR="002B7487" w:rsidRPr="00135413">
        <w:rPr>
          <w:color w:val="000000" w:themeColor="text1"/>
        </w:rPr>
        <w:t xml:space="preserve"> of urchins and less </w:t>
      </w:r>
      <w:proofErr w:type="spellStart"/>
      <w:r w:rsidR="002B7487" w:rsidRPr="00135413">
        <w:rPr>
          <w:i/>
          <w:color w:val="000000" w:themeColor="text1"/>
        </w:rPr>
        <w:t>Nereocystis</w:t>
      </w:r>
      <w:proofErr w:type="spellEnd"/>
      <w:r w:rsidR="002B7487" w:rsidRPr="00135413">
        <w:rPr>
          <w:i/>
          <w:color w:val="000000" w:themeColor="text1"/>
        </w:rPr>
        <w:t>.</w:t>
      </w:r>
      <w:r w:rsidR="00230D1E" w:rsidRPr="00135413">
        <w:rPr>
          <w:color w:val="000000" w:themeColor="text1"/>
        </w:rPr>
        <w:t xml:space="preserve"> </w:t>
      </w:r>
      <w:r w:rsidR="0034083C" w:rsidRPr="00135413">
        <w:rPr>
          <w:color w:val="000000" w:themeColor="text1"/>
        </w:rPr>
        <w:t xml:space="preserve">The more complex habitat in the shallower areas of the </w:t>
      </w:r>
      <w:proofErr w:type="spellStart"/>
      <w:r w:rsidR="0034083C" w:rsidRPr="00135413">
        <w:rPr>
          <w:color w:val="000000" w:themeColor="text1"/>
        </w:rPr>
        <w:t>Tatoosh</w:t>
      </w:r>
      <w:proofErr w:type="spellEnd"/>
      <w:r w:rsidR="0034083C" w:rsidRPr="00135413">
        <w:rPr>
          <w:color w:val="000000" w:themeColor="text1"/>
        </w:rPr>
        <w:t xml:space="preserve"> site may have retained drift kelp and allowed urchins to feed </w:t>
      </w:r>
      <w:r w:rsidR="00135413">
        <w:rPr>
          <w:color w:val="000000" w:themeColor="text1"/>
        </w:rPr>
        <w:t xml:space="preserve">as </w:t>
      </w:r>
      <w:r w:rsidR="0034083C" w:rsidRPr="00135413">
        <w:rPr>
          <w:color w:val="000000" w:themeColor="text1"/>
        </w:rPr>
        <w:t xml:space="preserve">passive </w:t>
      </w:r>
      <w:proofErr w:type="spellStart"/>
      <w:r w:rsidR="00135413">
        <w:rPr>
          <w:color w:val="000000" w:themeColor="text1"/>
        </w:rPr>
        <w:t>detritivores</w:t>
      </w:r>
      <w:proofErr w:type="spellEnd"/>
      <w:r w:rsidR="0034083C" w:rsidRPr="00135413">
        <w:rPr>
          <w:color w:val="000000" w:themeColor="text1"/>
        </w:rPr>
        <w:t xml:space="preserve"> </w:t>
      </w:r>
      <w:r w:rsidR="00735927">
        <w:rPr>
          <w:color w:val="000000" w:themeColor="text1"/>
        </w:rPr>
        <w:fldChar w:fldCharType="begin">
          <w:fldData xml:space="preserve">PEVuZE5vdGU+PENpdGU+PEF1dGhvcj5QZWFyc2U8L0F1dGhvcj48WWVhcj4yMDA2PC9ZZWFyPjxS
ZWNOdW0+OTExNzwvUmVjTnVtPjxEaXNwbGF5VGV4dD4oUGVhcnNlIDIwMDYsIEtyaWVnaXNjaCBl
dCBhbC4gMjAxOSk8L0Rpc3BsYXlUZXh0PjxyZWNvcmQ+PHJlYy1udW1iZXI+OTExNzwvcmVjLW51
bWJlcj48Zm9yZWlnbi1rZXlzPjxrZXkgYXBwPSJFTiIgZGItaWQ9InByeHJ6enZkeTB4MnM0ZWUw
MHFweHB0YWRzc3dhMDJyd3gwcCIgdGltZXN0YW1wPSIxNjQ3OTgzNjA3Ij45MTE3PC9rZXk+PC9m
b3JlaWduLWtleXM+PHJlZi10eXBlIG5hbWU9IkpvdXJuYWwgQXJ0aWNsZSI+MTc8L3JlZi10eXBl
Pjxjb250cmlidXRvcnM+PGF1dGhvcnM+PGF1dGhvcj5QZWFyc2UsIEouIFMuPC9hdXRob3I+PC9h
dXRob3JzPjwvY29udHJpYnV0b3JzPjxhdXRoLWFkZHJlc3M+VW5pdiBDYWxpZiBTYW50YSBDcnV6
LCBMb25nIE1hcmluZSBMYWIsIFNhbnRhIENydXosIENBIDk1MDYwIFVTQTwvYXV0aC1hZGRyZXNz
Pjx0aXRsZXM+PHRpdGxlPlBlcnNwZWN0aXZlIC0gRWNvbG9naWNhbCByb2xlIG9mIHB1cnBsZSBz
ZWEgdXJjaGluczwvdGl0bGU+PHNlY29uZGFyeS10aXRsZT5TY2llbmNlPC9zZWNvbmRhcnktdGl0
bGU+PGFsdC10aXRsZT5TY2llbmNlPC9hbHQtdGl0bGU+PC90aXRsZXM+PHBlcmlvZGljYWw+PGZ1
bGwtdGl0bGU+U2NpZW5jZTwvZnVsbC10aXRsZT48L3BlcmlvZGljYWw+PGFsdC1wZXJpb2RpY2Fs
PjxmdWxsLXRpdGxlPlNjaWVuY2U8L2Z1bGwtdGl0bGU+PC9hbHQtcGVyaW9kaWNhbD48cGFnZXM+
OTQwLTk0MTwvcGFnZXM+PHZvbHVtZT4zMTQ8L3ZvbHVtZT48bnVtYmVyPjU4MDE8L251bWJlcj48
a2V5d29yZHM+PGtleXdvcmQ+Y2FsaWZvcm5pYSBrZWxwIGZvcmVzdDwva2V5d29yZD48a2V5d29y
ZD5zdHJvbmd5bG9jZW50cm90dXMtZnJhbmNpc2NhbnVzPC9rZXl3b3JkPjxrZXl3b3JkPmNvbW11
bml0eTwva2V5d29yZD48a2V5d29yZD5yZWNydWl0bWVudDwva2V5d29yZD48a2V5d29yZD5nZW5l
cmFsaXR5PC9rZXl3b3JkPjxrZXl3b3JkPnBhdHRlcm5zPC9rZXl3b3JkPjxrZXl3b3JkPnBhY2lm
aWM8L2tleXdvcmQ+PGtleXdvcmQ+bGl2ZTwva2V5d29yZD48a2V5d29yZD5yZWQ8L2tleXdvcmQ+
PC9rZXl3b3Jkcz48ZGF0ZXM+PHllYXI+MjAwNjwveWVhcj48cHViLWRhdGVzPjxkYXRlPk5vdiAx
MDwvZGF0ZT48L3B1Yi1kYXRlcz48L2RhdGVzPjxpc2JuPjAwMzYtODA3NTwvaXNibj48YWNjZXNz
aW9uLW51bT5XT1M6MDAwMjQxODk2MDAwMDM4PC9hY2Nlc3Npb24tbnVtPjx1cmxzPjxyZWxhdGVk
LXVybHM+PHVybD4mbHQ7R28gdG8gSVNJJmd0OzovL1dPUzowMDAyNDE4OTYwMDAwMzg8L3VybD48
L3JlbGF0ZWQtdXJscz48L3VybHM+PGVsZWN0cm9uaWMtcmVzb3VyY2UtbnVtPjEwLjExMjYvc2Np
ZW5jZS4xMTMxODg4PC9lbGVjdHJvbmljLXJlc291cmNlLW51bT48bGFuZ3VhZ2U+RW5nbGlzaDwv
bGFuZ3VhZ2U+PC9yZWNvcmQ+PC9DaXRlPjxDaXRlPjxBdXRob3I+S3JpZWdpc2NoPC9BdXRob3I+
PFllYXI+MjAxOTwvWWVhcj48UmVjTnVtPjg0MTA8L1JlY051bT48cmVjb3JkPjxyZWMtbnVtYmVy
Pjg0MTA8L3JlYy1udW1iZXI+PGZvcmVpZ24ta2V5cz48a2V5IGFwcD0iRU4iIGRiLWlkPSJwcnhy
enp2ZHkweDJzNGVlMDBxcHhwdGFkc3N3YTAycnd4MHAiIHRpbWVzdGFtcD0iMCI+ODQxMDwva2V5
PjwvZm9yZWlnbi1rZXlzPjxyZWYtdHlwZSBuYW1lPSJKb3VybmFsIEFydGljbGUiPjE3PC9yZWYt
dHlwZT48Y29udHJpYnV0b3JzPjxhdXRob3JzPjxhdXRob3I+S3JpZWdpc2NoLCBOLjwvYXV0aG9y
PjxhdXRob3I+UmVldmVzLCBTLiBFLjwvYXV0aG9yPjxhdXRob3I+Rmx1a2VzLCBFLiBCLjwvYXV0
aG9yPjxhdXRob3I+Sm9obnNvbiwgQy4gUi48L2F1dGhvcj48YXV0aG9yPkxpbmcsIFMuIEQuPC9h
dXRob3I+PC9hdXRob3JzPjwvY29udHJpYnV0b3JzPjxhdXRoLWFkZHJlc3M+SW5zdGl0dXRlIGZv
ciBNYXJpbmUgYW5kIEFudGFyY3RpYyBTdHVkaWVzLCBVbml2ZXJzaXR5IG9mIFRhc21hbmlhLCAy
MCBDYXN0cmF5IEVzcGxhbmFkZSwgQmF0dGVyeSBQb2ludCwgVEFTLCA3MDA0LCBBdXN0cmFsaWEu
JiN4RDtJbnN0aXR1dGUgZm9yIE1hcmluZSBhbmQgQW50YXJjdGljIFN0dWRpZXMsIFVuaXZlcnNp
dHkgb2YgVGFzbWFuaWEsIDIwIENhc3RyYXkgRXNwbGFuYWRlLCBCYXR0ZXJ5IFBvaW50LCBUQVMs
IDcwMDQsIEF1c3RyYWxpYS4gU2NvdHQuTGluZ0B1dGFzLmVkdS5hdS48L2F1dGgtYWRkcmVzcz48
dGl0bGVzPjx0aXRsZT5EcmlmdC1rZWxwIHN1cHByZXNzZXMgZm9yYWdpbmcgbW92ZW1lbnQgb2Yg
b3ZlcmdyYXppbmcgc2VhIHVyY2hpbnM8L3RpdGxlPjxzZWNvbmRhcnktdGl0bGU+T2Vjb2xvZ2lh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cmlvZGljYWw+PHBhZ2VzPjY2NS02Nzc8L3BhZ2VzPjx2b2x1bWU+MTkwPC92b2x1bWU+PG51bWJl
cj4zPC9udW1iZXI+PGVkaXRpb24+MjAxOS8wNi8zMDwvZWRpdGlvbj48ZGF0ZXM+PHllYXI+MjAx
OTwveWVhcj48cHViLWRhdGVzPjxkYXRlPkp1bDwvZGF0ZT48L3B1Yi1kYXRlcz48L2RhdGVzPjxp
c2JuPjE0MzItMTkzOSAoRWxlY3Ryb25pYykmI3hEOzAwMjktODU0OSAoTGlua2luZyk8L2lzYm4+
PGFjY2Vzc2lvbi1udW0+MzEyNTAxODg8L2FjY2Vzc2lvbi1udW0+PHVybHM+PHJlbGF0ZWQtdXJs
cz48dXJsPmh0dHBzOi8vd3d3Lm5jYmkubmxtLm5paC5nb3YvcHVibWVkLzMxMjUwMTg4PC91cmw+
PC9yZWxhdGVkLXVybHM+PC91cmxzPjxlbGVjdHJvbmljLXJlc291cmNlLW51bT4xMC4xMDA3L3Mw
MDQ0Mi0wMTktMDQ0NDUtNjwvZWxlY3Ryb25pYy1yZXNvdXJjZS1udW0+PGxhbmd1YWdlPkVuZ2xp
c2g8L2xhbmd1YWdlPjwvcmVjb3JkPjwvQ2l0ZT48L0VuZE5vdGU+AG==
</w:fldData>
        </w:fldChar>
      </w:r>
      <w:r w:rsidR="00735927">
        <w:rPr>
          <w:color w:val="000000" w:themeColor="text1"/>
        </w:rPr>
        <w:instrText xml:space="preserve"> ADDIN EN.CITE </w:instrText>
      </w:r>
      <w:r w:rsidR="00735927">
        <w:rPr>
          <w:color w:val="000000" w:themeColor="text1"/>
        </w:rPr>
        <w:fldChar w:fldCharType="begin">
          <w:fldData xml:space="preserve">PEVuZE5vdGU+PENpdGU+PEF1dGhvcj5QZWFyc2U8L0F1dGhvcj48WWVhcj4yMDA2PC9ZZWFyPjxS
ZWNOdW0+OTExNzwvUmVjTnVtPjxEaXNwbGF5VGV4dD4oUGVhcnNlIDIwMDYsIEtyaWVnaXNjaCBl
dCBhbC4gMjAxOSk8L0Rpc3BsYXlUZXh0PjxyZWNvcmQ+PHJlYy1udW1iZXI+OTExNzwvcmVjLW51
bWJlcj48Zm9yZWlnbi1rZXlzPjxrZXkgYXBwPSJFTiIgZGItaWQ9InByeHJ6enZkeTB4MnM0ZWUw
MHFweHB0YWRzc3dhMDJyd3gwcCIgdGltZXN0YW1wPSIxNjQ3OTgzNjA3Ij45MTE3PC9rZXk+PC9m
b3JlaWduLWtleXM+PHJlZi10eXBlIG5hbWU9IkpvdXJuYWwgQXJ0aWNsZSI+MTc8L3JlZi10eXBl
Pjxjb250cmlidXRvcnM+PGF1dGhvcnM+PGF1dGhvcj5QZWFyc2UsIEouIFMuPC9hdXRob3I+PC9h
dXRob3JzPjwvY29udHJpYnV0b3JzPjxhdXRoLWFkZHJlc3M+VW5pdiBDYWxpZiBTYW50YSBDcnV6
LCBMb25nIE1hcmluZSBMYWIsIFNhbnRhIENydXosIENBIDk1MDYwIFVTQTwvYXV0aC1hZGRyZXNz
Pjx0aXRsZXM+PHRpdGxlPlBlcnNwZWN0aXZlIC0gRWNvbG9naWNhbCByb2xlIG9mIHB1cnBsZSBz
ZWEgdXJjaGluczwvdGl0bGU+PHNlY29uZGFyeS10aXRsZT5TY2llbmNlPC9zZWNvbmRhcnktdGl0
bGU+PGFsdC10aXRsZT5TY2llbmNlPC9hbHQtdGl0bGU+PC90aXRsZXM+PHBlcmlvZGljYWw+PGZ1
bGwtdGl0bGU+U2NpZW5jZTwvZnVsbC10aXRsZT48L3BlcmlvZGljYWw+PGFsdC1wZXJpb2RpY2Fs
PjxmdWxsLXRpdGxlPlNjaWVuY2U8L2Z1bGwtdGl0bGU+PC9hbHQtcGVyaW9kaWNhbD48cGFnZXM+
OTQwLTk0MTwvcGFnZXM+PHZvbHVtZT4zMTQ8L3ZvbHVtZT48bnVtYmVyPjU4MDE8L251bWJlcj48
a2V5d29yZHM+PGtleXdvcmQ+Y2FsaWZvcm5pYSBrZWxwIGZvcmVzdDwva2V5d29yZD48a2V5d29y
ZD5zdHJvbmd5bG9jZW50cm90dXMtZnJhbmNpc2NhbnVzPC9rZXl3b3JkPjxrZXl3b3JkPmNvbW11
bml0eTwva2V5d29yZD48a2V5d29yZD5yZWNydWl0bWVudDwva2V5d29yZD48a2V5d29yZD5nZW5l
cmFsaXR5PC9rZXl3b3JkPjxrZXl3b3JkPnBhdHRlcm5zPC9rZXl3b3JkPjxrZXl3b3JkPnBhY2lm
aWM8L2tleXdvcmQ+PGtleXdvcmQ+bGl2ZTwva2V5d29yZD48a2V5d29yZD5yZWQ8L2tleXdvcmQ+
PC9rZXl3b3Jkcz48ZGF0ZXM+PHllYXI+MjAwNjwveWVhcj48cHViLWRhdGVzPjxkYXRlPk5vdiAx
MDwvZGF0ZT48L3B1Yi1kYXRlcz48L2RhdGVzPjxpc2JuPjAwMzYtODA3NTwvaXNibj48YWNjZXNz
aW9uLW51bT5XT1M6MDAwMjQxODk2MDAwMDM4PC9hY2Nlc3Npb24tbnVtPjx1cmxzPjxyZWxhdGVk
LXVybHM+PHVybD4mbHQ7R28gdG8gSVNJJmd0OzovL1dPUzowMDAyNDE4OTYwMDAwMzg8L3VybD48
L3JlbGF0ZWQtdXJscz48L3VybHM+PGVsZWN0cm9uaWMtcmVzb3VyY2UtbnVtPjEwLjExMjYvc2Np
ZW5jZS4xMTMxODg4PC9lbGVjdHJvbmljLXJlc291cmNlLW51bT48bGFuZ3VhZ2U+RW5nbGlzaDwv
bGFuZ3VhZ2U+PC9yZWNvcmQ+PC9DaXRlPjxDaXRlPjxBdXRob3I+S3JpZWdpc2NoPC9BdXRob3I+
PFllYXI+MjAxOTwvWWVhcj48UmVjTnVtPjg0MTA8L1JlY051bT48cmVjb3JkPjxyZWMtbnVtYmVy
Pjg0MTA8L3JlYy1udW1iZXI+PGZvcmVpZ24ta2V5cz48a2V5IGFwcD0iRU4iIGRiLWlkPSJwcnhy
enp2ZHkweDJzNGVlMDBxcHhwdGFkc3N3YTAycnd4MHAiIHRpbWVzdGFtcD0iMCI+ODQxMDwva2V5
PjwvZm9yZWlnbi1rZXlzPjxyZWYtdHlwZSBuYW1lPSJKb3VybmFsIEFydGljbGUiPjE3PC9yZWYt
dHlwZT48Y29udHJpYnV0b3JzPjxhdXRob3JzPjxhdXRob3I+S3JpZWdpc2NoLCBOLjwvYXV0aG9y
PjxhdXRob3I+UmVldmVzLCBTLiBFLjwvYXV0aG9yPjxhdXRob3I+Rmx1a2VzLCBFLiBCLjwvYXV0
aG9yPjxhdXRob3I+Sm9obnNvbiwgQy4gUi48L2F1dGhvcj48YXV0aG9yPkxpbmcsIFMuIEQuPC9h
dXRob3I+PC9hdXRob3JzPjwvY29udHJpYnV0b3JzPjxhdXRoLWFkZHJlc3M+SW5zdGl0dXRlIGZv
ciBNYXJpbmUgYW5kIEFudGFyY3RpYyBTdHVkaWVzLCBVbml2ZXJzaXR5IG9mIFRhc21hbmlhLCAy
MCBDYXN0cmF5IEVzcGxhbmFkZSwgQmF0dGVyeSBQb2ludCwgVEFTLCA3MDA0LCBBdXN0cmFsaWEu
JiN4RDtJbnN0aXR1dGUgZm9yIE1hcmluZSBhbmQgQW50YXJjdGljIFN0dWRpZXMsIFVuaXZlcnNp
dHkgb2YgVGFzbWFuaWEsIDIwIENhc3RyYXkgRXNwbGFuYWRlLCBCYXR0ZXJ5IFBvaW50LCBUQVMs
IDcwMDQsIEF1c3RyYWxpYS4gU2NvdHQuTGluZ0B1dGFzLmVkdS5hdS48L2F1dGgtYWRkcmVzcz48
dGl0bGVzPjx0aXRsZT5EcmlmdC1rZWxwIHN1cHByZXNzZXMgZm9yYWdpbmcgbW92ZW1lbnQgb2Yg
b3ZlcmdyYXppbmcgc2VhIHVyY2hpbnM8L3RpdGxlPjxzZWNvbmRhcnktdGl0bGU+T2Vjb2xvZ2lh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cmlvZGljYWw+PHBhZ2VzPjY2NS02Nzc8L3BhZ2VzPjx2b2x1bWU+MTkwPC92b2x1bWU+PG51bWJl
cj4zPC9udW1iZXI+PGVkaXRpb24+MjAxOS8wNi8zMDwvZWRpdGlvbj48ZGF0ZXM+PHllYXI+MjAx
OTwveWVhcj48cHViLWRhdGVzPjxkYXRlPkp1bDwvZGF0ZT48L3B1Yi1kYXRlcz48L2RhdGVzPjxp
c2JuPjE0MzItMTkzOSAoRWxlY3Ryb25pYykmI3hEOzAwMjktODU0OSAoTGlua2luZyk8L2lzYm4+
PGFjY2Vzc2lvbi1udW0+MzEyNTAxODg8L2FjY2Vzc2lvbi1udW0+PHVybHM+PHJlbGF0ZWQtdXJs
cz48dXJsPmh0dHBzOi8vd3d3Lm5jYmkubmxtLm5paC5nb3YvcHVibWVkLzMxMjUwMTg4PC91cmw+
PC9yZWxhdGVkLXVybHM+PC91cmxzPjxlbGVjdHJvbmljLXJlc291cmNlLW51bT4xMC4xMDA3L3Mw
MDQ0Mi0wMTktMDQ0NDUtNjwvZWxlY3Ryb25pYy1yZXNvdXJjZS1udW0+PGxhbmd1YWdlPkVuZ2xp
c2g8L2xhbmd1YWdlPjwvcmVjb3JkPjwvQ2l0ZT48L0VuZE5vdGU+AG==
</w:fldData>
        </w:fldChar>
      </w:r>
      <w:r w:rsidR="00735927">
        <w:rPr>
          <w:color w:val="000000" w:themeColor="text1"/>
        </w:rPr>
        <w:instrText xml:space="preserve"> ADDIN EN.CITE.DATA </w:instrText>
      </w:r>
      <w:r w:rsidR="00735927">
        <w:rPr>
          <w:color w:val="000000" w:themeColor="text1"/>
        </w:rPr>
      </w:r>
      <w:r w:rsidR="00735927">
        <w:rPr>
          <w:color w:val="000000" w:themeColor="text1"/>
        </w:rPr>
        <w:fldChar w:fldCharType="end"/>
      </w:r>
      <w:r w:rsidR="00735927">
        <w:rPr>
          <w:color w:val="000000" w:themeColor="text1"/>
        </w:rPr>
        <w:fldChar w:fldCharType="separate"/>
      </w:r>
      <w:r w:rsidR="00735927">
        <w:rPr>
          <w:noProof/>
          <w:color w:val="000000" w:themeColor="text1"/>
        </w:rPr>
        <w:t>(Pearse 2006, Kriegisch et al. 2019)</w:t>
      </w:r>
      <w:r w:rsidR="00735927">
        <w:rPr>
          <w:color w:val="000000" w:themeColor="text1"/>
        </w:rPr>
        <w:fldChar w:fldCharType="end"/>
      </w:r>
      <w:r w:rsidR="0034083C" w:rsidRPr="00135413">
        <w:rPr>
          <w:color w:val="000000" w:themeColor="text1"/>
        </w:rPr>
        <w:t xml:space="preserve">, while lack of retained drift kelp in the deeper areas may have caused a shift to active herbivory leading to the </w:t>
      </w:r>
      <w:r w:rsidR="00135413" w:rsidRPr="00135413">
        <w:rPr>
          <w:color w:val="000000" w:themeColor="text1"/>
        </w:rPr>
        <w:t xml:space="preserve">patchy but negative correlation between urchin density and </w:t>
      </w:r>
      <w:proofErr w:type="spellStart"/>
      <w:r w:rsidR="00135413" w:rsidRPr="00135413">
        <w:rPr>
          <w:i/>
          <w:color w:val="000000" w:themeColor="text1"/>
        </w:rPr>
        <w:t>Nereocystis</w:t>
      </w:r>
      <w:proofErr w:type="spellEnd"/>
      <w:r w:rsidR="00135413" w:rsidRPr="00135413">
        <w:rPr>
          <w:color w:val="000000" w:themeColor="text1"/>
        </w:rPr>
        <w:t xml:space="preserve"> stipe density.</w:t>
      </w:r>
      <w:r w:rsidR="0034083C" w:rsidRPr="00135413">
        <w:rPr>
          <w:color w:val="000000" w:themeColor="text1"/>
        </w:rPr>
        <w:t xml:space="preserve"> </w:t>
      </w:r>
    </w:p>
    <w:p w14:paraId="7B8D4C6A" w14:textId="34E8C770" w:rsidR="00471A3D" w:rsidRDefault="00EF0B3C">
      <w:r>
        <w:t xml:space="preserve">One influence we expected to observe, but did not, was shared temporal variation in the invertebrate assemblages caused by a response to the die-off of sea stars–important predators within kelp forests–due to </w:t>
      </w:r>
      <w:r w:rsidR="00882E30">
        <w:t>SSWS</w:t>
      </w:r>
      <w:r>
        <w:t xml:space="preserve"> </w:t>
      </w:r>
      <w:r w:rsidR="00735927">
        <w:fldChar w:fldCharType="begin"/>
      </w:r>
      <w:r w:rsidR="00735927">
        <w:instrText xml:space="preserve"> ADDIN EN.CITE &lt;EndNote&gt;&lt;Cite&gt;&lt;Author&gt;Burt&lt;/Author&gt;&lt;Year&gt;2018&lt;/Year&gt;&lt;RecNum&gt;8527&lt;/RecNum&gt;&lt;DisplayText&gt;(Burt et al. 2018)&lt;/DisplayText&gt;&lt;record&gt;&lt;rec-number&gt;8527&lt;/rec-number&gt;&lt;foreign-keys&gt;&lt;key app="EN" db-id="prxrzzvdy0x2s4ee00qpxptadsswa02rwx0p" timestamp="0"&gt;8527&lt;/key&gt;&lt;/foreign-keys&gt;&lt;ref-type name="Journal Article"&gt;17&lt;/ref-type&gt;&lt;contributors&gt;&lt;authors&gt;&lt;author&gt;Burt, J. M.&lt;/author&gt;&lt;author&gt;Tinker, M. T.&lt;/author&gt;&lt;author&gt;Okamoto, D. K.&lt;/author&gt;&lt;author&gt;Demes, K. W.&lt;/author&gt;&lt;author&gt;Holmes, K.&lt;/author&gt;&lt;author&gt;Salomon, A. K.&lt;/author&gt;&lt;/authors&gt;&lt;/contributors&gt;&lt;auth-address&gt;Simon Fraser Univ, Sch Resource &amp;amp; Environm Management, Burnaby, BC V5A 1S6, Canada&amp;#xD;Hakai Inst, Heriot Bay, BC V0P 1H0, Canada&amp;#xD;Univ Calif Santa Cruz, Dept Ecol &amp;amp; Evolutionary Biol, Santa Cruz, CA 95060 USA&amp;#xD;Florida State Univ, Dept Biol Sci, B-157, Tallahassee, FL 32306 USA&amp;#xD;Univ British Columbia, Dept Zool, Vancouver, BC V6T 1Z4, Canada&lt;/auth-address&gt;&lt;titles&gt;&lt;title&gt;Sudden collapse of a mesopredator reveals its complementary role in mediating rocky reef regime shifts&lt;/title&gt;&lt;secondary-title&gt;Proceedings of the Royal Society B-Biological Sciences&lt;/secondary-title&gt;&lt;alt-title&gt;P Roy Soc B-Biol Sci&lt;/alt-title&gt;&lt;/titles&gt;&lt;volume&gt;285&lt;/volume&gt;&lt;number&gt;1883&lt;/number&gt;&lt;dates&gt;&lt;year&gt;2018&lt;/year&gt;&lt;pub-dates&gt;&lt;date&gt;Jul 25&lt;/date&gt;&lt;/pub-dates&gt;&lt;/dates&gt;&lt;isbn&gt;0962-8452&lt;/isbn&gt;&lt;accession-num&gt;WOS:000439907900006&lt;/accession-num&gt;&lt;urls&gt;&lt;related-urls&gt;&lt;url&gt;&amp;lt;Go to ISI&amp;gt;://WOS:000439907900006&lt;/url&gt;&lt;/related-urls&gt;&lt;/urls&gt;&lt;electronic-resource-num&gt;ARTN 20180553&amp;#xD;10.1098/rspb.2018.0553&lt;/electronic-resource-num&gt;&lt;language&gt;English&lt;/language&gt;&lt;/record&gt;&lt;/Cite&gt;&lt;/EndNote&gt;</w:instrText>
      </w:r>
      <w:r w:rsidR="00735927">
        <w:fldChar w:fldCharType="separate"/>
      </w:r>
      <w:r w:rsidR="00735927">
        <w:rPr>
          <w:noProof/>
        </w:rPr>
        <w:t>(Burt et al. 2018)</w:t>
      </w:r>
      <w:r w:rsidR="00735927">
        <w:fldChar w:fldCharType="end"/>
      </w:r>
      <w:r>
        <w:t xml:space="preserve">. The sea star die-off began in 2013 before our data collection commenced </w:t>
      </w:r>
      <w:r w:rsidR="00735927">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 </w:instrText>
      </w:r>
      <w:r w:rsidR="00735927">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(Montecino-Latorre et al. 2016, Hamilton et al. 2021)</w:t>
      </w:r>
      <w:r w:rsidR="00735927">
        <w:fldChar w:fldCharType="end"/>
      </w:r>
      <w:r>
        <w:t xml:space="preserve">, but off the Washington coast species like </w:t>
      </w:r>
      <w:proofErr w:type="spellStart"/>
      <w:r>
        <w:rPr>
          <w:i/>
        </w:rPr>
        <w:t>Pycnopodia</w:t>
      </w:r>
      <w:proofErr w:type="spellEnd"/>
      <w:r>
        <w:rPr>
          <w:i/>
        </w:rPr>
        <w:t xml:space="preserve"> </w:t>
      </w:r>
      <w:r>
        <w:t xml:space="preserve">did not become fully extirpated (decline to 75% occurrence) until late 2017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 Sea stars were uncommon</w:t>
      </w:r>
      <w:r w:rsidR="003D5E2C">
        <w:t>; i</w:t>
      </w:r>
      <w:r>
        <w:t xml:space="preserve">n fact, we saw only eight </w:t>
      </w:r>
      <w:proofErr w:type="spellStart"/>
      <w:r>
        <w:rPr>
          <w:i/>
        </w:rPr>
        <w:t>Pycnopodia</w:t>
      </w:r>
      <w:proofErr w:type="spellEnd"/>
      <w:r>
        <w:t xml:space="preserve"> over the whole survey from 2015-2021 declining from four in 201</w:t>
      </w:r>
      <w:r w:rsidR="003D5E2C">
        <w:t>6</w:t>
      </w:r>
      <w:r>
        <w:t xml:space="preserve"> to zero in 2021. The lack of any recovery of sea star populations may be due to </w:t>
      </w:r>
      <w:proofErr w:type="spellStart"/>
      <w:r>
        <w:t>Allee</w:t>
      </w:r>
      <w:proofErr w:type="spellEnd"/>
      <w:r>
        <w:t xml:space="preserve"> effects leading to failed reproduction and to disease persistence removing any recruits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rsidR="00CA4F65">
        <w:t xml:space="preserve">. For the other invertebrates, </w:t>
      </w:r>
      <w:r w:rsidR="003F6B2F" w:rsidRPr="00CA4F65">
        <w:t xml:space="preserve">which have been characterized by low densities since recolonization of the area by sea otters </w:t>
      </w:r>
      <w:r w:rsidR="003F6B2F">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3F6B2F">
        <w:instrText xml:space="preserve"> ADDIN EN.CITE </w:instrText>
      </w:r>
      <w:r w:rsidR="003F6B2F">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3F6B2F">
        <w:instrText xml:space="preserve"> ADDIN EN.CITE.DATA </w:instrText>
      </w:r>
      <w:r w:rsidR="003F6B2F">
        <w:fldChar w:fldCharType="end"/>
      </w:r>
      <w:r w:rsidR="003F6B2F">
        <w:fldChar w:fldCharType="separate"/>
      </w:r>
      <w:r w:rsidR="003F6B2F">
        <w:rPr>
          <w:noProof/>
        </w:rPr>
        <w:t>(Shelton et al. 2018)</w:t>
      </w:r>
      <w:r w:rsidR="003F6B2F">
        <w:fldChar w:fldCharType="end"/>
      </w:r>
      <w:r w:rsidR="003F6B2F">
        <w:t xml:space="preserve">, </w:t>
      </w:r>
      <w:r w:rsidR="00CA4F65">
        <w:t xml:space="preserve">otter predation likely explains </w:t>
      </w:r>
      <w:r w:rsidRPr="00CA4F65">
        <w:t xml:space="preserve">the </w:t>
      </w:r>
      <w:r w:rsidR="003F6B2F">
        <w:t xml:space="preserve">low density and </w:t>
      </w:r>
      <w:r w:rsidRPr="00CA4F65">
        <w:t>lack of temporal</w:t>
      </w:r>
      <w:r w:rsidR="003F6B2F">
        <w:t>,</w:t>
      </w:r>
      <w:r w:rsidR="00CA4F65">
        <w:t xml:space="preserve"> although </w:t>
      </w:r>
      <w:proofErr w:type="spellStart"/>
      <w:r w:rsidR="00CA4F65">
        <w:t>Allee</w:t>
      </w:r>
      <w:proofErr w:type="spellEnd"/>
      <w:r w:rsidR="00CA4F65">
        <w:t xml:space="preserve"> effects may also play a part</w:t>
      </w:r>
      <w:r w:rsidRPr="00CA4F65">
        <w:t>.</w:t>
      </w:r>
      <w:r>
        <w:t xml:space="preserve"> </w:t>
      </w:r>
    </w:p>
    <w:p w14:paraId="76B9865A" w14:textId="2379DAFE" w:rsidR="00471A3D" w:rsidRDefault="00EF0B3C">
      <w:r>
        <w:t xml:space="preserve">The lack of strong temporal variation in the assemblage structure of the analyzed fish community corresponds well with the long life spans of many of the </w:t>
      </w:r>
      <w:r>
        <w:lastRenderedPageBreak/>
        <w:t>species and the relatively small, and short-term, impact of ocean warming on kelps in Washington. It does stand in contrast to other regions, such as Baja California, where persistent and pervasive loss of kelp (</w:t>
      </w:r>
      <w:proofErr w:type="spellStart"/>
      <w:r>
        <w:rPr>
          <w:i/>
        </w:rPr>
        <w:t>Macrocystis</w:t>
      </w:r>
      <w:proofErr w:type="spellEnd"/>
      <w:r>
        <w:t>) and exceptionally warm SST led to the disappearance of as many</w:t>
      </w:r>
      <w:r w:rsidR="00057F18">
        <w:t xml:space="preserve"> as half of the kelp-associated</w:t>
      </w:r>
      <w:r>
        <w:t xml:space="preserve"> fish and invertebrate species and an increase in the abundance of warmer water species </w:t>
      </w:r>
      <w:r w:rsidR="00735927">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735927">
        <w:instrText xml:space="preserve"> ADDIN EN.CITE </w:instrText>
      </w:r>
      <w:r w:rsidR="00735927">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735927">
        <w:instrText xml:space="preserve"> ADDIN EN.CITE.DATA </w:instrText>
      </w:r>
      <w:r w:rsidR="00735927">
        <w:fldChar w:fldCharType="end"/>
      </w:r>
      <w:r w:rsidR="00735927">
        <w:fldChar w:fldCharType="separate"/>
      </w:r>
      <w:r w:rsidR="00735927">
        <w:rPr>
          <w:noProof/>
        </w:rPr>
        <w:t>(Arafeh-Dalmau et al. 2019)</w:t>
      </w:r>
      <w:r w:rsidR="00735927">
        <w:fldChar w:fldCharType="end"/>
      </w:r>
      <w:r>
        <w:t xml:space="preserve">. While the full fish community at our study sites in Washington was relatively stable temporally, we found that most of the variation in the assemblage structure of juvenile rockfishes was temporal. Interestingly, the 2016 pulse in our SCUBA surveys coincided with high abundance of winter-spawned pelagic rockfish juveniles observed by </w:t>
      </w:r>
      <w:r w:rsidR="00735927">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735927">
        <w:instrText xml:space="preserve"> ADDIN EN.CITE </w:instrText>
      </w:r>
      <w:r w:rsidR="00735927">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Field et al. (2021)</w:t>
      </w:r>
      <w:r w:rsidR="00735927">
        <w:fldChar w:fldCharType="end"/>
      </w:r>
      <w:r>
        <w:t xml:space="preserve"> in the northernmost portion of their survey in 2016 </w:t>
      </w:r>
      <w:r w:rsidR="00735927">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735927">
        <w:instrText xml:space="preserve"> ADDIN EN.CITE </w:instrText>
      </w:r>
      <w:r w:rsidR="00735927">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735927">
        <w:instrText xml:space="preserve"> ADDIN EN.CITE.DATA </w:instrText>
      </w:r>
      <w:r w:rsidR="00735927">
        <w:fldChar w:fldCharType="end"/>
      </w:r>
      <w:r w:rsidR="00735927">
        <w:fldChar w:fldCharType="separate"/>
      </w:r>
      <w:r w:rsidR="00735927">
        <w:rPr>
          <w:noProof/>
        </w:rPr>
        <w:t>(Figs. 4 &amp; 8 in Field et al. 2021)</w:t>
      </w:r>
      <w:r w:rsidR="00735927">
        <w:fldChar w:fldCharType="end"/>
      </w:r>
      <w:r w:rsidR="00154489">
        <w:t xml:space="preserve"> </w:t>
      </w:r>
      <w:r>
        <w:t>indicating the importance of large-scale oceanic processes</w:t>
      </w:r>
      <w:r w:rsidR="00057F18">
        <w:t xml:space="preserve">, especially source water </w:t>
      </w:r>
      <w:r w:rsidR="00735927">
        <w:fldChar w:fldCharType="begin"/>
      </w:r>
      <w:r w:rsidR="00735927">
        <w:instrText xml:space="preserve"> ADDIN EN.CITE &lt;EndNote&gt;&lt;Cite&gt;&lt;Author&gt;Schroeder&lt;/Author&gt;&lt;Year&gt;2019&lt;/Year&gt;&lt;RecNum&gt;7229&lt;/RecNum&gt;&lt;DisplayText&gt;(Schroeder et al. 2019)&lt;/DisplayText&gt;&lt;record&gt;&lt;rec-number&gt;7229&lt;/rec-number&gt;&lt;foreign-keys&gt;&lt;key app="EN" db-id="prxrzzvdy0x2s4ee00qpxptadsswa02rwx0p" timestamp="0"&gt;7229&lt;/key&gt;&lt;/foreign-keys&gt;&lt;ref-type name="Journal Article"&gt;17&lt;/ref-type&gt;&lt;contributors&gt;&lt;authors&gt;&lt;author&gt;Schroeder, Isaac D.&lt;/author&gt;&lt;author&gt;Santora, Jarrod A.&lt;/author&gt;&lt;author&gt;Bograd, Steven J.&lt;/author&gt;&lt;author&gt;Hazen, Elliott L.&lt;/author&gt;&lt;author&gt;Sakuma, Keith M.&lt;/author&gt;&lt;author&gt;Moore, Andrew M.&lt;/author&gt;&lt;author&gt;Edwards, Christopher A.&lt;/author&gt;&lt;author&gt;Wells, Brian K.&lt;/author&gt;&lt;author&gt;Field, John C.&lt;/author&gt;&lt;/authors&gt;&lt;/contributors&gt;&lt;titles&gt;&lt;title&gt;Source water variability as a driver of rockfish recruitment in the California Current Ecosystem: implications for climate change and fisheries management&lt;/title&gt;&lt;secondary-title&gt;Canadian Journal of Fisheries and Aquatic Sciences&lt;/secondary-title&gt;&lt;/titles&gt;&lt;pages&gt;950-960&lt;/pages&gt;&lt;volume&gt;76&lt;/volume&gt;&lt;number&gt;6&lt;/number&gt;&lt;section&gt;950&lt;/section&gt;&lt;dates&gt;&lt;year&gt;2019&lt;/year&gt;&lt;pub-dates&gt;&lt;date&gt;2019/06/01&lt;/date&gt;&lt;/pub-dates&gt;&lt;/dates&gt;&lt;publisher&gt;NRC Research Press&lt;/publisher&gt;&lt;isbn&gt;0706-652X&amp;#xD;1205-7533&lt;/isbn&gt;&lt;urls&gt;&lt;related-urls&gt;&lt;url&gt;https://doi.org/10.1139/cjfas-2017-0480&lt;/url&gt;&lt;/related-urls&gt;&lt;/urls&gt;&lt;electronic-resource-num&gt;10.1139/cjfas-2017-0480&lt;/electronic-resource-num&gt;&lt;access-date&gt;2019/06/08&lt;/access-date&gt;&lt;/record&gt;&lt;/Cite&gt;&lt;/EndNote&gt;</w:instrText>
      </w:r>
      <w:r w:rsidR="00735927">
        <w:fldChar w:fldCharType="separate"/>
      </w:r>
      <w:r w:rsidR="00735927">
        <w:rPr>
          <w:noProof/>
        </w:rPr>
        <w:t>(Schroeder et al. 2019)</w:t>
      </w:r>
      <w:r w:rsidR="00735927">
        <w:fldChar w:fldCharType="end"/>
      </w:r>
      <w:r>
        <w:t xml:space="preserve">. Additionally, the abundance of </w:t>
      </w:r>
      <w:r w:rsidR="00484E6B">
        <w:t xml:space="preserve">larger (&gt; 10 cm) </w:t>
      </w:r>
      <w:r>
        <w:t xml:space="preserve">black rockfish increased in 2017 following high recruitment of </w:t>
      </w:r>
      <w:r w:rsidR="00BC2B2F">
        <w:t>YTB</w:t>
      </w:r>
      <w:r>
        <w:t xml:space="preserve"> rockfishes in 2016</w:t>
      </w:r>
      <w:r w:rsidR="00484E6B">
        <w:t xml:space="preserve">. Von </w:t>
      </w:r>
      <w:r w:rsidR="001822E9">
        <w:t>Bertalanffy</w:t>
      </w:r>
      <w:r w:rsidR="00484E6B">
        <w:t xml:space="preserve"> grow curves</w:t>
      </w:r>
      <w:r w:rsidR="001822E9">
        <w:t xml:space="preserve"> </w:t>
      </w:r>
      <w:r w:rsidR="00735927">
        <w:fldChar w:fldCharType="begin"/>
      </w:r>
      <w:r w:rsidR="00735927">
        <w:instrText xml:space="preserve"> ADDIN EN.CITE &lt;EndNote&gt;&lt;Cite&gt;&lt;Author&gt;Wallace&lt;/Author&gt;&lt;Year&gt;1999&lt;/Year&gt;&lt;RecNum&gt;9115&lt;/RecNum&gt;&lt;DisplayText&gt;(Wallace et al. 1999)&lt;/DisplayText&gt;&lt;record&gt;&lt;rec-number&gt;9115&lt;/rec-number&gt;&lt;foreign-keys&gt;&lt;key app="EN" db-id="prxrzzvdy0x2s4ee00qpxptadsswa02rwx0p" timestamp="1647970355"&gt;9115&lt;/key&gt;&lt;/foreign-keys&gt;&lt;ref-type name="Book"&gt;6&lt;/ref-type&gt;&lt;contributors&gt;&lt;authors&gt;&lt;author&gt;Wallace, Farron R&lt;/author&gt;&lt;author&gt;Hoffmann, Annette&lt;/author&gt;&lt;author&gt;Tagart, Jack&lt;/author&gt;&lt;/authors&gt;&lt;/contributors&gt;&lt;titles&gt;&lt;title&gt;Status of the black rockfish resource in 1999&lt;/title&gt;&lt;/titles&gt;&lt;dates&gt;&lt;year&gt;1999&lt;/year&gt;&lt;/dates&gt;&lt;publisher&gt;Pacific Fishery Management Council&lt;/publisher&gt;&lt;urls&gt;&lt;/urls&gt;&lt;/record&gt;&lt;/Cite&gt;&lt;/EndNote&gt;</w:instrText>
      </w:r>
      <w:r w:rsidR="00735927">
        <w:fldChar w:fldCharType="separate"/>
      </w:r>
      <w:r w:rsidR="00735927">
        <w:rPr>
          <w:noProof/>
        </w:rPr>
        <w:t>(Wallace et al. 1999)</w:t>
      </w:r>
      <w:r w:rsidR="00735927">
        <w:fldChar w:fldCharType="end"/>
      </w:r>
      <w:r w:rsidR="00484E6B">
        <w:t xml:space="preserve"> indicate age-1 males and females would be 24 cm and 18.4 cm, respectively (thus larger than our 10 cm cut off),</w:t>
      </w:r>
      <w:r>
        <w:t xml:space="preserve"> suggesting that our SCUBA surveys may act as a leading indicator of changes in population size for this recreationally and commercially important species, although a longer time series is certainly necessary to be more confident in this conclusion. </w:t>
      </w:r>
    </w:p>
    <w:p w14:paraId="466410AC" w14:textId="69B6C7D2" w:rsidR="00471A3D" w:rsidRDefault="00EF0B3C">
      <w:r>
        <w:t xml:space="preserve">While interannual variability explained most of the changes in the species composition of juvenile rockfishes associated with Washington kelp forests, the occurrence of juvenile rockfish, regardless of species, was positively associated with kelp densities. In our analyses (Fig. 6, Tables S10-12), juvenile rockfish presence </w:t>
      </w:r>
      <w:r>
        <w:lastRenderedPageBreak/>
        <w:t>exhibited a positive correlation with the abundance of canopy kelps (no matter which combination of kelps we considered), reinforcing the role of kelp forests as essential fish habita</w:t>
      </w:r>
      <w:r w:rsidRPr="00E73183">
        <w:t xml:space="preserve">t </w:t>
      </w:r>
      <w:r w:rsidR="00735927">
        <w:fldChar w:fldCharType="begin"/>
      </w:r>
      <w:r w:rsidR="00735927">
        <w:instrText xml:space="preserve"> ADDIN EN.CITE &lt;EndNote&gt;&lt;Cite&gt;&lt;Author&gt;PFMC&lt;/Author&gt;&lt;Year&gt;2020&lt;/Year&gt;&lt;RecNum&gt;8701&lt;/RecNum&gt;&lt;DisplayText&gt;(PFMC 2020)&lt;/DisplayText&gt;&lt;record&gt;&lt;rec-number&gt;8701&lt;/rec-number&gt;&lt;foreign-keys&gt;&lt;key app="EN" db-id="prxrzzvdy0x2s4ee00qpxptadsswa02rwx0p" timestamp="1646942622"&gt;8701&lt;/key&gt;&lt;/foreign-keys&gt;&lt;ref-type name="Report"&gt;27&lt;/ref-type&gt;&lt;contributors&gt;&lt;authors&gt;&lt;author&gt;PFMC&lt;/author&gt;&lt;/authors&gt;&lt;/contributors&gt;&lt;titles&gt;&lt;title&gt;Pacific coast groundifhs fishery management plan: for the California, Oregon, and Washington groundfish fishery&lt;/title&gt;&lt;/titles&gt;&lt;dates&gt;&lt;year&gt;2020&lt;/year&gt;&lt;/dates&gt;&lt;pub-location&gt;7700 NE Ambnassador Place, Suite 101, Portland, OR, 97220&lt;/pub-location&gt;&lt;publisher&gt;Pacific Fishery Management Council&lt;/publisher&gt;&lt;urls&gt;&lt;/urls&gt;&lt;/record&gt;&lt;/Cite&gt;&lt;/EndNote&gt;</w:instrText>
      </w:r>
      <w:r w:rsidR="00735927">
        <w:fldChar w:fldCharType="separate"/>
      </w:r>
      <w:r w:rsidR="00735927">
        <w:rPr>
          <w:noProof/>
        </w:rPr>
        <w:t>(PFMC 2020)</w:t>
      </w:r>
      <w:r w:rsidR="00735927">
        <w:fldChar w:fldCharType="end"/>
      </w:r>
      <w:r w:rsidRPr="00E73183">
        <w:t xml:space="preserve"> fo</w:t>
      </w:r>
      <w:r>
        <w:t xml:space="preserve">r these commercially and recreationally valuable species. In other regions, there are strong relationships between juvenile rockfish and aquatic vegetation as well </w:t>
      </w:r>
      <w:r w:rsidR="00735927">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 </w:instrText>
      </w:r>
      <w:r w:rsidR="00735927">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EN.CITE.DATA </w:instrText>
      </w:r>
      <w:r w:rsidR="00735927">
        <w:fldChar w:fldCharType="end"/>
      </w:r>
      <w:r w:rsidR="00735927">
        <w:fldChar w:fldCharType="separate"/>
      </w:r>
      <w:r w:rsidR="00735927">
        <w:rPr>
          <w:noProof/>
        </w:rPr>
        <w:t>(Holbrook et al. 1990, Carr 1991, Markel and Shurin 2020)</w:t>
      </w:r>
      <w:r w:rsidR="00735927">
        <w:fldChar w:fldCharType="end"/>
      </w:r>
      <w:r>
        <w:t xml:space="preserve">. The vertical structure and canopy of kelps can be especially important for recruitment of larvae into nearshore areas, where it serves as shelter from predators and provides ample opportunities for foraging for prey species during a critical life stage </w:t>
      </w:r>
      <w:r w:rsidR="00735927">
        <w:fldChar w:fldCharType="begin"/>
      </w:r>
      <w:r w:rsidR="00735927">
        <w:instrText xml:space="preserve"> ADDIN EN.CITE &lt;EndNote&gt;&lt;Cite&gt;&lt;Author&gt;Carr&lt;/Author&gt;&lt;Year&gt;1991&lt;/Year&gt;&lt;RecNum&gt;447&lt;/RecNum&gt;&lt;DisplayText&gt;(Carr 1991, Andrews and Anderson 2004)&lt;/DisplayText&gt;&lt;record&gt;&lt;rec-number&gt;447&lt;/rec-number&gt;&lt;foreign-keys&gt;&lt;key app="EN" db-id="prxrzzvdy0x2s4ee00qpxptadsswa02rwx0p" timestamp="0"&gt;447&lt;/key&gt;&lt;/foreign-keys&gt;&lt;ref-type name="Journal Article"&gt;17&lt;/ref-type&gt;&lt;contributors&gt;&lt;authors&gt;&lt;author&gt;Carr, M.H.&lt;/author&gt;&lt;/authors&gt;&lt;/contributors&gt;&lt;titles&gt;&lt;title&gt;Habitat selection and recruitment of an assemblage of temperate zone reef fishes&lt;/title&gt;&lt;secondary-title&gt;Journal of Experimental Marine Biology and Ecology&lt;/secondary-title&gt;&lt;/titles&gt;&lt;periodical&gt;&lt;full-title&gt;Journal of Experimental Marine Biology and Ecology&lt;/full-title&gt;&lt;abbr-1&gt;J Exp Mar Biol Ecol&lt;/abbr-1&gt;&lt;/periodical&gt;&lt;pages&gt;113-137&lt;/pages&gt;&lt;volume&gt;146&lt;/volume&gt;&lt;keywords&gt;&lt;keyword&gt;recruitment, settlement, habitat selection&lt;/keyword&gt;&lt;/keywords&gt;&lt;dates&gt;&lt;year&gt;1991&lt;/year&gt;&lt;/dates&gt;&lt;label&gt;noaa&lt;/label&gt;&lt;urls&gt;&lt;/urls&gt;&lt;/record&gt;&lt;/Cite&gt;&lt;Cite&gt;&lt;Author&gt;Andrews&lt;/Author&gt;&lt;Year&gt;2004&lt;/Year&gt;&lt;RecNum&gt;5263&lt;/RecNum&gt;&lt;record&gt;&lt;rec-number&gt;5263&lt;/rec-number&gt;&lt;foreign-keys&gt;&lt;key app="EN" db-id="prxrzzvdy0x2s4ee00qpxptadsswa02rwx0p" timestamp="0"&gt;5263&lt;/key&gt;&lt;/foreign-keys&gt;&lt;ref-type name="Journal Article"&gt;17&lt;/ref-type&gt;&lt;contributors&gt;&lt;authors&gt;&lt;author&gt;Andrews, K. S.&lt;/author&gt;&lt;author&gt;Anderson, T. W.&lt;/author&gt;&lt;/authors&gt;&lt;/contributors&gt;&lt;titles&gt;&lt;title&gt;Habitat-dependent recruitment of two temperate reef fishes at multiple spatial scales&lt;/title&gt;&lt;secondary-title&gt;Marine Ecology-Progress Series&lt;/secondary-title&gt;&lt;/titles&gt;&lt;pages&gt;231-244&lt;/pages&gt;&lt;volume&gt;277&lt;/volume&gt;&lt;dates&gt;&lt;year&gt;2004&lt;/year&gt;&lt;/dates&gt;&lt;isbn&gt;0171-8630&lt;/isbn&gt;&lt;accession-num&gt;ISI:000224095900018&lt;/accession-num&gt;&lt;urls&gt;&lt;related-urls&gt;&lt;url&gt;&amp;lt;Go to ISI&amp;gt;://000224095900018&lt;/url&gt;&lt;/related-urls&gt;&lt;/urls&gt;&lt;/record&gt;&lt;/Cite&gt;&lt;/EndNote&gt;</w:instrText>
      </w:r>
      <w:r w:rsidR="00735927">
        <w:fldChar w:fldCharType="separate"/>
      </w:r>
      <w:r w:rsidR="00735927">
        <w:rPr>
          <w:noProof/>
        </w:rPr>
        <w:t>(Carr 1991, Andrews and Anderson 2004)</w:t>
      </w:r>
      <w:r w:rsidR="00735927">
        <w:fldChar w:fldCharType="end"/>
      </w:r>
      <w:r>
        <w:t>.</w:t>
      </w:r>
    </w:p>
    <w:p w14:paraId="07E07892" w14:textId="20ADBAC7" w:rsidR="00471A3D" w:rsidRDefault="00EF0B3C">
      <w:r>
        <w:t xml:space="preserve">Overall, this study from a relatively understudied region adds to a growing body of information about kelp forest communities in the Northeastern Pacific. We suggest that in Washington the combination of lower thermal stress and less total kelp canopy loss, lower total sea urchin densities, and lower sea urchin food intake in colder water </w:t>
      </w:r>
      <w:r w:rsidR="00735927">
        <w:fldChar w:fldCharType="begin"/>
      </w:r>
      <w:r w:rsidR="00735927">
        <w:instrText xml:space="preserve"> ADDIN EN.CITE &lt;EndNote&gt;&lt;Cite&gt;&lt;Author&gt;Siikavuopio&lt;/Author&gt;&lt;Year&gt;2008&lt;/Year&gt;&lt;RecNum&gt;8702&lt;/RecNum&gt;&lt;DisplayText&gt;(Siikavuopio et al. 2008)&lt;/DisplayText&gt;&lt;record&gt;&lt;rec-number&gt;8702&lt;/rec-number&gt;&lt;foreign-keys&gt;&lt;key app="EN" db-id="prxrzzvdy0x2s4ee00qpxptadsswa02rwx0p" timestamp="1646943412"&gt;8702&lt;/key&gt;&lt;/foreign-keys&gt;&lt;ref-type name="Journal Article"&gt;17&lt;/ref-type&gt;&lt;contributors&gt;&lt;authors&gt;&lt;author&gt;Siikavuopio, Sten Ivar&lt;/author&gt;&lt;author&gt;Mortensen, Atle&lt;/author&gt;&lt;author&gt;Christiansen, Jørgen S.&lt;/author&gt;&lt;/authors&gt;&lt;/contributors&gt;&lt;titles&gt;&lt;title&gt;Effects of body weight and temperature on feed intake, gonad growth and oxygen consumption in green sea urchin, Strongylocentrotus droebachiensis&lt;/title&gt;&lt;secondary-title&gt;Aquaculture&lt;/secondary-title&gt;&lt;/titles&gt;&lt;periodical&gt;&lt;full-title&gt;Aquaculture&lt;/full-title&gt;&lt;/periodical&gt;&lt;pages&gt;77-82&lt;/pages&gt;&lt;volume&gt;281&lt;/volume&gt;&lt;number&gt;1&lt;/number&gt;&lt;keywords&gt;&lt;keyword&gt;Sea urchin&lt;/keyword&gt;&lt;keyword&gt;Oxygen consumption&lt;/keyword&gt;&lt;keyword&gt;Body size&lt;/keyword&gt;&lt;keyword&gt;Temperature&lt;/keyword&gt;&lt;keyword&gt;Energy partitioning&lt;/keyword&gt;&lt;/keywords&gt;&lt;dates&gt;&lt;year&gt;2008&lt;/year&gt;&lt;pub-dates&gt;&lt;date&gt;2008/09/01/&lt;/date&gt;&lt;/pub-dates&gt;&lt;/dates&gt;&lt;isbn&gt;0044-8486&lt;/isbn&gt;&lt;urls&gt;&lt;related-urls&gt;&lt;url&gt;https://www.sciencedirect.com/science/article/pii/S0044848608004006&lt;/url&gt;&lt;/related-urls&gt;&lt;/urls&gt;&lt;electronic-resource-num&gt;https://doi.org/10.1016/j.aquaculture.2008.05.033&lt;/electronic-resource-num&gt;&lt;/record&gt;&lt;/Cite&gt;&lt;/EndNote&gt;</w:instrText>
      </w:r>
      <w:r w:rsidR="00735927">
        <w:fldChar w:fldCharType="separate"/>
      </w:r>
      <w:r w:rsidR="00735927">
        <w:rPr>
          <w:noProof/>
        </w:rPr>
        <w:t>(Siikavuopio et al. 2008)</w:t>
      </w:r>
      <w:r w:rsidR="00735927">
        <w:fldChar w:fldCharType="end"/>
      </w:r>
      <w:r>
        <w:t xml:space="preserve"> may have limited the impacts of sea urchin herbivory on kelp and precluded a transition to sea urchin barrens like the one observed in Northern California. Trophic dynamics involving the almost complete extirpation of sea stars due to </w:t>
      </w:r>
      <w:r w:rsidR="00882E30">
        <w:t>SSWS</w:t>
      </w:r>
      <w:r>
        <w:t xml:space="preserve"> may have been offset by redundancy of other important consumers, such as sea otters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t xml:space="preserve">, and affected the patterns we observed relative to those seen in other regions </w:t>
      </w:r>
      <w:r w:rsidR="00735927">
        <w:fldChar w:fldCharType="begin">
          <w:fldData xml:space="preserve">PEVuZE5vdGU+PENpdGU+PEF1dGhvcj5CZWFzLUx1bmE8L0F1dGhvcj48WWVhcj4yMDIwPC9ZZWFy
PjxSZWNOdW0+OTA2NzwvUmVjTnVtPjxEaXNwbGF5VGV4dD4oRXVyaWNoIGV0IGFsLiAyMDE0LCBC
ZWFzLUx1bmEgZXQgYWwuIDIwMjAsIEdyZWdyIGV0IGFsLiAyMDIwKTwvRGlzcGxheVRleHQ+PHJl
Y29yZD48cmVjLW51bWJlcj45MDY3PC9yZWMtbnVtYmVyPjxmb3JlaWduLWtleXM+PGtleSBhcHA9
IkVOIiBkYi1pZD0icHJ4cnp6dmR5MHgyczRlZTAwcXB4cHRhZHNzd2EwMnJ3eDBwIiB0aW1lc3Rh
bXA9IjE2NDczNTg5NTciPjkwNjc8L2tleT48L2ZvcmVpZ24ta2V5cz48cmVmLXR5cGUgbmFtZT0i
Sm91cm5hbCBBcnRpY2xlIj4xNzwvcmVmLXR5cGU+PGNvbnRyaWJ1dG9ycz48YXV0aG9ycz48YXV0
aG9yPkJlYXMtTHVuYSwgUi48L2F1dGhvcj48YXV0aG9yPk1pY2hlbGksIEYuPC9hdXRob3I+PGF1
dGhvcj5Xb29kc29uLCBDLiBCLjwvYXV0aG9yPjxhdXRob3I+Q2FyciwgTS48L2F1dGhvcj48YXV0
aG9yPk1hbG9uZSwgRC48L2F1dGhvcj48YXV0aG9yPlRvcnJlLCBKLjwvYXV0aG9yPjxhdXRob3I+
Qm9jaCwgQy48L2F1dGhvcj48YXV0aG9yPkNhc2VsbGUsIEouIEUuPC9hdXRob3I+PGF1dGhvcj5F
ZHdhcmRzLCBNLjwvYXV0aG9yPjxhdXRob3I+RnJlaXdhbGQsIEouPC9hdXRob3I+PGF1dGhvcj5I
YW1pbHRvbiwgUy4gTC48L2F1dGhvcj48YXV0aG9yPkhlcm5hbmRleiwgQS48L2F1dGhvcj48YXV0
aG9yPktvbmFyLCBCLjwvYXV0aG9yPjxhdXRob3I+S3JvZWtlciwgSy4gSi48L2F1dGhvcj48YXV0
aG9yPkxvcmRhLCBKLjwvYXV0aG9yPjxhdXRob3I+TW9udGFuby1Nb2N0ZXp1bWEsIEcuPC9hdXRo
b3I+PGF1dGhvcj5Ub3JyZXMtTW95ZSwgRy48L2F1dGhvcj48L2F1dGhvcnM+PC9jb250cmlidXRv
cnM+PGF1dGgtYWRkcmVzcz5Vbml2IEF1dG9ub21hIEJhamEgQ2FsaWZvcm5pYSwgRW5zZW5hZGEs
IEJhamEgQ2FsaWZvcm5pYSwgTWV4aWNvJiN4RDtTdGFuZm9yZCBVbml2LCBIb3BraW5zIE1hcmlu
ZSBTdG4sIFBhY2lmaWMgR3JvdmUsIENBIDkzOTUwIFVTQSYjeEQ7U3RhbmZvcmQgVW5pdiwgU3Rh
bmZvcmQgQ3RyIE9jZWFuIFNvbHV0LCBQYWNpZmljIEdyb3ZlLCBDQSBVU0EmI3hEO1VuaXYgR2Vv
cmdpYSwgQ29sbCBFbmduLCBBdGhlbnMsIEdBIDMwNjAyIFVTQSYjeEQ7VW5pdiBDYWxpZiBTYW50
YSBDcnV6LCBTYW50YSBDcnV6LCBDQSA5NTA2NCBVU0EmI3hEO0NvbXVuaWRhZCAmYW1wOyBCaW9k
aXZlcnNpZGFkIEFDLCBMYSBQYXosIE1leGljbyYjeEQ7TW9udGVyZXkgQmF5IEFxdWFyaXVtIFJl
cyBJbnN0LCBNb3NzIExhbmRpbmcsIENBIFVTQSYjeEQ7Tk9BQSwgU291dGh3ZXN0IEZpc2hlcmll
cyBTY2kgQ3RyLCBTYW4gRGllZ28sIENBIFVTQSYjeEQ7VW5pdiBDYWxpZiBTYW50YSBCYXJiYXJh
LCBNYXJpbmUgU2NpIEluc3QsIFNhbnRhIEJhcmJhcmEsIENBIDkzMTA2IFVTQSYjeEQ7U2FuIERp
ZWdvIFN0YXRlIFVuaXYsIFNhbiBEaWVnbywgQ0EgOTIxODIgVVNBJiN4RDtSZWVmIENoZWNrIENh
bGlmLCBNYXJpbmEgRGVsIFJleSwgQ0EgVVNBJiN4RDtTYW4gSm9zZSBTdGF0ZSBVbml2LCBNb3Nz
IExhbmRpbmcgTWFyaW5lIExhYnMsIE1vc3MgTGFuZGluZywgQ0EgVVNBJiN4RDtVbml2IEFsYXNr
YSwgRmFpcmJhbmtzLCBBSyA5OTcwMSBVU0EmI3hEO1RpanVhbmEgUml2ZXIgTmF0bCBFc3R1YXJp
bmUgUmVzIFJlc2VydmUsIEltcGVyaWFsIEJlYWNoLCBDQSBVU0E8L2F1dGgtYWRkcmVzcz48dGl0
bGVzPjx0aXRsZT5HZW9ncmFwaGljIHZhcmlhdGlvbiBpbiByZXNwb25zZXMgb2Yga2VscCBmb3Jl
c3QgY29tbXVuaXRpZXMgb2YgdGhlIENhbGlmb3JuaWEgQ3VycmVudCB0byByZWNlbnQgY2xpbWF0
aWMgY2hhbmdlczwvdGl0bGU+PHNlY29uZGFyeS10aXRsZT5HbG9iYWwgQ2hhbmdlIEJpb2xvZ3k8
L3NlY29uZGFyeS10aXRsZT48YWx0LXRpdGxlPkdsb2JhbCBDaGFuZ2UgQmlvbDwvYWx0LXRpdGxl
PjwvdGl0bGVzPjxwZXJpb2RpY2FsPjxmdWxsLXRpdGxlPkdsb2JhbCBDaGFuZ2UgQmlvbG9neTwv
ZnVsbC10aXRsZT48YWJici0xPkdsb2JhbCBDaGFuZ2UgQmlvbDwvYWJici0xPjwvcGVyaW9kaWNh
bD48YWx0LXBlcmlvZGljYWw+PGZ1bGwtdGl0bGU+R2xvYmFsIENoYW5nZSBCaW9sb2d5PC9mdWxs
LXRpdGxlPjxhYmJyLTE+R2xvYmFsIENoYW5nZSBCaW9sPC9hYmJyLTE+PC9hbHQtcGVyaW9kaWNh
bD48cGFnZXM+NjQ1Ny02NDczPC9wYWdlcz48dm9sdW1lPjI2PC92b2x1bWU+PG51bWJlcj4xMTwv
bnVtYmVyPjxrZXl3b3Jkcz48a2V5d29yZD5iaW9nZW9ncmFwaGljIHBhdHRlcm5zPC9rZXl3b3Jk
PjxrZXl3b3JkPmNsaW1hdGUgY2hhbmdlIGVmZmVjdHM8L2tleXdvcmQ+PGtleXdvcmQ+ZWNvc3lz
dGVtIGZ1bmN0aW9uaW5nPC9rZXl3b3JkPjxrZXl3b3JkPmVuc288L2tleXdvcmQ+PGtleXdvcmQ+
ZnVuY3Rpb25hbCByZXNwb25zZXM8L2tleXdvcmQ+PGtleXdvcmQ+a2VscCBmb3Jlc3QgY29tbXVu
aXRpZXM8L2tleXdvcmQ+PGtleXdvcmQ+bWFyaW5lIGhlYXR3YXZlczwva2V5d29yZD48a2V5d29y
ZD5zb3V0aGVybi1jYWxpZm9ybmlhPC9rZXl3b3JkPjxrZXl3b3JkPm9yZ2FuaWMtbWF0dGVyPC9r
ZXl3b3JkPjxrZXl3b3JkPnNwYXRpYWwtcGF0dGVybnM8L2tleXdvcmQ+PGtleXdvcmQ+c2VhLXVy
Y2hpbnM8L2tleXdvcmQ+PGtleXdvcmQ+b2NlYW48L2tleXdvcmQ+PGtleXdvcmQ+aW1wYWN0czwv
a2V5d29yZD48a2V5d29yZD5tYWNyb2N5c3Rpczwva2V5d29yZD48a2V5d29yZD5tYW5hZ2VtZW50
PC9rZXl3b3JkPjxrZXl3b3JkPmVjb3N5c3RlbTwva2V5d29yZD48a2V5d29yZD5maXNoPC9rZXl3
b3JkPjwva2V5d29yZHM+PGRhdGVzPjx5ZWFyPjIwMjA8L3llYXI+PHB1Yi1kYXRlcz48ZGF0ZT5O
b3Y8L2RhdGU+PC9wdWItZGF0ZXM+PC9kYXRlcz48aXNibj4xMzU0LTEwMTM8L2lzYm4+PGFjY2Vz
c2lvbi1udW0+V09TOjAwMDU2NzQzNjQwMDAwMTwvYWNjZXNzaW9uLW51bT48dXJscz48cmVsYXRl
ZC11cmxzPjx1cmw+Jmx0O0dvIHRvIElTSSZndDs6Ly9XT1M6MDAwNTY3NDM2NDAwMDAxPC91cmw+
PC9yZWxhdGVkLXVybHM+PC91cmxzPjxlbGVjdHJvbmljLXJlc291cmNlLW51bT4xMC4xMTExL2dj
Yi4xNTI3MzwvZWxlY3Ryb25pYy1yZXNvdXJjZS1udW0+PGxhbmd1YWdlPkVuZ2xpc2g8L2xhbmd1
YWdlPjwvcmVjb3JkPjwvQ2l0ZT48Q2l0ZT48QXV0aG9yPkdyZWdyPC9BdXRob3I+PFllYXI+MjAy
MDwvWWVhcj48UmVjTnVtPjgyNDY8L1JlY051bT48cmVjb3JkPjxyZWMtbnVtYmVyPjgyNDY8L3Jl
Yy1udW1iZXI+PGZvcmVpZ24ta2V5cz48a2V5IGFwcD0iRU4iIGRiLWlkPSJwcnhyenp2ZHkweDJz
NGVlMDBxcHhwdGFkc3N3YTAycnd4MHAiIHRpbWVzdGFtcD0iMCI+ODI0Njwva2V5PjwvZm9yZWln
bi1rZXlzPjxyZWYtdHlwZSBuYW1lPSJKb3VybmFsIEFydGljbGUiPjE3PC9yZWYtdHlwZT48Y29u
dHJpYnV0b3JzPjxhdXRob3JzPjxhdXRob3I+R3JlZ3IsIEUuIEouPC9hdXRob3I+PGF1dGhvcj5D
aHJpc3RlbnNlbiwgVi48L2F1dGhvcj48YXV0aG9yPk5pY2hvbCwgTC48L2F1dGhvcj48YXV0aG9y
Pk1hcnRvbmUsIFIuIEcuPC9hdXRob3I+PGF1dGhvcj5NYXJrZWwsIFIuIFcuPC9hdXRob3I+PGF1
dGhvcj5XYXRzb24sIEouIEMuPC9hdXRob3I+PGF1dGhvcj5IYXJsZXksIEMuIEQuIEcuPC9hdXRo
b3I+PGF1dGhvcj5QYWtob21vdiwgRS4gQS48L2F1dGhvcj48YXV0aG9yPlNodXJpbiwgSi4gQi48
L2F1dGhvcj48YXV0aG9yPkNoYW4sIEsuIE0uIEEuPC9hdXRob3I+PC9hdXRob3JzPjwvY29udHJp
YnV0b3JzPjxhdXRoLWFkZHJlc3M+VW5pdiBCcml0aXNoIENvbHVtYmlhLCBJbnN0IFJlc291cmNl
cyBFbnZpcm9ubSAmYW1wOyBTdXN0YWluYWJpbCwgMjIwMiBNYWluIE1hbGwsIFZhbmNvdXZlciwg
QkMgVjZUIDFaNCwgQ2FuYWRhJiN4RDtTY2lUZWNoIEVudmlyb25tIENvbnN1bHRpbmcsIDIxMzYg
TmFwaWVyIFN0LCBWYW5jb3V2ZXIsIEJDIFY1TCAyTjksIENhbmFkYSYjeEQ7VW5pdiBCcml0aXNo
IENvbHVtYmlhLCBJbnN0IE9jZWFucyAmYW1wOyBGaXNoZXJpZXMsIDIyMDIgTWFpbiBNYWxsLCBW
YW5jb3V2ZXIsIEJDIFY2VCAxWjQsIENhbmFkYSYjeEQ7RmlzaGVyaWVzICZhbXA7IE9jZWFucyBD
YW5hZGEsIFBhY2lmaWMgQmlvbCBTdG4sIDMxOTAgSGFtbW9uZCBCYXkgUmQsIE5hbmFpbW8sIEJD
IFY5VCA2TjcsIENhbmFkYSYjeEQ7T3V0ZXIgU2hvcmVzIEV4cGVkaXQsIFBPQiAzNjEsIENvYmJs
ZSBIaWxsLCBCQyBWMFIgMUwwLCBDYW5hZGEmI3hEO1ZhbmNvdXZlciBJc2wgVW5pdiwgRGVwdCBC
aW9sLCA5MDAgNXRoIFN0IE5hbmFpbW8sIFN0IE5hbmFpbW8sIEJDIFY5UiA1UzUsIENhbmFkYSYj
eEQ7VW5pdiBCcml0aXNoIENvbHVtYmlhLCBEZXB0IFpvb2wsIDYyNzAgVW5pdiBCbHZkLCBWYW5j
b3V2ZXIsIEJDIFY2VCAxWjQsIENhbmFkYSYjeEQ7SGFrYWkgSW5zdCwgUE9CIDMwOSwgSGVyaW90
IEJheSwgQkMgVjBQIDFIMCwgQ2FuYWRhJiN4RDtVbml2IEJyaXRpc2ggQ29sdW1iaWEsIERlcHQg
RWFydGggT2NlYW4gJmFtcDsgQXRtb3NwaGVyIFNjaSwgMjIwNyBNYWluIE1hbGwsIFZhbmNvdXZl
ciwgQkMgVjZUIDFaNCwgQ2FuYWRhJiN4RDtVbml2IENhbGlmIFNhbiBEaWVnbywgU2VjdCBFY29s
IEJlaGF2ICZhbXA7IEV2b2x1dCwgOTUwMCBHaWxtYW4gRHIgMDExNiwgTGEgSm9sbGEsIENBIDky
MDkzIFVTQTwvYXV0aC1hZGRyZXNzPjx0aXRsZXM+PHRpdGxlPkNhc2NhZGluZyBzb2NpYWwtZWNv
bG9naWNhbCBjb3N0cyBhbmQgYmVuZWZpdHMgdHJpZ2dlcmVkIGJ5IGEgcmVjb3ZlcmluZyBrZXlz
dG9uZSBwcmVkYXRvcjwvdGl0bGU+PHNlY29uZGFyeS10aXRsZT5TY2llbmNlPC9zZWNvbmRhcnkt
dGl0bGU+PGFsdC10aXRsZT5TY2llbmNlPC9hbHQtdGl0bGU+PC90aXRsZXM+PHBlcmlvZGljYWw+
PGZ1bGwtdGl0bGU+U2NpZW5jZTwvZnVsbC10aXRsZT48L3BlcmlvZGljYWw+PGFsdC1wZXJpb2Rp
Y2FsPjxmdWxsLXRpdGxlPlNjaWVuY2U8L2Z1bGwtdGl0bGU+PC9hbHQtcGVyaW9kaWNhbD48cGFn
ZXM+MTI0My0rPC9wYWdlcz48dm9sdW1lPjM2ODwvdm9sdW1lPjxudW1iZXI+NjQ5NjwvbnVtYmVy
PjxkYXRlcz48eWVhcj4yMDIwPC95ZWFyPjxwdWItZGF0ZXM+PGRhdGU+SnVuIDEyPC9kYXRlPjwv
cHViLWRhdGVzPjwvZGF0ZXM+PGlzYm4+MDAzNi04MDc1PC9pc2JuPjxhY2Nlc3Npb24tbnVtPldP
UzowMDA1NDQwMzE0MDAwMzI8L2FjY2Vzc2lvbi1udW0+PHVybHM+PHJlbGF0ZWQtdXJscz48dXJs
PiZsdDtHbyB0byBJU0kmZ3Q7Oi8vV09TOjAwMDU0NDAzMTQwMDAzMjwvdXJsPjwvcmVsYXRlZC11
cmxzPjwvdXJscz48ZWxlY3Ryb25pYy1yZXNvdXJjZS1udW0+MTAuMTEyNi9zY2llbmNlLmFheTUz
NDI8L2VsZWN0cm9uaWMtcmVzb3VyY2UtbnVtPjxsYW5ndWFnZT5FbmdsaXNoPC9sYW5ndWFnZT48
L3JlY29yZD48L0NpdGU+PENpdGU+PEF1dGhvcj5FdXJpY2g8L0F1dGhvcj48WWVhcj4yMDE0PC9Z
ZWFyPjxSZWNOdW0+ODQ1MTwvUmVjTnVtPjxyZWNvcmQ+PHJlYy1udW1iZXI+ODQ1MTwvcmVjLW51
bWJlcj48Zm9yZWlnbi1rZXlzPjxrZXkgYXBwPSJFTiIgZGItaWQ9InByeHJ6enZkeTB4MnM0ZWUw
MHFweHB0YWRzc3dhMDJyd3gwcCIgdGltZXN0YW1wPSIwIj44NDUxPC9rZXk+PC9mb3JlaWduLWtl
eXM+PHJlZi10eXBlIG5hbWU9IkpvdXJuYWwgQXJ0aWNsZSI+MTc8L3JlZi10eXBlPjxjb250cmli
dXRvcnM+PGF1dGhvcnM+PGF1dGhvcj5FdXJpY2gsIEouIEcuPC9hdXRob3I+PGF1dGhvcj5TZWxk
ZW4sIFIuIEwuPC9hdXRob3I+PGF1dGhvcj5XYXJuZXIsIFIuIFIuPC9hdXRob3I+PC9hdXRob3Jz
PjwvY29udHJpYnV0b3JzPjx0aXRsZXM+PHRpdGxlPkNhbGlmb3JuaWEgc3BpbnkgbG9ic3RlciBw
cmVmZXJlbmNlIGZvciB1cmNoaW5zIGZyb20ga2VscCBmb3Jlc3RzOiBpbXBsaWNhdGlvbnMgZm9y
IHVyY2hpbiBiYXJyZW4gcGVyc2lzdGVuY2U8L3RpdGxlPjxzZWNvbmRhcnktdGl0bGU+TWFyaW5l
IEVjb2xvZ3kgUHJvZ3Jlc3MgU2VyaWVzPC9zZWNvbmRhcnktdGl0bGU+PC90aXRsZXM+PHBlcmlv
ZGljYWw+PGZ1bGwtdGl0bGU+TWFyaW5lIEVjb2xvZ3kgUHJvZ3Jlc3MgU2VyaWVzPC9mdWxsLXRp
dGxlPjxhYmJyLTE+TWFyIEVjb2wgUHJvZyBTZXI8L2FiYnItMT48L3BlcmlvZGljYWw+PHBhZ2Vz
PjIxNy0yMjU8L3BhZ2VzPjx2b2x1bWU+NDk4PC92b2x1bWU+PGRhdGVzPjx5ZWFyPjIwMTQ8L3ll
YXI+PC9kYXRlcz48dXJscz48cmVsYXRlZC11cmxzPjx1cmw+aHR0cHM6Ly93d3cuaW50LXJlcy5j
b20vYWJzdHJhY3RzL21lcHMvdjQ5OC9wMjE3LTIyNS88L3VybD48L3JlbGF0ZWQtdXJscz48L3Vy
bHM+PC9yZWNvcmQ+PC9DaXRlPjwvRW5kTm90ZT4A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PjxSZWNOdW0+OTA2NzwvUmVjTnVtPjxEaXNwbGF5VGV4dD4oRXVyaWNoIGV0IGFsLiAyMDE0LCBC
ZWFzLUx1bmEgZXQgYWwuIDIwMjAsIEdyZWdyIGV0IGFsLiAyMDIwKTwvRGlzcGxheVRleHQ+PHJl
Y29yZD48cmVjLW51bWJlcj45MDY3PC9yZWMtbnVtYmVyPjxmb3JlaWduLWtleXM+PGtleSBhcHA9
IkVOIiBkYi1pZD0icHJ4cnp6dmR5MHgyczRlZTAwcXB4cHRhZHNzd2EwMnJ3eDBwIiB0aW1lc3Rh
bXA9IjE2NDczNTg5NTciPjkwNjc8L2tleT48L2ZvcmVpZ24ta2V5cz48cmVmLXR5cGUgbmFtZT0i
Sm91cm5hbCBBcnRpY2xlIj4xNzwvcmVmLXR5cGU+PGNvbnRyaWJ1dG9ycz48YXV0aG9ycz48YXV0
aG9yPkJlYXMtTHVuYSwgUi48L2F1dGhvcj48YXV0aG9yPk1pY2hlbGksIEYuPC9hdXRob3I+PGF1
dGhvcj5Xb29kc29uLCBDLiBCLjwvYXV0aG9yPjxhdXRob3I+Q2FyciwgTS48L2F1dGhvcj48YXV0
aG9yPk1hbG9uZSwgRC48L2F1dGhvcj48YXV0aG9yPlRvcnJlLCBKLjwvYXV0aG9yPjxhdXRob3I+
Qm9jaCwgQy48L2F1dGhvcj48YXV0aG9yPkNhc2VsbGUsIEouIEUuPC9hdXRob3I+PGF1dGhvcj5F
ZHdhcmRzLCBNLjwvYXV0aG9yPjxhdXRob3I+RnJlaXdhbGQsIEouPC9hdXRob3I+PGF1dGhvcj5I
YW1pbHRvbiwgUy4gTC48L2F1dGhvcj48YXV0aG9yPkhlcm5hbmRleiwgQS48L2F1dGhvcj48YXV0
aG9yPktvbmFyLCBCLjwvYXV0aG9yPjxhdXRob3I+S3JvZWtlciwgSy4gSi48L2F1dGhvcj48YXV0
aG9yPkxvcmRhLCBKLjwvYXV0aG9yPjxhdXRob3I+TW9udGFuby1Nb2N0ZXp1bWEsIEcuPC9hdXRo
b3I+PGF1dGhvcj5Ub3JyZXMtTW95ZSwgRy48L2F1dGhvcj48L2F1dGhvcnM+PC9jb250cmlidXRv
cnM+PGF1dGgtYWRkcmVzcz5Vbml2IEF1dG9ub21hIEJhamEgQ2FsaWZvcm5pYSwgRW5zZW5hZGEs
IEJhamEgQ2FsaWZvcm5pYSwgTWV4aWNvJiN4RDtTdGFuZm9yZCBVbml2LCBIb3BraW5zIE1hcmlu
ZSBTdG4sIFBhY2lmaWMgR3JvdmUsIENBIDkzOTUwIFVTQSYjeEQ7U3RhbmZvcmQgVW5pdiwgU3Rh
bmZvcmQgQ3RyIE9jZWFuIFNvbHV0LCBQYWNpZmljIEdyb3ZlLCBDQSBVU0EmI3hEO1VuaXYgR2Vv
cmdpYSwgQ29sbCBFbmduLCBBdGhlbnMsIEdBIDMwNjAyIFVTQSYjeEQ7VW5pdiBDYWxpZiBTYW50
YSBDcnV6LCBTYW50YSBDcnV6LCBDQSA5NTA2NCBVU0EmI3hEO0NvbXVuaWRhZCAmYW1wOyBCaW9k
aXZlcnNpZGFkIEFDLCBMYSBQYXosIE1leGljbyYjeEQ7TW9udGVyZXkgQmF5IEFxdWFyaXVtIFJl
cyBJbnN0LCBNb3NzIExhbmRpbmcsIENBIFVTQSYjeEQ7Tk9BQSwgU291dGh3ZXN0IEZpc2hlcmll
cyBTY2kgQ3RyLCBTYW4gRGllZ28sIENBIFVTQSYjeEQ7VW5pdiBDYWxpZiBTYW50YSBCYXJiYXJh
LCBNYXJpbmUgU2NpIEluc3QsIFNhbnRhIEJhcmJhcmEsIENBIDkzMTA2IFVTQSYjeEQ7U2FuIERp
ZWdvIFN0YXRlIFVuaXYsIFNhbiBEaWVnbywgQ0EgOTIxODIgVVNBJiN4RDtSZWVmIENoZWNrIENh
bGlmLCBNYXJpbmEgRGVsIFJleSwgQ0EgVVNBJiN4RDtTYW4gSm9zZSBTdGF0ZSBVbml2LCBNb3Nz
IExhbmRpbmcgTWFyaW5lIExhYnMsIE1vc3MgTGFuZGluZywgQ0EgVVNBJiN4RDtVbml2IEFsYXNr
YSwgRmFpcmJhbmtzLCBBSyA5OTcwMSBVU0EmI3hEO1RpanVhbmEgUml2ZXIgTmF0bCBFc3R1YXJp
bmUgUmVzIFJlc2VydmUsIEltcGVyaWFsIEJlYWNoLCBDQSBVU0E8L2F1dGgtYWRkcmVzcz48dGl0
bGVzPjx0aXRsZT5HZW9ncmFwaGljIHZhcmlhdGlvbiBpbiByZXNwb25zZXMgb2Yga2VscCBmb3Jl
c3QgY29tbXVuaXRpZXMgb2YgdGhlIENhbGlmb3JuaWEgQ3VycmVudCB0byByZWNlbnQgY2xpbWF0
aWMgY2hhbmdlczwvdGl0bGU+PHNlY29uZGFyeS10aXRsZT5HbG9iYWwgQ2hhbmdlIEJpb2xvZ3k8
L3NlY29uZGFyeS10aXRsZT48YWx0LXRpdGxlPkdsb2JhbCBDaGFuZ2UgQmlvbDwvYWx0LXRpdGxl
PjwvdGl0bGVzPjxwZXJpb2RpY2FsPjxmdWxsLXRpdGxlPkdsb2JhbCBDaGFuZ2UgQmlvbG9neTwv
ZnVsbC10aXRsZT48YWJici0xPkdsb2JhbCBDaGFuZ2UgQmlvbDwvYWJici0xPjwvcGVyaW9kaWNh
bD48YWx0LXBlcmlvZGljYWw+PGZ1bGwtdGl0bGU+R2xvYmFsIENoYW5nZSBCaW9sb2d5PC9mdWxs
LXRpdGxlPjxhYmJyLTE+R2xvYmFsIENoYW5nZSBCaW9sPC9hYmJyLTE+PC9hbHQtcGVyaW9kaWNh
bD48cGFnZXM+NjQ1Ny02NDczPC9wYWdlcz48dm9sdW1lPjI2PC92b2x1bWU+PG51bWJlcj4xMTwv
bnVtYmVyPjxrZXl3b3Jkcz48a2V5d29yZD5iaW9nZW9ncmFwaGljIHBhdHRlcm5zPC9rZXl3b3Jk
PjxrZXl3b3JkPmNsaW1hdGUgY2hhbmdlIGVmZmVjdHM8L2tleXdvcmQ+PGtleXdvcmQ+ZWNvc3lz
dGVtIGZ1bmN0aW9uaW5nPC9rZXl3b3JkPjxrZXl3b3JkPmVuc288L2tleXdvcmQ+PGtleXdvcmQ+
ZnVuY3Rpb25hbCByZXNwb25zZXM8L2tleXdvcmQ+PGtleXdvcmQ+a2VscCBmb3Jlc3QgY29tbXVu
aXRpZXM8L2tleXdvcmQ+PGtleXdvcmQ+bWFyaW5lIGhlYXR3YXZlczwva2V5d29yZD48a2V5d29y
ZD5zb3V0aGVybi1jYWxpZm9ybmlhPC9rZXl3b3JkPjxrZXl3b3JkPm9yZ2FuaWMtbWF0dGVyPC9r
ZXl3b3JkPjxrZXl3b3JkPnNwYXRpYWwtcGF0dGVybnM8L2tleXdvcmQ+PGtleXdvcmQ+c2VhLXVy
Y2hpbnM8L2tleXdvcmQ+PGtleXdvcmQ+b2NlYW48L2tleXdvcmQ+PGtleXdvcmQ+aW1wYWN0czwv
a2V5d29yZD48a2V5d29yZD5tYWNyb2N5c3Rpczwva2V5d29yZD48a2V5d29yZD5tYW5hZ2VtZW50
PC9rZXl3b3JkPjxrZXl3b3JkPmVjb3N5c3RlbTwva2V5d29yZD48a2V5d29yZD5maXNoPC9rZXl3
b3JkPjwva2V5d29yZHM+PGRhdGVzPjx5ZWFyPjIwMjA8L3llYXI+PHB1Yi1kYXRlcz48ZGF0ZT5O
b3Y8L2RhdGU+PC9wdWItZGF0ZXM+PC9kYXRlcz48aXNibj4xMzU0LTEwMTM8L2lzYm4+PGFjY2Vz
c2lvbi1udW0+V09TOjAwMDU2NzQzNjQwMDAwMTwvYWNjZXNzaW9uLW51bT48dXJscz48cmVsYXRl
ZC11cmxzPjx1cmw+Jmx0O0dvIHRvIElTSSZndDs6Ly9XT1M6MDAwNTY3NDM2NDAwMDAxPC91cmw+
PC9yZWxhdGVkLXVybHM+PC91cmxzPjxlbGVjdHJvbmljLXJlc291cmNlLW51bT4xMC4xMTExL2dj
Yi4xNTI3MzwvZWxlY3Ryb25pYy1yZXNvdXJjZS1udW0+PGxhbmd1YWdlPkVuZ2xpc2g8L2xhbmd1
YWdlPjwvcmVjb3JkPjwvQ2l0ZT48Q2l0ZT48QXV0aG9yPkdyZWdyPC9BdXRob3I+PFllYXI+MjAy
MDwvWWVhcj48UmVjTnVtPjgyNDY8L1JlY051bT48cmVjb3JkPjxyZWMtbnVtYmVyPjgyNDY8L3Jl
Yy1udW1iZXI+PGZvcmVpZ24ta2V5cz48a2V5IGFwcD0iRU4iIGRiLWlkPSJwcnhyenp2ZHkweDJz
NGVlMDBxcHhwdGFkc3N3YTAycnd4MHAiIHRpbWVzdGFtcD0iMCI+ODI0Njwva2V5PjwvZm9yZWln
bi1rZXlzPjxyZWYtdHlwZSBuYW1lPSJKb3VybmFsIEFydGljbGUiPjE3PC9yZWYtdHlwZT48Y29u
dHJpYnV0b3JzPjxhdXRob3JzPjxhdXRob3I+R3JlZ3IsIEUuIEouPC9hdXRob3I+PGF1dGhvcj5D
aHJpc3RlbnNlbiwgVi48L2F1dGhvcj48YXV0aG9yPk5pY2hvbCwgTC48L2F1dGhvcj48YXV0aG9y
Pk1hcnRvbmUsIFIuIEcuPC9hdXRob3I+PGF1dGhvcj5NYXJrZWwsIFIuIFcuPC9hdXRob3I+PGF1
dGhvcj5XYXRzb24sIEouIEMuPC9hdXRob3I+PGF1dGhvcj5IYXJsZXksIEMuIEQuIEcuPC9hdXRo
b3I+PGF1dGhvcj5QYWtob21vdiwgRS4gQS48L2F1dGhvcj48YXV0aG9yPlNodXJpbiwgSi4gQi48
L2F1dGhvcj48YXV0aG9yPkNoYW4sIEsuIE0uIEEuPC9hdXRob3I+PC9hdXRob3JzPjwvY29udHJp
YnV0b3JzPjxhdXRoLWFkZHJlc3M+VW5pdiBCcml0aXNoIENvbHVtYmlhLCBJbnN0IFJlc291cmNl
cyBFbnZpcm9ubSAmYW1wOyBTdXN0YWluYWJpbCwgMjIwMiBNYWluIE1hbGwsIFZhbmNvdXZlciwg
QkMgVjZUIDFaNCwgQ2FuYWRhJiN4RDtTY2lUZWNoIEVudmlyb25tIENvbnN1bHRpbmcsIDIxMzYg
TmFwaWVyIFN0LCBWYW5jb3V2ZXIsIEJDIFY1TCAyTjksIENhbmFkYSYjeEQ7VW5pdiBCcml0aXNo
IENvbHVtYmlhLCBJbnN0IE9jZWFucyAmYW1wOyBGaXNoZXJpZXMsIDIyMDIgTWFpbiBNYWxsLCBW
YW5jb3V2ZXIsIEJDIFY2VCAxWjQsIENhbmFkYSYjeEQ7RmlzaGVyaWVzICZhbXA7IE9jZWFucyBD
YW5hZGEsIFBhY2lmaWMgQmlvbCBTdG4sIDMxOTAgSGFtbW9uZCBCYXkgUmQsIE5hbmFpbW8sIEJD
IFY5VCA2TjcsIENhbmFkYSYjeEQ7T3V0ZXIgU2hvcmVzIEV4cGVkaXQsIFBPQiAzNjEsIENvYmJs
ZSBIaWxsLCBCQyBWMFIgMUwwLCBDYW5hZGEmI3hEO1ZhbmNvdXZlciBJc2wgVW5pdiwgRGVwdCBC
aW9sLCA5MDAgNXRoIFN0IE5hbmFpbW8sIFN0IE5hbmFpbW8sIEJDIFY5UiA1UzUsIENhbmFkYSYj
eEQ7VW5pdiBCcml0aXNoIENvbHVtYmlhLCBEZXB0IFpvb2wsIDYyNzAgVW5pdiBCbHZkLCBWYW5j
b3V2ZXIsIEJDIFY2VCAxWjQsIENhbmFkYSYjeEQ7SGFrYWkgSW5zdCwgUE9CIDMwOSwgSGVyaW90
IEJheSwgQkMgVjBQIDFIMCwgQ2FuYWRhJiN4RDtVbml2IEJyaXRpc2ggQ29sdW1iaWEsIERlcHQg
RWFydGggT2NlYW4gJmFtcDsgQXRtb3NwaGVyIFNjaSwgMjIwNyBNYWluIE1hbGwsIFZhbmNvdXZl
ciwgQkMgVjZUIDFaNCwgQ2FuYWRhJiN4RDtVbml2IENhbGlmIFNhbiBEaWVnbywgU2VjdCBFY29s
IEJlaGF2ICZhbXA7IEV2b2x1dCwgOTUwMCBHaWxtYW4gRHIgMDExNiwgTGEgSm9sbGEsIENBIDky
MDkzIFVTQTwvYXV0aC1hZGRyZXNzPjx0aXRsZXM+PHRpdGxlPkNhc2NhZGluZyBzb2NpYWwtZWNv
bG9naWNhbCBjb3N0cyBhbmQgYmVuZWZpdHMgdHJpZ2dlcmVkIGJ5IGEgcmVjb3ZlcmluZyBrZXlz
dG9uZSBwcmVkYXRvcjwvdGl0bGU+PHNlY29uZGFyeS10aXRsZT5TY2llbmNlPC9zZWNvbmRhcnkt
dGl0bGU+PGFsdC10aXRsZT5TY2llbmNlPC9hbHQtdGl0bGU+PC90aXRsZXM+PHBlcmlvZGljYWw+
PGZ1bGwtdGl0bGU+U2NpZW5jZTwvZnVsbC10aXRsZT48L3BlcmlvZGljYWw+PGFsdC1wZXJpb2Rp
Y2FsPjxmdWxsLXRpdGxlPlNjaWVuY2U8L2Z1bGwtdGl0bGU+PC9hbHQtcGVyaW9kaWNhbD48cGFn
ZXM+MTI0My0rPC9wYWdlcz48dm9sdW1lPjM2ODwvdm9sdW1lPjxudW1iZXI+NjQ5NjwvbnVtYmVy
PjxkYXRlcz48eWVhcj4yMDIwPC95ZWFyPjxwdWItZGF0ZXM+PGRhdGU+SnVuIDEyPC9kYXRlPjwv
cHViLWRhdGVzPjwvZGF0ZXM+PGlzYm4+MDAzNi04MDc1PC9pc2JuPjxhY2Nlc3Npb24tbnVtPldP
UzowMDA1NDQwMzE0MDAwMzI8L2FjY2Vzc2lvbi1udW0+PHVybHM+PHJlbGF0ZWQtdXJscz48dXJs
PiZsdDtHbyB0byBJU0kmZ3Q7Oi8vV09TOjAwMDU0NDAzMTQwMDAzMjwvdXJsPjwvcmVsYXRlZC11
cmxzPjwvdXJscz48ZWxlY3Ryb25pYy1yZXNvdXJjZS1udW0+MTAuMTEyNi9zY2llbmNlLmFheTUz
NDI8L2VsZWN0cm9uaWMtcmVzb3VyY2UtbnVtPjxsYW5ndWFnZT5FbmdsaXNoPC9sYW5ndWFnZT48
L3JlY29yZD48L0NpdGU+PENpdGU+PEF1dGhvcj5FdXJpY2g8L0F1dGhvcj48WWVhcj4yMDE0PC9Z
ZWFyPjxSZWNOdW0+ODQ1MTwvUmVjTnVtPjxyZWNvcmQ+PHJlYy1udW1iZXI+ODQ1MTwvcmVjLW51
bWJlcj48Zm9yZWlnbi1rZXlzPjxrZXkgYXBwPSJFTiIgZGItaWQ9InByeHJ6enZkeTB4MnM0ZWUw
MHFweHB0YWRzc3dhMDJyd3gwcCIgdGltZXN0YW1wPSIwIj44NDUxPC9rZXk+PC9mb3JlaWduLWtl
eXM+PHJlZi10eXBlIG5hbWU9IkpvdXJuYWwgQXJ0aWNsZSI+MTc8L3JlZi10eXBlPjxjb250cmli
dXRvcnM+PGF1dGhvcnM+PGF1dGhvcj5FdXJpY2gsIEouIEcuPC9hdXRob3I+PGF1dGhvcj5TZWxk
ZW4sIFIuIEwuPC9hdXRob3I+PGF1dGhvcj5XYXJuZXIsIFIuIFIuPC9hdXRob3I+PC9hdXRob3Jz
PjwvY29udHJpYnV0b3JzPjx0aXRsZXM+PHRpdGxlPkNhbGlmb3JuaWEgc3BpbnkgbG9ic3RlciBw
cmVmZXJlbmNlIGZvciB1cmNoaW5zIGZyb20ga2VscCBmb3Jlc3RzOiBpbXBsaWNhdGlvbnMgZm9y
IHVyY2hpbiBiYXJyZW4gcGVyc2lzdGVuY2U8L3RpdGxlPjxzZWNvbmRhcnktdGl0bGU+TWFyaW5l
IEVjb2xvZ3kgUHJvZ3Jlc3MgU2VyaWVzPC9zZWNvbmRhcnktdGl0bGU+PC90aXRsZXM+PHBlcmlv
ZGljYWw+PGZ1bGwtdGl0bGU+TWFyaW5lIEVjb2xvZ3kgUHJvZ3Jlc3MgU2VyaWVzPC9mdWxsLXRp
dGxlPjxhYmJyLTE+TWFyIEVjb2wgUHJvZyBTZXI8L2FiYnItMT48L3BlcmlvZGljYWw+PHBhZ2Vz
PjIxNy0yMjU8L3BhZ2VzPjx2b2x1bWU+NDk4PC92b2x1bWU+PGRhdGVzPjx5ZWFyPjIwMTQ8L3ll
YXI+PC9kYXRlcz48dXJscz48cmVsYXRlZC11cmxzPjx1cmw+aHR0cHM6Ly93d3cuaW50LXJlcy5j
b20vYWJzdHJhY3RzL21lcHMvdjQ5OC9wMjE3LTIyNS88L3VybD48L3JlbGF0ZWQtdXJscz48L3Vy
bHM+PC9yZWNvcmQ+PC9DaXRlPjwvRW5kTm90ZT4A
</w:fldData>
        </w:fldChar>
      </w:r>
      <w:r w:rsidR="00735927">
        <w:instrText xml:space="preserve"> ADDIN EN.CITE.DATA </w:instrText>
      </w:r>
      <w:r w:rsidR="00735927">
        <w:fldChar w:fldCharType="end"/>
      </w:r>
      <w:r w:rsidR="00735927">
        <w:fldChar w:fldCharType="separate"/>
      </w:r>
      <w:r w:rsidR="00735927">
        <w:rPr>
          <w:noProof/>
        </w:rPr>
        <w:t>(Eurich et al. 2014, Beas-Luna et al. 2020, Gregr et al. 2020)</w:t>
      </w:r>
      <w:r w:rsidR="00735927">
        <w:fldChar w:fldCharType="end"/>
      </w:r>
      <w:r>
        <w:t xml:space="preserve">. Consequently, our analyses point toward the importance of spatial variation in structuring the responses of kelp forest communities to disturbance, across a range of spatial scales. From a habitat conservation perspective, this insight leads to consideration of spatial portfolio effects </w:t>
      </w:r>
      <w:r w:rsidR="00735927">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735927">
        <w:instrText xml:space="preserve"> ADDIN EN.CITE </w:instrText>
      </w:r>
      <w:r w:rsidR="00735927">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 xml:space="preserve">(Schindler et al. 2015, </w:t>
      </w:r>
      <w:r w:rsidR="00735927">
        <w:rPr>
          <w:noProof/>
        </w:rPr>
        <w:lastRenderedPageBreak/>
        <w:t>Thorson et al. 2018)</w:t>
      </w:r>
      <w:r w:rsidR="00735927">
        <w:fldChar w:fldCharType="end"/>
      </w:r>
      <w:r>
        <w:t xml:space="preserve"> for kelp forests, in which different locations are characterized by a diversity of community types, each of which can afford resilience to different types of shocks</w:t>
      </w:r>
      <w:r w:rsidR="005504D7">
        <w:t xml:space="preserve"> </w:t>
      </w:r>
      <w:r w:rsidR="00735927">
        <w:fldChar w:fldCharType="begin"/>
      </w:r>
      <w:r w:rsidR="00735927">
        <w:instrText xml:space="preserve"> ADDIN EN.CITE &lt;EndNote&gt;&lt;Cite&gt;&lt;Author&gt;McNaughton&lt;/Author&gt;&lt;Year&gt;1977&lt;/Year&gt;&lt;RecNum&gt;9085&lt;/RecNum&gt;&lt;DisplayText&gt;(McNaughton 1977, Carpenter et al. 2009)&lt;/DisplayText&gt;&lt;record&gt;&lt;rec-number&gt;9085&lt;/rec-number&gt;&lt;foreign-keys&gt;&lt;key app="EN" db-id="prxrzzvdy0x2s4ee00qpxptadsswa02rwx0p" timestamp="1647363347"&gt;9085&lt;/key&gt;&lt;/foreign-keys&gt;&lt;ref-type name="Journal Article"&gt;17&lt;/ref-type&gt;&lt;contributors&gt;&lt;authors&gt;&lt;author&gt;S. J. McNaughton&lt;/author&gt;&lt;/authors&gt;&lt;/contributors&gt;&lt;titles&gt;&lt;title&gt;Diversity and Stability of Ecological Communities: A Comment on the Role of Empiricism in Ecology&lt;/title&gt;&lt;secondary-title&gt;The American Naturalist&lt;/secondary-title&gt;&lt;/titles&gt;&lt;periodical&gt;&lt;full-title&gt;The American Naturalist&lt;/full-title&gt;&lt;/periodical&gt;&lt;pages&gt;515-525&lt;/pages&gt;&lt;volume&gt;111&lt;/volume&gt;&lt;number&gt;979&lt;/number&gt;&lt;dates&gt;&lt;year&gt;1977&lt;/year&gt;&lt;/dates&gt;&lt;urls&gt;&lt;related-urls&gt;&lt;url&gt;https://www.journals.uchicago.edu/doi/abs/10.1086/283181&lt;/url&gt;&lt;/related-urls&gt;&lt;/urls&gt;&lt;electronic-resource-num&gt;10.1086/283181&lt;/electronic-resource-num&gt;&lt;/record&gt;&lt;/Cite&gt;&lt;Cite&gt;&lt;Author&gt;Carpenter&lt;/Author&gt;&lt;Year&gt;2009&lt;/Year&gt;&lt;RecNum&gt;9084&lt;/RecNum&gt;&lt;record&gt;&lt;rec-number&gt;9084&lt;/rec-number&gt;&lt;foreign-keys&gt;&lt;key app="EN" db-id="prxrzzvdy0x2s4ee00qpxptadsswa02rwx0p" timestamp="1647363257"&gt;9084&lt;/key&gt;&lt;/foreign-keys&gt;&lt;ref-type name="Journal Article"&gt;17&lt;/ref-type&gt;&lt;contributors&gt;&lt;authors&gt;&lt;author&gt;Carpenter, S. R., &lt;/author&gt;&lt;author&gt;Folke,C.&lt;/author&gt;&lt;author&gt;Scheffer, M.&lt;/author&gt;&lt;author&gt;Westley. F.R.&lt;/author&gt;&lt;/authors&gt;&lt;/contributors&gt;&lt;titles&gt;&lt;title&gt;Resilience: accounting for the noncomputable. &lt;/title&gt;&lt;secondary-title&gt;Ecology and Society&lt;/secondary-title&gt;&lt;/titles&gt;&lt;periodical&gt;&lt;full-title&gt;Ecology and Society&lt;/full-title&gt;&lt;/periodical&gt;&lt;pages&gt;13&lt;/pages&gt;&lt;volume&gt;14&lt;/volume&gt;&lt;number&gt;1&lt;/number&gt;&lt;dates&gt;&lt;year&gt;2009&lt;/year&gt;&lt;/dates&gt;&lt;urls&gt;&lt;related-urls&gt;&lt;url&gt;http://www.ecologyandsociety.org/vol14/&lt;/url&gt;&lt;/related-urls&gt;&lt;/urls&gt;&lt;/record&gt;&lt;/Cite&gt;&lt;/EndNote&gt;</w:instrText>
      </w:r>
      <w:r w:rsidR="00735927">
        <w:fldChar w:fldCharType="separate"/>
      </w:r>
      <w:r w:rsidR="00735927">
        <w:rPr>
          <w:noProof/>
        </w:rPr>
        <w:t>(McNaughton 1977, Carpenter et al. 2009)</w:t>
      </w:r>
      <w:r w:rsidR="00735927">
        <w:fldChar w:fldCharType="end"/>
      </w:r>
      <w:r>
        <w:t>. This finding is consistent with recent work suggesting that kelps themselves benefit from spatial portfolio diversification in the face of wave exposure-induced disturbance-recovery dynamics</w:t>
      </w:r>
      <w:r w:rsidR="00770825">
        <w:t xml:space="preserve"> </w:t>
      </w:r>
      <w:r w:rsidR="00735927">
        <w:fldChar w:fldCharType="begin"/>
      </w:r>
      <w:r w:rsidR="00735927">
        <w:instrText xml:space="preserve"> ADDIN EN.CITE &lt;EndNote&gt;&lt;Cite&gt;&lt;Author&gt;Walter&lt;/Author&gt;&lt;Year&gt;2022&lt;/Year&gt;&lt;RecNum&gt;9083&lt;/RecNum&gt;&lt;DisplayText&gt;(Walter et al. 2022)&lt;/DisplayText&gt;&lt;record&gt;&lt;rec-number&gt;9083&lt;/rec-number&gt;&lt;foreign-keys&gt;&lt;key app="EN" db-id="prxrzzvdy0x2s4ee00qpxptadsswa02rwx0p" timestamp="1647362597"&gt;9083&lt;/key&gt;&lt;/foreign-keys&gt;&lt;ref-type name="Journal Article"&gt;17&lt;/ref-type&gt;&lt;contributors&gt;&lt;authors&gt;&lt;author&gt;Walter, Jonathan A.&lt;/author&gt;&lt;author&gt;Castorani, Max C. N.&lt;/author&gt;&lt;author&gt;Bell, Tom W.&lt;/author&gt;&lt;author&gt;Sheppard, Lawrence W.&lt;/author&gt;&lt;author&gt;Cavanaugh, Kyle C.&lt;/author&gt;&lt;author&gt;Reuman, Daniel C.&lt;/author&gt;&lt;/authors&gt;&lt;/contributors&gt;&lt;titles&gt;&lt;title&gt;Tail-dependent spatial synchrony arises from nonlinear driver–response relationships&lt;/title&gt;&lt;secondary-title&gt;Ecology Letters&lt;/secondary-title&gt;&lt;/titles&gt;&lt;periodical&gt;&lt;full-title&gt;Ecology Letters&lt;/full-title&gt;&lt;/periodical&gt;&lt;pages&gt;1-13&lt;/pages&gt;&lt;volume&gt;00&lt;/volume&gt;&lt;dates&gt;&lt;year&gt;2022&lt;/year&gt;&lt;/dates&gt;&lt;isbn&gt;1461-023X&lt;/isbn&gt;&lt;urls&gt;&lt;related-urls&gt;&lt;url&gt;https://onlinelibrary.wiley.com/doi/abs/10.1111/ele.13991&lt;/url&gt;&lt;/related-urls&gt;&lt;/urls&gt;&lt;electronic-resource-num&gt;https://doi.org/10.1111/ele.13991&lt;/electronic-resource-num&gt;&lt;/record&gt;&lt;/Cite&gt;&lt;/EndNote&gt;</w:instrText>
      </w:r>
      <w:r w:rsidR="00735927">
        <w:fldChar w:fldCharType="separate"/>
      </w:r>
      <w:r w:rsidR="00735927">
        <w:rPr>
          <w:noProof/>
        </w:rPr>
        <w:t>(Walter et al. 2022)</w:t>
      </w:r>
      <w:r w:rsidR="00735927">
        <w:fldChar w:fldCharType="end"/>
      </w:r>
      <w:r>
        <w:t>. From a fisheries management perspective, protection of a spatial portfolio of kelp forest locations may ensure the preservation of essential fish habitat for critical life stages of managed species</w:t>
      </w:r>
      <w:ins w:id="28" w:author="Nick.Tolimieri" w:date="2022-03-21T14:25:00Z">
        <w:r w:rsidR="00462C1A">
          <w:t xml:space="preserve"> </w:t>
        </w:r>
      </w:ins>
      <w:r w:rsidR="00735927">
        <w:fldChar w:fldCharType="begin"/>
      </w:r>
      <w:r w:rsidR="00735927">
        <w:instrText xml:space="preserve"> ADDIN EN.CITE &lt;EndNote&gt;&lt;Cite&gt;&lt;Author&gt;Castorani&lt;/Author&gt;&lt;Year&gt;2015&lt;/Year&gt;&lt;RecNum&gt;9114&lt;/RecNum&gt;&lt;DisplayText&gt;(Castorani et al. 2015)&lt;/DisplayText&gt;&lt;record&gt;&lt;rec-number&gt;9114&lt;/rec-number&gt;&lt;foreign-keys&gt;&lt;key app="EN" db-id="prxrzzvdy0x2s4ee00qpxptadsswa02rwx0p" timestamp="1647897953"&gt;9114&lt;/key&gt;&lt;/foreign-keys&gt;&lt;ref-type name="Journal Article"&gt;17&lt;/ref-type&gt;&lt;contributors&gt;&lt;authors&gt;&lt;author&gt;Castorani, Max C. N.&lt;/author&gt;&lt;author&gt;Reed, Daniel C.&lt;/author&gt;&lt;author&gt;Alberto, Filipe&lt;/author&gt;&lt;author&gt;Bell, Tom W.&lt;/author&gt;&lt;author&gt;Simons, Rachel D.&lt;/author&gt;&lt;author&gt;Cavanaugh, Kyle C.&lt;/author&gt;&lt;author&gt;Siegel, David A.&lt;/author&gt;&lt;author&gt;Raimondi, Peter T.&lt;/author&gt;&lt;/authors&gt;&lt;/contributors&gt;&lt;titles&gt;&lt;title&gt;Connectivity structures local population dynamics: a long-term empirical test in a large metapopulation system&lt;/title&gt;&lt;secondary-title&gt;Ecology&lt;/secondary-title&gt;&lt;/titles&gt;&lt;periodical&gt;&lt;full-title&gt;Ecology&lt;/full-title&gt;&lt;/periodical&gt;&lt;pages&gt;3141-3152&lt;/pages&gt;&lt;volume&gt;96&lt;/volume&gt;&lt;number&gt;12&lt;/number&gt;&lt;dates&gt;&lt;year&gt;2015&lt;/year&gt;&lt;/dates&gt;&lt;isbn&gt;0012-9658&lt;/isbn&gt;&lt;urls&gt;&lt;related-urls&gt;&lt;url&gt;https://esajournals.onlinelibrary.wiley.com/doi/abs/10.1890/15-0283.1&lt;/url&gt;&lt;/related-urls&gt;&lt;/urls&gt;&lt;electronic-resource-num&gt;https://doi.org/10.1890/15-0283.1&lt;/electronic-resource-num&gt;&lt;/record&gt;&lt;/Cite&gt;&lt;/EndNote&gt;</w:instrText>
      </w:r>
      <w:r w:rsidR="00735927">
        <w:fldChar w:fldCharType="separate"/>
      </w:r>
      <w:r w:rsidR="00735927">
        <w:rPr>
          <w:noProof/>
        </w:rPr>
        <w:t>(Castorani et al. 2015)</w:t>
      </w:r>
      <w:r w:rsidR="00735927">
        <w:fldChar w:fldCharType="end"/>
      </w:r>
      <w:r>
        <w:t xml:space="preserve">. For instance, by increasing the probability that kelp densities remain high in at least a few places at any one time, protection of a portfolio of kelp forest locations may enhance the probability of juvenile rockfishes joining these nearshore communities in years when offshore oceanographic conditions are favorable for larvae. In order to maintain sustainable fisheries, then, what is essential is not to pick and choose a small subset of kelp forests for protection, but rather to ensure the protection of a diversity of kelp forests, each of which harbors habitats that can exhibit unique responses to ecological surprises yet to come. </w:t>
      </w:r>
    </w:p>
    <w:p w14:paraId="497E2399" w14:textId="77777777" w:rsidR="00471A3D" w:rsidRDefault="00471A3D"/>
    <w:p w14:paraId="07288505" w14:textId="77777777" w:rsidR="00471A3D" w:rsidRDefault="00EF0B3C">
      <w:pPr>
        <w:pStyle w:val="Heading3"/>
      </w:pPr>
      <w:bookmarkStart w:id="29" w:name="_2ckoofy96g8s" w:colFirst="0" w:colLast="0"/>
      <w:bookmarkEnd w:id="29"/>
      <w:r>
        <w:t>Acknowledgements</w:t>
      </w:r>
    </w:p>
    <w:p w14:paraId="3883BB87" w14:textId="260114DF" w:rsidR="00471A3D" w:rsidRDefault="00EF0B3C">
      <w:r>
        <w:t xml:space="preserve">We thank </w:t>
      </w:r>
      <w:r>
        <w:rPr>
          <w:highlight w:val="yellow"/>
        </w:rPr>
        <w:t>XX</w:t>
      </w:r>
      <w:r>
        <w:t xml:space="preserve"> anonymous reviewers, </w:t>
      </w:r>
      <w:r>
        <w:rPr>
          <w:highlight w:val="yellow"/>
        </w:rPr>
        <w:t>XX</w:t>
      </w:r>
      <w:r>
        <w:t xml:space="preserve">, and </w:t>
      </w:r>
      <w:r>
        <w:rPr>
          <w:highlight w:val="yellow"/>
        </w:rPr>
        <w:t>XX</w:t>
      </w:r>
      <w:r>
        <w:t xml:space="preserve"> for critical review. </w:t>
      </w:r>
      <w:r>
        <w:rPr>
          <w:highlight w:val="yellow"/>
        </w:rPr>
        <w:t xml:space="preserve">We thank the Makah and Quileute for </w:t>
      </w:r>
      <w:r w:rsidR="00C40551">
        <w:t>….</w:t>
      </w:r>
      <w:r>
        <w:t xml:space="preserve">, L. </w:t>
      </w:r>
      <w:proofErr w:type="spellStart"/>
      <w:r>
        <w:t>Antram</w:t>
      </w:r>
      <w:proofErr w:type="spellEnd"/>
      <w:r>
        <w:t xml:space="preserve">, the NOAA Dive Center, </w:t>
      </w:r>
      <w:r>
        <w:rPr>
          <w:shd w:val="clear" w:color="auto" w:fill="FF9900"/>
        </w:rPr>
        <w:t xml:space="preserve">sanctuary </w:t>
      </w:r>
      <w:r w:rsidR="00C40551">
        <w:rPr>
          <w:shd w:val="clear" w:color="auto" w:fill="FF9900"/>
        </w:rPr>
        <w:t>staff</w:t>
      </w:r>
      <w:r>
        <w:t xml:space="preserve">, and USCG Station </w:t>
      </w:r>
      <w:proofErr w:type="spellStart"/>
      <w:r>
        <w:t>Neah</w:t>
      </w:r>
      <w:proofErr w:type="spellEnd"/>
      <w:r>
        <w:t xml:space="preserve"> Bay for logistical support. Special thanks to R.C. Wilson and B.J. Wagner. </w:t>
      </w:r>
    </w:p>
    <w:p w14:paraId="30BDF20D" w14:textId="77777777" w:rsidR="00471A3D" w:rsidRDefault="00EF0B3C">
      <w:pPr>
        <w:pStyle w:val="Heading1"/>
      </w:pPr>
      <w:bookmarkStart w:id="30" w:name="_tfgwewy7a3j9" w:colFirst="0" w:colLast="0"/>
      <w:bookmarkEnd w:id="30"/>
      <w:r>
        <w:lastRenderedPageBreak/>
        <w:br w:type="page"/>
      </w:r>
    </w:p>
    <w:p w14:paraId="01FBA58F" w14:textId="77777777" w:rsidR="00471A3D" w:rsidRDefault="00EF0B3C">
      <w:pPr>
        <w:pStyle w:val="Heading1"/>
      </w:pPr>
      <w:bookmarkStart w:id="31" w:name="_jyj55lpsprbv" w:colFirst="0" w:colLast="0"/>
      <w:bookmarkEnd w:id="31"/>
      <w:r>
        <w:lastRenderedPageBreak/>
        <w:t>Literature Cited</w:t>
      </w:r>
    </w:p>
    <w:p w14:paraId="773F4EC1" w14:textId="243AEF62" w:rsidR="00471A3D" w:rsidRDefault="00EF0B3C" w:rsidP="000D6AFE">
      <w:bookmarkStart w:id="32" w:name="_vq7lwaa8xm4l" w:colFirst="0" w:colLast="0"/>
      <w:bookmarkEnd w:id="32"/>
      <w:r>
        <w:br w:type="page"/>
      </w:r>
    </w:p>
    <w:p w14:paraId="52BD4563" w14:textId="77777777" w:rsidR="00471A3D" w:rsidRDefault="00EF0B3C">
      <w:pPr>
        <w:pStyle w:val="Heading1"/>
      </w:pPr>
      <w:bookmarkStart w:id="33" w:name="_x7i6qakwgxpk" w:colFirst="0" w:colLast="0"/>
      <w:bookmarkEnd w:id="33"/>
      <w:r>
        <w:lastRenderedPageBreak/>
        <w:t>Figures</w:t>
      </w:r>
    </w:p>
    <w:p w14:paraId="421BC9CC" w14:textId="77777777" w:rsidR="00471A3D" w:rsidRDefault="00471A3D"/>
    <w:p w14:paraId="3F1960FD" w14:textId="77777777" w:rsidR="00471A3D" w:rsidRDefault="00EF0B3C">
      <w:pPr>
        <w:ind w:firstLine="0"/>
        <w:jc w:val="center"/>
      </w:pPr>
      <w:r>
        <w:rPr>
          <w:noProof/>
          <w:lang w:val="en-US"/>
        </w:rPr>
        <w:drawing>
          <wp:inline distT="114300" distB="114300" distL="114300" distR="114300" wp14:anchorId="5F9CF896" wp14:editId="23F98210">
            <wp:extent cx="5943600" cy="4610100"/>
            <wp:effectExtent l="0" t="0" r="0" b="0"/>
            <wp:docPr id="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0"/>
                    <a:srcRect/>
                    <a:stretch>
                      <a:fillRect/>
                    </a:stretch>
                  </pic:blipFill>
                  <pic:spPr>
                    <a:xfrm>
                      <a:off x="0" y="0"/>
                      <a:ext cx="5943600" cy="4610100"/>
                    </a:xfrm>
                    <a:prstGeom prst="rect">
                      <a:avLst/>
                    </a:prstGeom>
                    <a:ln/>
                  </pic:spPr>
                </pic:pic>
              </a:graphicData>
            </a:graphic>
          </wp:inline>
        </w:drawing>
      </w:r>
    </w:p>
    <w:p w14:paraId="4BAAA77F" w14:textId="77777777" w:rsidR="00471A3D" w:rsidRDefault="00471A3D"/>
    <w:p w14:paraId="6CE887F4" w14:textId="77777777" w:rsidR="00471A3D" w:rsidRDefault="00EF0B3C">
      <w:pPr>
        <w:pStyle w:val="Heading5"/>
      </w:pPr>
      <w:bookmarkStart w:id="34" w:name="_xh2yuyi7vi5o" w:colFirst="0" w:colLast="0"/>
      <w:bookmarkEnd w:id="34"/>
      <w:r>
        <w:t>Figure 1. Location of the five study sites with distribution of floating kelp shown in green. Sites with round dots have wave/wind exposure scores of ~13k, whereas sites with triangles have scores of ~</w:t>
      </w:r>
      <w:commentRangeStart w:id="35"/>
      <w:commentRangeStart w:id="36"/>
      <w:r>
        <w:t>100-150k</w:t>
      </w:r>
      <w:commentRangeEnd w:id="35"/>
      <w:r>
        <w:commentReference w:id="35"/>
      </w:r>
      <w:commentRangeEnd w:id="36"/>
      <w:r w:rsidR="00D32FEB">
        <w:rPr>
          <w:rStyle w:val="CommentReference"/>
          <w:color w:val="auto"/>
        </w:rPr>
        <w:commentReference w:id="36"/>
      </w:r>
      <w:r>
        <w:t xml:space="preserve">. Plots on right (2003-2021) are: a) Mean SST of the warmest month averaged across the five sites, and b) mean cover of canopy kelps summed across the five study sites. Gray envelope in (a) is +/- 1.0 </w:t>
      </w:r>
      <w:proofErr w:type="spellStart"/>
      <w:r>
        <w:t>s.d.</w:t>
      </w:r>
      <w:proofErr w:type="spellEnd"/>
    </w:p>
    <w:p w14:paraId="2FB48D29" w14:textId="77777777" w:rsidR="00471A3D" w:rsidRDefault="00471A3D">
      <w:pPr>
        <w:jc w:val="center"/>
      </w:pPr>
    </w:p>
    <w:p w14:paraId="3C981890" w14:textId="7FF2E757" w:rsidR="00471A3D" w:rsidRDefault="00467226">
      <w:pPr>
        <w:ind w:firstLine="0"/>
        <w:jc w:val="center"/>
      </w:pPr>
      <w:r>
        <w:rPr>
          <w:noProof/>
          <w:lang w:val="en-US"/>
        </w:rPr>
        <w:lastRenderedPageBreak/>
        <w:drawing>
          <wp:inline distT="0" distB="0" distL="0" distR="0" wp14:anchorId="24A1EBF8" wp14:editId="1488268E">
            <wp:extent cx="5314950" cy="5314950"/>
            <wp:effectExtent l="0" t="0" r="0" b="0"/>
            <wp:docPr id="16" name="Fig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2-1.png"/>
                    <pic:cNvPicPr/>
                  </pic:nvPicPr>
                  <pic:blipFill>
                    <a:blip r:embed="rId11" r:link="rId12" cstate="print">
                      <a:extLst>
                        <a:ext uri="{28A0092B-C50C-407E-A947-70E740481C1C}">
                          <a14:useLocalDpi xmlns:a14="http://schemas.microsoft.com/office/drawing/2010/main" val="0"/>
                        </a:ext>
                      </a:extLst>
                    </a:blip>
                    <a:stretch>
                      <a:fillRect/>
                    </a:stretch>
                  </pic:blipFill>
                  <pic:spPr>
                    <a:xfrm>
                      <a:off x="0" y="0"/>
                      <a:ext cx="5314950" cy="5314950"/>
                    </a:xfrm>
                    <a:prstGeom prst="rect">
                      <a:avLst/>
                    </a:prstGeom>
                  </pic:spPr>
                </pic:pic>
              </a:graphicData>
            </a:graphic>
          </wp:inline>
        </w:drawing>
      </w:r>
    </w:p>
    <w:p w14:paraId="31F32EC5" w14:textId="068B2187" w:rsidR="00471A3D" w:rsidRDefault="00EF0B3C">
      <w:pPr>
        <w:pStyle w:val="Heading5"/>
      </w:pPr>
      <w:bookmarkStart w:id="37" w:name="_mtrc7z2fgaa" w:colFirst="0" w:colLast="0"/>
      <w:bookmarkEnd w:id="37"/>
      <w:r>
        <w:t xml:space="preserve">Figure 2. Time series of the focal groups </w:t>
      </w:r>
      <w:proofErr w:type="spellStart"/>
      <w:r>
        <w:t>coastwide</w:t>
      </w:r>
      <w:proofErr w:type="spellEnd"/>
      <w:r>
        <w:t xml:space="preserve"> from dive surveys from 2015-2021. a) density of kelp stipes, b) urchin density, c) sea star density, d) fish abundance, and e) abundance of juvenile rockfishes.</w:t>
      </w:r>
      <w:r w:rsidR="00481C24">
        <w:t xml:space="preserve"> For sea stars see Table S3 for species</w:t>
      </w:r>
      <w:r w:rsidR="0022152F">
        <w:t xml:space="preserve"> included in the medium and large sea star categories</w:t>
      </w:r>
      <w:r w:rsidR="00481C24">
        <w:t>.</w:t>
      </w:r>
    </w:p>
    <w:p w14:paraId="595608F7" w14:textId="77777777" w:rsidR="00471A3D" w:rsidRDefault="00471A3D"/>
    <w:p w14:paraId="54A2DDEC" w14:textId="77777777" w:rsidR="00471A3D" w:rsidRDefault="00471A3D"/>
    <w:p w14:paraId="072879AF" w14:textId="77777777" w:rsidR="00471A3D" w:rsidRDefault="00EF0B3C">
      <w:pPr>
        <w:jc w:val="center"/>
      </w:pPr>
      <w:r>
        <w:rPr>
          <w:noProof/>
          <w:lang w:val="en-US"/>
        </w:rPr>
        <w:lastRenderedPageBreak/>
        <w:drawing>
          <wp:inline distT="114300" distB="114300" distL="114300" distR="114300" wp14:anchorId="69309C0F" wp14:editId="08DFEC1B">
            <wp:extent cx="3799368" cy="6912864"/>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3799368" cy="6912864"/>
                    </a:xfrm>
                    <a:prstGeom prst="rect">
                      <a:avLst/>
                    </a:prstGeom>
                    <a:ln/>
                  </pic:spPr>
                </pic:pic>
              </a:graphicData>
            </a:graphic>
          </wp:inline>
        </w:drawing>
      </w:r>
    </w:p>
    <w:p w14:paraId="36D0E4F9" w14:textId="52DDD095" w:rsidR="00471A3D" w:rsidRDefault="00EF0B3C">
      <w:pPr>
        <w:pStyle w:val="Heading5"/>
      </w:pPr>
      <w:bookmarkStart w:id="38" w:name="_mt07ceww4l6x" w:colFirst="0" w:colLast="0"/>
      <w:bookmarkEnd w:id="38"/>
      <w:r>
        <w:lastRenderedPageBreak/>
        <w:t>Figure 3. Results of canonical analysis of principal coordinates (CAP) of the assemblage structure of four guilds: kelps, invertebrates, fishes, and juvenile rockfishes. Left panes (</w:t>
      </w:r>
      <w:proofErr w:type="spellStart"/>
      <w:r>
        <w:t>a</w:t>
      </w:r>
      <w:proofErr w:type="gramStart"/>
      <w:r>
        <w:t>,c,e,g</w:t>
      </w:r>
      <w:proofErr w:type="spellEnd"/>
      <w:proofErr w:type="gramEnd"/>
      <w:r>
        <w:t>) show the ordination of Site x Year averages and p-values for the CAP analysis. Right panes (</w:t>
      </w:r>
      <w:proofErr w:type="spellStart"/>
      <w:r>
        <w:t>b</w:t>
      </w:r>
      <w:proofErr w:type="gramStart"/>
      <w:r>
        <w:t>,d,f,h</w:t>
      </w:r>
      <w:proofErr w:type="spellEnd"/>
      <w:proofErr w:type="gramEnd"/>
      <w:r>
        <w:t xml:space="preserve">) show the loadings for each taxon. RF = rockfish, </w:t>
      </w:r>
      <w:r w:rsidR="00E73D1A">
        <w:t>YT</w:t>
      </w:r>
      <w:r w:rsidR="00BC2B2F">
        <w:t>B</w:t>
      </w:r>
      <w:r w:rsidR="00E73D1A">
        <w:t xml:space="preserve"> </w:t>
      </w:r>
      <w:r>
        <w:t xml:space="preserve">= </w:t>
      </w:r>
      <w:r w:rsidR="00BC2B2F">
        <w:t>yellow</w:t>
      </w:r>
      <w:r>
        <w:t xml:space="preserve">tail and </w:t>
      </w:r>
      <w:r w:rsidR="00BC2B2F">
        <w:t xml:space="preserve">black </w:t>
      </w:r>
      <w:r>
        <w:t>rockfish</w:t>
      </w:r>
      <w:r w:rsidR="00BC2B2F">
        <w:t>es</w:t>
      </w:r>
      <w:r>
        <w:t xml:space="preserve">. </w:t>
      </w:r>
    </w:p>
    <w:p w14:paraId="06ECF95B" w14:textId="77777777" w:rsidR="00471A3D" w:rsidRDefault="00471A3D"/>
    <w:p w14:paraId="4C26C3D1" w14:textId="77777777" w:rsidR="00471A3D" w:rsidRDefault="00471A3D">
      <w:pPr>
        <w:jc w:val="center"/>
      </w:pPr>
    </w:p>
    <w:p w14:paraId="063305C4" w14:textId="77777777" w:rsidR="00471A3D" w:rsidRDefault="00EF0B3C">
      <w:pPr>
        <w:ind w:firstLine="0"/>
        <w:jc w:val="center"/>
      </w:pPr>
      <w:r>
        <w:rPr>
          <w:noProof/>
          <w:lang w:val="en-US"/>
        </w:rPr>
        <w:drawing>
          <wp:inline distT="114300" distB="114300" distL="114300" distR="114300" wp14:anchorId="11717691" wp14:editId="48DE5957">
            <wp:extent cx="4572000" cy="3003176"/>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4572000" cy="3003176"/>
                    </a:xfrm>
                    <a:prstGeom prst="rect">
                      <a:avLst/>
                    </a:prstGeom>
                    <a:ln/>
                  </pic:spPr>
                </pic:pic>
              </a:graphicData>
            </a:graphic>
          </wp:inline>
        </w:drawing>
      </w:r>
    </w:p>
    <w:p w14:paraId="6E70E5B3" w14:textId="577FC571" w:rsidR="00471A3D" w:rsidRDefault="00EF0B3C">
      <w:pPr>
        <w:pStyle w:val="Heading5"/>
      </w:pPr>
      <w:bookmarkStart w:id="39" w:name="_4bme7ouk12lb" w:colFirst="0" w:colLast="0"/>
      <w:bookmarkEnd w:id="39"/>
      <w:r>
        <w:t>Figure 4. Explained variation from permutation-based multivariate analysis of variance (</w:t>
      </w:r>
      <w:proofErr w:type="spellStart"/>
      <w:r>
        <w:t>PerMANOVA</w:t>
      </w:r>
      <w:proofErr w:type="spellEnd"/>
      <w:r>
        <w:t xml:space="preserve">) for four guilds: kelp, invertebrates, fish, and </w:t>
      </w:r>
      <w:r w:rsidR="00E73D1A">
        <w:t xml:space="preserve">juvenile </w:t>
      </w:r>
      <w:r>
        <w:t>rockfish</w:t>
      </w:r>
      <w:r w:rsidR="00E73D1A">
        <w:t>es</w:t>
      </w:r>
      <w:r>
        <w:t>. All terms are fixed effects and results are the r</w:t>
      </w:r>
      <w:r>
        <w:rPr>
          <w:vertAlign w:val="superscript"/>
        </w:rPr>
        <w:t>2</w:t>
      </w:r>
      <w:r>
        <w:t xml:space="preserve"> values. D = depth, S = site, Y = year, Res = Residual. </w:t>
      </w:r>
    </w:p>
    <w:p w14:paraId="7C28F863" w14:textId="77777777" w:rsidR="00471A3D" w:rsidRDefault="00471A3D"/>
    <w:p w14:paraId="4ACDF19D" w14:textId="77777777" w:rsidR="00471A3D" w:rsidRDefault="00471A3D"/>
    <w:p w14:paraId="59BAF36B" w14:textId="77777777" w:rsidR="00471A3D" w:rsidRDefault="00EF0B3C">
      <w:r>
        <w:br w:type="page"/>
      </w:r>
    </w:p>
    <w:p w14:paraId="74193279" w14:textId="77777777" w:rsidR="00471A3D" w:rsidRDefault="00EF0B3C">
      <w:pPr>
        <w:ind w:firstLine="0"/>
        <w:jc w:val="center"/>
      </w:pPr>
      <w:r>
        <w:rPr>
          <w:noProof/>
          <w:lang w:val="en-US"/>
        </w:rPr>
        <w:lastRenderedPageBreak/>
        <w:drawing>
          <wp:inline distT="114300" distB="114300" distL="114300" distR="114300" wp14:anchorId="15162F15" wp14:editId="0F18EF41">
            <wp:extent cx="5943600" cy="50927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943600" cy="5092700"/>
                    </a:xfrm>
                    <a:prstGeom prst="rect">
                      <a:avLst/>
                    </a:prstGeom>
                    <a:ln/>
                  </pic:spPr>
                </pic:pic>
              </a:graphicData>
            </a:graphic>
          </wp:inline>
        </w:drawing>
      </w:r>
    </w:p>
    <w:p w14:paraId="05B24DA9" w14:textId="30FC01CF" w:rsidR="00471A3D" w:rsidRDefault="00EF0B3C">
      <w:pPr>
        <w:pStyle w:val="Heading5"/>
      </w:pPr>
      <w:bookmarkStart w:id="40" w:name="_7xmf17j1uw2r" w:colFirst="0" w:colLast="0"/>
      <w:bookmarkEnd w:id="40"/>
      <w:r>
        <w:t xml:space="preserve">Figure 5. Relationship between the density of kelp stipe and total urchin density at different spatial scales: a) </w:t>
      </w:r>
      <w:proofErr w:type="spellStart"/>
      <w:r>
        <w:t>coastwide</w:t>
      </w:r>
      <w:proofErr w:type="spellEnd"/>
      <w:r>
        <w:t xml:space="preserve"> across years, site by year means for b) </w:t>
      </w:r>
      <w:proofErr w:type="spellStart"/>
      <w:r>
        <w:rPr>
          <w:i/>
        </w:rPr>
        <w:t>Macrocystis</w:t>
      </w:r>
      <w:proofErr w:type="spellEnd"/>
      <w:r>
        <w:t xml:space="preserve">, c) </w:t>
      </w:r>
      <w:proofErr w:type="spellStart"/>
      <w:r>
        <w:rPr>
          <w:i/>
        </w:rPr>
        <w:t>Nereocystis</w:t>
      </w:r>
      <w:proofErr w:type="spellEnd"/>
      <w:r>
        <w:rPr>
          <w:i/>
        </w:rPr>
        <w:t xml:space="preserve">, </w:t>
      </w:r>
      <w:r>
        <w:t xml:space="preserve">d) </w:t>
      </w:r>
      <w:proofErr w:type="spellStart"/>
      <w:r>
        <w:rPr>
          <w:i/>
        </w:rPr>
        <w:t>Pterygophora</w:t>
      </w:r>
      <w:proofErr w:type="spellEnd"/>
      <w:r>
        <w:rPr>
          <w:i/>
        </w:rPr>
        <w:t xml:space="preserve">, </w:t>
      </w:r>
      <w:r>
        <w:t xml:space="preserve">and at the transect level at </w:t>
      </w:r>
      <w:proofErr w:type="spellStart"/>
      <w:r>
        <w:t>Tatoosh</w:t>
      </w:r>
      <w:proofErr w:type="spellEnd"/>
      <w:r>
        <w:t xml:space="preserve"> Island for e) </w:t>
      </w:r>
      <w:proofErr w:type="spellStart"/>
      <w:r>
        <w:rPr>
          <w:i/>
        </w:rPr>
        <w:t>Nereocystis</w:t>
      </w:r>
      <w:proofErr w:type="spellEnd"/>
      <w:r>
        <w:rPr>
          <w:i/>
        </w:rPr>
        <w:t xml:space="preserve">, </w:t>
      </w:r>
      <w:r>
        <w:t xml:space="preserve">and f) </w:t>
      </w:r>
      <w:proofErr w:type="spellStart"/>
      <w:r>
        <w:rPr>
          <w:i/>
        </w:rPr>
        <w:t>Pterygophora</w:t>
      </w:r>
      <w:proofErr w:type="spellEnd"/>
      <w:r>
        <w:rPr>
          <w:i/>
        </w:rPr>
        <w:t xml:space="preserve">. </w:t>
      </w:r>
      <w:r>
        <w:t>For panel e the regression is log(Y) = Urchin den</w:t>
      </w:r>
      <w:r w:rsidR="00A77CCD">
        <w:t>sity. Other statistics are not transformed</w:t>
      </w:r>
      <w:r>
        <w:t xml:space="preserve">. In </w:t>
      </w:r>
      <w:proofErr w:type="gramStart"/>
      <w:r>
        <w:t>panels</w:t>
      </w:r>
      <w:proofErr w:type="gramEnd"/>
      <w:r>
        <w:t xml:space="preserve"> b-f, numbered points refer to the year of data collection: 5 = 2015; 6 = 2016; 7 =2017; 8 = 2018; 9 =2019; 1=2021.</w:t>
      </w:r>
    </w:p>
    <w:p w14:paraId="245A100F" w14:textId="77777777" w:rsidR="00471A3D" w:rsidRDefault="00471A3D"/>
    <w:p w14:paraId="2E26C3C0" w14:textId="77777777" w:rsidR="00471A3D" w:rsidRDefault="00EF0B3C">
      <w:r>
        <w:br w:type="page"/>
      </w:r>
    </w:p>
    <w:p w14:paraId="20306E59" w14:textId="0126DC9E" w:rsidR="00471A3D" w:rsidRDefault="00917ACC">
      <w:pPr>
        <w:ind w:firstLine="0"/>
        <w:jc w:val="center"/>
      </w:pPr>
      <w:r>
        <w:rPr>
          <w:noProof/>
          <w:lang w:val="en-US"/>
        </w:rPr>
        <w:lastRenderedPageBreak/>
        <w:drawing>
          <wp:inline distT="0" distB="0" distL="0" distR="0" wp14:anchorId="4AEA3DE3" wp14:editId="3A3085B8">
            <wp:extent cx="4572009" cy="45720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6-fish-kelp-combine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9" cy="4572009"/>
                    </a:xfrm>
                    <a:prstGeom prst="rect">
                      <a:avLst/>
                    </a:prstGeom>
                  </pic:spPr>
                </pic:pic>
              </a:graphicData>
            </a:graphic>
          </wp:inline>
        </w:drawing>
      </w:r>
    </w:p>
    <w:p w14:paraId="7D061EC0" w14:textId="7A20A1AF" w:rsidR="00471A3D" w:rsidRDefault="00EF0B3C">
      <w:pPr>
        <w:pStyle w:val="Heading5"/>
      </w:pPr>
      <w:bookmarkStart w:id="41" w:name="_eftbkgdry3s2" w:colFirst="0" w:colLast="0"/>
      <w:bookmarkEnd w:id="41"/>
      <w:r>
        <w:t xml:space="preserve">Figure 6. Relationship between kelp density and the abundance of </w:t>
      </w:r>
      <w:r w:rsidR="00505DA7">
        <w:t xml:space="preserve">juvenile </w:t>
      </w:r>
      <w:r>
        <w:t>rockfish</w:t>
      </w:r>
      <w:r w:rsidR="00505DA7">
        <w:t>es</w:t>
      </w:r>
      <w:r>
        <w:t xml:space="preserve"> from the hurdle model. </w:t>
      </w:r>
      <w:del w:id="42" w:author="Steve Lonhart" w:date="2022-03-18T18:02:00Z">
        <w:r w:rsidDel="00505DA7">
          <w:delText xml:space="preserve"> </w:delText>
        </w:r>
      </w:del>
      <w:r>
        <w:t xml:space="preserve">(a) Probability of occurrence of juvenile rockfishes in relation to the total stipe density of the canopy kelps </w:t>
      </w:r>
      <w:proofErr w:type="spellStart"/>
      <w:r>
        <w:rPr>
          <w:i/>
        </w:rPr>
        <w:t>Macrocystis</w:t>
      </w:r>
      <w:proofErr w:type="spellEnd"/>
      <w:r>
        <w:rPr>
          <w:i/>
        </w:rPr>
        <w:t xml:space="preserve"> and </w:t>
      </w:r>
      <w:proofErr w:type="spellStart"/>
      <w:r>
        <w:rPr>
          <w:i/>
        </w:rPr>
        <w:t>Nereocystis</w:t>
      </w:r>
      <w:proofErr w:type="spellEnd"/>
      <w:r>
        <w:t xml:space="preserve">. Blue line shows the result of the binomial presence/absence model. Black points are the actual observations (present =1, absent = 0). Colored points are predicted probability of occurrence. (b) Results of the combined presence/absence model and abundance model. </w:t>
      </w:r>
      <w:commentRangeStart w:id="43"/>
      <w:commentRangeStart w:id="44"/>
      <w:r>
        <w:t xml:space="preserve">Larger circles </w:t>
      </w:r>
      <w:commentRangeEnd w:id="43"/>
      <w:r w:rsidR="00C92BD2">
        <w:rPr>
          <w:rStyle w:val="CommentReference"/>
          <w:color w:val="auto"/>
        </w:rPr>
        <w:commentReference w:id="43"/>
      </w:r>
      <w:commentRangeEnd w:id="44"/>
      <w:r w:rsidR="00505DA7">
        <w:rPr>
          <w:rStyle w:val="CommentReference"/>
          <w:color w:val="auto"/>
        </w:rPr>
        <w:commentReference w:id="44"/>
      </w:r>
      <w:r>
        <w:t xml:space="preserve">have a higher probability of occurrence. Data were summarized by Site x Depth x Location x Year strata prior to analysis. </w:t>
      </w:r>
    </w:p>
    <w:p w14:paraId="6ED6A475" w14:textId="77777777" w:rsidR="00471A3D" w:rsidRDefault="00471A3D">
      <w:pPr>
        <w:spacing w:line="240" w:lineRule="auto"/>
        <w:ind w:firstLine="0"/>
        <w:rPr>
          <w:color w:val="FF0000"/>
        </w:rPr>
      </w:pPr>
    </w:p>
    <w:p w14:paraId="3B700E52" w14:textId="77777777" w:rsidR="00471A3D" w:rsidRDefault="00471A3D">
      <w:pPr>
        <w:spacing w:line="240" w:lineRule="auto"/>
        <w:ind w:firstLine="0"/>
        <w:rPr>
          <w:color w:val="FF0000"/>
        </w:rPr>
      </w:pPr>
    </w:p>
    <w:p w14:paraId="54E23655" w14:textId="77777777" w:rsidR="00471A3D" w:rsidRDefault="00471A3D">
      <w:pPr>
        <w:spacing w:line="240" w:lineRule="auto"/>
        <w:ind w:firstLine="0"/>
      </w:pPr>
    </w:p>
    <w:p w14:paraId="054B2CDB" w14:textId="77777777" w:rsidR="00471A3D" w:rsidRDefault="00EF0B3C">
      <w:pPr>
        <w:pStyle w:val="Heading1"/>
      </w:pPr>
      <w:bookmarkStart w:id="45" w:name="_buajqntar0pd" w:colFirst="0" w:colLast="0"/>
      <w:bookmarkEnd w:id="45"/>
      <w:r>
        <w:lastRenderedPageBreak/>
        <w:t>Supplementary Material</w:t>
      </w:r>
    </w:p>
    <w:p w14:paraId="30047619" w14:textId="77777777" w:rsidR="00471A3D" w:rsidRDefault="00EF0B3C">
      <w:pPr>
        <w:pStyle w:val="Heading2"/>
      </w:pPr>
      <w:bookmarkStart w:id="46" w:name="_qzsq8nqamq8w" w:colFirst="0" w:colLast="0"/>
      <w:bookmarkEnd w:id="46"/>
      <w:r>
        <w:t>Additional methods description</w:t>
      </w:r>
    </w:p>
    <w:p w14:paraId="36335AD3" w14:textId="72956019" w:rsidR="00471A3D" w:rsidRDefault="00EF0B3C">
      <w:r>
        <w:t xml:space="preserve">At each site, we conducted visual surveys on scuba on 30 x 2 m transects to quantify: 1) fish abundance, 2) macroinvertebrate abundance, 3) kelp abundance, 4) other biotic habitat, and 5) substratum type (abiotic habitat, e.g., cobble, pavement, </w:t>
      </w:r>
      <w:proofErr w:type="spellStart"/>
      <w:r>
        <w:t>etc</w:t>
      </w:r>
      <w:proofErr w:type="spellEnd"/>
      <w:r>
        <w:t>)</w:t>
      </w:r>
      <w:r w:rsidR="00175D23">
        <w:t xml:space="preserve"> </w:t>
      </w:r>
      <w:r w:rsidR="00735927">
        <w:fldChar w:fldCharType="begin"/>
      </w:r>
      <w:r w:rsidR="00735927">
        <w:instrText xml:space="preserve"> ADDIN EN.CITE &lt;EndNote&gt;&lt;Cite&gt;&lt;Author&gt;Malone&lt;/Author&gt;&lt;Year&gt;2022&lt;/Year&gt;&lt;RecNum&gt;8682&lt;/RecNum&gt;&lt;Prefix&gt;modified from &lt;/Prefix&gt;&lt;DisplayText&gt;(modified from 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(modified from Malone et al. 2022)</w:t>
      </w:r>
      <w:r w:rsidR="00735927">
        <w:fldChar w:fldCharType="end"/>
      </w:r>
      <w:r w:rsidR="00175D23">
        <w:fldChar w:fldCharType="begin"/>
      </w:r>
      <w:r w:rsidR="00175D23">
        <w:instrText xml:space="preserve"> </w:instrText>
      </w:r>
      <w:r w:rsidR="00175D23">
        <w:fldChar w:fldCharType="end"/>
      </w:r>
      <w:r>
        <w:t>. Kelp and invertebrates were surveyed along a 2-m wide swath (60 m</w:t>
      </w:r>
      <w:r>
        <w:rPr>
          <w:vertAlign w:val="superscript"/>
        </w:rPr>
        <w:t>2</w:t>
      </w:r>
      <w:r>
        <w:t xml:space="preserve">), while fishes were counted within a 2-m x 2-m box along </w:t>
      </w:r>
      <w:proofErr w:type="gramStart"/>
      <w:r>
        <w:t>the transect</w:t>
      </w:r>
      <w:proofErr w:type="gramEnd"/>
      <w:r>
        <w:t xml:space="preserve"> (120 m</w:t>
      </w:r>
      <w:r>
        <w:rPr>
          <w:vertAlign w:val="superscript"/>
        </w:rPr>
        <w:t>3</w:t>
      </w:r>
      <w:r>
        <w:t>). At each site, we sample two locations, separated by 100+ m and marked by separate down lines, and at two depths at each location (5 m and 10 m). One pair of divers sampled fish</w:t>
      </w:r>
      <w:r w:rsidR="00EA3A4A">
        <w:t>es</w:t>
      </w:r>
      <w:r>
        <w:t xml:space="preserve"> and quantified biotic habitat. The second pair of divers sampled macroinvertebrates and kelp and quantified substratum type. The lead diver laid down the transect tape and counted fish or macroinvertebrates and kelp. The second diver followed recording biotic habitat or substratum characteristics respectively. Both biotic habitat and substratum type were quantified using uniform point contact (UPC) methods by recording the organism or substratum directly under every meter mark along the transect for 30 data points per transect. Each pair of divers began transects from the same drop point marked by the down-line and followed the same overall heading. However, pairs did not necessarily cover the exact same ground, so one cannot directly match fish counts to substratum characteristics at the transect level, for example. Therefore, we summarize data by year x site x location x depth for some analyses.</w:t>
      </w:r>
    </w:p>
    <w:p w14:paraId="6B301DE7" w14:textId="74DCEC17" w:rsidR="00471A3D" w:rsidRDefault="00EF0B3C">
      <w:r>
        <w:lastRenderedPageBreak/>
        <w:t xml:space="preserve">We counted canopy-forming kelp species within a 2-m swath along the 30-m transect (Table S2). For </w:t>
      </w:r>
      <w:proofErr w:type="spellStart"/>
      <w:r>
        <w:rPr>
          <w:i/>
        </w:rPr>
        <w:t>Macrocystis</w:t>
      </w:r>
      <w:proofErr w:type="spellEnd"/>
      <w:r>
        <w:rPr>
          <w:i/>
        </w:rPr>
        <w:t xml:space="preserve"> </w:t>
      </w:r>
      <w:proofErr w:type="spellStart"/>
      <w:r>
        <w:rPr>
          <w:i/>
        </w:rPr>
        <w:t>pyrifera</w:t>
      </w:r>
      <w:proofErr w:type="spellEnd"/>
      <w:r>
        <w:rPr>
          <w:i/>
        </w:rPr>
        <w:t>,</w:t>
      </w:r>
      <w:r>
        <w:t xml:space="preserve"> we counted stipes greater than 1.0 m in height</w:t>
      </w:r>
      <w:r w:rsidR="00EA3A4A">
        <w:t xml:space="preserve"> from the base of the holdfast</w:t>
      </w:r>
      <w:r>
        <w:t xml:space="preserve">. For </w:t>
      </w:r>
      <w:proofErr w:type="spellStart"/>
      <w:r>
        <w:rPr>
          <w:i/>
        </w:rPr>
        <w:t>Nereocystis</w:t>
      </w:r>
      <w:proofErr w:type="spellEnd"/>
      <w:r>
        <w:rPr>
          <w:i/>
        </w:rPr>
        <w:t xml:space="preserve"> </w:t>
      </w:r>
      <w:proofErr w:type="spellStart"/>
      <w:r>
        <w:rPr>
          <w:i/>
        </w:rPr>
        <w:t>luetkeana</w:t>
      </w:r>
      <w:proofErr w:type="spellEnd"/>
      <w:r>
        <w:t xml:space="preserve"> and</w:t>
      </w:r>
      <w:r>
        <w:rPr>
          <w:i/>
        </w:rPr>
        <w:t xml:space="preserve"> </w:t>
      </w:r>
      <w:proofErr w:type="spellStart"/>
      <w:r>
        <w:rPr>
          <w:i/>
        </w:rPr>
        <w:t>Pterygophora</w:t>
      </w:r>
      <w:proofErr w:type="spellEnd"/>
      <w:r>
        <w:rPr>
          <w:i/>
        </w:rPr>
        <w:t xml:space="preserve"> </w:t>
      </w:r>
      <w:proofErr w:type="spellStart"/>
      <w:r>
        <w:rPr>
          <w:i/>
        </w:rPr>
        <w:t>californica</w:t>
      </w:r>
      <w:proofErr w:type="spellEnd"/>
      <w:r>
        <w:t xml:space="preserve"> plants with stipes </w:t>
      </w:r>
      <w:r w:rsidR="00EA3A4A">
        <w:t>&gt;</w:t>
      </w:r>
      <w:r>
        <w:t xml:space="preserve"> 30 cm in height were included, along with other brown algae species </w:t>
      </w:r>
      <w:r w:rsidR="00EA3A4A">
        <w:t>&gt;</w:t>
      </w:r>
      <w:r>
        <w:t xml:space="preserve"> 30 cm in overall length. We used the segment subsampling for abundant species described </w:t>
      </w:r>
      <w:r w:rsidR="00EA3A4A">
        <w:t xml:space="preserve">in </w:t>
      </w:r>
      <w:r w:rsidR="00735927">
        <w:fldChar w:fldCharType="begin"/>
      </w:r>
      <w:r w:rsidR="00735927">
        <w:instrText xml:space="preserve"> ADDIN EN.CITE &lt;EndNote&gt;&lt;Cite AuthorYear="1"&gt;&lt;Author&gt;Malone&lt;/Author&gt;&lt;Year&gt;2022&lt;/Year&gt;&lt;RecNum&gt;8682&lt;/RecNum&gt;&lt;DisplayText&gt;Malone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Malone et al. (2022)</w:t>
      </w:r>
      <w:r w:rsidR="00735927">
        <w:fldChar w:fldCharType="end"/>
      </w:r>
      <w:r w:rsidR="00EA3A4A">
        <w:t xml:space="preserve"> </w:t>
      </w:r>
      <w:r>
        <w:t>for invertebrate species (</w:t>
      </w:r>
      <w:r w:rsidR="00EA3A4A">
        <w:t xml:space="preserve">and </w:t>
      </w:r>
      <w:r>
        <w:t xml:space="preserve">see below Urchin and Kelp Segment Expansion). </w:t>
      </w:r>
    </w:p>
    <w:p w14:paraId="2FF80B2C" w14:textId="23188A0E" w:rsidR="00471A3D" w:rsidRDefault="00EF0B3C">
      <w:r>
        <w:t xml:space="preserve">Large mobile invertebrates were enumerated on the same transects as kelp (Table S3). We counted individuals greater than 2.5 cm in </w:t>
      </w:r>
      <w:r w:rsidR="00EA3A4A">
        <w:t>greatest dimension</w:t>
      </w:r>
      <w:r>
        <w:t xml:space="preserve">, with the exception of sea stars where we measured </w:t>
      </w:r>
      <w:r w:rsidR="00EA3A4A">
        <w:t>longest ray length</w:t>
      </w:r>
      <w:r>
        <w:t xml:space="preserve">. We counted individuals under prostrate algae and within bottom topography and on algae up to a height of 1.0 m above the substrate. This category included species of sea urchins, sea star, sea cucumbers, crabs, bivalves, nudibranchs, etc. We included only species that were easily identifiable to avoid concerns about the detection of cryptic species. For abundant species </w:t>
      </w:r>
      <w:proofErr w:type="gramStart"/>
      <w:r>
        <w:t>the transect</w:t>
      </w:r>
      <w:proofErr w:type="gramEnd"/>
      <w:r>
        <w:t xml:space="preserve"> was broken into 10-m segments, and the distance at which 30 individuals were counted per </w:t>
      </w:r>
      <w:r w:rsidR="00EA3A4A">
        <w:t xml:space="preserve">10-m </w:t>
      </w:r>
      <w:r>
        <w:t xml:space="preserve">segment was </w:t>
      </w:r>
      <w:r w:rsidR="00EA3A4A">
        <w:t>recorded</w:t>
      </w:r>
      <w:r>
        <w:t xml:space="preserve">, to be used in expansion calculations (see below Urchin and Kelp Segment Expansion). We also recorded sea urchin test diameter, </w:t>
      </w:r>
      <w:r w:rsidR="00E24698">
        <w:t>the length of the longest ray for sea stars</w:t>
      </w:r>
      <w:r>
        <w:t xml:space="preserve">, and crab carapace width. </w:t>
      </w:r>
    </w:p>
    <w:p w14:paraId="59D17252" w14:textId="43F2EDC5" w:rsidR="00471A3D" w:rsidRPr="00EA3A4A" w:rsidRDefault="00EF0B3C">
      <w:r>
        <w:t xml:space="preserve">We counted and estimated the size (total length) of all fishes we observed within a 2-m wide swatch along </w:t>
      </w:r>
      <w:proofErr w:type="gramStart"/>
      <w:r>
        <w:t>the transect</w:t>
      </w:r>
      <w:proofErr w:type="gramEnd"/>
      <w:r>
        <w:t xml:space="preserve"> and within 2 m of the bottom (Table S4). We counted fishes </w:t>
      </w:r>
      <w:r w:rsidR="00B3666E">
        <w:t>&gt;</w:t>
      </w:r>
      <w:r>
        <w:t xml:space="preserve"> 5 cm total length</w:t>
      </w:r>
      <w:r w:rsidR="00B3666E">
        <w:t>, except</w:t>
      </w:r>
      <w:r>
        <w:t xml:space="preserve"> </w:t>
      </w:r>
      <w:r w:rsidR="00B3666E">
        <w:t>young-of-the-year</w:t>
      </w:r>
      <w:r>
        <w:t xml:space="preserve"> rockfishes </w:t>
      </w:r>
      <w:r w:rsidR="00B3666E">
        <w:t>(</w:t>
      </w:r>
      <w:r>
        <w:rPr>
          <w:i/>
        </w:rPr>
        <w:t>Sebastes</w:t>
      </w:r>
      <w:r>
        <w:rPr>
          <w:rFonts w:ascii="Gungsuh" w:eastAsia="Gungsuh" w:hAnsi="Gungsuh" w:cs="Gungsuh"/>
        </w:rPr>
        <w:t xml:space="preserve"> </w:t>
      </w:r>
      <w:r w:rsidRPr="00175D23">
        <w:rPr>
          <w:rFonts w:eastAsia="Gungsuh"/>
        </w:rPr>
        <w:t>spp.</w:t>
      </w:r>
      <w:r w:rsidR="00B3666E">
        <w:rPr>
          <w:rFonts w:eastAsia="Gungsuh"/>
        </w:rPr>
        <w:t>),</w:t>
      </w:r>
      <w:r w:rsidRPr="00175D23">
        <w:rPr>
          <w:rFonts w:eastAsia="Gungsuh"/>
        </w:rPr>
        <w:t xml:space="preserve"> which we estimated sizes for all individuals, since we were interested in </w:t>
      </w:r>
      <w:r w:rsidRPr="00175D23">
        <w:rPr>
          <w:rFonts w:eastAsia="Gungsuh"/>
        </w:rPr>
        <w:lastRenderedPageBreak/>
        <w:t>monitoring rockfish recruitment</w:t>
      </w:r>
      <w:r w:rsidR="00B3666E">
        <w:rPr>
          <w:rFonts w:eastAsia="Gungsuh"/>
        </w:rPr>
        <w:t>.</w:t>
      </w:r>
      <w:r w:rsidRPr="00175D23">
        <w:rPr>
          <w:rFonts w:eastAsia="Gungsuh"/>
        </w:rPr>
        <w:t xml:space="preserve"> </w:t>
      </w:r>
      <w:proofErr w:type="gramStart"/>
      <w:r w:rsidRPr="00175D23">
        <w:rPr>
          <w:rFonts w:eastAsia="Gungsuh"/>
        </w:rPr>
        <w:t>Individual</w:t>
      </w:r>
      <w:r w:rsidR="00B3666E">
        <w:rPr>
          <w:rFonts w:eastAsia="Gungsuh"/>
        </w:rPr>
        <w:t>s</w:t>
      </w:r>
      <w:proofErr w:type="gramEnd"/>
      <w:r w:rsidRPr="00175D23">
        <w:rPr>
          <w:rFonts w:eastAsia="Gungsuh"/>
        </w:rPr>
        <w:t xml:space="preserve"> ≤ 10 cm were considered juveniles (Table S5). </w:t>
      </w:r>
      <w:commentRangeStart w:id="47"/>
      <w:r w:rsidRPr="00175D23">
        <w:rPr>
          <w:rFonts w:eastAsia="Gungsuh"/>
        </w:rPr>
        <w:t xml:space="preserve">Divers estimated visibility on each transect by determining the distance at which the lead diver could see the fingers of their buddy. Transects with visibility less than 2.0 m were excluded from the analyses including fishes. </w:t>
      </w:r>
      <w:commentRangeEnd w:id="47"/>
      <w:r w:rsidR="00B3666E">
        <w:rPr>
          <w:rStyle w:val="CommentReference"/>
        </w:rPr>
        <w:commentReference w:id="47"/>
      </w:r>
    </w:p>
    <w:p w14:paraId="531B9DBD" w14:textId="3A0C0B2E" w:rsidR="00471A3D" w:rsidRDefault="00EF0B3C">
      <w:r>
        <w:t xml:space="preserve">For </w:t>
      </w:r>
      <w:r w:rsidR="00B3666E">
        <w:t>percent cover of sessile and sedentary invertebrates and algae</w:t>
      </w:r>
      <w:r>
        <w:t xml:space="preserve">, </w:t>
      </w:r>
      <w:r w:rsidR="00B3666E">
        <w:t>we</w:t>
      </w:r>
      <w:r>
        <w:t xml:space="preserve"> recorded the organism directly under </w:t>
      </w:r>
      <w:proofErr w:type="gramStart"/>
      <w:r>
        <w:t>the transect</w:t>
      </w:r>
      <w:proofErr w:type="gramEnd"/>
      <w:r>
        <w:t xml:space="preserve"> every meter mark (</w:t>
      </w:r>
      <w:r w:rsidR="00B3666E">
        <w:t xml:space="preserve">uniform </w:t>
      </w:r>
      <w:r>
        <w:t xml:space="preserve">point contact, UPC). </w:t>
      </w:r>
      <w:r w:rsidR="00B3666E">
        <w:t>Percent cover was rarely species-specific but instead</w:t>
      </w:r>
      <w:r>
        <w:t xml:space="preserve"> included the following functional groups: brown algae, red algae, green algae, encrusting species</w:t>
      </w:r>
      <w:r w:rsidR="0029688A">
        <w:t xml:space="preserve"> (e.g., tunicates, sponges)</w:t>
      </w:r>
      <w:r>
        <w:t>, diatom layer, eelgrass/</w:t>
      </w:r>
      <w:proofErr w:type="spellStart"/>
      <w:r>
        <w:t>surfgrass</w:t>
      </w:r>
      <w:proofErr w:type="spellEnd"/>
      <w:r>
        <w:t xml:space="preserve">, or non-living substratum (rock/sand). </w:t>
      </w:r>
      <w:commentRangeStart w:id="48"/>
      <w:r>
        <w:t xml:space="preserve">However, these </w:t>
      </w:r>
      <w:r w:rsidR="0029688A">
        <w:t xml:space="preserve">percent cover </w:t>
      </w:r>
      <w:r>
        <w:t xml:space="preserve">data are not used in the present study. </w:t>
      </w:r>
      <w:commentRangeEnd w:id="48"/>
      <w:r w:rsidR="0029688A">
        <w:rPr>
          <w:rStyle w:val="CommentReference"/>
        </w:rPr>
        <w:commentReference w:id="48"/>
      </w:r>
    </w:p>
    <w:p w14:paraId="657F2F5A" w14:textId="34F9015B" w:rsidR="00471A3D" w:rsidRDefault="00EF0B3C">
      <w:r>
        <w:t xml:space="preserve">We classified abiotic habitat (substratum) based on a simplified version of a system used extensively on the U.S. West Coast </w:t>
      </w:r>
      <w:r w:rsidRPr="00175D23">
        <w:rPr>
          <w:highlight w:val="yellow"/>
        </w:rPr>
        <w:t>(</w:t>
      </w:r>
      <w:proofErr w:type="spellStart"/>
      <w:r w:rsidRPr="00175D23">
        <w:rPr>
          <w:highlight w:val="yellow"/>
        </w:rPr>
        <w:t>Pearcy</w:t>
      </w:r>
      <w:proofErr w:type="spellEnd"/>
      <w:r w:rsidRPr="00175D23">
        <w:rPr>
          <w:highlight w:val="yellow"/>
        </w:rPr>
        <w:t xml:space="preserve"> et al. 1989, Hixon et al. 1991, Stein et al. 1992, Greene et al. 1999, Tolimieri et al. 2008</w:t>
      </w:r>
      <w:ins w:id="49" w:author="Steve Lonhart" w:date="2022-03-18T18:17:00Z">
        <w:r w:rsidR="0029688A" w:rsidRPr="00175D23">
          <w:rPr>
            <w:highlight w:val="yellow"/>
          </w:rPr>
          <w:t>, Malone et al. 2022</w:t>
        </w:r>
      </w:ins>
      <w:r w:rsidRPr="00175D23">
        <w:rPr>
          <w:highlight w:val="yellow"/>
        </w:rPr>
        <w:t>)</w:t>
      </w:r>
      <w:r>
        <w:t xml:space="preserve">: sand, cobble, boulder, or bedrock; these features were recorded every meter (UPC). Additionally, we included an estimate of the slope every 1 m by estimating the </w:t>
      </w:r>
      <w:r w:rsidR="0029688A">
        <w:t>relative change in</w:t>
      </w:r>
      <w:r>
        <w:t xml:space="preserve"> elevation across the </w:t>
      </w:r>
      <w:r w:rsidR="0029688A">
        <w:t>1</w:t>
      </w:r>
      <w:r>
        <w:t xml:space="preserve">-m width of the transect </w:t>
      </w:r>
      <w:r w:rsidR="0029688A">
        <w:t xml:space="preserve">and bounded by 0,25 m forward and backward of the meter mark </w:t>
      </w:r>
      <w:r>
        <w:t xml:space="preserve">as: 0-10 cm, 10-100 cm, 1-2 m, or &gt;2 m. </w:t>
      </w:r>
    </w:p>
    <w:p w14:paraId="012FD275" w14:textId="77777777" w:rsidR="001817D2" w:rsidRDefault="001817D2">
      <w:pPr>
        <w:pStyle w:val="Heading2"/>
      </w:pPr>
      <w:bookmarkStart w:id="50" w:name="_jp468p2oc9iz" w:colFirst="0" w:colLast="0"/>
      <w:bookmarkStart w:id="51" w:name="_j5x39n4vczlu" w:colFirst="0" w:colLast="0"/>
      <w:bookmarkEnd w:id="50"/>
      <w:bookmarkEnd w:id="51"/>
      <w:r>
        <w:br w:type="page"/>
      </w:r>
    </w:p>
    <w:p w14:paraId="6BA90E2D" w14:textId="16D19437" w:rsidR="00471A3D" w:rsidRDefault="00EF0B3C">
      <w:pPr>
        <w:pStyle w:val="Heading2"/>
      </w:pPr>
      <w:r>
        <w:lastRenderedPageBreak/>
        <w:t>Supplement Tables</w:t>
      </w:r>
    </w:p>
    <w:p w14:paraId="4F91B514" w14:textId="77777777" w:rsidR="00471A3D" w:rsidRDefault="00EF0B3C">
      <w:pPr>
        <w:pStyle w:val="Heading5"/>
      </w:pPr>
      <w:bookmarkStart w:id="52" w:name="_dsu0wlp4dfo" w:colFirst="0" w:colLast="0"/>
      <w:bookmarkEnd w:id="52"/>
      <w:r>
        <w:t>Table S1. Sampling effort. Number of transects completed by year and site. Kelp and invertebrates were counted on the same transects, while fish were counted on separate transects. For fish, transects with visibility lower than 2.0 m were removed resulting in no (NA) transects at some sites and years.</w:t>
      </w:r>
    </w:p>
    <w:tbl>
      <w:tblPr>
        <w:tblStyle w:val="a"/>
        <w:tblW w:w="606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80"/>
        <w:gridCol w:w="720"/>
        <w:gridCol w:w="2355"/>
      </w:tblGrid>
      <w:tr w:rsidR="00471A3D" w14:paraId="23265A35"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23DCAD4A" w14:textId="77777777" w:rsidR="00471A3D" w:rsidRDefault="00EF0B3C" w:rsidP="00A12D1D">
            <w:pPr>
              <w:widowControl w:val="0"/>
              <w:pBdr>
                <w:top w:val="nil"/>
                <w:left w:val="nil"/>
                <w:bottom w:val="nil"/>
                <w:right w:val="nil"/>
                <w:between w:val="nil"/>
              </w:pBdr>
              <w:spacing w:line="240" w:lineRule="auto"/>
              <w:ind w:firstLine="0"/>
            </w:pPr>
            <w:r>
              <w:t>Year</w:t>
            </w:r>
          </w:p>
        </w:tc>
        <w:tc>
          <w:tcPr>
            <w:tcW w:w="1980" w:type="dxa"/>
            <w:tcBorders>
              <w:top w:val="nil"/>
              <w:left w:val="nil"/>
              <w:bottom w:val="single" w:sz="8" w:space="0" w:color="000000"/>
              <w:right w:val="nil"/>
            </w:tcBorders>
            <w:tcMar>
              <w:top w:w="100" w:type="dxa"/>
              <w:left w:w="100" w:type="dxa"/>
              <w:bottom w:w="100" w:type="dxa"/>
              <w:right w:w="100" w:type="dxa"/>
            </w:tcMar>
          </w:tcPr>
          <w:p w14:paraId="63F0AE5F" w14:textId="77777777" w:rsidR="00471A3D" w:rsidRDefault="00EF0B3C" w:rsidP="00A12D1D">
            <w:pPr>
              <w:widowControl w:val="0"/>
              <w:pBdr>
                <w:top w:val="nil"/>
                <w:left w:val="nil"/>
                <w:bottom w:val="nil"/>
                <w:right w:val="nil"/>
                <w:between w:val="nil"/>
              </w:pBdr>
              <w:spacing w:line="240" w:lineRule="auto"/>
              <w:ind w:firstLine="0"/>
            </w:pPr>
            <w:r>
              <w:t>Site</w:t>
            </w:r>
          </w:p>
        </w:tc>
        <w:tc>
          <w:tcPr>
            <w:tcW w:w="720" w:type="dxa"/>
            <w:tcBorders>
              <w:top w:val="nil"/>
              <w:left w:val="nil"/>
              <w:bottom w:val="single" w:sz="8" w:space="0" w:color="000000"/>
              <w:right w:val="nil"/>
            </w:tcBorders>
            <w:tcMar>
              <w:top w:w="100" w:type="dxa"/>
              <w:left w:w="100" w:type="dxa"/>
              <w:bottom w:w="100" w:type="dxa"/>
              <w:right w:w="100" w:type="dxa"/>
            </w:tcMar>
          </w:tcPr>
          <w:p w14:paraId="235E5F16" w14:textId="77777777" w:rsidR="00471A3D" w:rsidRDefault="00EF0B3C" w:rsidP="00A12D1D">
            <w:pPr>
              <w:widowControl w:val="0"/>
              <w:pBdr>
                <w:top w:val="nil"/>
                <w:left w:val="nil"/>
                <w:bottom w:val="nil"/>
                <w:right w:val="nil"/>
                <w:between w:val="nil"/>
              </w:pBdr>
              <w:spacing w:line="240" w:lineRule="auto"/>
              <w:ind w:firstLine="0"/>
            </w:pPr>
            <w:r>
              <w:t>Fish</w:t>
            </w:r>
          </w:p>
        </w:tc>
        <w:tc>
          <w:tcPr>
            <w:tcW w:w="2355" w:type="dxa"/>
            <w:tcBorders>
              <w:top w:val="nil"/>
              <w:left w:val="nil"/>
              <w:bottom w:val="single" w:sz="8" w:space="0" w:color="000000"/>
              <w:right w:val="nil"/>
            </w:tcBorders>
            <w:tcMar>
              <w:top w:w="100" w:type="dxa"/>
              <w:left w:w="100" w:type="dxa"/>
              <w:bottom w:w="100" w:type="dxa"/>
              <w:right w:w="100" w:type="dxa"/>
            </w:tcMar>
          </w:tcPr>
          <w:p w14:paraId="76728A08" w14:textId="77777777" w:rsidR="00471A3D" w:rsidRDefault="00EF0B3C" w:rsidP="00A12D1D">
            <w:pPr>
              <w:widowControl w:val="0"/>
              <w:pBdr>
                <w:top w:val="nil"/>
                <w:left w:val="nil"/>
                <w:bottom w:val="nil"/>
                <w:right w:val="nil"/>
                <w:between w:val="nil"/>
              </w:pBdr>
              <w:spacing w:line="240" w:lineRule="auto"/>
              <w:ind w:firstLine="0"/>
            </w:pPr>
            <w:r>
              <w:t>Kelp/Invertebrates</w:t>
            </w:r>
          </w:p>
        </w:tc>
      </w:tr>
      <w:tr w:rsidR="00471A3D" w14:paraId="452BECEF" w14:textId="77777777" w:rsidTr="00AE532B">
        <w:trPr>
          <w:trHeight w:val="20"/>
        </w:trPr>
        <w:tc>
          <w:tcPr>
            <w:tcW w:w="1005" w:type="dxa"/>
            <w:tcBorders>
              <w:top w:val="single" w:sz="8" w:space="0" w:color="000000"/>
              <w:left w:val="nil"/>
              <w:bottom w:val="nil"/>
              <w:right w:val="nil"/>
            </w:tcBorders>
            <w:tcMar>
              <w:top w:w="100" w:type="dxa"/>
              <w:left w:w="100" w:type="dxa"/>
              <w:bottom w:w="100" w:type="dxa"/>
              <w:right w:w="100" w:type="dxa"/>
            </w:tcMar>
          </w:tcPr>
          <w:p w14:paraId="115F5C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Borders>
              <w:top w:val="single" w:sz="8" w:space="0" w:color="000000"/>
            </w:tcBorders>
            <w:tcMar>
              <w:top w:w="100" w:type="dxa"/>
              <w:left w:w="100" w:type="dxa"/>
              <w:bottom w:w="100" w:type="dxa"/>
              <w:right w:w="100" w:type="dxa"/>
            </w:tcMar>
          </w:tcPr>
          <w:p w14:paraId="125E0C4C"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Borders>
              <w:top w:val="single" w:sz="8" w:space="0" w:color="000000"/>
            </w:tcBorders>
            <w:tcMar>
              <w:top w:w="100" w:type="dxa"/>
              <w:left w:w="100" w:type="dxa"/>
              <w:bottom w:w="100" w:type="dxa"/>
              <w:right w:w="100" w:type="dxa"/>
            </w:tcMar>
          </w:tcPr>
          <w:p w14:paraId="3D0A7CD4"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Borders>
              <w:top w:val="single" w:sz="8" w:space="0" w:color="000000"/>
            </w:tcBorders>
            <w:tcMar>
              <w:top w:w="100" w:type="dxa"/>
              <w:left w:w="100" w:type="dxa"/>
              <w:bottom w:w="100" w:type="dxa"/>
              <w:right w:w="100" w:type="dxa"/>
            </w:tcMar>
          </w:tcPr>
          <w:p w14:paraId="566393DA"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445383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2D6564"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5977BA2"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1F6EA236"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7251B978"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64B5805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E8A67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EA32BF7"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24DA6771"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69BF232E"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808F72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2096146"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5CE581D6"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Mar>
              <w:top w:w="100" w:type="dxa"/>
              <w:left w:w="100" w:type="dxa"/>
              <w:bottom w:w="100" w:type="dxa"/>
              <w:right w:w="100" w:type="dxa"/>
            </w:tcMar>
          </w:tcPr>
          <w:p w14:paraId="6BB2CC8D"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455E26F2"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55A5AC7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AFE09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1EB103CB"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7EB3D32"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66974E59"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182908EF"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FD5F592"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5E3ABF8C"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ED35214" w14:textId="77777777" w:rsidR="00471A3D" w:rsidRDefault="00EF0B3C" w:rsidP="00A12D1D">
            <w:pPr>
              <w:widowControl w:val="0"/>
              <w:pBdr>
                <w:top w:val="nil"/>
                <w:left w:val="nil"/>
                <w:bottom w:val="nil"/>
                <w:right w:val="nil"/>
                <w:between w:val="nil"/>
              </w:pBdr>
              <w:spacing w:line="240" w:lineRule="auto"/>
              <w:ind w:firstLine="0"/>
              <w:jc w:val="center"/>
            </w:pPr>
            <w:r>
              <w:t>3</w:t>
            </w:r>
          </w:p>
        </w:tc>
        <w:tc>
          <w:tcPr>
            <w:tcW w:w="2355" w:type="dxa"/>
            <w:tcMar>
              <w:top w:w="100" w:type="dxa"/>
              <w:left w:w="100" w:type="dxa"/>
              <w:bottom w:w="100" w:type="dxa"/>
              <w:right w:w="100" w:type="dxa"/>
            </w:tcMar>
          </w:tcPr>
          <w:p w14:paraId="5C00722D" w14:textId="77777777" w:rsidR="00471A3D" w:rsidRDefault="00EF0B3C" w:rsidP="00A12D1D">
            <w:pPr>
              <w:widowControl w:val="0"/>
              <w:pBdr>
                <w:top w:val="nil"/>
                <w:left w:val="nil"/>
                <w:bottom w:val="nil"/>
                <w:right w:val="nil"/>
                <w:between w:val="nil"/>
              </w:pBdr>
              <w:spacing w:line="240" w:lineRule="auto"/>
              <w:ind w:firstLine="0"/>
              <w:jc w:val="center"/>
            </w:pPr>
            <w:r>
              <w:t>7</w:t>
            </w:r>
          </w:p>
        </w:tc>
      </w:tr>
      <w:tr w:rsidR="00471A3D" w14:paraId="67CB0AC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9487178"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6B35EEB8"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0F13F8DD"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0C3EFF0B"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5D3A782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36986ED"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326A1DFF"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C0D88B1" w14:textId="77777777" w:rsidR="00471A3D" w:rsidRDefault="00EF0B3C" w:rsidP="00A12D1D">
            <w:pPr>
              <w:widowControl w:val="0"/>
              <w:pBdr>
                <w:top w:val="nil"/>
                <w:left w:val="nil"/>
                <w:bottom w:val="nil"/>
                <w:right w:val="nil"/>
                <w:between w:val="nil"/>
              </w:pBdr>
              <w:spacing w:line="240" w:lineRule="auto"/>
              <w:ind w:firstLine="0"/>
              <w:jc w:val="center"/>
            </w:pPr>
            <w:r>
              <w:t>12</w:t>
            </w:r>
          </w:p>
        </w:tc>
        <w:tc>
          <w:tcPr>
            <w:tcW w:w="2355" w:type="dxa"/>
            <w:tcMar>
              <w:top w:w="100" w:type="dxa"/>
              <w:left w:w="100" w:type="dxa"/>
              <w:bottom w:w="100" w:type="dxa"/>
              <w:right w:w="100" w:type="dxa"/>
            </w:tcMar>
          </w:tcPr>
          <w:p w14:paraId="1E41CBF7"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2B31BA3"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7205D91"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1FB23EA6"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141A17E9" w14:textId="77777777" w:rsidR="00471A3D" w:rsidRDefault="00EF0B3C" w:rsidP="00A12D1D">
            <w:pPr>
              <w:widowControl w:val="0"/>
              <w:pBdr>
                <w:top w:val="nil"/>
                <w:left w:val="nil"/>
                <w:bottom w:val="nil"/>
                <w:right w:val="nil"/>
                <w:between w:val="nil"/>
              </w:pBdr>
              <w:spacing w:line="240" w:lineRule="auto"/>
              <w:ind w:firstLine="0"/>
              <w:jc w:val="center"/>
            </w:pPr>
            <w:r>
              <w:t>8</w:t>
            </w:r>
          </w:p>
        </w:tc>
        <w:tc>
          <w:tcPr>
            <w:tcW w:w="2355" w:type="dxa"/>
            <w:tcMar>
              <w:top w:w="100" w:type="dxa"/>
              <w:left w:w="100" w:type="dxa"/>
              <w:bottom w:w="100" w:type="dxa"/>
              <w:right w:w="100" w:type="dxa"/>
            </w:tcMar>
          </w:tcPr>
          <w:p w14:paraId="48140290"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020DF38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38276F"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414DCAC1"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Mar>
              <w:top w:w="100" w:type="dxa"/>
              <w:left w:w="100" w:type="dxa"/>
              <w:bottom w:w="100" w:type="dxa"/>
              <w:right w:w="100" w:type="dxa"/>
            </w:tcMar>
          </w:tcPr>
          <w:p w14:paraId="60682AA6"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173908A9"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1750E1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43EAAA"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048E6231"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6559A187" w14:textId="77777777" w:rsidR="00471A3D" w:rsidRDefault="00EF0B3C" w:rsidP="00A12D1D">
            <w:pPr>
              <w:widowControl w:val="0"/>
              <w:pBdr>
                <w:top w:val="nil"/>
                <w:left w:val="nil"/>
                <w:bottom w:val="nil"/>
                <w:right w:val="nil"/>
                <w:between w:val="nil"/>
              </w:pBdr>
              <w:spacing w:line="240" w:lineRule="auto"/>
              <w:ind w:firstLine="0"/>
              <w:jc w:val="center"/>
            </w:pPr>
            <w:r>
              <w:t>4</w:t>
            </w:r>
          </w:p>
        </w:tc>
        <w:tc>
          <w:tcPr>
            <w:tcW w:w="2355" w:type="dxa"/>
            <w:tcMar>
              <w:top w:w="100" w:type="dxa"/>
              <w:left w:w="100" w:type="dxa"/>
              <w:bottom w:w="100" w:type="dxa"/>
              <w:right w:w="100" w:type="dxa"/>
            </w:tcMar>
          </w:tcPr>
          <w:p w14:paraId="3A96ACEF"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2DBBDF1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2AA43D9"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18F9BE37"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40030A6A" w14:textId="77777777" w:rsidR="00471A3D" w:rsidRDefault="00EF0B3C" w:rsidP="00A12D1D">
            <w:pPr>
              <w:widowControl w:val="0"/>
              <w:pBdr>
                <w:top w:val="nil"/>
                <w:left w:val="nil"/>
                <w:bottom w:val="nil"/>
                <w:right w:val="nil"/>
                <w:between w:val="nil"/>
              </w:pBdr>
              <w:spacing w:line="240" w:lineRule="auto"/>
              <w:ind w:firstLine="0"/>
              <w:jc w:val="center"/>
            </w:pPr>
            <w:r>
              <w:t>9</w:t>
            </w:r>
          </w:p>
        </w:tc>
        <w:tc>
          <w:tcPr>
            <w:tcW w:w="2355" w:type="dxa"/>
            <w:tcMar>
              <w:top w:w="100" w:type="dxa"/>
              <w:left w:w="100" w:type="dxa"/>
              <w:bottom w:w="100" w:type="dxa"/>
              <w:right w:w="100" w:type="dxa"/>
            </w:tcMar>
          </w:tcPr>
          <w:p w14:paraId="4FB35475"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2A897A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B69BC30"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42654093"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416B17A7" w14:textId="77777777" w:rsidR="00471A3D" w:rsidRDefault="00EF0B3C" w:rsidP="00A12D1D">
            <w:pPr>
              <w:widowControl w:val="0"/>
              <w:pBdr>
                <w:top w:val="nil"/>
                <w:left w:val="nil"/>
                <w:bottom w:val="nil"/>
                <w:right w:val="nil"/>
                <w:between w:val="nil"/>
              </w:pBdr>
              <w:spacing w:line="240" w:lineRule="auto"/>
              <w:ind w:firstLine="0"/>
              <w:jc w:val="center"/>
            </w:pPr>
            <w:r>
              <w:t>18</w:t>
            </w:r>
          </w:p>
        </w:tc>
        <w:tc>
          <w:tcPr>
            <w:tcW w:w="2355" w:type="dxa"/>
            <w:tcMar>
              <w:top w:w="100" w:type="dxa"/>
              <w:left w:w="100" w:type="dxa"/>
              <w:bottom w:w="100" w:type="dxa"/>
              <w:right w:w="100" w:type="dxa"/>
            </w:tcMar>
          </w:tcPr>
          <w:p w14:paraId="447729C0"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3A6BFD3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72F37DB"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697EB515"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3CF5CF74" w14:textId="77777777" w:rsidR="00471A3D" w:rsidRDefault="00EF0B3C" w:rsidP="00A12D1D">
            <w:pPr>
              <w:widowControl w:val="0"/>
              <w:pBdr>
                <w:top w:val="nil"/>
                <w:left w:val="nil"/>
                <w:bottom w:val="nil"/>
                <w:right w:val="nil"/>
                <w:between w:val="nil"/>
              </w:pBdr>
              <w:spacing w:line="240" w:lineRule="auto"/>
              <w:ind w:firstLine="0"/>
              <w:jc w:val="center"/>
            </w:pPr>
            <w:r>
              <w:t>13</w:t>
            </w:r>
          </w:p>
        </w:tc>
        <w:tc>
          <w:tcPr>
            <w:tcW w:w="2355" w:type="dxa"/>
            <w:tcMar>
              <w:top w:w="100" w:type="dxa"/>
              <w:left w:w="100" w:type="dxa"/>
              <w:bottom w:w="100" w:type="dxa"/>
              <w:right w:w="100" w:type="dxa"/>
            </w:tcMar>
          </w:tcPr>
          <w:p w14:paraId="3D247367"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48C2D79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BDE667F"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7E0EFA76"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Mar>
              <w:top w:w="100" w:type="dxa"/>
              <w:left w:w="100" w:type="dxa"/>
              <w:bottom w:w="100" w:type="dxa"/>
              <w:right w:w="100" w:type="dxa"/>
            </w:tcMar>
          </w:tcPr>
          <w:p w14:paraId="1FAB8964"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2C27302"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CCBCCA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5D66B3D"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3DDCEEC2"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FC05C05" w14:textId="77777777" w:rsidR="00471A3D" w:rsidRDefault="00EF0B3C" w:rsidP="00A12D1D">
            <w:pPr>
              <w:widowControl w:val="0"/>
              <w:pBdr>
                <w:top w:val="nil"/>
                <w:left w:val="nil"/>
                <w:bottom w:val="nil"/>
                <w:right w:val="nil"/>
                <w:between w:val="nil"/>
              </w:pBdr>
              <w:spacing w:line="240" w:lineRule="auto"/>
              <w:ind w:firstLine="0"/>
              <w:jc w:val="center"/>
            </w:pPr>
            <w:r>
              <w:t>7</w:t>
            </w:r>
          </w:p>
        </w:tc>
        <w:tc>
          <w:tcPr>
            <w:tcW w:w="2355" w:type="dxa"/>
            <w:tcMar>
              <w:top w:w="100" w:type="dxa"/>
              <w:left w:w="100" w:type="dxa"/>
              <w:bottom w:w="100" w:type="dxa"/>
              <w:right w:w="100" w:type="dxa"/>
            </w:tcMar>
          </w:tcPr>
          <w:p w14:paraId="719719F5"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1A0B56E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771E3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11CF5EB4"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5B70EBBE"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610B563"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00983E2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010CD41"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F9F1672"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752CF977"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596B3334"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355A2D2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B9596C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64C6B2CD"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Mar>
              <w:top w:w="100" w:type="dxa"/>
              <w:left w:w="100" w:type="dxa"/>
              <w:bottom w:w="100" w:type="dxa"/>
              <w:right w:w="100" w:type="dxa"/>
            </w:tcMar>
          </w:tcPr>
          <w:p w14:paraId="35C64BB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54C019"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E6CF621"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F8372EE"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0DD0A06"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4AD661CB"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1D728BE1"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1416BC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52B1D17"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2207D1AD"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210396EB"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1C16A46"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433981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738F02D" w14:textId="77777777" w:rsidR="00471A3D" w:rsidRDefault="00EF0B3C" w:rsidP="00A12D1D">
            <w:pPr>
              <w:widowControl w:val="0"/>
              <w:pBdr>
                <w:top w:val="nil"/>
                <w:left w:val="nil"/>
                <w:bottom w:val="nil"/>
                <w:right w:val="nil"/>
                <w:between w:val="nil"/>
              </w:pBdr>
              <w:spacing w:line="240" w:lineRule="auto"/>
              <w:ind w:firstLine="0"/>
            </w:pPr>
            <w:r>
              <w:lastRenderedPageBreak/>
              <w:t>2019</w:t>
            </w:r>
          </w:p>
        </w:tc>
        <w:tc>
          <w:tcPr>
            <w:tcW w:w="1980" w:type="dxa"/>
            <w:tcMar>
              <w:top w:w="100" w:type="dxa"/>
              <w:left w:w="100" w:type="dxa"/>
              <w:bottom w:w="100" w:type="dxa"/>
              <w:right w:w="100" w:type="dxa"/>
            </w:tcMar>
          </w:tcPr>
          <w:p w14:paraId="6E62C3B0"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DFA32DE"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627E5945"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5C26CF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5F6786"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69137B76"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B743A68"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4F167C6"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2D5DEB90"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7E2016F"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145DE5C1"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7143DC33"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53638E7B"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4742D8D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0722B5DA"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59A72B0F"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Mar>
              <w:top w:w="100" w:type="dxa"/>
              <w:left w:w="100" w:type="dxa"/>
              <w:bottom w:w="100" w:type="dxa"/>
              <w:right w:w="100" w:type="dxa"/>
            </w:tcMar>
          </w:tcPr>
          <w:p w14:paraId="7D2BC77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91464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693983C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861E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363CBAE9"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52DB47B9"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415B5E32"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C8E77B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E8114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18EC123E"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3384993C"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00F75BE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98B47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093F23C"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76C0E111"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608735BF"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3E25C1DE"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3C4BB7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F44C742"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0C9D236B"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03647DD7"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413C5CE6"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091F15D6"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6D57E0B9"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Borders>
              <w:bottom w:val="single" w:sz="8" w:space="0" w:color="808080"/>
            </w:tcBorders>
            <w:tcMar>
              <w:top w:w="100" w:type="dxa"/>
              <w:left w:w="100" w:type="dxa"/>
              <w:bottom w:w="100" w:type="dxa"/>
              <w:right w:w="100" w:type="dxa"/>
            </w:tcMar>
          </w:tcPr>
          <w:p w14:paraId="5F551104"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Borders>
              <w:bottom w:val="single" w:sz="8" w:space="0" w:color="808080"/>
            </w:tcBorders>
            <w:tcMar>
              <w:top w:w="100" w:type="dxa"/>
              <w:left w:w="100" w:type="dxa"/>
              <w:bottom w:w="100" w:type="dxa"/>
              <w:right w:w="100" w:type="dxa"/>
            </w:tcMar>
          </w:tcPr>
          <w:p w14:paraId="5D7AB160"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Borders>
              <w:bottom w:val="single" w:sz="8" w:space="0" w:color="808080"/>
            </w:tcBorders>
            <w:tcMar>
              <w:top w:w="100" w:type="dxa"/>
              <w:left w:w="100" w:type="dxa"/>
              <w:bottom w:w="100" w:type="dxa"/>
              <w:right w:w="100" w:type="dxa"/>
            </w:tcMar>
          </w:tcPr>
          <w:p w14:paraId="46F3916E" w14:textId="77777777" w:rsidR="00471A3D" w:rsidRDefault="00EF0B3C" w:rsidP="00A12D1D">
            <w:pPr>
              <w:widowControl w:val="0"/>
              <w:pBdr>
                <w:top w:val="nil"/>
                <w:left w:val="nil"/>
                <w:bottom w:val="nil"/>
                <w:right w:val="nil"/>
                <w:between w:val="nil"/>
              </w:pBdr>
              <w:spacing w:line="240" w:lineRule="auto"/>
              <w:ind w:firstLine="0"/>
              <w:jc w:val="center"/>
            </w:pPr>
            <w:r>
              <w:t>13</w:t>
            </w:r>
          </w:p>
        </w:tc>
      </w:tr>
    </w:tbl>
    <w:p w14:paraId="0895634D" w14:textId="77777777" w:rsidR="00471A3D" w:rsidRDefault="00471A3D">
      <w:pPr>
        <w:ind w:firstLine="0"/>
      </w:pPr>
    </w:p>
    <w:p w14:paraId="660F290F" w14:textId="77777777" w:rsidR="00471A3D" w:rsidRDefault="00EF0B3C">
      <w:pPr>
        <w:pStyle w:val="Heading5"/>
      </w:pPr>
      <w:bookmarkStart w:id="53" w:name="_r9nsv8bfn4i1" w:colFirst="0" w:colLast="0"/>
      <w:bookmarkEnd w:id="53"/>
      <w:r>
        <w:br w:type="page"/>
      </w:r>
    </w:p>
    <w:p w14:paraId="6EA7051B" w14:textId="77777777" w:rsidR="00471A3D" w:rsidRDefault="00EF0B3C">
      <w:pPr>
        <w:pStyle w:val="Heading5"/>
        <w:ind w:right="4500"/>
      </w:pPr>
      <w:bookmarkStart w:id="54" w:name="_oqaids1n23wr" w:colFirst="0" w:colLast="0"/>
      <w:bookmarkEnd w:id="54"/>
      <w:r>
        <w:lastRenderedPageBreak/>
        <w:t xml:space="preserve">Table S2. </w:t>
      </w:r>
      <w:proofErr w:type="spellStart"/>
      <w:r>
        <w:t>Macroalgae</w:t>
      </w:r>
      <w:proofErr w:type="spellEnd"/>
      <w:r>
        <w:t xml:space="preserve"> species observed on transects from 2015-2021 across all sites. Mean density is stipes per m</w:t>
      </w:r>
      <w:r>
        <w:rPr>
          <w:vertAlign w:val="superscript"/>
        </w:rPr>
        <w:t>2</w:t>
      </w:r>
      <w:r>
        <w:t xml:space="preserve"> averaged across all sites and years. </w:t>
      </w:r>
    </w:p>
    <w:tbl>
      <w:tblPr>
        <w:tblStyle w:val="a0"/>
        <w:tblW w:w="4755" w:type="dxa"/>
        <w:tblBorders>
          <w:top w:val="nil"/>
          <w:left w:val="nil"/>
          <w:bottom w:val="nil"/>
          <w:right w:val="nil"/>
          <w:insideH w:val="nil"/>
          <w:insideV w:val="nil"/>
        </w:tblBorders>
        <w:tblLayout w:type="fixed"/>
        <w:tblLook w:val="0600" w:firstRow="0" w:lastRow="0" w:firstColumn="0" w:lastColumn="0" w:noHBand="1" w:noVBand="1"/>
      </w:tblPr>
      <w:tblGrid>
        <w:gridCol w:w="2790"/>
        <w:gridCol w:w="1185"/>
        <w:gridCol w:w="780"/>
      </w:tblGrid>
      <w:tr w:rsidR="00471A3D" w14:paraId="4EACA795" w14:textId="77777777" w:rsidTr="00A12D1D">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187BC2CA" w14:textId="77777777" w:rsidR="00471A3D" w:rsidRDefault="00EF0B3C" w:rsidP="00A12D1D">
            <w:pPr>
              <w:spacing w:line="240" w:lineRule="auto"/>
              <w:ind w:hanging="10"/>
            </w:pPr>
            <w:r>
              <w:t>Species</w:t>
            </w:r>
          </w:p>
        </w:tc>
        <w:tc>
          <w:tcPr>
            <w:tcW w:w="1185" w:type="dxa"/>
            <w:tcBorders>
              <w:top w:val="nil"/>
              <w:left w:val="nil"/>
              <w:bottom w:val="single" w:sz="8" w:space="0" w:color="000000"/>
              <w:right w:val="nil"/>
            </w:tcBorders>
            <w:tcMar>
              <w:top w:w="100" w:type="dxa"/>
              <w:left w:w="100" w:type="dxa"/>
              <w:bottom w:w="100" w:type="dxa"/>
              <w:right w:w="100" w:type="dxa"/>
            </w:tcMar>
          </w:tcPr>
          <w:p w14:paraId="5EEC7B19" w14:textId="77777777" w:rsidR="00471A3D" w:rsidRDefault="00EF0B3C" w:rsidP="00A12D1D">
            <w:pPr>
              <w:spacing w:line="240" w:lineRule="auto"/>
              <w:ind w:hanging="12"/>
            </w:pPr>
            <w:r>
              <w:t>Density</w:t>
            </w:r>
          </w:p>
        </w:tc>
        <w:tc>
          <w:tcPr>
            <w:tcW w:w="780" w:type="dxa"/>
            <w:tcBorders>
              <w:top w:val="nil"/>
              <w:left w:val="nil"/>
              <w:bottom w:val="single" w:sz="8" w:space="0" w:color="000000"/>
              <w:right w:val="nil"/>
            </w:tcBorders>
            <w:tcMar>
              <w:top w:w="100" w:type="dxa"/>
              <w:left w:w="100" w:type="dxa"/>
              <w:bottom w:w="100" w:type="dxa"/>
              <w:right w:w="100" w:type="dxa"/>
            </w:tcMar>
          </w:tcPr>
          <w:p w14:paraId="313B655E" w14:textId="77777777" w:rsidR="00471A3D" w:rsidRDefault="00EF0B3C" w:rsidP="00A12D1D">
            <w:pPr>
              <w:spacing w:line="240" w:lineRule="auto"/>
              <w:ind w:right="-231" w:hanging="19"/>
            </w:pPr>
            <w:r>
              <w:t>SD</w:t>
            </w:r>
          </w:p>
        </w:tc>
      </w:tr>
      <w:tr w:rsidR="00471A3D" w14:paraId="6D7390B8" w14:textId="77777777" w:rsidTr="00A12D1D">
        <w:trPr>
          <w:trHeight w:val="20"/>
        </w:trPr>
        <w:tc>
          <w:tcPr>
            <w:tcW w:w="2790" w:type="dxa"/>
            <w:tcBorders>
              <w:top w:val="single" w:sz="8" w:space="0" w:color="000000"/>
              <w:left w:val="nil"/>
              <w:bottom w:val="nil"/>
              <w:right w:val="nil"/>
            </w:tcBorders>
            <w:tcMar>
              <w:top w:w="100" w:type="dxa"/>
              <w:left w:w="100" w:type="dxa"/>
              <w:bottom w:w="100" w:type="dxa"/>
              <w:right w:w="100" w:type="dxa"/>
            </w:tcMar>
          </w:tcPr>
          <w:p w14:paraId="50A5D033" w14:textId="77777777" w:rsidR="00471A3D" w:rsidRDefault="00EF0B3C" w:rsidP="00A12D1D">
            <w:pPr>
              <w:spacing w:line="240" w:lineRule="auto"/>
              <w:ind w:hanging="10"/>
              <w:rPr>
                <w:i/>
              </w:rPr>
            </w:pPr>
            <w:proofErr w:type="spellStart"/>
            <w:r>
              <w:rPr>
                <w:i/>
              </w:rPr>
              <w:t>Pterygophora</w:t>
            </w:r>
            <w:proofErr w:type="spellEnd"/>
            <w:r>
              <w:rPr>
                <w:i/>
              </w:rPr>
              <w:t xml:space="preserve"> </w:t>
            </w:r>
            <w:proofErr w:type="spellStart"/>
            <w:r>
              <w:rPr>
                <w:i/>
              </w:rPr>
              <w:t>californica</w:t>
            </w:r>
            <w:proofErr w:type="spellEnd"/>
          </w:p>
        </w:tc>
        <w:tc>
          <w:tcPr>
            <w:tcW w:w="1185" w:type="dxa"/>
            <w:tcBorders>
              <w:top w:val="single" w:sz="8" w:space="0" w:color="000000"/>
            </w:tcBorders>
            <w:tcMar>
              <w:top w:w="100" w:type="dxa"/>
              <w:left w:w="100" w:type="dxa"/>
              <w:bottom w:w="100" w:type="dxa"/>
              <w:right w:w="100" w:type="dxa"/>
            </w:tcMar>
          </w:tcPr>
          <w:p w14:paraId="043122E7" w14:textId="77777777" w:rsidR="00471A3D" w:rsidRDefault="00EF0B3C" w:rsidP="00A12D1D">
            <w:pPr>
              <w:spacing w:line="240" w:lineRule="auto"/>
              <w:ind w:hanging="12"/>
            </w:pPr>
            <w:r>
              <w:t>1.11</w:t>
            </w:r>
          </w:p>
        </w:tc>
        <w:tc>
          <w:tcPr>
            <w:tcW w:w="780" w:type="dxa"/>
            <w:tcBorders>
              <w:top w:val="single" w:sz="8" w:space="0" w:color="000000"/>
            </w:tcBorders>
            <w:tcMar>
              <w:top w:w="100" w:type="dxa"/>
              <w:left w:w="100" w:type="dxa"/>
              <w:bottom w:w="100" w:type="dxa"/>
              <w:right w:w="100" w:type="dxa"/>
            </w:tcMar>
          </w:tcPr>
          <w:p w14:paraId="6C149A62" w14:textId="77777777" w:rsidR="00471A3D" w:rsidRDefault="00EF0B3C" w:rsidP="00A12D1D">
            <w:pPr>
              <w:spacing w:line="240" w:lineRule="auto"/>
              <w:ind w:right="-231" w:hanging="19"/>
            </w:pPr>
            <w:r>
              <w:t>1.38</w:t>
            </w:r>
          </w:p>
        </w:tc>
      </w:tr>
      <w:tr w:rsidR="00471A3D" w14:paraId="7CE833D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0583CB13" w14:textId="77777777" w:rsidR="00471A3D" w:rsidRDefault="00EF0B3C" w:rsidP="00A12D1D">
            <w:pPr>
              <w:spacing w:line="240" w:lineRule="auto"/>
              <w:ind w:hanging="10"/>
              <w:rPr>
                <w:i/>
              </w:rPr>
            </w:pPr>
            <w:proofErr w:type="spellStart"/>
            <w:r>
              <w:rPr>
                <w:i/>
              </w:rPr>
              <w:t>Nereocystis</w:t>
            </w:r>
            <w:proofErr w:type="spellEnd"/>
            <w:r>
              <w:rPr>
                <w:i/>
              </w:rPr>
              <w:t xml:space="preserve"> </w:t>
            </w:r>
            <w:proofErr w:type="spellStart"/>
            <w:r>
              <w:rPr>
                <w:i/>
              </w:rPr>
              <w:t>luetkeana</w:t>
            </w:r>
            <w:proofErr w:type="spellEnd"/>
          </w:p>
        </w:tc>
        <w:tc>
          <w:tcPr>
            <w:tcW w:w="1185" w:type="dxa"/>
            <w:tcMar>
              <w:top w:w="100" w:type="dxa"/>
              <w:left w:w="100" w:type="dxa"/>
              <w:bottom w:w="100" w:type="dxa"/>
              <w:right w:w="100" w:type="dxa"/>
            </w:tcMar>
          </w:tcPr>
          <w:p w14:paraId="2C123E7E" w14:textId="77777777" w:rsidR="00471A3D" w:rsidRDefault="00EF0B3C" w:rsidP="00A12D1D">
            <w:pPr>
              <w:spacing w:line="240" w:lineRule="auto"/>
              <w:ind w:hanging="12"/>
            </w:pPr>
            <w:r>
              <w:t>0.87</w:t>
            </w:r>
          </w:p>
        </w:tc>
        <w:tc>
          <w:tcPr>
            <w:tcW w:w="780" w:type="dxa"/>
            <w:tcMar>
              <w:top w:w="100" w:type="dxa"/>
              <w:left w:w="100" w:type="dxa"/>
              <w:bottom w:w="100" w:type="dxa"/>
              <w:right w:w="100" w:type="dxa"/>
            </w:tcMar>
          </w:tcPr>
          <w:p w14:paraId="52F43027" w14:textId="77777777" w:rsidR="00471A3D" w:rsidRDefault="00EF0B3C" w:rsidP="00A12D1D">
            <w:pPr>
              <w:spacing w:line="240" w:lineRule="auto"/>
              <w:ind w:right="-231" w:hanging="19"/>
            </w:pPr>
            <w:r>
              <w:t>1.70</w:t>
            </w:r>
          </w:p>
        </w:tc>
      </w:tr>
      <w:tr w:rsidR="00471A3D" w14:paraId="1A51FA0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7319999E" w14:textId="77777777" w:rsidR="00471A3D" w:rsidRDefault="00EF0B3C" w:rsidP="00A12D1D">
            <w:pPr>
              <w:spacing w:line="240" w:lineRule="auto"/>
              <w:ind w:hanging="10"/>
              <w:rPr>
                <w:i/>
              </w:rPr>
            </w:pPr>
            <w:proofErr w:type="spellStart"/>
            <w:r>
              <w:rPr>
                <w:i/>
              </w:rPr>
              <w:t>Macrocystis</w:t>
            </w:r>
            <w:proofErr w:type="spellEnd"/>
            <w:r>
              <w:rPr>
                <w:i/>
              </w:rPr>
              <w:t xml:space="preserve"> </w:t>
            </w:r>
            <w:proofErr w:type="spellStart"/>
            <w:r>
              <w:rPr>
                <w:i/>
              </w:rPr>
              <w:t>pyrifera</w:t>
            </w:r>
            <w:proofErr w:type="spellEnd"/>
          </w:p>
        </w:tc>
        <w:tc>
          <w:tcPr>
            <w:tcW w:w="1185" w:type="dxa"/>
            <w:tcMar>
              <w:top w:w="100" w:type="dxa"/>
              <w:left w:w="100" w:type="dxa"/>
              <w:bottom w:w="100" w:type="dxa"/>
              <w:right w:w="100" w:type="dxa"/>
            </w:tcMar>
          </w:tcPr>
          <w:p w14:paraId="38272C6C" w14:textId="77777777" w:rsidR="00471A3D" w:rsidRDefault="00EF0B3C" w:rsidP="00A12D1D">
            <w:pPr>
              <w:spacing w:line="240" w:lineRule="auto"/>
              <w:ind w:hanging="12"/>
            </w:pPr>
            <w:r>
              <w:t>0.55</w:t>
            </w:r>
          </w:p>
        </w:tc>
        <w:tc>
          <w:tcPr>
            <w:tcW w:w="780" w:type="dxa"/>
            <w:tcMar>
              <w:top w:w="100" w:type="dxa"/>
              <w:left w:w="100" w:type="dxa"/>
              <w:bottom w:w="100" w:type="dxa"/>
              <w:right w:w="100" w:type="dxa"/>
            </w:tcMar>
          </w:tcPr>
          <w:p w14:paraId="51E005F9" w14:textId="77777777" w:rsidR="00471A3D" w:rsidRDefault="00EF0B3C" w:rsidP="00A12D1D">
            <w:pPr>
              <w:spacing w:line="240" w:lineRule="auto"/>
              <w:ind w:right="-231" w:hanging="19"/>
            </w:pPr>
            <w:r>
              <w:t>1.37</w:t>
            </w:r>
          </w:p>
        </w:tc>
      </w:tr>
      <w:tr w:rsidR="00471A3D" w14:paraId="582FBE78"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55F1867B" w14:textId="77777777" w:rsidR="00471A3D" w:rsidRDefault="00EF0B3C" w:rsidP="00A12D1D">
            <w:pPr>
              <w:spacing w:line="240" w:lineRule="auto"/>
              <w:ind w:hanging="10"/>
              <w:rPr>
                <w:i/>
              </w:rPr>
            </w:pPr>
            <w:proofErr w:type="spellStart"/>
            <w:r>
              <w:rPr>
                <w:i/>
              </w:rPr>
              <w:t>Laminaria</w:t>
            </w:r>
            <w:proofErr w:type="spellEnd"/>
            <w:r>
              <w:rPr>
                <w:i/>
              </w:rPr>
              <w:t xml:space="preserve"> </w:t>
            </w:r>
            <w:proofErr w:type="spellStart"/>
            <w:r>
              <w:rPr>
                <w:i/>
              </w:rPr>
              <w:t>setchellii</w:t>
            </w:r>
            <w:proofErr w:type="spellEnd"/>
          </w:p>
        </w:tc>
        <w:tc>
          <w:tcPr>
            <w:tcW w:w="1185" w:type="dxa"/>
            <w:tcMar>
              <w:top w:w="100" w:type="dxa"/>
              <w:left w:w="100" w:type="dxa"/>
              <w:bottom w:w="100" w:type="dxa"/>
              <w:right w:w="100" w:type="dxa"/>
            </w:tcMar>
          </w:tcPr>
          <w:p w14:paraId="2DC0EF68" w14:textId="77777777" w:rsidR="00471A3D" w:rsidRDefault="00EF0B3C" w:rsidP="00A12D1D">
            <w:pPr>
              <w:spacing w:line="240" w:lineRule="auto"/>
              <w:ind w:hanging="12"/>
            </w:pPr>
            <w:r>
              <w:t>0.13</w:t>
            </w:r>
          </w:p>
        </w:tc>
        <w:tc>
          <w:tcPr>
            <w:tcW w:w="780" w:type="dxa"/>
            <w:tcMar>
              <w:top w:w="100" w:type="dxa"/>
              <w:left w:w="100" w:type="dxa"/>
              <w:bottom w:w="100" w:type="dxa"/>
              <w:right w:w="100" w:type="dxa"/>
            </w:tcMar>
          </w:tcPr>
          <w:p w14:paraId="5DAD30A3" w14:textId="77777777" w:rsidR="00471A3D" w:rsidRDefault="00EF0B3C" w:rsidP="00A12D1D">
            <w:pPr>
              <w:spacing w:line="240" w:lineRule="auto"/>
              <w:ind w:right="-231" w:hanging="19"/>
            </w:pPr>
            <w:r>
              <w:t>0.40</w:t>
            </w:r>
          </w:p>
        </w:tc>
      </w:tr>
      <w:tr w:rsidR="00471A3D" w14:paraId="1AE2ACA9"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3AAAF8F5" w14:textId="77777777" w:rsidR="00471A3D" w:rsidRDefault="00EF0B3C" w:rsidP="00A12D1D">
            <w:pPr>
              <w:spacing w:line="240" w:lineRule="auto"/>
              <w:ind w:hanging="10"/>
              <w:rPr>
                <w:i/>
              </w:rPr>
            </w:pPr>
            <w:proofErr w:type="spellStart"/>
            <w:r>
              <w:rPr>
                <w:i/>
              </w:rPr>
              <w:t>Saccharina</w:t>
            </w:r>
            <w:proofErr w:type="spellEnd"/>
            <w:r>
              <w:rPr>
                <w:i/>
              </w:rPr>
              <w:t xml:space="preserve"> </w:t>
            </w:r>
            <w:proofErr w:type="spellStart"/>
            <w:r>
              <w:rPr>
                <w:i/>
              </w:rPr>
              <w:t>dentigera</w:t>
            </w:r>
            <w:proofErr w:type="spellEnd"/>
          </w:p>
        </w:tc>
        <w:tc>
          <w:tcPr>
            <w:tcW w:w="1185" w:type="dxa"/>
            <w:tcMar>
              <w:top w:w="100" w:type="dxa"/>
              <w:left w:w="100" w:type="dxa"/>
              <w:bottom w:w="100" w:type="dxa"/>
              <w:right w:w="100" w:type="dxa"/>
            </w:tcMar>
          </w:tcPr>
          <w:p w14:paraId="4C1D900B" w14:textId="77777777" w:rsidR="00471A3D" w:rsidRDefault="00EF0B3C" w:rsidP="00A12D1D">
            <w:pPr>
              <w:spacing w:line="240" w:lineRule="auto"/>
              <w:ind w:hanging="12"/>
            </w:pPr>
            <w:r>
              <w:t>0.09</w:t>
            </w:r>
          </w:p>
        </w:tc>
        <w:tc>
          <w:tcPr>
            <w:tcW w:w="780" w:type="dxa"/>
            <w:tcMar>
              <w:top w:w="100" w:type="dxa"/>
              <w:left w:w="100" w:type="dxa"/>
              <w:bottom w:w="100" w:type="dxa"/>
              <w:right w:w="100" w:type="dxa"/>
            </w:tcMar>
          </w:tcPr>
          <w:p w14:paraId="252BC2F3" w14:textId="77777777" w:rsidR="00471A3D" w:rsidRDefault="00EF0B3C" w:rsidP="00A12D1D">
            <w:pPr>
              <w:spacing w:line="240" w:lineRule="auto"/>
              <w:ind w:right="-231" w:hanging="19"/>
            </w:pPr>
            <w:r>
              <w:t>0.29</w:t>
            </w:r>
          </w:p>
        </w:tc>
      </w:tr>
      <w:tr w:rsidR="00471A3D" w14:paraId="684B923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050694B5" w14:textId="77777777" w:rsidR="00471A3D" w:rsidRDefault="00EF0B3C" w:rsidP="00A12D1D">
            <w:pPr>
              <w:spacing w:line="240" w:lineRule="auto"/>
              <w:ind w:hanging="10"/>
              <w:rPr>
                <w:i/>
              </w:rPr>
            </w:pPr>
            <w:proofErr w:type="spellStart"/>
            <w:r>
              <w:rPr>
                <w:i/>
              </w:rPr>
              <w:t>Pleurophycus</w:t>
            </w:r>
            <w:proofErr w:type="spellEnd"/>
            <w:r>
              <w:rPr>
                <w:i/>
              </w:rPr>
              <w:t xml:space="preserve"> </w:t>
            </w:r>
            <w:proofErr w:type="spellStart"/>
            <w:r>
              <w:rPr>
                <w:i/>
              </w:rPr>
              <w:t>gardneri</w:t>
            </w:r>
            <w:proofErr w:type="spellEnd"/>
          </w:p>
        </w:tc>
        <w:tc>
          <w:tcPr>
            <w:tcW w:w="1185" w:type="dxa"/>
            <w:tcMar>
              <w:top w:w="100" w:type="dxa"/>
              <w:left w:w="100" w:type="dxa"/>
              <w:bottom w:w="100" w:type="dxa"/>
              <w:right w:w="100" w:type="dxa"/>
            </w:tcMar>
          </w:tcPr>
          <w:p w14:paraId="688397E7" w14:textId="77777777" w:rsidR="00471A3D" w:rsidRDefault="00EF0B3C" w:rsidP="00A12D1D">
            <w:pPr>
              <w:spacing w:line="240" w:lineRule="auto"/>
              <w:ind w:hanging="12"/>
            </w:pPr>
            <w:r>
              <w:t>0.09</w:t>
            </w:r>
          </w:p>
        </w:tc>
        <w:tc>
          <w:tcPr>
            <w:tcW w:w="780" w:type="dxa"/>
            <w:tcMar>
              <w:top w:w="100" w:type="dxa"/>
              <w:left w:w="100" w:type="dxa"/>
              <w:bottom w:w="100" w:type="dxa"/>
              <w:right w:w="100" w:type="dxa"/>
            </w:tcMar>
          </w:tcPr>
          <w:p w14:paraId="1B6762F2" w14:textId="77777777" w:rsidR="00471A3D" w:rsidRDefault="00EF0B3C" w:rsidP="00A12D1D">
            <w:pPr>
              <w:spacing w:line="240" w:lineRule="auto"/>
              <w:ind w:right="-231" w:hanging="19"/>
            </w:pPr>
            <w:r>
              <w:t>0.31</w:t>
            </w:r>
          </w:p>
        </w:tc>
      </w:tr>
      <w:tr w:rsidR="00471A3D" w14:paraId="34EE7E6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36351994" w14:textId="0E5E14FD" w:rsidR="00471A3D" w:rsidRDefault="00EF0B3C" w:rsidP="00A12D1D">
            <w:pPr>
              <w:spacing w:line="240" w:lineRule="auto"/>
              <w:ind w:hanging="10"/>
              <w:rPr>
                <w:i/>
              </w:rPr>
            </w:pPr>
            <w:proofErr w:type="spellStart"/>
            <w:r>
              <w:rPr>
                <w:i/>
              </w:rPr>
              <w:t>Desmarestia</w:t>
            </w:r>
            <w:proofErr w:type="spellEnd"/>
            <w:r>
              <w:rPr>
                <w:i/>
              </w:rPr>
              <w:t xml:space="preserve"> </w:t>
            </w:r>
            <w:r w:rsidRPr="00175D23">
              <w:t>spp</w:t>
            </w:r>
            <w:r w:rsidR="00F40F67">
              <w:t>.</w:t>
            </w:r>
          </w:p>
        </w:tc>
        <w:tc>
          <w:tcPr>
            <w:tcW w:w="1185" w:type="dxa"/>
            <w:tcMar>
              <w:top w:w="100" w:type="dxa"/>
              <w:left w:w="100" w:type="dxa"/>
              <w:bottom w:w="100" w:type="dxa"/>
              <w:right w:w="100" w:type="dxa"/>
            </w:tcMar>
          </w:tcPr>
          <w:p w14:paraId="2E231530" w14:textId="77777777" w:rsidR="00471A3D" w:rsidRDefault="00EF0B3C" w:rsidP="00A12D1D">
            <w:pPr>
              <w:spacing w:line="240" w:lineRule="auto"/>
              <w:ind w:hanging="12"/>
            </w:pPr>
            <w:r>
              <w:t>0.07</w:t>
            </w:r>
          </w:p>
        </w:tc>
        <w:tc>
          <w:tcPr>
            <w:tcW w:w="780" w:type="dxa"/>
            <w:tcMar>
              <w:top w:w="100" w:type="dxa"/>
              <w:left w:w="100" w:type="dxa"/>
              <w:bottom w:w="100" w:type="dxa"/>
              <w:right w:w="100" w:type="dxa"/>
            </w:tcMar>
          </w:tcPr>
          <w:p w14:paraId="12F0A4C9" w14:textId="77777777" w:rsidR="00471A3D" w:rsidRDefault="00EF0B3C" w:rsidP="00A12D1D">
            <w:pPr>
              <w:spacing w:line="240" w:lineRule="auto"/>
              <w:ind w:right="-231" w:hanging="19"/>
            </w:pPr>
            <w:r>
              <w:t>0.21</w:t>
            </w:r>
          </w:p>
        </w:tc>
      </w:tr>
      <w:tr w:rsidR="00471A3D" w14:paraId="7BFF741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3C73DE8E" w14:textId="77777777" w:rsidR="00471A3D" w:rsidRDefault="00EF0B3C" w:rsidP="00A12D1D">
            <w:pPr>
              <w:spacing w:line="240" w:lineRule="auto"/>
              <w:ind w:hanging="10"/>
              <w:rPr>
                <w:i/>
              </w:rPr>
            </w:pPr>
            <w:proofErr w:type="spellStart"/>
            <w:r>
              <w:rPr>
                <w:i/>
              </w:rPr>
              <w:t>Costaria</w:t>
            </w:r>
            <w:proofErr w:type="spellEnd"/>
            <w:r>
              <w:rPr>
                <w:i/>
              </w:rPr>
              <w:t xml:space="preserve"> </w:t>
            </w:r>
            <w:proofErr w:type="spellStart"/>
            <w:r>
              <w:rPr>
                <w:i/>
              </w:rPr>
              <w:t>costata</w:t>
            </w:r>
            <w:proofErr w:type="spellEnd"/>
          </w:p>
        </w:tc>
        <w:tc>
          <w:tcPr>
            <w:tcW w:w="1185" w:type="dxa"/>
            <w:tcMar>
              <w:top w:w="100" w:type="dxa"/>
              <w:left w:w="100" w:type="dxa"/>
              <w:bottom w:w="100" w:type="dxa"/>
              <w:right w:w="100" w:type="dxa"/>
            </w:tcMar>
          </w:tcPr>
          <w:p w14:paraId="442DBCB6" w14:textId="77777777" w:rsidR="00471A3D" w:rsidRDefault="00EF0B3C" w:rsidP="00A12D1D">
            <w:pPr>
              <w:spacing w:line="240" w:lineRule="auto"/>
              <w:ind w:hanging="12"/>
            </w:pPr>
            <w:r>
              <w:t>0.06</w:t>
            </w:r>
          </w:p>
        </w:tc>
        <w:tc>
          <w:tcPr>
            <w:tcW w:w="780" w:type="dxa"/>
            <w:tcMar>
              <w:top w:w="100" w:type="dxa"/>
              <w:left w:w="100" w:type="dxa"/>
              <w:bottom w:w="100" w:type="dxa"/>
              <w:right w:w="100" w:type="dxa"/>
            </w:tcMar>
          </w:tcPr>
          <w:p w14:paraId="29AD64C4" w14:textId="77777777" w:rsidR="00471A3D" w:rsidRDefault="00EF0B3C" w:rsidP="00A12D1D">
            <w:pPr>
              <w:spacing w:line="240" w:lineRule="auto"/>
              <w:ind w:right="-231" w:hanging="19"/>
            </w:pPr>
            <w:r>
              <w:t>0.17</w:t>
            </w:r>
          </w:p>
        </w:tc>
      </w:tr>
      <w:tr w:rsidR="00471A3D" w14:paraId="2BA425B2"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12157BBD" w14:textId="77777777" w:rsidR="00471A3D" w:rsidRDefault="00EF0B3C" w:rsidP="00A12D1D">
            <w:pPr>
              <w:spacing w:line="240" w:lineRule="auto"/>
              <w:ind w:hanging="10"/>
              <w:rPr>
                <w:i/>
              </w:rPr>
            </w:pPr>
            <w:proofErr w:type="spellStart"/>
            <w:r>
              <w:rPr>
                <w:i/>
              </w:rPr>
              <w:t>Saccharina</w:t>
            </w:r>
            <w:proofErr w:type="spellEnd"/>
            <w:r>
              <w:rPr>
                <w:i/>
              </w:rPr>
              <w:t xml:space="preserve"> </w:t>
            </w:r>
            <w:proofErr w:type="spellStart"/>
            <w:r>
              <w:rPr>
                <w:i/>
              </w:rPr>
              <w:t>latissima</w:t>
            </w:r>
            <w:proofErr w:type="spellEnd"/>
          </w:p>
        </w:tc>
        <w:tc>
          <w:tcPr>
            <w:tcW w:w="1185" w:type="dxa"/>
            <w:tcMar>
              <w:top w:w="100" w:type="dxa"/>
              <w:left w:w="100" w:type="dxa"/>
              <w:bottom w:w="100" w:type="dxa"/>
              <w:right w:w="100" w:type="dxa"/>
            </w:tcMar>
          </w:tcPr>
          <w:p w14:paraId="5D38ABFE" w14:textId="77777777" w:rsidR="00471A3D" w:rsidRDefault="00EF0B3C" w:rsidP="00A12D1D">
            <w:pPr>
              <w:spacing w:line="240" w:lineRule="auto"/>
              <w:ind w:hanging="12"/>
            </w:pPr>
            <w:r>
              <w:t>0.04</w:t>
            </w:r>
          </w:p>
        </w:tc>
        <w:tc>
          <w:tcPr>
            <w:tcW w:w="780" w:type="dxa"/>
            <w:tcMar>
              <w:top w:w="100" w:type="dxa"/>
              <w:left w:w="100" w:type="dxa"/>
              <w:bottom w:w="100" w:type="dxa"/>
              <w:right w:w="100" w:type="dxa"/>
            </w:tcMar>
          </w:tcPr>
          <w:p w14:paraId="622B212A" w14:textId="77777777" w:rsidR="00471A3D" w:rsidRDefault="00EF0B3C" w:rsidP="00A12D1D">
            <w:pPr>
              <w:spacing w:line="240" w:lineRule="auto"/>
              <w:ind w:right="-231" w:hanging="19"/>
            </w:pPr>
            <w:r>
              <w:t>0.22</w:t>
            </w:r>
          </w:p>
        </w:tc>
      </w:tr>
      <w:tr w:rsidR="00471A3D" w14:paraId="30D495D2"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5346E48C" w14:textId="77777777" w:rsidR="00471A3D" w:rsidRDefault="00EF0B3C" w:rsidP="00A12D1D">
            <w:pPr>
              <w:spacing w:line="240" w:lineRule="auto"/>
              <w:ind w:hanging="10"/>
              <w:rPr>
                <w:i/>
              </w:rPr>
            </w:pPr>
            <w:proofErr w:type="spellStart"/>
            <w:r>
              <w:rPr>
                <w:i/>
              </w:rPr>
              <w:t>Alaria</w:t>
            </w:r>
            <w:proofErr w:type="spellEnd"/>
            <w:r>
              <w:rPr>
                <w:i/>
              </w:rPr>
              <w:t xml:space="preserve"> </w:t>
            </w:r>
            <w:proofErr w:type="spellStart"/>
            <w:r>
              <w:rPr>
                <w:i/>
              </w:rPr>
              <w:t>marginata</w:t>
            </w:r>
            <w:proofErr w:type="spellEnd"/>
          </w:p>
        </w:tc>
        <w:tc>
          <w:tcPr>
            <w:tcW w:w="1185" w:type="dxa"/>
            <w:tcMar>
              <w:top w:w="100" w:type="dxa"/>
              <w:left w:w="100" w:type="dxa"/>
              <w:bottom w:w="100" w:type="dxa"/>
              <w:right w:w="100" w:type="dxa"/>
            </w:tcMar>
          </w:tcPr>
          <w:p w14:paraId="61BAA241" w14:textId="77777777" w:rsidR="00471A3D" w:rsidRDefault="00EF0B3C" w:rsidP="00A12D1D">
            <w:pPr>
              <w:spacing w:line="240" w:lineRule="auto"/>
              <w:ind w:hanging="12"/>
            </w:pPr>
            <w:r>
              <w:t>0.01</w:t>
            </w:r>
          </w:p>
        </w:tc>
        <w:tc>
          <w:tcPr>
            <w:tcW w:w="780" w:type="dxa"/>
            <w:tcMar>
              <w:top w:w="100" w:type="dxa"/>
              <w:left w:w="100" w:type="dxa"/>
              <w:bottom w:w="100" w:type="dxa"/>
              <w:right w:w="100" w:type="dxa"/>
            </w:tcMar>
          </w:tcPr>
          <w:p w14:paraId="4FEF77D2" w14:textId="77777777" w:rsidR="00471A3D" w:rsidRDefault="00EF0B3C" w:rsidP="00A12D1D">
            <w:pPr>
              <w:spacing w:line="240" w:lineRule="auto"/>
              <w:ind w:right="-231" w:hanging="19"/>
            </w:pPr>
            <w:r>
              <w:t>0.06</w:t>
            </w:r>
          </w:p>
        </w:tc>
      </w:tr>
      <w:tr w:rsidR="00471A3D" w14:paraId="50256471"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66846DA8" w14:textId="77777777" w:rsidR="00471A3D" w:rsidRDefault="00EF0B3C" w:rsidP="00A12D1D">
            <w:pPr>
              <w:spacing w:line="240" w:lineRule="auto"/>
              <w:ind w:hanging="10"/>
              <w:rPr>
                <w:i/>
              </w:rPr>
            </w:pPr>
            <w:proofErr w:type="spellStart"/>
            <w:r>
              <w:rPr>
                <w:i/>
              </w:rPr>
              <w:t>Cymathere</w:t>
            </w:r>
            <w:proofErr w:type="spellEnd"/>
            <w:r>
              <w:rPr>
                <w:i/>
              </w:rPr>
              <w:t xml:space="preserve"> </w:t>
            </w:r>
            <w:proofErr w:type="spellStart"/>
            <w:r>
              <w:rPr>
                <w:i/>
              </w:rPr>
              <w:t>triplicata</w:t>
            </w:r>
            <w:proofErr w:type="spellEnd"/>
          </w:p>
        </w:tc>
        <w:tc>
          <w:tcPr>
            <w:tcW w:w="1185" w:type="dxa"/>
            <w:tcMar>
              <w:top w:w="100" w:type="dxa"/>
              <w:left w:w="100" w:type="dxa"/>
              <w:bottom w:w="100" w:type="dxa"/>
              <w:right w:w="100" w:type="dxa"/>
            </w:tcMar>
          </w:tcPr>
          <w:p w14:paraId="016FB41B" w14:textId="77777777" w:rsidR="00471A3D" w:rsidRDefault="00EF0B3C" w:rsidP="00A12D1D">
            <w:pPr>
              <w:spacing w:line="240" w:lineRule="auto"/>
              <w:ind w:hanging="12"/>
            </w:pPr>
            <w:r>
              <w:t>0.00</w:t>
            </w:r>
          </w:p>
        </w:tc>
        <w:tc>
          <w:tcPr>
            <w:tcW w:w="780" w:type="dxa"/>
            <w:tcMar>
              <w:top w:w="100" w:type="dxa"/>
              <w:left w:w="100" w:type="dxa"/>
              <w:bottom w:w="100" w:type="dxa"/>
              <w:right w:w="100" w:type="dxa"/>
            </w:tcMar>
          </w:tcPr>
          <w:p w14:paraId="355D1CC4" w14:textId="77777777" w:rsidR="00471A3D" w:rsidRDefault="00EF0B3C" w:rsidP="00A12D1D">
            <w:pPr>
              <w:spacing w:line="240" w:lineRule="auto"/>
              <w:ind w:right="-231" w:hanging="19"/>
            </w:pPr>
            <w:r>
              <w:t>0.02</w:t>
            </w:r>
          </w:p>
        </w:tc>
      </w:tr>
      <w:tr w:rsidR="00471A3D" w14:paraId="177B60E9" w14:textId="77777777" w:rsidTr="00A12D1D">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458B3534" w14:textId="77777777" w:rsidR="00471A3D" w:rsidRDefault="00EF0B3C" w:rsidP="00A12D1D">
            <w:pPr>
              <w:spacing w:line="240" w:lineRule="auto"/>
              <w:ind w:hanging="10"/>
              <w:rPr>
                <w:i/>
              </w:rPr>
            </w:pPr>
            <w:proofErr w:type="spellStart"/>
            <w:r>
              <w:rPr>
                <w:i/>
              </w:rPr>
              <w:t>Agarum</w:t>
            </w:r>
            <w:proofErr w:type="spellEnd"/>
            <w:r>
              <w:rPr>
                <w:i/>
              </w:rPr>
              <w:t xml:space="preserve"> </w:t>
            </w:r>
            <w:proofErr w:type="spellStart"/>
            <w:r>
              <w:rPr>
                <w:i/>
              </w:rPr>
              <w:t>fimbriatum</w:t>
            </w:r>
            <w:proofErr w:type="spellEnd"/>
          </w:p>
        </w:tc>
        <w:tc>
          <w:tcPr>
            <w:tcW w:w="1185" w:type="dxa"/>
            <w:tcBorders>
              <w:bottom w:val="single" w:sz="8" w:space="0" w:color="808080"/>
            </w:tcBorders>
            <w:tcMar>
              <w:top w:w="100" w:type="dxa"/>
              <w:left w:w="100" w:type="dxa"/>
              <w:bottom w:w="100" w:type="dxa"/>
              <w:right w:w="100" w:type="dxa"/>
            </w:tcMar>
          </w:tcPr>
          <w:p w14:paraId="0884EE80" w14:textId="77777777" w:rsidR="00471A3D" w:rsidRDefault="00EF0B3C" w:rsidP="00A12D1D">
            <w:pPr>
              <w:spacing w:line="240" w:lineRule="auto"/>
              <w:ind w:hanging="12"/>
            </w:pPr>
            <w:r>
              <w:t>0.00</w:t>
            </w:r>
          </w:p>
        </w:tc>
        <w:tc>
          <w:tcPr>
            <w:tcW w:w="780" w:type="dxa"/>
            <w:tcBorders>
              <w:bottom w:val="single" w:sz="8" w:space="0" w:color="808080"/>
            </w:tcBorders>
            <w:tcMar>
              <w:top w:w="100" w:type="dxa"/>
              <w:left w:w="100" w:type="dxa"/>
              <w:bottom w:w="100" w:type="dxa"/>
              <w:right w:w="100" w:type="dxa"/>
            </w:tcMar>
          </w:tcPr>
          <w:p w14:paraId="6EBE5979" w14:textId="77777777" w:rsidR="00471A3D" w:rsidRDefault="00EF0B3C" w:rsidP="00A12D1D">
            <w:pPr>
              <w:spacing w:line="240" w:lineRule="auto"/>
              <w:ind w:right="-231" w:hanging="19"/>
            </w:pPr>
            <w:r>
              <w:t>0.04</w:t>
            </w:r>
          </w:p>
        </w:tc>
      </w:tr>
    </w:tbl>
    <w:p w14:paraId="73417820" w14:textId="77777777" w:rsidR="00471A3D" w:rsidRDefault="00471A3D" w:rsidP="000D6AFE">
      <w:bookmarkStart w:id="55" w:name="_xjuj7385wg2e" w:colFirst="0" w:colLast="0"/>
      <w:bookmarkEnd w:id="55"/>
    </w:p>
    <w:p w14:paraId="31AA4748" w14:textId="77777777" w:rsidR="00471A3D" w:rsidRDefault="00EF0B3C">
      <w:pPr>
        <w:pStyle w:val="Heading5"/>
      </w:pPr>
      <w:bookmarkStart w:id="56" w:name="_skv4plpry6w1" w:colFirst="0" w:colLast="0"/>
      <w:bookmarkEnd w:id="56"/>
      <w:r>
        <w:br w:type="page"/>
      </w:r>
    </w:p>
    <w:p w14:paraId="6C7D5F1C" w14:textId="4AFCC31B" w:rsidR="00471A3D" w:rsidRDefault="00EF0B3C">
      <w:pPr>
        <w:pStyle w:val="Heading5"/>
      </w:pPr>
      <w:bookmarkStart w:id="57" w:name="_hwx622owzuun" w:colFirst="0" w:colLast="0"/>
      <w:bookmarkEnd w:id="57"/>
      <w:r>
        <w:lastRenderedPageBreak/>
        <w:t>Table S3. Invertebrate species showing group designation in the multivariate analyses. Density is the number per m</w:t>
      </w:r>
      <w:r>
        <w:rPr>
          <w:vertAlign w:val="superscript"/>
        </w:rPr>
        <w:t>2</w:t>
      </w:r>
      <w:r>
        <w:t xml:space="preserve"> across all sites and years. SD = 1.0 standard deviation. Values of 0.0 indicate density less than 0.01 per m</w:t>
      </w:r>
      <w:r>
        <w:rPr>
          <w:vertAlign w:val="superscript"/>
        </w:rPr>
        <w:t>2</w:t>
      </w:r>
      <w:r>
        <w:t>. The following groups were used in the multivariate analyses: anemone, blood star, brood star, chiton, crabs, cucum</w:t>
      </w:r>
      <w:r w:rsidR="00AE532B">
        <w:t>ber, green urchin, hermit crabs</w:t>
      </w:r>
      <w:r>
        <w:t xml:space="preserve">, kelp crab, large star, leather star, medium star, nudibranch, </w:t>
      </w:r>
      <w:proofErr w:type="spellStart"/>
      <w:r>
        <w:rPr>
          <w:i/>
        </w:rPr>
        <w:t>Pisaster</w:t>
      </w:r>
      <w:proofErr w:type="spellEnd"/>
      <w:r>
        <w:t xml:space="preserve">, purple urchin, </w:t>
      </w:r>
      <w:proofErr w:type="spellStart"/>
      <w:r>
        <w:rPr>
          <w:i/>
        </w:rPr>
        <w:t>Pycnopodia</w:t>
      </w:r>
      <w:proofErr w:type="spellEnd"/>
      <w:r>
        <w:t>, red urchin, shelled gastropod, sponge, and tunicate.</w:t>
      </w:r>
    </w:p>
    <w:tbl>
      <w:tblPr>
        <w:tblStyle w:val="a1"/>
        <w:tblW w:w="8605" w:type="dxa"/>
        <w:tblBorders>
          <w:top w:val="nil"/>
          <w:left w:val="nil"/>
          <w:bottom w:val="nil"/>
          <w:right w:val="nil"/>
          <w:insideH w:val="nil"/>
          <w:insideV w:val="nil"/>
        </w:tblBorders>
        <w:tblLayout w:type="fixed"/>
        <w:tblLook w:val="0600" w:firstRow="0" w:lastRow="0" w:firstColumn="0" w:lastColumn="0" w:noHBand="1" w:noVBand="1"/>
      </w:tblPr>
      <w:tblGrid>
        <w:gridCol w:w="3330"/>
        <w:gridCol w:w="2235"/>
        <w:gridCol w:w="1520"/>
        <w:gridCol w:w="1520"/>
      </w:tblGrid>
      <w:tr w:rsidR="00471A3D" w14:paraId="2D3A3352"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20B699BA" w14:textId="77777777" w:rsidR="00471A3D" w:rsidRDefault="00EF0B3C" w:rsidP="00D7682F">
            <w:pPr>
              <w:ind w:firstLine="0"/>
            </w:pPr>
            <w:r>
              <w:t>Species</w:t>
            </w:r>
          </w:p>
        </w:tc>
        <w:tc>
          <w:tcPr>
            <w:tcW w:w="2235" w:type="dxa"/>
            <w:tcBorders>
              <w:top w:val="nil"/>
              <w:left w:val="nil"/>
              <w:bottom w:val="single" w:sz="8" w:space="0" w:color="000000"/>
              <w:right w:val="nil"/>
            </w:tcBorders>
            <w:tcMar>
              <w:top w:w="100" w:type="dxa"/>
              <w:left w:w="100" w:type="dxa"/>
              <w:bottom w:w="100" w:type="dxa"/>
              <w:right w:w="100" w:type="dxa"/>
            </w:tcMar>
          </w:tcPr>
          <w:p w14:paraId="1834456C" w14:textId="77777777" w:rsidR="00471A3D" w:rsidRDefault="00EF0B3C" w:rsidP="00D7682F">
            <w:pPr>
              <w:ind w:hanging="10"/>
            </w:pPr>
            <w:r>
              <w:t>Multivariate Group</w:t>
            </w:r>
          </w:p>
        </w:tc>
        <w:tc>
          <w:tcPr>
            <w:tcW w:w="1520" w:type="dxa"/>
            <w:tcBorders>
              <w:top w:val="nil"/>
              <w:left w:val="nil"/>
              <w:bottom w:val="single" w:sz="8" w:space="0" w:color="000000"/>
              <w:right w:val="nil"/>
            </w:tcBorders>
            <w:tcMar>
              <w:top w:w="100" w:type="dxa"/>
              <w:left w:w="100" w:type="dxa"/>
              <w:bottom w:w="100" w:type="dxa"/>
              <w:right w:w="100" w:type="dxa"/>
            </w:tcMar>
          </w:tcPr>
          <w:p w14:paraId="2857F356" w14:textId="77777777" w:rsidR="00471A3D" w:rsidRDefault="00EF0B3C" w:rsidP="00D7682F">
            <w:pPr>
              <w:ind w:firstLine="0"/>
            </w:pPr>
            <w:r>
              <w:t>Density</w:t>
            </w:r>
          </w:p>
        </w:tc>
        <w:tc>
          <w:tcPr>
            <w:tcW w:w="1520" w:type="dxa"/>
            <w:tcBorders>
              <w:top w:val="nil"/>
              <w:left w:val="nil"/>
              <w:bottom w:val="single" w:sz="8" w:space="0" w:color="000000"/>
              <w:right w:val="nil"/>
            </w:tcBorders>
            <w:tcMar>
              <w:top w:w="100" w:type="dxa"/>
              <w:left w:w="100" w:type="dxa"/>
              <w:bottom w:w="100" w:type="dxa"/>
              <w:right w:w="100" w:type="dxa"/>
            </w:tcMar>
          </w:tcPr>
          <w:p w14:paraId="511EFF6F" w14:textId="77777777" w:rsidR="00471A3D" w:rsidRDefault="00EF0B3C" w:rsidP="00D7682F">
            <w:pPr>
              <w:ind w:firstLine="0"/>
            </w:pPr>
            <w:r>
              <w:t>SD</w:t>
            </w:r>
          </w:p>
        </w:tc>
      </w:tr>
      <w:tr w:rsidR="00471A3D" w14:paraId="570DF4B8" w14:textId="77777777" w:rsidTr="00D7682F">
        <w:trPr>
          <w:trHeight w:val="144"/>
        </w:trPr>
        <w:tc>
          <w:tcPr>
            <w:tcW w:w="3330" w:type="dxa"/>
            <w:tcBorders>
              <w:top w:val="single" w:sz="8" w:space="0" w:color="000000"/>
              <w:left w:val="nil"/>
              <w:bottom w:val="nil"/>
              <w:right w:val="nil"/>
            </w:tcBorders>
            <w:tcMar>
              <w:top w:w="100" w:type="dxa"/>
              <w:left w:w="100" w:type="dxa"/>
              <w:bottom w:w="100" w:type="dxa"/>
              <w:right w:w="100" w:type="dxa"/>
            </w:tcMar>
          </w:tcPr>
          <w:p w14:paraId="2CCF9D24" w14:textId="77777777" w:rsidR="00471A3D" w:rsidRDefault="00EF0B3C" w:rsidP="00D7682F">
            <w:pPr>
              <w:spacing w:line="240" w:lineRule="auto"/>
              <w:ind w:firstLine="0"/>
              <w:rPr>
                <w:i/>
              </w:rPr>
            </w:pPr>
            <w:proofErr w:type="spellStart"/>
            <w:r>
              <w:rPr>
                <w:i/>
              </w:rPr>
              <w:t>Balanus</w:t>
            </w:r>
            <w:proofErr w:type="spellEnd"/>
            <w:r>
              <w:rPr>
                <w:i/>
              </w:rPr>
              <w:t xml:space="preserve"> </w:t>
            </w:r>
            <w:proofErr w:type="spellStart"/>
            <w:r>
              <w:rPr>
                <w:i/>
              </w:rPr>
              <w:t>nubilus</w:t>
            </w:r>
            <w:proofErr w:type="spellEnd"/>
          </w:p>
        </w:tc>
        <w:tc>
          <w:tcPr>
            <w:tcW w:w="2235" w:type="dxa"/>
            <w:tcBorders>
              <w:top w:val="single" w:sz="8" w:space="0" w:color="000000"/>
            </w:tcBorders>
            <w:tcMar>
              <w:top w:w="100" w:type="dxa"/>
              <w:left w:w="100" w:type="dxa"/>
              <w:bottom w:w="100" w:type="dxa"/>
              <w:right w:w="100" w:type="dxa"/>
            </w:tcMar>
          </w:tcPr>
          <w:p w14:paraId="33CC4B71" w14:textId="77777777" w:rsidR="00471A3D" w:rsidRDefault="00EF0B3C" w:rsidP="00D7682F">
            <w:pPr>
              <w:spacing w:line="240" w:lineRule="auto"/>
              <w:ind w:hanging="10"/>
            </w:pPr>
            <w:r>
              <w:t>barnacle</w:t>
            </w:r>
          </w:p>
        </w:tc>
        <w:tc>
          <w:tcPr>
            <w:tcW w:w="1520" w:type="dxa"/>
            <w:tcBorders>
              <w:top w:val="single" w:sz="8" w:space="0" w:color="000000"/>
            </w:tcBorders>
            <w:tcMar>
              <w:top w:w="100" w:type="dxa"/>
              <w:left w:w="100" w:type="dxa"/>
              <w:bottom w:w="100" w:type="dxa"/>
              <w:right w:w="100" w:type="dxa"/>
            </w:tcMar>
          </w:tcPr>
          <w:p w14:paraId="3F76EDF7" w14:textId="77777777" w:rsidR="00471A3D" w:rsidRDefault="00EF0B3C" w:rsidP="00D7682F">
            <w:pPr>
              <w:spacing w:line="240" w:lineRule="auto"/>
              <w:ind w:firstLine="0"/>
            </w:pPr>
            <w:r>
              <w:t>0.83</w:t>
            </w:r>
          </w:p>
        </w:tc>
        <w:tc>
          <w:tcPr>
            <w:tcW w:w="1520" w:type="dxa"/>
            <w:tcBorders>
              <w:top w:val="single" w:sz="8" w:space="0" w:color="000000"/>
            </w:tcBorders>
            <w:tcMar>
              <w:top w:w="100" w:type="dxa"/>
              <w:left w:w="100" w:type="dxa"/>
              <w:bottom w:w="100" w:type="dxa"/>
              <w:right w:w="100" w:type="dxa"/>
            </w:tcMar>
          </w:tcPr>
          <w:p w14:paraId="5093F43F" w14:textId="77777777" w:rsidR="00471A3D" w:rsidRPr="00175D23" w:rsidRDefault="00EF0B3C" w:rsidP="00D7682F">
            <w:pPr>
              <w:spacing w:line="240" w:lineRule="auto"/>
              <w:ind w:firstLine="0"/>
            </w:pPr>
            <w:r w:rsidRPr="00175D23">
              <w:t>3.67</w:t>
            </w:r>
          </w:p>
        </w:tc>
      </w:tr>
      <w:tr w:rsidR="00471A3D" w14:paraId="4CF377C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D721CE5" w14:textId="77777777" w:rsidR="00471A3D" w:rsidRDefault="00EF0B3C" w:rsidP="00D7682F">
            <w:pPr>
              <w:spacing w:line="240" w:lineRule="auto"/>
              <w:ind w:firstLine="0"/>
              <w:rPr>
                <w:i/>
              </w:rPr>
            </w:pPr>
            <w:proofErr w:type="spellStart"/>
            <w:r>
              <w:rPr>
                <w:i/>
              </w:rPr>
              <w:t>Strongylocentrotus</w:t>
            </w:r>
            <w:proofErr w:type="spellEnd"/>
            <w:r>
              <w:rPr>
                <w:i/>
              </w:rPr>
              <w:t xml:space="preserve"> </w:t>
            </w:r>
            <w:proofErr w:type="spellStart"/>
            <w:r>
              <w:rPr>
                <w:i/>
              </w:rPr>
              <w:t>purpuratus</w:t>
            </w:r>
            <w:proofErr w:type="spellEnd"/>
          </w:p>
        </w:tc>
        <w:tc>
          <w:tcPr>
            <w:tcW w:w="2235" w:type="dxa"/>
            <w:tcMar>
              <w:top w:w="100" w:type="dxa"/>
              <w:left w:w="100" w:type="dxa"/>
              <w:bottom w:w="100" w:type="dxa"/>
              <w:right w:w="100" w:type="dxa"/>
            </w:tcMar>
          </w:tcPr>
          <w:p w14:paraId="2DCB662B" w14:textId="77777777" w:rsidR="00471A3D" w:rsidRDefault="00EF0B3C" w:rsidP="00D7682F">
            <w:pPr>
              <w:spacing w:line="240" w:lineRule="auto"/>
              <w:ind w:hanging="10"/>
            </w:pPr>
            <w:r>
              <w:t>purple urchin</w:t>
            </w:r>
          </w:p>
        </w:tc>
        <w:tc>
          <w:tcPr>
            <w:tcW w:w="1520" w:type="dxa"/>
            <w:tcMar>
              <w:top w:w="100" w:type="dxa"/>
              <w:left w:w="100" w:type="dxa"/>
              <w:bottom w:w="100" w:type="dxa"/>
              <w:right w:w="100" w:type="dxa"/>
            </w:tcMar>
          </w:tcPr>
          <w:p w14:paraId="6F1B4574" w14:textId="77777777" w:rsidR="00471A3D" w:rsidRDefault="00EF0B3C" w:rsidP="00D7682F">
            <w:pPr>
              <w:spacing w:line="240" w:lineRule="auto"/>
              <w:ind w:firstLine="0"/>
            </w:pPr>
            <w:r>
              <w:t>0.71</w:t>
            </w:r>
          </w:p>
        </w:tc>
        <w:tc>
          <w:tcPr>
            <w:tcW w:w="1520" w:type="dxa"/>
            <w:tcMar>
              <w:top w:w="100" w:type="dxa"/>
              <w:left w:w="100" w:type="dxa"/>
              <w:bottom w:w="100" w:type="dxa"/>
              <w:right w:w="100" w:type="dxa"/>
            </w:tcMar>
          </w:tcPr>
          <w:p w14:paraId="04445813" w14:textId="77777777" w:rsidR="00471A3D" w:rsidRDefault="00EF0B3C" w:rsidP="00D7682F">
            <w:pPr>
              <w:spacing w:line="240" w:lineRule="auto"/>
              <w:ind w:firstLine="0"/>
            </w:pPr>
            <w:r>
              <w:t>2.40</w:t>
            </w:r>
          </w:p>
        </w:tc>
      </w:tr>
      <w:tr w:rsidR="00471A3D" w14:paraId="07D6D68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764A3" w14:textId="77777777" w:rsidR="00471A3D" w:rsidRDefault="00EF0B3C" w:rsidP="00D7682F">
            <w:pPr>
              <w:spacing w:line="240" w:lineRule="auto"/>
              <w:ind w:firstLine="0"/>
              <w:rPr>
                <w:i/>
              </w:rPr>
            </w:pPr>
            <w:proofErr w:type="spellStart"/>
            <w:r>
              <w:rPr>
                <w:i/>
              </w:rPr>
              <w:t>Nucella</w:t>
            </w:r>
            <w:proofErr w:type="spellEnd"/>
            <w:r>
              <w:rPr>
                <w:i/>
              </w:rPr>
              <w:t xml:space="preserve"> </w:t>
            </w:r>
            <w:proofErr w:type="spellStart"/>
            <w:r>
              <w:rPr>
                <w:i/>
              </w:rPr>
              <w:t>lamellosa</w:t>
            </w:r>
            <w:proofErr w:type="spellEnd"/>
          </w:p>
        </w:tc>
        <w:tc>
          <w:tcPr>
            <w:tcW w:w="2235" w:type="dxa"/>
            <w:tcMar>
              <w:top w:w="100" w:type="dxa"/>
              <w:left w:w="100" w:type="dxa"/>
              <w:bottom w:w="100" w:type="dxa"/>
              <w:right w:w="100" w:type="dxa"/>
            </w:tcMar>
          </w:tcPr>
          <w:p w14:paraId="54EC9C67"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438F76F" w14:textId="77777777" w:rsidR="00471A3D" w:rsidRDefault="00EF0B3C" w:rsidP="00D7682F">
            <w:pPr>
              <w:spacing w:line="240" w:lineRule="auto"/>
              <w:ind w:firstLine="0"/>
            </w:pPr>
            <w:r>
              <w:t>0.29</w:t>
            </w:r>
          </w:p>
        </w:tc>
        <w:tc>
          <w:tcPr>
            <w:tcW w:w="1520" w:type="dxa"/>
            <w:tcMar>
              <w:top w:w="100" w:type="dxa"/>
              <w:left w:w="100" w:type="dxa"/>
              <w:bottom w:w="100" w:type="dxa"/>
              <w:right w:w="100" w:type="dxa"/>
            </w:tcMar>
          </w:tcPr>
          <w:p w14:paraId="687912E5" w14:textId="77777777" w:rsidR="00471A3D" w:rsidRDefault="00EF0B3C" w:rsidP="00D7682F">
            <w:pPr>
              <w:spacing w:line="240" w:lineRule="auto"/>
              <w:ind w:firstLine="0"/>
            </w:pPr>
            <w:r>
              <w:t>1.36</w:t>
            </w:r>
          </w:p>
        </w:tc>
      </w:tr>
      <w:tr w:rsidR="00471A3D" w14:paraId="4A12409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F0ABC5" w14:textId="77777777" w:rsidR="00471A3D" w:rsidRDefault="00EF0B3C" w:rsidP="00D7682F">
            <w:pPr>
              <w:spacing w:line="240" w:lineRule="auto"/>
              <w:ind w:firstLine="0"/>
              <w:rPr>
                <w:i/>
              </w:rPr>
            </w:pPr>
            <w:proofErr w:type="spellStart"/>
            <w:r>
              <w:rPr>
                <w:i/>
              </w:rPr>
              <w:t>Mesocentrotus</w:t>
            </w:r>
            <w:proofErr w:type="spellEnd"/>
            <w:r>
              <w:rPr>
                <w:i/>
              </w:rPr>
              <w:t xml:space="preserve"> </w:t>
            </w:r>
            <w:proofErr w:type="spellStart"/>
            <w:r>
              <w:rPr>
                <w:i/>
              </w:rPr>
              <w:t>franciscanus</w:t>
            </w:r>
            <w:proofErr w:type="spellEnd"/>
          </w:p>
        </w:tc>
        <w:tc>
          <w:tcPr>
            <w:tcW w:w="2235" w:type="dxa"/>
            <w:tcMar>
              <w:top w:w="100" w:type="dxa"/>
              <w:left w:w="100" w:type="dxa"/>
              <w:bottom w:w="100" w:type="dxa"/>
              <w:right w:w="100" w:type="dxa"/>
            </w:tcMar>
          </w:tcPr>
          <w:p w14:paraId="46FA7D48" w14:textId="77777777" w:rsidR="00471A3D" w:rsidRDefault="00EF0B3C" w:rsidP="00D7682F">
            <w:pPr>
              <w:spacing w:line="240" w:lineRule="auto"/>
              <w:ind w:hanging="10"/>
            </w:pPr>
            <w:r>
              <w:t>red urchin</w:t>
            </w:r>
          </w:p>
        </w:tc>
        <w:tc>
          <w:tcPr>
            <w:tcW w:w="1520" w:type="dxa"/>
            <w:tcMar>
              <w:top w:w="100" w:type="dxa"/>
              <w:left w:w="100" w:type="dxa"/>
              <w:bottom w:w="100" w:type="dxa"/>
              <w:right w:w="100" w:type="dxa"/>
            </w:tcMar>
          </w:tcPr>
          <w:p w14:paraId="12A50F65" w14:textId="77777777" w:rsidR="00471A3D" w:rsidRDefault="00EF0B3C" w:rsidP="00D7682F">
            <w:pPr>
              <w:spacing w:line="240" w:lineRule="auto"/>
              <w:ind w:firstLine="0"/>
            </w:pPr>
            <w:r>
              <w:t>0.16</w:t>
            </w:r>
          </w:p>
        </w:tc>
        <w:tc>
          <w:tcPr>
            <w:tcW w:w="1520" w:type="dxa"/>
            <w:tcMar>
              <w:top w:w="100" w:type="dxa"/>
              <w:left w:w="100" w:type="dxa"/>
              <w:bottom w:w="100" w:type="dxa"/>
              <w:right w:w="100" w:type="dxa"/>
            </w:tcMar>
          </w:tcPr>
          <w:p w14:paraId="614C602B" w14:textId="77777777" w:rsidR="00471A3D" w:rsidRDefault="00EF0B3C" w:rsidP="00D7682F">
            <w:pPr>
              <w:spacing w:line="240" w:lineRule="auto"/>
              <w:ind w:firstLine="0"/>
            </w:pPr>
            <w:r>
              <w:t>0.60</w:t>
            </w:r>
          </w:p>
        </w:tc>
      </w:tr>
      <w:tr w:rsidR="00471A3D" w14:paraId="08F28CF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944BB12" w14:textId="77777777" w:rsidR="00471A3D" w:rsidRDefault="00EF0B3C" w:rsidP="00D7682F">
            <w:pPr>
              <w:spacing w:line="240" w:lineRule="auto"/>
              <w:ind w:firstLine="0"/>
              <w:rPr>
                <w:i/>
              </w:rPr>
            </w:pPr>
            <w:proofErr w:type="spellStart"/>
            <w:r>
              <w:rPr>
                <w:i/>
              </w:rPr>
              <w:t>Cucumaria</w:t>
            </w:r>
            <w:proofErr w:type="spellEnd"/>
            <w:r>
              <w:rPr>
                <w:i/>
              </w:rPr>
              <w:t xml:space="preserve"> </w:t>
            </w:r>
            <w:proofErr w:type="spellStart"/>
            <w:r>
              <w:rPr>
                <w:i/>
              </w:rPr>
              <w:t>miniata</w:t>
            </w:r>
            <w:proofErr w:type="spellEnd"/>
          </w:p>
        </w:tc>
        <w:tc>
          <w:tcPr>
            <w:tcW w:w="2235" w:type="dxa"/>
            <w:tcMar>
              <w:top w:w="100" w:type="dxa"/>
              <w:left w:w="100" w:type="dxa"/>
              <w:bottom w:w="100" w:type="dxa"/>
              <w:right w:w="100" w:type="dxa"/>
            </w:tcMar>
          </w:tcPr>
          <w:p w14:paraId="1CC96FB1"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76CE9E15" w14:textId="77777777" w:rsidR="00471A3D" w:rsidRDefault="00EF0B3C" w:rsidP="00D7682F">
            <w:pPr>
              <w:spacing w:line="240" w:lineRule="auto"/>
              <w:ind w:firstLine="0"/>
            </w:pPr>
            <w:r>
              <w:t>0.11</w:t>
            </w:r>
          </w:p>
        </w:tc>
        <w:tc>
          <w:tcPr>
            <w:tcW w:w="1520" w:type="dxa"/>
            <w:tcMar>
              <w:top w:w="100" w:type="dxa"/>
              <w:left w:w="100" w:type="dxa"/>
              <w:bottom w:w="100" w:type="dxa"/>
              <w:right w:w="100" w:type="dxa"/>
            </w:tcMar>
          </w:tcPr>
          <w:p w14:paraId="6F938217" w14:textId="77777777" w:rsidR="00471A3D" w:rsidRDefault="00EF0B3C" w:rsidP="00D7682F">
            <w:pPr>
              <w:spacing w:line="240" w:lineRule="auto"/>
              <w:ind w:firstLine="0"/>
            </w:pPr>
            <w:r>
              <w:t>0.16</w:t>
            </w:r>
          </w:p>
        </w:tc>
      </w:tr>
      <w:tr w:rsidR="00471A3D" w14:paraId="22FF463F"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C15B245" w14:textId="38A1E64D" w:rsidR="00471A3D" w:rsidRPr="00175D23" w:rsidRDefault="00EF0B3C" w:rsidP="00D7682F">
            <w:pPr>
              <w:spacing w:line="240" w:lineRule="auto"/>
              <w:ind w:firstLine="0"/>
            </w:pPr>
            <w:proofErr w:type="spellStart"/>
            <w:r>
              <w:rPr>
                <w:i/>
              </w:rPr>
              <w:t>Henricia</w:t>
            </w:r>
            <w:proofErr w:type="spellEnd"/>
            <w:r>
              <w:rPr>
                <w:i/>
              </w:rPr>
              <w:t xml:space="preserve"> </w:t>
            </w:r>
            <w:r w:rsidR="00F40F67">
              <w:t>spp.</w:t>
            </w:r>
          </w:p>
        </w:tc>
        <w:tc>
          <w:tcPr>
            <w:tcW w:w="2235" w:type="dxa"/>
            <w:tcMar>
              <w:top w:w="100" w:type="dxa"/>
              <w:left w:w="100" w:type="dxa"/>
              <w:bottom w:w="100" w:type="dxa"/>
              <w:right w:w="100" w:type="dxa"/>
            </w:tcMar>
          </w:tcPr>
          <w:p w14:paraId="4764EE29" w14:textId="77777777" w:rsidR="00471A3D" w:rsidRDefault="00EF0B3C" w:rsidP="00D7682F">
            <w:pPr>
              <w:spacing w:line="240" w:lineRule="auto"/>
              <w:ind w:hanging="10"/>
            </w:pPr>
            <w:r>
              <w:t>blood star</w:t>
            </w:r>
          </w:p>
        </w:tc>
        <w:tc>
          <w:tcPr>
            <w:tcW w:w="1520" w:type="dxa"/>
            <w:tcMar>
              <w:top w:w="100" w:type="dxa"/>
              <w:left w:w="100" w:type="dxa"/>
              <w:bottom w:w="100" w:type="dxa"/>
              <w:right w:w="100" w:type="dxa"/>
            </w:tcMar>
          </w:tcPr>
          <w:p w14:paraId="061186B8" w14:textId="77777777" w:rsidR="00471A3D" w:rsidRDefault="00EF0B3C" w:rsidP="00D7682F">
            <w:pPr>
              <w:spacing w:line="240" w:lineRule="auto"/>
              <w:ind w:firstLine="0"/>
            </w:pPr>
            <w:r>
              <w:t>0.10</w:t>
            </w:r>
          </w:p>
        </w:tc>
        <w:tc>
          <w:tcPr>
            <w:tcW w:w="1520" w:type="dxa"/>
            <w:tcMar>
              <w:top w:w="100" w:type="dxa"/>
              <w:left w:w="100" w:type="dxa"/>
              <w:bottom w:w="100" w:type="dxa"/>
              <w:right w:w="100" w:type="dxa"/>
            </w:tcMar>
          </w:tcPr>
          <w:p w14:paraId="696A02EE" w14:textId="77777777" w:rsidR="00471A3D" w:rsidRDefault="00EF0B3C" w:rsidP="00D7682F">
            <w:pPr>
              <w:spacing w:line="240" w:lineRule="auto"/>
              <w:ind w:firstLine="0"/>
            </w:pPr>
            <w:r>
              <w:t>0.09</w:t>
            </w:r>
          </w:p>
        </w:tc>
      </w:tr>
      <w:tr w:rsidR="00471A3D" w14:paraId="1516E26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63693F0" w14:textId="77777777" w:rsidR="00471A3D" w:rsidRDefault="00EF0B3C" w:rsidP="00D7682F">
            <w:pPr>
              <w:spacing w:line="240" w:lineRule="auto"/>
              <w:ind w:firstLine="0"/>
              <w:rPr>
                <w:i/>
              </w:rPr>
            </w:pPr>
            <w:proofErr w:type="spellStart"/>
            <w:r>
              <w:rPr>
                <w:i/>
              </w:rPr>
              <w:t>Styela</w:t>
            </w:r>
            <w:proofErr w:type="spellEnd"/>
            <w:r>
              <w:rPr>
                <w:i/>
              </w:rPr>
              <w:t xml:space="preserve"> </w:t>
            </w:r>
            <w:proofErr w:type="spellStart"/>
            <w:r>
              <w:rPr>
                <w:i/>
              </w:rPr>
              <w:t>montereyensis</w:t>
            </w:r>
            <w:proofErr w:type="spellEnd"/>
          </w:p>
        </w:tc>
        <w:tc>
          <w:tcPr>
            <w:tcW w:w="2235" w:type="dxa"/>
            <w:tcMar>
              <w:top w:w="100" w:type="dxa"/>
              <w:left w:w="100" w:type="dxa"/>
              <w:bottom w:w="100" w:type="dxa"/>
              <w:right w:w="100" w:type="dxa"/>
            </w:tcMar>
          </w:tcPr>
          <w:p w14:paraId="66D628BD" w14:textId="77777777" w:rsidR="00471A3D" w:rsidRDefault="00EF0B3C" w:rsidP="00D7682F">
            <w:pPr>
              <w:spacing w:line="240" w:lineRule="auto"/>
              <w:ind w:hanging="10"/>
            </w:pPr>
            <w:r>
              <w:t>tunicate</w:t>
            </w:r>
          </w:p>
        </w:tc>
        <w:tc>
          <w:tcPr>
            <w:tcW w:w="1520" w:type="dxa"/>
            <w:tcMar>
              <w:top w:w="100" w:type="dxa"/>
              <w:left w:w="100" w:type="dxa"/>
              <w:bottom w:w="100" w:type="dxa"/>
              <w:right w:w="100" w:type="dxa"/>
            </w:tcMar>
          </w:tcPr>
          <w:p w14:paraId="40E5D099" w14:textId="77777777" w:rsidR="00471A3D" w:rsidRDefault="00EF0B3C" w:rsidP="00D7682F">
            <w:pPr>
              <w:spacing w:line="240" w:lineRule="auto"/>
              <w:ind w:firstLine="0"/>
            </w:pPr>
            <w:r>
              <w:t>0.09</w:t>
            </w:r>
          </w:p>
        </w:tc>
        <w:tc>
          <w:tcPr>
            <w:tcW w:w="1520" w:type="dxa"/>
            <w:tcMar>
              <w:top w:w="100" w:type="dxa"/>
              <w:left w:w="100" w:type="dxa"/>
              <w:bottom w:w="100" w:type="dxa"/>
              <w:right w:w="100" w:type="dxa"/>
            </w:tcMar>
          </w:tcPr>
          <w:p w14:paraId="4B8053AD" w14:textId="77777777" w:rsidR="00471A3D" w:rsidRDefault="00EF0B3C" w:rsidP="00D7682F">
            <w:pPr>
              <w:spacing w:line="240" w:lineRule="auto"/>
              <w:ind w:firstLine="0"/>
            </w:pPr>
            <w:r>
              <w:t>0.14</w:t>
            </w:r>
          </w:p>
        </w:tc>
      </w:tr>
      <w:tr w:rsidR="00471A3D" w14:paraId="4371CA1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F73E24" w14:textId="77777777" w:rsidR="00471A3D" w:rsidRDefault="00EF0B3C" w:rsidP="00D7682F">
            <w:pPr>
              <w:spacing w:line="240" w:lineRule="auto"/>
              <w:ind w:firstLine="0"/>
              <w:rPr>
                <w:i/>
              </w:rPr>
            </w:pPr>
            <w:proofErr w:type="spellStart"/>
            <w:r>
              <w:rPr>
                <w:i/>
              </w:rPr>
              <w:t>Strongylocentrotus</w:t>
            </w:r>
            <w:proofErr w:type="spellEnd"/>
            <w:r>
              <w:rPr>
                <w:i/>
              </w:rPr>
              <w:t xml:space="preserve"> </w:t>
            </w:r>
            <w:proofErr w:type="spellStart"/>
            <w:r>
              <w:rPr>
                <w:i/>
              </w:rPr>
              <w:t>droebachiensis</w:t>
            </w:r>
            <w:proofErr w:type="spellEnd"/>
          </w:p>
        </w:tc>
        <w:tc>
          <w:tcPr>
            <w:tcW w:w="2235" w:type="dxa"/>
            <w:tcMar>
              <w:top w:w="100" w:type="dxa"/>
              <w:left w:w="100" w:type="dxa"/>
              <w:bottom w:w="100" w:type="dxa"/>
              <w:right w:w="100" w:type="dxa"/>
            </w:tcMar>
          </w:tcPr>
          <w:p w14:paraId="0D17A693" w14:textId="77777777" w:rsidR="00471A3D" w:rsidRDefault="00EF0B3C" w:rsidP="00D7682F">
            <w:pPr>
              <w:spacing w:line="240" w:lineRule="auto"/>
              <w:ind w:hanging="10"/>
            </w:pPr>
            <w:r>
              <w:t>green urchin</w:t>
            </w:r>
          </w:p>
        </w:tc>
        <w:tc>
          <w:tcPr>
            <w:tcW w:w="1520" w:type="dxa"/>
            <w:tcMar>
              <w:top w:w="100" w:type="dxa"/>
              <w:left w:w="100" w:type="dxa"/>
              <w:bottom w:w="100" w:type="dxa"/>
              <w:right w:w="100" w:type="dxa"/>
            </w:tcMar>
          </w:tcPr>
          <w:p w14:paraId="5F5E116B"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36CF22AB" w14:textId="77777777" w:rsidR="00471A3D" w:rsidRDefault="00EF0B3C" w:rsidP="00D7682F">
            <w:pPr>
              <w:spacing w:line="240" w:lineRule="auto"/>
              <w:ind w:firstLine="0"/>
            </w:pPr>
            <w:r>
              <w:t>0.31</w:t>
            </w:r>
          </w:p>
        </w:tc>
      </w:tr>
      <w:tr w:rsidR="00471A3D" w14:paraId="0625C1F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F61E71B" w14:textId="77777777" w:rsidR="00471A3D" w:rsidRDefault="00EF0B3C" w:rsidP="00D7682F">
            <w:pPr>
              <w:spacing w:line="240" w:lineRule="auto"/>
              <w:ind w:firstLine="0"/>
              <w:rPr>
                <w:i/>
              </w:rPr>
            </w:pPr>
            <w:proofErr w:type="spellStart"/>
            <w:r>
              <w:rPr>
                <w:i/>
              </w:rPr>
              <w:t>Dermasterias</w:t>
            </w:r>
            <w:proofErr w:type="spellEnd"/>
            <w:r>
              <w:rPr>
                <w:i/>
              </w:rPr>
              <w:t xml:space="preserve"> </w:t>
            </w:r>
            <w:proofErr w:type="spellStart"/>
            <w:r>
              <w:rPr>
                <w:i/>
              </w:rPr>
              <w:t>imbricata</w:t>
            </w:r>
            <w:proofErr w:type="spellEnd"/>
          </w:p>
        </w:tc>
        <w:tc>
          <w:tcPr>
            <w:tcW w:w="2235" w:type="dxa"/>
            <w:tcMar>
              <w:top w:w="100" w:type="dxa"/>
              <w:left w:w="100" w:type="dxa"/>
              <w:bottom w:w="100" w:type="dxa"/>
              <w:right w:w="100" w:type="dxa"/>
            </w:tcMar>
          </w:tcPr>
          <w:p w14:paraId="69EBFD74" w14:textId="77777777" w:rsidR="00471A3D" w:rsidRDefault="00EF0B3C" w:rsidP="00D7682F">
            <w:pPr>
              <w:spacing w:line="240" w:lineRule="auto"/>
              <w:ind w:hanging="10"/>
            </w:pPr>
            <w:r>
              <w:t>leather star</w:t>
            </w:r>
          </w:p>
        </w:tc>
        <w:tc>
          <w:tcPr>
            <w:tcW w:w="1520" w:type="dxa"/>
            <w:tcMar>
              <w:top w:w="100" w:type="dxa"/>
              <w:left w:w="100" w:type="dxa"/>
              <w:bottom w:w="100" w:type="dxa"/>
              <w:right w:w="100" w:type="dxa"/>
            </w:tcMar>
          </w:tcPr>
          <w:p w14:paraId="1D6734B8"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1B5E27B3" w14:textId="77777777" w:rsidR="00471A3D" w:rsidRDefault="00EF0B3C" w:rsidP="00D7682F">
            <w:pPr>
              <w:spacing w:line="240" w:lineRule="auto"/>
              <w:ind w:firstLine="0"/>
            </w:pPr>
            <w:r>
              <w:t>0.10</w:t>
            </w:r>
          </w:p>
        </w:tc>
      </w:tr>
      <w:tr w:rsidR="00471A3D" w14:paraId="4971EEB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18FD715" w14:textId="77777777" w:rsidR="00471A3D" w:rsidRDefault="00EF0B3C" w:rsidP="00D7682F">
            <w:pPr>
              <w:spacing w:line="240" w:lineRule="auto"/>
              <w:ind w:firstLine="0"/>
              <w:rPr>
                <w:i/>
              </w:rPr>
            </w:pPr>
            <w:proofErr w:type="spellStart"/>
            <w:r>
              <w:rPr>
                <w:i/>
              </w:rPr>
              <w:t>Ceratostoma</w:t>
            </w:r>
            <w:proofErr w:type="spellEnd"/>
            <w:r>
              <w:rPr>
                <w:i/>
              </w:rPr>
              <w:t xml:space="preserve"> </w:t>
            </w:r>
            <w:proofErr w:type="spellStart"/>
            <w:r>
              <w:rPr>
                <w:i/>
              </w:rPr>
              <w:t>foliatum</w:t>
            </w:r>
            <w:proofErr w:type="spellEnd"/>
          </w:p>
        </w:tc>
        <w:tc>
          <w:tcPr>
            <w:tcW w:w="2235" w:type="dxa"/>
            <w:tcMar>
              <w:top w:w="100" w:type="dxa"/>
              <w:left w:w="100" w:type="dxa"/>
              <w:bottom w:w="100" w:type="dxa"/>
              <w:right w:w="100" w:type="dxa"/>
            </w:tcMar>
          </w:tcPr>
          <w:p w14:paraId="363B281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67E67CE" w14:textId="77777777" w:rsidR="00471A3D" w:rsidRDefault="00EF0B3C" w:rsidP="00D7682F">
            <w:pPr>
              <w:spacing w:line="240" w:lineRule="auto"/>
              <w:ind w:firstLine="0"/>
            </w:pPr>
            <w:r>
              <w:t>0.05</w:t>
            </w:r>
          </w:p>
        </w:tc>
        <w:tc>
          <w:tcPr>
            <w:tcW w:w="1520" w:type="dxa"/>
            <w:tcMar>
              <w:top w:w="100" w:type="dxa"/>
              <w:left w:w="100" w:type="dxa"/>
              <w:bottom w:w="100" w:type="dxa"/>
              <w:right w:w="100" w:type="dxa"/>
            </w:tcMar>
          </w:tcPr>
          <w:p w14:paraId="0A611511" w14:textId="77777777" w:rsidR="00471A3D" w:rsidRDefault="00EF0B3C" w:rsidP="00D7682F">
            <w:pPr>
              <w:spacing w:line="240" w:lineRule="auto"/>
              <w:ind w:firstLine="0"/>
            </w:pPr>
            <w:r>
              <w:t>0.09</w:t>
            </w:r>
          </w:p>
        </w:tc>
      </w:tr>
      <w:tr w:rsidR="00471A3D" w14:paraId="405EB60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2E0A007" w14:textId="77777777" w:rsidR="00471A3D" w:rsidRDefault="00EF0B3C" w:rsidP="00D7682F">
            <w:pPr>
              <w:spacing w:line="240" w:lineRule="auto"/>
              <w:ind w:firstLine="0"/>
              <w:rPr>
                <w:i/>
              </w:rPr>
            </w:pPr>
            <w:proofErr w:type="spellStart"/>
            <w:r>
              <w:rPr>
                <w:i/>
              </w:rPr>
              <w:t>Crassadoma</w:t>
            </w:r>
            <w:proofErr w:type="spellEnd"/>
            <w:r>
              <w:rPr>
                <w:i/>
              </w:rPr>
              <w:t xml:space="preserve"> </w:t>
            </w:r>
            <w:proofErr w:type="spellStart"/>
            <w:r>
              <w:rPr>
                <w:i/>
              </w:rPr>
              <w:t>gigantea</w:t>
            </w:r>
            <w:proofErr w:type="spellEnd"/>
          </w:p>
        </w:tc>
        <w:tc>
          <w:tcPr>
            <w:tcW w:w="2235" w:type="dxa"/>
            <w:tcMar>
              <w:top w:w="100" w:type="dxa"/>
              <w:left w:w="100" w:type="dxa"/>
              <w:bottom w:w="100" w:type="dxa"/>
              <w:right w:w="100" w:type="dxa"/>
            </w:tcMar>
          </w:tcPr>
          <w:p w14:paraId="6E67FE70"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2698FCFC" w14:textId="77777777" w:rsidR="00471A3D" w:rsidRDefault="00EF0B3C" w:rsidP="00D7682F">
            <w:pPr>
              <w:spacing w:line="240" w:lineRule="auto"/>
              <w:ind w:firstLine="0"/>
            </w:pPr>
            <w:r>
              <w:t>0.03</w:t>
            </w:r>
          </w:p>
        </w:tc>
        <w:tc>
          <w:tcPr>
            <w:tcW w:w="1520" w:type="dxa"/>
            <w:tcMar>
              <w:top w:w="100" w:type="dxa"/>
              <w:left w:w="100" w:type="dxa"/>
              <w:bottom w:w="100" w:type="dxa"/>
              <w:right w:w="100" w:type="dxa"/>
            </w:tcMar>
          </w:tcPr>
          <w:p w14:paraId="562E1168" w14:textId="77777777" w:rsidR="00471A3D" w:rsidRDefault="00EF0B3C" w:rsidP="00D7682F">
            <w:pPr>
              <w:spacing w:line="240" w:lineRule="auto"/>
              <w:ind w:firstLine="0"/>
            </w:pPr>
            <w:r>
              <w:t>0.08</w:t>
            </w:r>
          </w:p>
        </w:tc>
      </w:tr>
      <w:tr w:rsidR="00471A3D" w14:paraId="227451A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C79C598" w14:textId="77777777" w:rsidR="00471A3D" w:rsidRDefault="00EF0B3C" w:rsidP="00D7682F">
            <w:pPr>
              <w:spacing w:line="240" w:lineRule="auto"/>
              <w:ind w:firstLine="0"/>
              <w:rPr>
                <w:i/>
              </w:rPr>
            </w:pPr>
            <w:proofErr w:type="spellStart"/>
            <w:r>
              <w:rPr>
                <w:i/>
              </w:rPr>
              <w:t>Diodora</w:t>
            </w:r>
            <w:proofErr w:type="spellEnd"/>
            <w:r>
              <w:rPr>
                <w:i/>
              </w:rPr>
              <w:t xml:space="preserve"> </w:t>
            </w:r>
            <w:proofErr w:type="spellStart"/>
            <w:r>
              <w:rPr>
                <w:i/>
              </w:rPr>
              <w:t>aspera</w:t>
            </w:r>
            <w:proofErr w:type="spellEnd"/>
          </w:p>
        </w:tc>
        <w:tc>
          <w:tcPr>
            <w:tcW w:w="2235" w:type="dxa"/>
            <w:tcMar>
              <w:top w:w="100" w:type="dxa"/>
              <w:left w:w="100" w:type="dxa"/>
              <w:bottom w:w="100" w:type="dxa"/>
              <w:right w:w="100" w:type="dxa"/>
            </w:tcMar>
          </w:tcPr>
          <w:p w14:paraId="369E21A6"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6B7DB771"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0F35798" w14:textId="77777777" w:rsidR="00471A3D" w:rsidRDefault="00EF0B3C" w:rsidP="00D7682F">
            <w:pPr>
              <w:spacing w:line="240" w:lineRule="auto"/>
              <w:ind w:firstLine="0"/>
            </w:pPr>
            <w:r>
              <w:t>0.05</w:t>
            </w:r>
          </w:p>
        </w:tc>
      </w:tr>
      <w:tr w:rsidR="00471A3D" w14:paraId="334FD7F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36CB7E0" w14:textId="77777777" w:rsidR="00471A3D" w:rsidRDefault="00EF0B3C" w:rsidP="00D7682F">
            <w:pPr>
              <w:spacing w:line="240" w:lineRule="auto"/>
              <w:ind w:firstLine="0"/>
              <w:rPr>
                <w:i/>
              </w:rPr>
            </w:pPr>
            <w:proofErr w:type="spellStart"/>
            <w:r>
              <w:rPr>
                <w:i/>
              </w:rPr>
              <w:t>Leptasterias</w:t>
            </w:r>
            <w:proofErr w:type="spellEnd"/>
            <w:r>
              <w:rPr>
                <w:i/>
              </w:rPr>
              <w:t xml:space="preserve"> </w:t>
            </w:r>
            <w:r w:rsidRPr="00AE532B">
              <w:t>spp.</w:t>
            </w:r>
          </w:p>
        </w:tc>
        <w:tc>
          <w:tcPr>
            <w:tcW w:w="2235" w:type="dxa"/>
            <w:tcMar>
              <w:top w:w="100" w:type="dxa"/>
              <w:left w:w="100" w:type="dxa"/>
              <w:bottom w:w="100" w:type="dxa"/>
              <w:right w:w="100" w:type="dxa"/>
            </w:tcMar>
          </w:tcPr>
          <w:p w14:paraId="5CD6E829" w14:textId="77777777" w:rsidR="00471A3D" w:rsidRDefault="00EF0B3C" w:rsidP="00D7682F">
            <w:pPr>
              <w:spacing w:line="240" w:lineRule="auto"/>
              <w:ind w:hanging="10"/>
            </w:pPr>
            <w:r>
              <w:t>brood star</w:t>
            </w:r>
          </w:p>
        </w:tc>
        <w:tc>
          <w:tcPr>
            <w:tcW w:w="1520" w:type="dxa"/>
            <w:tcMar>
              <w:top w:w="100" w:type="dxa"/>
              <w:left w:w="100" w:type="dxa"/>
              <w:bottom w:w="100" w:type="dxa"/>
              <w:right w:w="100" w:type="dxa"/>
            </w:tcMar>
          </w:tcPr>
          <w:p w14:paraId="3B955A4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6BB5AA36" w14:textId="77777777" w:rsidR="00471A3D" w:rsidRDefault="00EF0B3C" w:rsidP="00D7682F">
            <w:pPr>
              <w:spacing w:line="240" w:lineRule="auto"/>
              <w:ind w:firstLine="0"/>
            </w:pPr>
            <w:r>
              <w:t>0.09</w:t>
            </w:r>
          </w:p>
        </w:tc>
      </w:tr>
      <w:tr w:rsidR="00471A3D" w14:paraId="5C42DA5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91C4259" w14:textId="77777777" w:rsidR="00471A3D" w:rsidRDefault="00EF0B3C" w:rsidP="00D7682F">
            <w:pPr>
              <w:spacing w:line="240" w:lineRule="auto"/>
              <w:ind w:firstLine="0"/>
              <w:rPr>
                <w:i/>
              </w:rPr>
            </w:pPr>
            <w:proofErr w:type="spellStart"/>
            <w:r>
              <w:rPr>
                <w:i/>
              </w:rPr>
              <w:t>Urticina</w:t>
            </w:r>
            <w:proofErr w:type="spellEnd"/>
            <w:r>
              <w:rPr>
                <w:i/>
              </w:rPr>
              <w:t xml:space="preserve"> </w:t>
            </w:r>
            <w:r w:rsidRPr="00AE532B">
              <w:t>spp.</w:t>
            </w:r>
          </w:p>
        </w:tc>
        <w:tc>
          <w:tcPr>
            <w:tcW w:w="2235" w:type="dxa"/>
            <w:tcMar>
              <w:top w:w="100" w:type="dxa"/>
              <w:left w:w="100" w:type="dxa"/>
              <w:bottom w:w="100" w:type="dxa"/>
              <w:right w:w="100" w:type="dxa"/>
            </w:tcMar>
          </w:tcPr>
          <w:p w14:paraId="6C2A053B"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3178B6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94C3966" w14:textId="77777777" w:rsidR="00471A3D" w:rsidRDefault="00EF0B3C" w:rsidP="00D7682F">
            <w:pPr>
              <w:spacing w:line="240" w:lineRule="auto"/>
              <w:ind w:firstLine="0"/>
            </w:pPr>
            <w:r>
              <w:t>0.04</w:t>
            </w:r>
          </w:p>
        </w:tc>
      </w:tr>
      <w:tr w:rsidR="00471A3D" w14:paraId="159E9FE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C01999" w14:textId="77777777" w:rsidR="00471A3D" w:rsidRDefault="00EF0B3C" w:rsidP="00D7682F">
            <w:pPr>
              <w:spacing w:line="240" w:lineRule="auto"/>
              <w:ind w:firstLine="0"/>
              <w:rPr>
                <w:i/>
              </w:rPr>
            </w:pPr>
            <w:proofErr w:type="spellStart"/>
            <w:r>
              <w:rPr>
                <w:i/>
              </w:rPr>
              <w:t>Pisaster</w:t>
            </w:r>
            <w:proofErr w:type="spellEnd"/>
            <w:r>
              <w:rPr>
                <w:i/>
              </w:rPr>
              <w:t xml:space="preserve"> </w:t>
            </w:r>
            <w:proofErr w:type="spellStart"/>
            <w:r>
              <w:rPr>
                <w:i/>
              </w:rPr>
              <w:t>ochraceus</w:t>
            </w:r>
            <w:proofErr w:type="spellEnd"/>
          </w:p>
        </w:tc>
        <w:tc>
          <w:tcPr>
            <w:tcW w:w="2235" w:type="dxa"/>
            <w:tcMar>
              <w:top w:w="100" w:type="dxa"/>
              <w:left w:w="100" w:type="dxa"/>
              <w:bottom w:w="100" w:type="dxa"/>
              <w:right w:w="100" w:type="dxa"/>
            </w:tcMar>
          </w:tcPr>
          <w:p w14:paraId="63A2C711" w14:textId="77777777" w:rsidR="00471A3D" w:rsidRPr="00AE532B" w:rsidRDefault="00EF0B3C" w:rsidP="00D7682F">
            <w:pPr>
              <w:spacing w:line="240" w:lineRule="auto"/>
              <w:ind w:hanging="10"/>
              <w:rPr>
                <w:i/>
              </w:rPr>
            </w:pPr>
            <w:proofErr w:type="spellStart"/>
            <w:r w:rsidRPr="00AE532B">
              <w:rPr>
                <w:i/>
              </w:rPr>
              <w:t>Pisaster</w:t>
            </w:r>
            <w:proofErr w:type="spellEnd"/>
          </w:p>
        </w:tc>
        <w:tc>
          <w:tcPr>
            <w:tcW w:w="1520" w:type="dxa"/>
            <w:tcMar>
              <w:top w:w="100" w:type="dxa"/>
              <w:left w:w="100" w:type="dxa"/>
              <w:bottom w:w="100" w:type="dxa"/>
              <w:right w:w="100" w:type="dxa"/>
            </w:tcMar>
          </w:tcPr>
          <w:p w14:paraId="76BBB1C3"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199F76D6" w14:textId="77777777" w:rsidR="00471A3D" w:rsidRDefault="00EF0B3C" w:rsidP="00D7682F">
            <w:pPr>
              <w:spacing w:line="240" w:lineRule="auto"/>
              <w:ind w:firstLine="0"/>
            </w:pPr>
            <w:r>
              <w:t>0.06</w:t>
            </w:r>
          </w:p>
        </w:tc>
      </w:tr>
      <w:tr w:rsidR="00471A3D" w14:paraId="194A7C2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169F2B6" w14:textId="77777777" w:rsidR="00471A3D" w:rsidRDefault="00EF0B3C" w:rsidP="00D7682F">
            <w:pPr>
              <w:spacing w:line="240" w:lineRule="auto"/>
              <w:ind w:firstLine="0"/>
              <w:rPr>
                <w:i/>
              </w:rPr>
            </w:pPr>
            <w:proofErr w:type="spellStart"/>
            <w:r>
              <w:rPr>
                <w:i/>
              </w:rPr>
              <w:t>Eupentacta</w:t>
            </w:r>
            <w:proofErr w:type="spellEnd"/>
            <w:r>
              <w:rPr>
                <w:i/>
              </w:rPr>
              <w:t xml:space="preserve"> </w:t>
            </w:r>
            <w:proofErr w:type="spellStart"/>
            <w:r>
              <w:rPr>
                <w:i/>
              </w:rPr>
              <w:t>quinquesemita</w:t>
            </w:r>
            <w:proofErr w:type="spellEnd"/>
          </w:p>
        </w:tc>
        <w:tc>
          <w:tcPr>
            <w:tcW w:w="2235" w:type="dxa"/>
            <w:tcMar>
              <w:top w:w="100" w:type="dxa"/>
              <w:left w:w="100" w:type="dxa"/>
              <w:bottom w:w="100" w:type="dxa"/>
              <w:right w:w="100" w:type="dxa"/>
            </w:tcMar>
          </w:tcPr>
          <w:p w14:paraId="5890D8A7"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47D462C6"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9DE1EA5" w14:textId="77777777" w:rsidR="00471A3D" w:rsidRDefault="00EF0B3C" w:rsidP="00D7682F">
            <w:pPr>
              <w:spacing w:line="240" w:lineRule="auto"/>
              <w:ind w:firstLine="0"/>
            </w:pPr>
            <w:r>
              <w:t>0.03</w:t>
            </w:r>
          </w:p>
        </w:tc>
      </w:tr>
      <w:tr w:rsidR="00471A3D" w14:paraId="1375F02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98ABB30" w14:textId="77777777" w:rsidR="00471A3D" w:rsidRDefault="00EF0B3C" w:rsidP="00D7682F">
            <w:pPr>
              <w:spacing w:line="240" w:lineRule="auto"/>
              <w:ind w:firstLine="0"/>
              <w:rPr>
                <w:i/>
              </w:rPr>
            </w:pPr>
            <w:proofErr w:type="spellStart"/>
            <w:r>
              <w:rPr>
                <w:i/>
              </w:rPr>
              <w:t>Anthopleura</w:t>
            </w:r>
            <w:proofErr w:type="spellEnd"/>
            <w:r>
              <w:rPr>
                <w:i/>
              </w:rPr>
              <w:t xml:space="preserve"> </w:t>
            </w:r>
            <w:proofErr w:type="spellStart"/>
            <w:r>
              <w:rPr>
                <w:i/>
              </w:rPr>
              <w:t>xanthogrammica</w:t>
            </w:r>
            <w:proofErr w:type="spellEnd"/>
          </w:p>
        </w:tc>
        <w:tc>
          <w:tcPr>
            <w:tcW w:w="2235" w:type="dxa"/>
            <w:tcMar>
              <w:top w:w="100" w:type="dxa"/>
              <w:left w:w="100" w:type="dxa"/>
              <w:bottom w:w="100" w:type="dxa"/>
              <w:right w:w="100" w:type="dxa"/>
            </w:tcMar>
          </w:tcPr>
          <w:p w14:paraId="3A3C0F68"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D27E2FF"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E3C1EC9" w14:textId="77777777" w:rsidR="00471A3D" w:rsidRDefault="00EF0B3C" w:rsidP="00D7682F">
            <w:pPr>
              <w:spacing w:line="240" w:lineRule="auto"/>
              <w:ind w:firstLine="0"/>
            </w:pPr>
            <w:r>
              <w:t>0.03</w:t>
            </w:r>
          </w:p>
        </w:tc>
      </w:tr>
      <w:tr w:rsidR="00471A3D" w14:paraId="2834E4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E8B71DF" w14:textId="77777777" w:rsidR="00471A3D" w:rsidRDefault="00EF0B3C" w:rsidP="00D7682F">
            <w:pPr>
              <w:spacing w:line="240" w:lineRule="auto"/>
              <w:ind w:firstLine="0"/>
              <w:rPr>
                <w:i/>
              </w:rPr>
            </w:pPr>
            <w:proofErr w:type="spellStart"/>
            <w:r>
              <w:rPr>
                <w:i/>
              </w:rPr>
              <w:t>Peltodoris</w:t>
            </w:r>
            <w:proofErr w:type="spellEnd"/>
            <w:r>
              <w:rPr>
                <w:i/>
              </w:rPr>
              <w:t xml:space="preserve"> </w:t>
            </w:r>
            <w:proofErr w:type="spellStart"/>
            <w:r>
              <w:rPr>
                <w:i/>
              </w:rPr>
              <w:t>nobilis</w:t>
            </w:r>
            <w:proofErr w:type="spellEnd"/>
          </w:p>
        </w:tc>
        <w:tc>
          <w:tcPr>
            <w:tcW w:w="2235" w:type="dxa"/>
            <w:tcMar>
              <w:top w:w="100" w:type="dxa"/>
              <w:left w:w="100" w:type="dxa"/>
              <w:bottom w:w="100" w:type="dxa"/>
              <w:right w:w="100" w:type="dxa"/>
            </w:tcMar>
          </w:tcPr>
          <w:p w14:paraId="369C4018"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353A88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5B74BAF3" w14:textId="77777777" w:rsidR="00471A3D" w:rsidRDefault="00EF0B3C" w:rsidP="00D7682F">
            <w:pPr>
              <w:spacing w:line="240" w:lineRule="auto"/>
              <w:ind w:firstLine="0"/>
            </w:pPr>
            <w:r>
              <w:t>0.02</w:t>
            </w:r>
          </w:p>
        </w:tc>
      </w:tr>
      <w:tr w:rsidR="00471A3D" w14:paraId="7833707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03A753A" w14:textId="77777777" w:rsidR="00471A3D" w:rsidRPr="00AE532B" w:rsidRDefault="00EF0B3C" w:rsidP="00D7682F">
            <w:pPr>
              <w:spacing w:line="240" w:lineRule="auto"/>
              <w:ind w:firstLine="0"/>
            </w:pPr>
            <w:r w:rsidRPr="00AE532B">
              <w:t>small chitons</w:t>
            </w:r>
          </w:p>
        </w:tc>
        <w:tc>
          <w:tcPr>
            <w:tcW w:w="2235" w:type="dxa"/>
            <w:tcMar>
              <w:top w:w="100" w:type="dxa"/>
              <w:left w:w="100" w:type="dxa"/>
              <w:bottom w:w="100" w:type="dxa"/>
              <w:right w:w="100" w:type="dxa"/>
            </w:tcMar>
          </w:tcPr>
          <w:p w14:paraId="2DAFE300"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4FA441E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B821383" w14:textId="77777777" w:rsidR="00471A3D" w:rsidRDefault="00EF0B3C" w:rsidP="00D7682F">
            <w:pPr>
              <w:spacing w:line="240" w:lineRule="auto"/>
              <w:ind w:firstLine="0"/>
            </w:pPr>
            <w:r>
              <w:t>0.02</w:t>
            </w:r>
          </w:p>
        </w:tc>
      </w:tr>
      <w:tr w:rsidR="00471A3D" w14:paraId="293BBB4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86D6F99" w14:textId="77777777" w:rsidR="00471A3D" w:rsidRDefault="00EF0B3C" w:rsidP="00D7682F">
            <w:pPr>
              <w:spacing w:line="240" w:lineRule="auto"/>
              <w:ind w:firstLine="0"/>
              <w:rPr>
                <w:i/>
              </w:rPr>
            </w:pPr>
            <w:proofErr w:type="spellStart"/>
            <w:r>
              <w:rPr>
                <w:i/>
              </w:rPr>
              <w:t>Patiria</w:t>
            </w:r>
            <w:proofErr w:type="spellEnd"/>
            <w:r>
              <w:rPr>
                <w:i/>
              </w:rPr>
              <w:t xml:space="preserve"> </w:t>
            </w:r>
            <w:proofErr w:type="spellStart"/>
            <w:r>
              <w:rPr>
                <w:i/>
              </w:rPr>
              <w:t>miniata</w:t>
            </w:r>
            <w:proofErr w:type="spellEnd"/>
          </w:p>
        </w:tc>
        <w:tc>
          <w:tcPr>
            <w:tcW w:w="2235" w:type="dxa"/>
            <w:tcMar>
              <w:top w:w="100" w:type="dxa"/>
              <w:left w:w="100" w:type="dxa"/>
              <w:bottom w:w="100" w:type="dxa"/>
              <w:right w:w="100" w:type="dxa"/>
            </w:tcMar>
          </w:tcPr>
          <w:p w14:paraId="495F249C"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620C6151"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FFE48CE" w14:textId="77777777" w:rsidR="00471A3D" w:rsidRDefault="00EF0B3C" w:rsidP="00D7682F">
            <w:pPr>
              <w:spacing w:line="240" w:lineRule="auto"/>
              <w:ind w:firstLine="0"/>
            </w:pPr>
            <w:r>
              <w:t>0.04</w:t>
            </w:r>
          </w:p>
        </w:tc>
      </w:tr>
      <w:tr w:rsidR="00471A3D" w14:paraId="629B4A8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8CBF0D" w14:textId="77777777" w:rsidR="00471A3D" w:rsidRDefault="00EF0B3C" w:rsidP="00D7682F">
            <w:pPr>
              <w:spacing w:line="240" w:lineRule="auto"/>
              <w:ind w:firstLine="0"/>
              <w:rPr>
                <w:i/>
              </w:rPr>
            </w:pPr>
            <w:proofErr w:type="spellStart"/>
            <w:r>
              <w:rPr>
                <w:i/>
              </w:rPr>
              <w:t>Evasterias</w:t>
            </w:r>
            <w:proofErr w:type="spellEnd"/>
            <w:r>
              <w:rPr>
                <w:i/>
              </w:rPr>
              <w:t xml:space="preserve"> </w:t>
            </w:r>
            <w:proofErr w:type="spellStart"/>
            <w:r>
              <w:rPr>
                <w:i/>
              </w:rPr>
              <w:t>troschelii</w:t>
            </w:r>
            <w:proofErr w:type="spellEnd"/>
          </w:p>
        </w:tc>
        <w:tc>
          <w:tcPr>
            <w:tcW w:w="2235" w:type="dxa"/>
            <w:tcMar>
              <w:top w:w="100" w:type="dxa"/>
              <w:left w:w="100" w:type="dxa"/>
              <w:bottom w:w="100" w:type="dxa"/>
              <w:right w:w="100" w:type="dxa"/>
            </w:tcMar>
          </w:tcPr>
          <w:p w14:paraId="798A4643"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48B671F3"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1A3E49A0" w14:textId="77777777" w:rsidR="00471A3D" w:rsidRDefault="00EF0B3C" w:rsidP="00D7682F">
            <w:pPr>
              <w:spacing w:line="240" w:lineRule="auto"/>
              <w:ind w:firstLine="0"/>
            </w:pPr>
            <w:r>
              <w:t>0.02</w:t>
            </w:r>
          </w:p>
        </w:tc>
      </w:tr>
      <w:tr w:rsidR="00471A3D" w14:paraId="564C5BB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A86065C" w14:textId="77777777" w:rsidR="00471A3D" w:rsidRDefault="00EF0B3C" w:rsidP="00D7682F">
            <w:pPr>
              <w:spacing w:line="240" w:lineRule="auto"/>
              <w:ind w:firstLine="0"/>
              <w:rPr>
                <w:i/>
              </w:rPr>
            </w:pPr>
            <w:r>
              <w:rPr>
                <w:i/>
              </w:rPr>
              <w:lastRenderedPageBreak/>
              <w:t xml:space="preserve">Doris </w:t>
            </w:r>
            <w:proofErr w:type="spellStart"/>
            <w:r>
              <w:rPr>
                <w:i/>
              </w:rPr>
              <w:t>odhneri</w:t>
            </w:r>
            <w:proofErr w:type="spellEnd"/>
          </w:p>
        </w:tc>
        <w:tc>
          <w:tcPr>
            <w:tcW w:w="2235" w:type="dxa"/>
            <w:tcMar>
              <w:top w:w="100" w:type="dxa"/>
              <w:left w:w="100" w:type="dxa"/>
              <w:bottom w:w="100" w:type="dxa"/>
              <w:right w:w="100" w:type="dxa"/>
            </w:tcMar>
          </w:tcPr>
          <w:p w14:paraId="02AEECEA"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0BC3794B"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510F322" w14:textId="77777777" w:rsidR="00471A3D" w:rsidRDefault="00EF0B3C" w:rsidP="00D7682F">
            <w:pPr>
              <w:spacing w:line="240" w:lineRule="auto"/>
              <w:ind w:firstLine="0"/>
            </w:pPr>
            <w:r>
              <w:t>0.02</w:t>
            </w:r>
          </w:p>
        </w:tc>
      </w:tr>
      <w:tr w:rsidR="00471A3D" w14:paraId="20D8461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A67A6D7" w14:textId="77777777" w:rsidR="00471A3D" w:rsidRDefault="00EF0B3C" w:rsidP="00D7682F">
            <w:pPr>
              <w:spacing w:line="240" w:lineRule="auto"/>
              <w:ind w:firstLine="0"/>
              <w:rPr>
                <w:i/>
              </w:rPr>
            </w:pPr>
            <w:proofErr w:type="spellStart"/>
            <w:r>
              <w:rPr>
                <w:i/>
              </w:rPr>
              <w:t>Scyra</w:t>
            </w:r>
            <w:proofErr w:type="spellEnd"/>
            <w:r>
              <w:rPr>
                <w:i/>
              </w:rPr>
              <w:t xml:space="preserve"> </w:t>
            </w:r>
            <w:r w:rsidRPr="00AE532B">
              <w:t>spp</w:t>
            </w:r>
            <w:r>
              <w:rPr>
                <w:i/>
              </w:rPr>
              <w:t>.</w:t>
            </w:r>
          </w:p>
        </w:tc>
        <w:tc>
          <w:tcPr>
            <w:tcW w:w="2235" w:type="dxa"/>
            <w:tcMar>
              <w:top w:w="100" w:type="dxa"/>
              <w:left w:w="100" w:type="dxa"/>
              <w:bottom w:w="100" w:type="dxa"/>
              <w:right w:w="100" w:type="dxa"/>
            </w:tcMar>
          </w:tcPr>
          <w:p w14:paraId="05786FC2"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8641D4C"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3C4D2D0" w14:textId="77777777" w:rsidR="00471A3D" w:rsidRDefault="00EF0B3C" w:rsidP="00D7682F">
            <w:pPr>
              <w:spacing w:line="240" w:lineRule="auto"/>
              <w:ind w:firstLine="0"/>
            </w:pPr>
            <w:r>
              <w:t>0.02</w:t>
            </w:r>
          </w:p>
        </w:tc>
      </w:tr>
      <w:tr w:rsidR="00471A3D" w14:paraId="2D66B2F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4068421" w14:textId="77777777" w:rsidR="00471A3D" w:rsidRDefault="00EF0B3C" w:rsidP="00D7682F">
            <w:pPr>
              <w:spacing w:line="240" w:lineRule="auto"/>
              <w:ind w:firstLine="0"/>
              <w:rPr>
                <w:i/>
              </w:rPr>
            </w:pPr>
            <w:proofErr w:type="spellStart"/>
            <w:r>
              <w:rPr>
                <w:i/>
              </w:rPr>
              <w:t>Orthasterias</w:t>
            </w:r>
            <w:proofErr w:type="spellEnd"/>
            <w:r>
              <w:rPr>
                <w:i/>
              </w:rPr>
              <w:t xml:space="preserve"> </w:t>
            </w:r>
            <w:proofErr w:type="spellStart"/>
            <w:r>
              <w:rPr>
                <w:i/>
              </w:rPr>
              <w:t>koehleri</w:t>
            </w:r>
            <w:proofErr w:type="spellEnd"/>
          </w:p>
        </w:tc>
        <w:tc>
          <w:tcPr>
            <w:tcW w:w="2235" w:type="dxa"/>
            <w:tcMar>
              <w:top w:w="100" w:type="dxa"/>
              <w:left w:w="100" w:type="dxa"/>
              <w:bottom w:w="100" w:type="dxa"/>
              <w:right w:w="100" w:type="dxa"/>
            </w:tcMar>
          </w:tcPr>
          <w:p w14:paraId="2907A54E"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255D6779"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B574109" w14:textId="77777777" w:rsidR="00471A3D" w:rsidRDefault="00EF0B3C" w:rsidP="00D7682F">
            <w:pPr>
              <w:spacing w:line="240" w:lineRule="auto"/>
              <w:ind w:firstLine="0"/>
            </w:pPr>
            <w:r>
              <w:t>0.02</w:t>
            </w:r>
          </w:p>
        </w:tc>
      </w:tr>
      <w:tr w:rsidR="00471A3D" w14:paraId="7203845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EC6626" w14:textId="77777777" w:rsidR="00471A3D" w:rsidRDefault="00EF0B3C" w:rsidP="00D7682F">
            <w:pPr>
              <w:spacing w:line="240" w:lineRule="auto"/>
              <w:ind w:firstLine="0"/>
              <w:rPr>
                <w:i/>
              </w:rPr>
            </w:pPr>
            <w:proofErr w:type="spellStart"/>
            <w:r>
              <w:rPr>
                <w:i/>
              </w:rPr>
              <w:t>Cryptochiton</w:t>
            </w:r>
            <w:proofErr w:type="spellEnd"/>
            <w:r>
              <w:rPr>
                <w:i/>
              </w:rPr>
              <w:t xml:space="preserve"> </w:t>
            </w:r>
            <w:proofErr w:type="spellStart"/>
            <w:r>
              <w:rPr>
                <w:i/>
              </w:rPr>
              <w:t>stelleri</w:t>
            </w:r>
            <w:proofErr w:type="spellEnd"/>
          </w:p>
        </w:tc>
        <w:tc>
          <w:tcPr>
            <w:tcW w:w="2235" w:type="dxa"/>
            <w:tcMar>
              <w:top w:w="100" w:type="dxa"/>
              <w:left w:w="100" w:type="dxa"/>
              <w:bottom w:w="100" w:type="dxa"/>
              <w:right w:w="100" w:type="dxa"/>
            </w:tcMar>
          </w:tcPr>
          <w:p w14:paraId="2317B764"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5FE34D4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E183705" w14:textId="77777777" w:rsidR="00471A3D" w:rsidRDefault="00EF0B3C" w:rsidP="00D7682F">
            <w:pPr>
              <w:spacing w:line="240" w:lineRule="auto"/>
              <w:ind w:firstLine="0"/>
            </w:pPr>
            <w:r>
              <w:t>0.01</w:t>
            </w:r>
          </w:p>
        </w:tc>
      </w:tr>
      <w:tr w:rsidR="00471A3D" w14:paraId="16F2FB0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F81EE6" w14:textId="77777777" w:rsidR="00471A3D" w:rsidRDefault="00EF0B3C" w:rsidP="00D7682F">
            <w:pPr>
              <w:spacing w:line="240" w:lineRule="auto"/>
              <w:ind w:firstLine="0"/>
              <w:rPr>
                <w:i/>
              </w:rPr>
            </w:pPr>
            <w:proofErr w:type="spellStart"/>
            <w:r>
              <w:rPr>
                <w:i/>
              </w:rPr>
              <w:t>Dirona</w:t>
            </w:r>
            <w:proofErr w:type="spellEnd"/>
            <w:r>
              <w:rPr>
                <w:i/>
              </w:rPr>
              <w:t xml:space="preserve"> </w:t>
            </w:r>
            <w:proofErr w:type="spellStart"/>
            <w:r>
              <w:rPr>
                <w:i/>
              </w:rPr>
              <w:t>albolineata</w:t>
            </w:r>
            <w:proofErr w:type="spellEnd"/>
          </w:p>
        </w:tc>
        <w:tc>
          <w:tcPr>
            <w:tcW w:w="2235" w:type="dxa"/>
            <w:tcMar>
              <w:top w:w="100" w:type="dxa"/>
              <w:left w:w="100" w:type="dxa"/>
              <w:bottom w:w="100" w:type="dxa"/>
              <w:right w:w="100" w:type="dxa"/>
            </w:tcMar>
          </w:tcPr>
          <w:p w14:paraId="48C6209E"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73DE16A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A18DD6A" w14:textId="77777777" w:rsidR="00471A3D" w:rsidRDefault="00EF0B3C" w:rsidP="00D7682F">
            <w:pPr>
              <w:spacing w:line="240" w:lineRule="auto"/>
              <w:ind w:firstLine="0"/>
            </w:pPr>
            <w:r>
              <w:t>0.02</w:t>
            </w:r>
          </w:p>
        </w:tc>
      </w:tr>
      <w:tr w:rsidR="00471A3D" w14:paraId="4C15AB9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944ADB" w14:textId="77777777" w:rsidR="00471A3D" w:rsidRDefault="00EF0B3C" w:rsidP="00D7682F">
            <w:pPr>
              <w:spacing w:line="240" w:lineRule="auto"/>
              <w:ind w:firstLine="0"/>
              <w:rPr>
                <w:i/>
              </w:rPr>
            </w:pPr>
            <w:proofErr w:type="spellStart"/>
            <w:r>
              <w:rPr>
                <w:i/>
              </w:rPr>
              <w:t>Acmaea</w:t>
            </w:r>
            <w:proofErr w:type="spellEnd"/>
            <w:r>
              <w:rPr>
                <w:i/>
              </w:rPr>
              <w:t xml:space="preserve"> </w:t>
            </w:r>
            <w:proofErr w:type="spellStart"/>
            <w:r>
              <w:rPr>
                <w:i/>
              </w:rPr>
              <w:t>mitra</w:t>
            </w:r>
            <w:proofErr w:type="spellEnd"/>
          </w:p>
        </w:tc>
        <w:tc>
          <w:tcPr>
            <w:tcW w:w="2235" w:type="dxa"/>
            <w:tcMar>
              <w:top w:w="100" w:type="dxa"/>
              <w:left w:w="100" w:type="dxa"/>
              <w:bottom w:w="100" w:type="dxa"/>
              <w:right w:w="100" w:type="dxa"/>
            </w:tcMar>
          </w:tcPr>
          <w:p w14:paraId="0E085FD8"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7251A25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0CE7971" w14:textId="77777777" w:rsidR="00471A3D" w:rsidRDefault="00EF0B3C" w:rsidP="00D7682F">
            <w:pPr>
              <w:spacing w:line="240" w:lineRule="auto"/>
              <w:ind w:firstLine="0"/>
            </w:pPr>
            <w:r>
              <w:t>0.01</w:t>
            </w:r>
          </w:p>
        </w:tc>
      </w:tr>
      <w:tr w:rsidR="00471A3D" w14:paraId="26B6D5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665450D" w14:textId="77777777" w:rsidR="00471A3D" w:rsidRDefault="00EF0B3C" w:rsidP="00D7682F">
            <w:pPr>
              <w:spacing w:line="240" w:lineRule="auto"/>
              <w:ind w:firstLine="0"/>
              <w:rPr>
                <w:i/>
              </w:rPr>
            </w:pPr>
            <w:proofErr w:type="spellStart"/>
            <w:r>
              <w:rPr>
                <w:i/>
              </w:rPr>
              <w:t>Lirabuccinum</w:t>
            </w:r>
            <w:proofErr w:type="spellEnd"/>
            <w:r>
              <w:rPr>
                <w:i/>
              </w:rPr>
              <w:t xml:space="preserve"> </w:t>
            </w:r>
            <w:proofErr w:type="spellStart"/>
            <w:r>
              <w:rPr>
                <w:i/>
              </w:rPr>
              <w:t>dirum</w:t>
            </w:r>
            <w:proofErr w:type="spellEnd"/>
          </w:p>
        </w:tc>
        <w:tc>
          <w:tcPr>
            <w:tcW w:w="2235" w:type="dxa"/>
            <w:tcMar>
              <w:top w:w="100" w:type="dxa"/>
              <w:left w:w="100" w:type="dxa"/>
              <w:bottom w:w="100" w:type="dxa"/>
              <w:right w:w="100" w:type="dxa"/>
            </w:tcMar>
          </w:tcPr>
          <w:p w14:paraId="26170B92"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5D239FA7"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AB0ABAD" w14:textId="77777777" w:rsidR="00471A3D" w:rsidRDefault="00EF0B3C" w:rsidP="00D7682F">
            <w:pPr>
              <w:spacing w:line="240" w:lineRule="auto"/>
              <w:ind w:firstLine="0"/>
            </w:pPr>
            <w:r>
              <w:t>0.02</w:t>
            </w:r>
          </w:p>
        </w:tc>
      </w:tr>
      <w:tr w:rsidR="00471A3D" w14:paraId="5E4C70C6"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F34FE07" w14:textId="77777777" w:rsidR="00471A3D" w:rsidRDefault="00EF0B3C" w:rsidP="00D7682F">
            <w:pPr>
              <w:spacing w:line="240" w:lineRule="auto"/>
              <w:ind w:firstLine="0"/>
            </w:pPr>
            <w:r>
              <w:t>sea star recruits</w:t>
            </w:r>
          </w:p>
        </w:tc>
        <w:tc>
          <w:tcPr>
            <w:tcW w:w="2235" w:type="dxa"/>
            <w:tcMar>
              <w:top w:w="100" w:type="dxa"/>
              <w:left w:w="100" w:type="dxa"/>
              <w:bottom w:w="100" w:type="dxa"/>
              <w:right w:w="100" w:type="dxa"/>
            </w:tcMar>
          </w:tcPr>
          <w:p w14:paraId="3F02233E" w14:textId="77777777" w:rsidR="00471A3D" w:rsidRDefault="00EF0B3C" w:rsidP="00D7682F">
            <w:pPr>
              <w:spacing w:line="240" w:lineRule="auto"/>
              <w:ind w:hanging="10"/>
            </w:pPr>
            <w:proofErr w:type="spellStart"/>
            <w:r>
              <w:t>sea_star_YOY</w:t>
            </w:r>
            <w:proofErr w:type="spellEnd"/>
          </w:p>
        </w:tc>
        <w:tc>
          <w:tcPr>
            <w:tcW w:w="1520" w:type="dxa"/>
            <w:tcMar>
              <w:top w:w="100" w:type="dxa"/>
              <w:left w:w="100" w:type="dxa"/>
              <w:bottom w:w="100" w:type="dxa"/>
              <w:right w:w="100" w:type="dxa"/>
            </w:tcMar>
          </w:tcPr>
          <w:p w14:paraId="500ECD0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DD4928" w14:textId="77777777" w:rsidR="00471A3D" w:rsidRDefault="00EF0B3C" w:rsidP="00D7682F">
            <w:pPr>
              <w:spacing w:line="240" w:lineRule="auto"/>
              <w:ind w:firstLine="0"/>
            </w:pPr>
            <w:r>
              <w:t>0.03</w:t>
            </w:r>
          </w:p>
        </w:tc>
      </w:tr>
      <w:tr w:rsidR="00471A3D" w14:paraId="13A7DA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58F55B0" w14:textId="77777777" w:rsidR="00471A3D" w:rsidRDefault="00EF0B3C" w:rsidP="00D7682F">
            <w:pPr>
              <w:spacing w:line="240" w:lineRule="auto"/>
              <w:ind w:firstLine="0"/>
              <w:rPr>
                <w:i/>
              </w:rPr>
            </w:pPr>
            <w:proofErr w:type="spellStart"/>
            <w:r>
              <w:rPr>
                <w:i/>
              </w:rPr>
              <w:t>Epiactis</w:t>
            </w:r>
            <w:proofErr w:type="spellEnd"/>
            <w:r>
              <w:rPr>
                <w:i/>
              </w:rPr>
              <w:t xml:space="preserve"> </w:t>
            </w:r>
            <w:proofErr w:type="spellStart"/>
            <w:r>
              <w:rPr>
                <w:i/>
              </w:rPr>
              <w:t>prolifera</w:t>
            </w:r>
            <w:proofErr w:type="spellEnd"/>
          </w:p>
        </w:tc>
        <w:tc>
          <w:tcPr>
            <w:tcW w:w="2235" w:type="dxa"/>
            <w:tcMar>
              <w:top w:w="100" w:type="dxa"/>
              <w:left w:w="100" w:type="dxa"/>
              <w:bottom w:w="100" w:type="dxa"/>
              <w:right w:w="100" w:type="dxa"/>
            </w:tcMar>
          </w:tcPr>
          <w:p w14:paraId="56D72125"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161F6AFA"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57A6D3" w14:textId="77777777" w:rsidR="00471A3D" w:rsidRDefault="00EF0B3C" w:rsidP="00D7682F">
            <w:pPr>
              <w:spacing w:line="240" w:lineRule="auto"/>
              <w:ind w:firstLine="0"/>
            </w:pPr>
            <w:r>
              <w:t>0.03</w:t>
            </w:r>
          </w:p>
        </w:tc>
      </w:tr>
      <w:tr w:rsidR="00471A3D" w14:paraId="08F7902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7EBE87" w14:textId="79159EBF" w:rsidR="00471A3D" w:rsidRDefault="00EF0B3C" w:rsidP="00D7682F">
            <w:pPr>
              <w:spacing w:line="240" w:lineRule="auto"/>
              <w:ind w:firstLine="0"/>
              <w:rPr>
                <w:i/>
              </w:rPr>
            </w:pPr>
            <w:proofErr w:type="spellStart"/>
            <w:r>
              <w:rPr>
                <w:i/>
              </w:rPr>
              <w:t>Pagurus</w:t>
            </w:r>
            <w:proofErr w:type="spellEnd"/>
            <w:r>
              <w:rPr>
                <w:i/>
              </w:rPr>
              <w:t xml:space="preserve"> </w:t>
            </w:r>
            <w:r w:rsidRPr="00AE532B">
              <w:t>spp</w:t>
            </w:r>
            <w:r w:rsidR="00AE532B">
              <w:t>.</w:t>
            </w:r>
          </w:p>
        </w:tc>
        <w:tc>
          <w:tcPr>
            <w:tcW w:w="2235" w:type="dxa"/>
            <w:tcMar>
              <w:top w:w="100" w:type="dxa"/>
              <w:left w:w="100" w:type="dxa"/>
              <w:bottom w:w="100" w:type="dxa"/>
              <w:right w:w="100" w:type="dxa"/>
            </w:tcMar>
          </w:tcPr>
          <w:p w14:paraId="7E601A47" w14:textId="77777777" w:rsidR="00471A3D" w:rsidRDefault="00EF0B3C" w:rsidP="00D7682F">
            <w:pPr>
              <w:spacing w:line="240" w:lineRule="auto"/>
              <w:ind w:hanging="10"/>
            </w:pPr>
            <w:proofErr w:type="spellStart"/>
            <w:r>
              <w:t>hermit_crabs</w:t>
            </w:r>
            <w:proofErr w:type="spellEnd"/>
          </w:p>
        </w:tc>
        <w:tc>
          <w:tcPr>
            <w:tcW w:w="1520" w:type="dxa"/>
            <w:tcMar>
              <w:top w:w="100" w:type="dxa"/>
              <w:left w:w="100" w:type="dxa"/>
              <w:bottom w:w="100" w:type="dxa"/>
              <w:right w:w="100" w:type="dxa"/>
            </w:tcMar>
          </w:tcPr>
          <w:p w14:paraId="47DD22CF"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8D3359" w14:textId="77777777" w:rsidR="00471A3D" w:rsidRDefault="00EF0B3C" w:rsidP="00D7682F">
            <w:pPr>
              <w:spacing w:line="240" w:lineRule="auto"/>
              <w:ind w:firstLine="0"/>
            </w:pPr>
            <w:r>
              <w:t>0.02</w:t>
            </w:r>
          </w:p>
        </w:tc>
      </w:tr>
      <w:tr w:rsidR="00471A3D" w14:paraId="68FEAE7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C61480A" w14:textId="77777777" w:rsidR="00471A3D" w:rsidRDefault="00EF0B3C" w:rsidP="00D7682F">
            <w:pPr>
              <w:spacing w:line="240" w:lineRule="auto"/>
              <w:ind w:firstLine="0"/>
              <w:rPr>
                <w:i/>
              </w:rPr>
            </w:pPr>
            <w:proofErr w:type="spellStart"/>
            <w:r>
              <w:rPr>
                <w:i/>
              </w:rPr>
              <w:t>Triopha</w:t>
            </w:r>
            <w:proofErr w:type="spellEnd"/>
            <w:r>
              <w:rPr>
                <w:i/>
              </w:rPr>
              <w:t xml:space="preserve"> </w:t>
            </w:r>
            <w:proofErr w:type="spellStart"/>
            <w:r>
              <w:rPr>
                <w:i/>
              </w:rPr>
              <w:t>catalinae</w:t>
            </w:r>
            <w:proofErr w:type="spellEnd"/>
          </w:p>
        </w:tc>
        <w:tc>
          <w:tcPr>
            <w:tcW w:w="2235" w:type="dxa"/>
            <w:tcMar>
              <w:top w:w="100" w:type="dxa"/>
              <w:left w:w="100" w:type="dxa"/>
              <w:bottom w:w="100" w:type="dxa"/>
              <w:right w:w="100" w:type="dxa"/>
            </w:tcMar>
          </w:tcPr>
          <w:p w14:paraId="5B155962"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5D12F5D1"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6D3E60" w14:textId="77777777" w:rsidR="00471A3D" w:rsidRDefault="00EF0B3C" w:rsidP="00D7682F">
            <w:pPr>
              <w:spacing w:line="240" w:lineRule="auto"/>
              <w:ind w:firstLine="0"/>
            </w:pPr>
            <w:r>
              <w:t>0.01</w:t>
            </w:r>
          </w:p>
        </w:tc>
      </w:tr>
      <w:tr w:rsidR="00471A3D" w14:paraId="1BBC0BB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D789B13" w14:textId="77777777" w:rsidR="00471A3D" w:rsidRDefault="00EF0B3C" w:rsidP="00D7682F">
            <w:pPr>
              <w:spacing w:line="240" w:lineRule="auto"/>
              <w:ind w:firstLine="0"/>
              <w:rPr>
                <w:i/>
              </w:rPr>
            </w:pPr>
            <w:r>
              <w:rPr>
                <w:i/>
              </w:rPr>
              <w:t xml:space="preserve">Cancer </w:t>
            </w:r>
            <w:r w:rsidRPr="00AE532B">
              <w:t>spp</w:t>
            </w:r>
            <w:r>
              <w:rPr>
                <w:i/>
              </w:rPr>
              <w:t>.</w:t>
            </w:r>
          </w:p>
        </w:tc>
        <w:tc>
          <w:tcPr>
            <w:tcW w:w="2235" w:type="dxa"/>
            <w:tcMar>
              <w:top w:w="100" w:type="dxa"/>
              <w:left w:w="100" w:type="dxa"/>
              <w:bottom w:w="100" w:type="dxa"/>
              <w:right w:w="100" w:type="dxa"/>
            </w:tcMar>
          </w:tcPr>
          <w:p w14:paraId="66E1DB14"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19E6A6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565C179" w14:textId="77777777" w:rsidR="00471A3D" w:rsidRDefault="00EF0B3C" w:rsidP="00D7682F">
            <w:pPr>
              <w:spacing w:line="240" w:lineRule="auto"/>
              <w:ind w:firstLine="0"/>
            </w:pPr>
            <w:r>
              <w:t>0.01</w:t>
            </w:r>
          </w:p>
        </w:tc>
      </w:tr>
      <w:tr w:rsidR="00471A3D" w14:paraId="4B95B4C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8191DE1" w14:textId="77777777" w:rsidR="00471A3D" w:rsidRDefault="00EF0B3C" w:rsidP="00D7682F">
            <w:pPr>
              <w:spacing w:line="240" w:lineRule="auto"/>
              <w:ind w:firstLine="0"/>
              <w:rPr>
                <w:i/>
              </w:rPr>
            </w:pPr>
            <w:proofErr w:type="spellStart"/>
            <w:r>
              <w:rPr>
                <w:i/>
              </w:rPr>
              <w:t>Craniella</w:t>
            </w:r>
            <w:proofErr w:type="spellEnd"/>
            <w:r>
              <w:rPr>
                <w:i/>
              </w:rPr>
              <w:t xml:space="preserve"> arb</w:t>
            </w:r>
          </w:p>
        </w:tc>
        <w:tc>
          <w:tcPr>
            <w:tcW w:w="2235" w:type="dxa"/>
            <w:tcMar>
              <w:top w:w="100" w:type="dxa"/>
              <w:left w:w="100" w:type="dxa"/>
              <w:bottom w:w="100" w:type="dxa"/>
              <w:right w:w="100" w:type="dxa"/>
            </w:tcMar>
          </w:tcPr>
          <w:p w14:paraId="169C0A65" w14:textId="77777777" w:rsidR="00471A3D" w:rsidRDefault="00EF0B3C" w:rsidP="00D7682F">
            <w:pPr>
              <w:spacing w:line="240" w:lineRule="auto"/>
              <w:ind w:hanging="10"/>
            </w:pPr>
            <w:r>
              <w:t>sponge</w:t>
            </w:r>
          </w:p>
        </w:tc>
        <w:tc>
          <w:tcPr>
            <w:tcW w:w="1520" w:type="dxa"/>
            <w:tcMar>
              <w:top w:w="100" w:type="dxa"/>
              <w:left w:w="100" w:type="dxa"/>
              <w:bottom w:w="100" w:type="dxa"/>
              <w:right w:w="100" w:type="dxa"/>
            </w:tcMar>
          </w:tcPr>
          <w:p w14:paraId="7B478D5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30756B3" w14:textId="77777777" w:rsidR="00471A3D" w:rsidRDefault="00EF0B3C" w:rsidP="00D7682F">
            <w:pPr>
              <w:spacing w:line="240" w:lineRule="auto"/>
              <w:ind w:firstLine="0"/>
            </w:pPr>
            <w:r>
              <w:t>0.01</w:t>
            </w:r>
          </w:p>
        </w:tc>
      </w:tr>
      <w:tr w:rsidR="00471A3D" w14:paraId="34A3C8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944B5B2" w14:textId="77777777" w:rsidR="00471A3D" w:rsidRDefault="00EF0B3C" w:rsidP="00D7682F">
            <w:pPr>
              <w:spacing w:line="240" w:lineRule="auto"/>
              <w:ind w:firstLine="0"/>
              <w:rPr>
                <w:i/>
              </w:rPr>
            </w:pPr>
            <w:proofErr w:type="spellStart"/>
            <w:r>
              <w:rPr>
                <w:i/>
              </w:rPr>
              <w:t>Janolus</w:t>
            </w:r>
            <w:proofErr w:type="spellEnd"/>
            <w:r>
              <w:rPr>
                <w:i/>
              </w:rPr>
              <w:t xml:space="preserve"> </w:t>
            </w:r>
            <w:proofErr w:type="spellStart"/>
            <w:r>
              <w:rPr>
                <w:i/>
              </w:rPr>
              <w:t>fuscus</w:t>
            </w:r>
            <w:proofErr w:type="spellEnd"/>
          </w:p>
        </w:tc>
        <w:tc>
          <w:tcPr>
            <w:tcW w:w="2235" w:type="dxa"/>
            <w:tcMar>
              <w:top w:w="100" w:type="dxa"/>
              <w:left w:w="100" w:type="dxa"/>
              <w:bottom w:w="100" w:type="dxa"/>
              <w:right w:w="100" w:type="dxa"/>
            </w:tcMar>
          </w:tcPr>
          <w:p w14:paraId="6BFB4D1F"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2CA87D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C9F408" w14:textId="77777777" w:rsidR="00471A3D" w:rsidRDefault="00EF0B3C" w:rsidP="00D7682F">
            <w:pPr>
              <w:spacing w:line="240" w:lineRule="auto"/>
              <w:ind w:firstLine="0"/>
            </w:pPr>
            <w:r>
              <w:t>0.01</w:t>
            </w:r>
          </w:p>
        </w:tc>
      </w:tr>
      <w:tr w:rsidR="00471A3D" w14:paraId="748F876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A441895" w14:textId="77777777" w:rsidR="00471A3D" w:rsidRDefault="00EF0B3C" w:rsidP="00D7682F">
            <w:pPr>
              <w:spacing w:line="240" w:lineRule="auto"/>
              <w:ind w:firstLine="0"/>
              <w:rPr>
                <w:i/>
              </w:rPr>
            </w:pPr>
            <w:proofErr w:type="spellStart"/>
            <w:r>
              <w:rPr>
                <w:i/>
              </w:rPr>
              <w:t>Acanthodoris</w:t>
            </w:r>
            <w:proofErr w:type="spellEnd"/>
            <w:r>
              <w:rPr>
                <w:i/>
              </w:rPr>
              <w:t xml:space="preserve"> </w:t>
            </w:r>
            <w:proofErr w:type="spellStart"/>
            <w:r>
              <w:rPr>
                <w:i/>
              </w:rPr>
              <w:t>hudsoni</w:t>
            </w:r>
            <w:proofErr w:type="spellEnd"/>
          </w:p>
        </w:tc>
        <w:tc>
          <w:tcPr>
            <w:tcW w:w="2235" w:type="dxa"/>
            <w:tcMar>
              <w:top w:w="100" w:type="dxa"/>
              <w:left w:w="100" w:type="dxa"/>
              <w:bottom w:w="100" w:type="dxa"/>
              <w:right w:w="100" w:type="dxa"/>
            </w:tcMar>
          </w:tcPr>
          <w:p w14:paraId="716FCD9D"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692FF6C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01BC633" w14:textId="77777777" w:rsidR="00471A3D" w:rsidRDefault="00EF0B3C" w:rsidP="00D7682F">
            <w:pPr>
              <w:spacing w:line="240" w:lineRule="auto"/>
              <w:ind w:firstLine="0"/>
            </w:pPr>
            <w:r>
              <w:t>0.01</w:t>
            </w:r>
          </w:p>
        </w:tc>
      </w:tr>
      <w:tr w:rsidR="00471A3D" w14:paraId="3B22B9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14AD522" w14:textId="77777777" w:rsidR="00471A3D" w:rsidRDefault="00EF0B3C" w:rsidP="00D7682F">
            <w:pPr>
              <w:spacing w:line="240" w:lineRule="auto"/>
              <w:ind w:firstLine="0"/>
              <w:rPr>
                <w:i/>
              </w:rPr>
            </w:pPr>
            <w:r>
              <w:rPr>
                <w:i/>
              </w:rPr>
              <w:t xml:space="preserve">Cancer </w:t>
            </w:r>
            <w:proofErr w:type="spellStart"/>
            <w:r>
              <w:rPr>
                <w:i/>
              </w:rPr>
              <w:t>oregonensis</w:t>
            </w:r>
            <w:proofErr w:type="spellEnd"/>
          </w:p>
        </w:tc>
        <w:tc>
          <w:tcPr>
            <w:tcW w:w="2235" w:type="dxa"/>
            <w:tcMar>
              <w:top w:w="100" w:type="dxa"/>
              <w:left w:w="100" w:type="dxa"/>
              <w:bottom w:w="100" w:type="dxa"/>
              <w:right w:w="100" w:type="dxa"/>
            </w:tcMar>
          </w:tcPr>
          <w:p w14:paraId="6EDF5B48"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9BDC28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FDBB7B0" w14:textId="77777777" w:rsidR="00471A3D" w:rsidRDefault="00EF0B3C" w:rsidP="00D7682F">
            <w:pPr>
              <w:spacing w:line="240" w:lineRule="auto"/>
              <w:ind w:firstLine="0"/>
            </w:pPr>
            <w:r>
              <w:t>0.01</w:t>
            </w:r>
          </w:p>
        </w:tc>
      </w:tr>
      <w:tr w:rsidR="00471A3D" w14:paraId="2F12E0B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E27A056" w14:textId="77777777" w:rsidR="00471A3D" w:rsidRDefault="00EF0B3C" w:rsidP="00D7682F">
            <w:pPr>
              <w:spacing w:line="240" w:lineRule="auto"/>
              <w:ind w:firstLine="0"/>
              <w:rPr>
                <w:i/>
              </w:rPr>
            </w:pPr>
            <w:proofErr w:type="spellStart"/>
            <w:r>
              <w:rPr>
                <w:i/>
              </w:rPr>
              <w:t>Parastichopus</w:t>
            </w:r>
            <w:proofErr w:type="spellEnd"/>
            <w:r>
              <w:rPr>
                <w:i/>
              </w:rPr>
              <w:t xml:space="preserve"> </w:t>
            </w:r>
            <w:proofErr w:type="spellStart"/>
            <w:r>
              <w:rPr>
                <w:i/>
              </w:rPr>
              <w:t>californicus</w:t>
            </w:r>
            <w:proofErr w:type="spellEnd"/>
          </w:p>
        </w:tc>
        <w:tc>
          <w:tcPr>
            <w:tcW w:w="2235" w:type="dxa"/>
            <w:tcMar>
              <w:top w:w="100" w:type="dxa"/>
              <w:left w:w="100" w:type="dxa"/>
              <w:bottom w:w="100" w:type="dxa"/>
              <w:right w:w="100" w:type="dxa"/>
            </w:tcMar>
          </w:tcPr>
          <w:p w14:paraId="113ECFAC"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31B1B774"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D798F0" w14:textId="77777777" w:rsidR="00471A3D" w:rsidRDefault="00EF0B3C" w:rsidP="00D7682F">
            <w:pPr>
              <w:spacing w:line="240" w:lineRule="auto"/>
              <w:ind w:firstLine="0"/>
            </w:pPr>
            <w:r>
              <w:t>0.01</w:t>
            </w:r>
          </w:p>
        </w:tc>
      </w:tr>
      <w:tr w:rsidR="00471A3D" w14:paraId="32EB311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43A8CC" w14:textId="77777777" w:rsidR="00471A3D" w:rsidRDefault="00EF0B3C" w:rsidP="00D7682F">
            <w:pPr>
              <w:spacing w:line="240" w:lineRule="auto"/>
              <w:ind w:firstLine="0"/>
              <w:rPr>
                <w:i/>
              </w:rPr>
            </w:pPr>
            <w:proofErr w:type="spellStart"/>
            <w:r>
              <w:rPr>
                <w:i/>
              </w:rPr>
              <w:t>Pugettia</w:t>
            </w:r>
            <w:proofErr w:type="spellEnd"/>
            <w:r>
              <w:rPr>
                <w:i/>
              </w:rPr>
              <w:t xml:space="preserve"> </w:t>
            </w:r>
            <w:proofErr w:type="spellStart"/>
            <w:r>
              <w:rPr>
                <w:i/>
              </w:rPr>
              <w:t>producta</w:t>
            </w:r>
            <w:proofErr w:type="spellEnd"/>
          </w:p>
        </w:tc>
        <w:tc>
          <w:tcPr>
            <w:tcW w:w="2235" w:type="dxa"/>
            <w:tcMar>
              <w:top w:w="100" w:type="dxa"/>
              <w:left w:w="100" w:type="dxa"/>
              <w:bottom w:w="100" w:type="dxa"/>
              <w:right w:w="100" w:type="dxa"/>
            </w:tcMar>
          </w:tcPr>
          <w:p w14:paraId="78AF4531"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76FE53A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15DBF8F9" w14:textId="77777777" w:rsidR="00471A3D" w:rsidRDefault="00EF0B3C" w:rsidP="00D7682F">
            <w:pPr>
              <w:spacing w:line="240" w:lineRule="auto"/>
              <w:ind w:firstLine="0"/>
            </w:pPr>
            <w:r>
              <w:t>0.01</w:t>
            </w:r>
          </w:p>
        </w:tc>
      </w:tr>
      <w:tr w:rsidR="00471A3D" w14:paraId="15A008E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3C60D08" w14:textId="77777777" w:rsidR="00471A3D" w:rsidRDefault="00EF0B3C" w:rsidP="00D7682F">
            <w:pPr>
              <w:spacing w:line="240" w:lineRule="auto"/>
              <w:ind w:firstLine="0"/>
              <w:rPr>
                <w:i/>
              </w:rPr>
            </w:pPr>
            <w:proofErr w:type="spellStart"/>
            <w:r>
              <w:rPr>
                <w:i/>
              </w:rPr>
              <w:t>Mytilus</w:t>
            </w:r>
            <w:proofErr w:type="spellEnd"/>
            <w:r>
              <w:rPr>
                <w:i/>
              </w:rPr>
              <w:t xml:space="preserve"> </w:t>
            </w:r>
            <w:proofErr w:type="spellStart"/>
            <w:r>
              <w:rPr>
                <w:i/>
              </w:rPr>
              <w:t>californianus</w:t>
            </w:r>
            <w:proofErr w:type="spellEnd"/>
          </w:p>
        </w:tc>
        <w:tc>
          <w:tcPr>
            <w:tcW w:w="2235" w:type="dxa"/>
            <w:tcMar>
              <w:top w:w="100" w:type="dxa"/>
              <w:left w:w="100" w:type="dxa"/>
              <w:bottom w:w="100" w:type="dxa"/>
              <w:right w:w="100" w:type="dxa"/>
            </w:tcMar>
          </w:tcPr>
          <w:p w14:paraId="5FEE93B1" w14:textId="77777777" w:rsidR="00471A3D" w:rsidRDefault="00EF0B3C" w:rsidP="00D7682F">
            <w:pPr>
              <w:spacing w:line="240" w:lineRule="auto"/>
              <w:ind w:hanging="10"/>
            </w:pPr>
            <w:r>
              <w:t>shelled mussel</w:t>
            </w:r>
          </w:p>
        </w:tc>
        <w:tc>
          <w:tcPr>
            <w:tcW w:w="1520" w:type="dxa"/>
            <w:tcMar>
              <w:top w:w="100" w:type="dxa"/>
              <w:left w:w="100" w:type="dxa"/>
              <w:bottom w:w="100" w:type="dxa"/>
              <w:right w:w="100" w:type="dxa"/>
            </w:tcMar>
          </w:tcPr>
          <w:p w14:paraId="5EA4D87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51083DF" w14:textId="77777777" w:rsidR="00471A3D" w:rsidRDefault="00EF0B3C" w:rsidP="00D7682F">
            <w:pPr>
              <w:spacing w:line="240" w:lineRule="auto"/>
              <w:ind w:firstLine="0"/>
            </w:pPr>
            <w:r>
              <w:t>0.01</w:t>
            </w:r>
          </w:p>
        </w:tc>
      </w:tr>
      <w:tr w:rsidR="00471A3D" w14:paraId="080DBF9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7819E25" w14:textId="77777777" w:rsidR="00471A3D" w:rsidRDefault="00EF0B3C" w:rsidP="00D7682F">
            <w:pPr>
              <w:spacing w:line="240" w:lineRule="auto"/>
              <w:ind w:firstLine="0"/>
              <w:rPr>
                <w:i/>
              </w:rPr>
            </w:pPr>
            <w:proofErr w:type="spellStart"/>
            <w:r>
              <w:rPr>
                <w:i/>
              </w:rPr>
              <w:t>Pugettia</w:t>
            </w:r>
            <w:proofErr w:type="spellEnd"/>
            <w:r>
              <w:rPr>
                <w:i/>
              </w:rPr>
              <w:t xml:space="preserve"> </w:t>
            </w:r>
            <w:proofErr w:type="spellStart"/>
            <w:r>
              <w:rPr>
                <w:i/>
              </w:rPr>
              <w:t>gracilis</w:t>
            </w:r>
            <w:proofErr w:type="spellEnd"/>
          </w:p>
        </w:tc>
        <w:tc>
          <w:tcPr>
            <w:tcW w:w="2235" w:type="dxa"/>
            <w:tcMar>
              <w:top w:w="100" w:type="dxa"/>
              <w:left w:w="100" w:type="dxa"/>
              <w:bottom w:w="100" w:type="dxa"/>
              <w:right w:w="100" w:type="dxa"/>
            </w:tcMar>
          </w:tcPr>
          <w:p w14:paraId="029CB555"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50E520B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1251E73" w14:textId="77777777" w:rsidR="00471A3D" w:rsidRDefault="00EF0B3C" w:rsidP="00D7682F">
            <w:pPr>
              <w:spacing w:line="240" w:lineRule="auto"/>
              <w:ind w:firstLine="0"/>
            </w:pPr>
            <w:r>
              <w:t>0.01</w:t>
            </w:r>
          </w:p>
        </w:tc>
      </w:tr>
      <w:tr w:rsidR="00471A3D" w14:paraId="6CC61D4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27C35AA" w14:textId="77777777" w:rsidR="00471A3D" w:rsidRDefault="00EF0B3C" w:rsidP="00D7682F">
            <w:pPr>
              <w:spacing w:line="240" w:lineRule="auto"/>
              <w:ind w:firstLine="0"/>
              <w:rPr>
                <w:i/>
              </w:rPr>
            </w:pPr>
            <w:proofErr w:type="spellStart"/>
            <w:r>
              <w:rPr>
                <w:i/>
              </w:rPr>
              <w:t>Urticina</w:t>
            </w:r>
            <w:proofErr w:type="spellEnd"/>
            <w:r>
              <w:rPr>
                <w:i/>
              </w:rPr>
              <w:t xml:space="preserve"> </w:t>
            </w:r>
            <w:proofErr w:type="spellStart"/>
            <w:r>
              <w:rPr>
                <w:i/>
              </w:rPr>
              <w:t>crassicornis</w:t>
            </w:r>
            <w:proofErr w:type="spellEnd"/>
          </w:p>
        </w:tc>
        <w:tc>
          <w:tcPr>
            <w:tcW w:w="2235" w:type="dxa"/>
            <w:tcMar>
              <w:top w:w="100" w:type="dxa"/>
              <w:left w:w="100" w:type="dxa"/>
              <w:bottom w:w="100" w:type="dxa"/>
              <w:right w:w="100" w:type="dxa"/>
            </w:tcMar>
          </w:tcPr>
          <w:p w14:paraId="42237B02"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6632DF6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B1EC61" w14:textId="77777777" w:rsidR="00471A3D" w:rsidRDefault="00EF0B3C" w:rsidP="00D7682F">
            <w:pPr>
              <w:spacing w:line="240" w:lineRule="auto"/>
              <w:ind w:firstLine="0"/>
            </w:pPr>
            <w:r>
              <w:t>0.01</w:t>
            </w:r>
          </w:p>
        </w:tc>
      </w:tr>
      <w:tr w:rsidR="00471A3D" w14:paraId="0033C54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75E170C" w14:textId="77777777" w:rsidR="00471A3D" w:rsidRDefault="00EF0B3C" w:rsidP="00D7682F">
            <w:pPr>
              <w:spacing w:line="240" w:lineRule="auto"/>
              <w:ind w:firstLine="0"/>
              <w:rPr>
                <w:i/>
              </w:rPr>
            </w:pPr>
            <w:proofErr w:type="spellStart"/>
            <w:r>
              <w:rPr>
                <w:i/>
              </w:rPr>
              <w:t>Pododesmus</w:t>
            </w:r>
            <w:proofErr w:type="spellEnd"/>
            <w:r>
              <w:rPr>
                <w:i/>
              </w:rPr>
              <w:t xml:space="preserve"> </w:t>
            </w:r>
            <w:r w:rsidRPr="00AE532B">
              <w:t xml:space="preserve">spp. </w:t>
            </w:r>
          </w:p>
        </w:tc>
        <w:tc>
          <w:tcPr>
            <w:tcW w:w="2235" w:type="dxa"/>
            <w:tcMar>
              <w:top w:w="100" w:type="dxa"/>
              <w:left w:w="100" w:type="dxa"/>
              <w:bottom w:w="100" w:type="dxa"/>
              <w:right w:w="100" w:type="dxa"/>
            </w:tcMar>
          </w:tcPr>
          <w:p w14:paraId="3FA6CA5A"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7CADB1D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8D5CF4" w14:textId="77777777" w:rsidR="00471A3D" w:rsidRDefault="00EF0B3C" w:rsidP="00D7682F">
            <w:pPr>
              <w:spacing w:line="240" w:lineRule="auto"/>
              <w:ind w:firstLine="0"/>
            </w:pPr>
            <w:r>
              <w:t>0.01</w:t>
            </w:r>
          </w:p>
        </w:tc>
      </w:tr>
      <w:tr w:rsidR="00471A3D" w14:paraId="4A65277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D22DC19" w14:textId="77777777" w:rsidR="00471A3D" w:rsidRDefault="00EF0B3C" w:rsidP="00D7682F">
            <w:pPr>
              <w:spacing w:line="240" w:lineRule="auto"/>
              <w:ind w:firstLine="0"/>
              <w:rPr>
                <w:i/>
              </w:rPr>
            </w:pPr>
            <w:proofErr w:type="spellStart"/>
            <w:r>
              <w:rPr>
                <w:i/>
              </w:rPr>
              <w:t>Solaster</w:t>
            </w:r>
            <w:proofErr w:type="spellEnd"/>
            <w:r>
              <w:rPr>
                <w:i/>
              </w:rPr>
              <w:t xml:space="preserve"> </w:t>
            </w:r>
            <w:proofErr w:type="spellStart"/>
            <w:r>
              <w:rPr>
                <w:i/>
              </w:rPr>
              <w:t>stimpsoni</w:t>
            </w:r>
            <w:proofErr w:type="spellEnd"/>
          </w:p>
        </w:tc>
        <w:tc>
          <w:tcPr>
            <w:tcW w:w="2235" w:type="dxa"/>
            <w:tcMar>
              <w:top w:w="100" w:type="dxa"/>
              <w:left w:w="100" w:type="dxa"/>
              <w:bottom w:w="100" w:type="dxa"/>
              <w:right w:w="100" w:type="dxa"/>
            </w:tcMar>
          </w:tcPr>
          <w:p w14:paraId="1D629F99"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6B9183C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784E6B" w14:textId="77777777" w:rsidR="00471A3D" w:rsidRDefault="00EF0B3C" w:rsidP="00D7682F">
            <w:pPr>
              <w:spacing w:line="240" w:lineRule="auto"/>
              <w:ind w:firstLine="0"/>
            </w:pPr>
            <w:r>
              <w:t>0.01</w:t>
            </w:r>
          </w:p>
        </w:tc>
      </w:tr>
      <w:tr w:rsidR="00471A3D" w14:paraId="488B010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5A84D89" w14:textId="77777777" w:rsidR="00471A3D" w:rsidRDefault="00EF0B3C" w:rsidP="00D7682F">
            <w:pPr>
              <w:spacing w:line="240" w:lineRule="auto"/>
              <w:ind w:firstLine="0"/>
              <w:rPr>
                <w:i/>
              </w:rPr>
            </w:pPr>
            <w:proofErr w:type="spellStart"/>
            <w:r>
              <w:rPr>
                <w:i/>
              </w:rPr>
              <w:t>Cryptolithodes</w:t>
            </w:r>
            <w:proofErr w:type="spellEnd"/>
            <w:r>
              <w:rPr>
                <w:i/>
              </w:rPr>
              <w:t xml:space="preserve"> </w:t>
            </w:r>
            <w:proofErr w:type="spellStart"/>
            <w:r>
              <w:rPr>
                <w:i/>
              </w:rPr>
              <w:t>sitchensis</w:t>
            </w:r>
            <w:proofErr w:type="spellEnd"/>
          </w:p>
        </w:tc>
        <w:tc>
          <w:tcPr>
            <w:tcW w:w="2235" w:type="dxa"/>
            <w:tcMar>
              <w:top w:w="100" w:type="dxa"/>
              <w:left w:w="100" w:type="dxa"/>
              <w:bottom w:w="100" w:type="dxa"/>
              <w:right w:w="100" w:type="dxa"/>
            </w:tcMar>
          </w:tcPr>
          <w:p w14:paraId="44B34EEB"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DE77885"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407566B" w14:textId="77777777" w:rsidR="00471A3D" w:rsidRDefault="00EF0B3C" w:rsidP="00D7682F">
            <w:pPr>
              <w:spacing w:line="240" w:lineRule="auto"/>
              <w:ind w:firstLine="0"/>
            </w:pPr>
            <w:r>
              <w:t>0.00</w:t>
            </w:r>
          </w:p>
        </w:tc>
      </w:tr>
      <w:tr w:rsidR="00471A3D" w14:paraId="02EA581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7B2CE7F" w14:textId="77777777" w:rsidR="00471A3D" w:rsidRDefault="00EF0B3C" w:rsidP="00D7682F">
            <w:pPr>
              <w:spacing w:line="240" w:lineRule="auto"/>
              <w:ind w:firstLine="0"/>
              <w:rPr>
                <w:i/>
              </w:rPr>
            </w:pPr>
            <w:proofErr w:type="spellStart"/>
            <w:r>
              <w:rPr>
                <w:i/>
              </w:rPr>
              <w:t>Urticina</w:t>
            </w:r>
            <w:proofErr w:type="spellEnd"/>
            <w:r>
              <w:rPr>
                <w:i/>
              </w:rPr>
              <w:t xml:space="preserve"> </w:t>
            </w:r>
            <w:proofErr w:type="spellStart"/>
            <w:r>
              <w:rPr>
                <w:i/>
              </w:rPr>
              <w:t>lofotensis</w:t>
            </w:r>
            <w:proofErr w:type="spellEnd"/>
          </w:p>
        </w:tc>
        <w:tc>
          <w:tcPr>
            <w:tcW w:w="2235" w:type="dxa"/>
            <w:tcMar>
              <w:top w:w="100" w:type="dxa"/>
              <w:left w:w="100" w:type="dxa"/>
              <w:bottom w:w="100" w:type="dxa"/>
              <w:right w:w="100" w:type="dxa"/>
            </w:tcMar>
          </w:tcPr>
          <w:p w14:paraId="41A8A206"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D5C896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0F6032" w14:textId="77777777" w:rsidR="00471A3D" w:rsidRDefault="00EF0B3C" w:rsidP="00D7682F">
            <w:pPr>
              <w:spacing w:line="240" w:lineRule="auto"/>
              <w:ind w:firstLine="0"/>
            </w:pPr>
            <w:r>
              <w:t>0.01</w:t>
            </w:r>
          </w:p>
        </w:tc>
      </w:tr>
      <w:tr w:rsidR="00471A3D" w14:paraId="2C69625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4198AE" w14:textId="77777777" w:rsidR="00471A3D" w:rsidRDefault="00EF0B3C" w:rsidP="00D7682F">
            <w:pPr>
              <w:spacing w:line="240" w:lineRule="auto"/>
              <w:ind w:firstLine="0"/>
              <w:rPr>
                <w:i/>
              </w:rPr>
            </w:pPr>
            <w:proofErr w:type="spellStart"/>
            <w:r>
              <w:rPr>
                <w:i/>
              </w:rPr>
              <w:t>Mediaster</w:t>
            </w:r>
            <w:proofErr w:type="spellEnd"/>
            <w:r>
              <w:rPr>
                <w:i/>
              </w:rPr>
              <w:t xml:space="preserve"> </w:t>
            </w:r>
            <w:proofErr w:type="spellStart"/>
            <w:r>
              <w:rPr>
                <w:i/>
              </w:rPr>
              <w:t>aequalis</w:t>
            </w:r>
            <w:proofErr w:type="spellEnd"/>
          </w:p>
        </w:tc>
        <w:tc>
          <w:tcPr>
            <w:tcW w:w="2235" w:type="dxa"/>
            <w:tcMar>
              <w:top w:w="100" w:type="dxa"/>
              <w:left w:w="100" w:type="dxa"/>
              <w:bottom w:w="100" w:type="dxa"/>
              <w:right w:w="100" w:type="dxa"/>
            </w:tcMar>
          </w:tcPr>
          <w:p w14:paraId="368B4BDE"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18EA496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F0EF8BD" w14:textId="77777777" w:rsidR="00471A3D" w:rsidRDefault="00EF0B3C" w:rsidP="00D7682F">
            <w:pPr>
              <w:spacing w:line="240" w:lineRule="auto"/>
              <w:ind w:firstLine="0"/>
            </w:pPr>
            <w:r>
              <w:t>0.00</w:t>
            </w:r>
          </w:p>
        </w:tc>
      </w:tr>
      <w:tr w:rsidR="00471A3D" w14:paraId="6DBE1B9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1EDC0C6" w14:textId="77777777" w:rsidR="00471A3D" w:rsidRDefault="00EF0B3C" w:rsidP="00D7682F">
            <w:pPr>
              <w:spacing w:line="240" w:lineRule="auto"/>
              <w:ind w:firstLine="0"/>
              <w:rPr>
                <w:i/>
              </w:rPr>
            </w:pPr>
            <w:proofErr w:type="spellStart"/>
            <w:r>
              <w:rPr>
                <w:i/>
              </w:rPr>
              <w:t>Urticina</w:t>
            </w:r>
            <w:proofErr w:type="spellEnd"/>
            <w:r>
              <w:rPr>
                <w:i/>
              </w:rPr>
              <w:t xml:space="preserve"> </w:t>
            </w:r>
            <w:proofErr w:type="spellStart"/>
            <w:r>
              <w:rPr>
                <w:i/>
              </w:rPr>
              <w:t>piscivora</w:t>
            </w:r>
            <w:proofErr w:type="spellEnd"/>
          </w:p>
        </w:tc>
        <w:tc>
          <w:tcPr>
            <w:tcW w:w="2235" w:type="dxa"/>
            <w:tcMar>
              <w:top w:w="100" w:type="dxa"/>
              <w:left w:w="100" w:type="dxa"/>
              <w:bottom w:w="100" w:type="dxa"/>
              <w:right w:w="100" w:type="dxa"/>
            </w:tcMar>
          </w:tcPr>
          <w:p w14:paraId="790955BA"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62AACB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E2FE056" w14:textId="77777777" w:rsidR="00471A3D" w:rsidRDefault="00EF0B3C" w:rsidP="00D7682F">
            <w:pPr>
              <w:spacing w:line="240" w:lineRule="auto"/>
              <w:ind w:firstLine="0"/>
            </w:pPr>
            <w:r>
              <w:t>0.00</w:t>
            </w:r>
          </w:p>
        </w:tc>
      </w:tr>
      <w:tr w:rsidR="00471A3D" w14:paraId="0B99B3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13502E3" w14:textId="77777777" w:rsidR="00471A3D" w:rsidRDefault="00EF0B3C" w:rsidP="00D7682F">
            <w:pPr>
              <w:spacing w:line="240" w:lineRule="auto"/>
              <w:ind w:firstLine="0"/>
              <w:rPr>
                <w:i/>
              </w:rPr>
            </w:pPr>
            <w:proofErr w:type="spellStart"/>
            <w:r>
              <w:rPr>
                <w:i/>
              </w:rPr>
              <w:lastRenderedPageBreak/>
              <w:t>Pycnopodia</w:t>
            </w:r>
            <w:proofErr w:type="spellEnd"/>
            <w:r>
              <w:rPr>
                <w:i/>
              </w:rPr>
              <w:t xml:space="preserve"> </w:t>
            </w:r>
            <w:proofErr w:type="spellStart"/>
            <w:r>
              <w:rPr>
                <w:i/>
              </w:rPr>
              <w:t>helianthoides</w:t>
            </w:r>
            <w:proofErr w:type="spellEnd"/>
          </w:p>
        </w:tc>
        <w:tc>
          <w:tcPr>
            <w:tcW w:w="2235" w:type="dxa"/>
            <w:tcMar>
              <w:top w:w="100" w:type="dxa"/>
              <w:left w:w="100" w:type="dxa"/>
              <w:bottom w:w="100" w:type="dxa"/>
              <w:right w:w="100" w:type="dxa"/>
            </w:tcMar>
          </w:tcPr>
          <w:p w14:paraId="59BC9DB3" w14:textId="77777777" w:rsidR="00471A3D" w:rsidRDefault="00EF0B3C" w:rsidP="00D7682F">
            <w:pPr>
              <w:spacing w:line="240" w:lineRule="auto"/>
              <w:ind w:hanging="10"/>
            </w:pPr>
            <w:proofErr w:type="spellStart"/>
            <w:r>
              <w:t>Pycnopodia</w:t>
            </w:r>
            <w:proofErr w:type="spellEnd"/>
          </w:p>
        </w:tc>
        <w:tc>
          <w:tcPr>
            <w:tcW w:w="1520" w:type="dxa"/>
            <w:tcMar>
              <w:top w:w="100" w:type="dxa"/>
              <w:left w:w="100" w:type="dxa"/>
              <w:bottom w:w="100" w:type="dxa"/>
              <w:right w:w="100" w:type="dxa"/>
            </w:tcMar>
          </w:tcPr>
          <w:p w14:paraId="33FAB0B3"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359803F" w14:textId="77777777" w:rsidR="00471A3D" w:rsidRDefault="00EF0B3C" w:rsidP="00D7682F">
            <w:pPr>
              <w:spacing w:line="240" w:lineRule="auto"/>
              <w:ind w:firstLine="0"/>
            </w:pPr>
            <w:r>
              <w:t>0.00</w:t>
            </w:r>
          </w:p>
        </w:tc>
      </w:tr>
      <w:tr w:rsidR="00471A3D" w14:paraId="3D66FEE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2909AF3" w14:textId="77777777" w:rsidR="00471A3D" w:rsidRDefault="00EF0B3C" w:rsidP="00D7682F">
            <w:pPr>
              <w:spacing w:line="240" w:lineRule="auto"/>
              <w:ind w:firstLine="0"/>
              <w:rPr>
                <w:i/>
              </w:rPr>
            </w:pPr>
            <w:proofErr w:type="spellStart"/>
            <w:r>
              <w:rPr>
                <w:i/>
              </w:rPr>
              <w:t>Fusitriton</w:t>
            </w:r>
            <w:proofErr w:type="spellEnd"/>
            <w:r>
              <w:rPr>
                <w:i/>
              </w:rPr>
              <w:t xml:space="preserve"> </w:t>
            </w:r>
            <w:proofErr w:type="spellStart"/>
            <w:r>
              <w:rPr>
                <w:i/>
              </w:rPr>
              <w:t>oregonensis</w:t>
            </w:r>
            <w:proofErr w:type="spellEnd"/>
          </w:p>
        </w:tc>
        <w:tc>
          <w:tcPr>
            <w:tcW w:w="2235" w:type="dxa"/>
            <w:tcMar>
              <w:top w:w="100" w:type="dxa"/>
              <w:left w:w="100" w:type="dxa"/>
              <w:bottom w:w="100" w:type="dxa"/>
              <w:right w:w="100" w:type="dxa"/>
            </w:tcMar>
          </w:tcPr>
          <w:p w14:paraId="20950E7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15952F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AD16045" w14:textId="77777777" w:rsidR="00471A3D" w:rsidRDefault="00EF0B3C" w:rsidP="00D7682F">
            <w:pPr>
              <w:spacing w:line="240" w:lineRule="auto"/>
              <w:ind w:firstLine="0"/>
            </w:pPr>
            <w:r>
              <w:t>0.00</w:t>
            </w:r>
          </w:p>
        </w:tc>
      </w:tr>
      <w:tr w:rsidR="00471A3D" w14:paraId="6C02423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E84FE" w14:textId="77777777" w:rsidR="00471A3D" w:rsidRDefault="00EF0B3C" w:rsidP="00D7682F">
            <w:pPr>
              <w:spacing w:line="240" w:lineRule="auto"/>
              <w:ind w:firstLine="0"/>
              <w:rPr>
                <w:i/>
              </w:rPr>
            </w:pPr>
            <w:proofErr w:type="spellStart"/>
            <w:r>
              <w:rPr>
                <w:i/>
              </w:rPr>
              <w:t>Pisaster</w:t>
            </w:r>
            <w:proofErr w:type="spellEnd"/>
            <w:r>
              <w:rPr>
                <w:i/>
              </w:rPr>
              <w:t xml:space="preserve"> </w:t>
            </w:r>
            <w:proofErr w:type="spellStart"/>
            <w:r>
              <w:rPr>
                <w:i/>
              </w:rPr>
              <w:t>brevispinus</w:t>
            </w:r>
            <w:proofErr w:type="spellEnd"/>
          </w:p>
        </w:tc>
        <w:tc>
          <w:tcPr>
            <w:tcW w:w="2235" w:type="dxa"/>
            <w:tcMar>
              <w:top w:w="100" w:type="dxa"/>
              <w:left w:w="100" w:type="dxa"/>
              <w:bottom w:w="100" w:type="dxa"/>
              <w:right w:w="100" w:type="dxa"/>
            </w:tcMar>
          </w:tcPr>
          <w:p w14:paraId="6650D545" w14:textId="77777777" w:rsidR="00471A3D" w:rsidRDefault="00EF0B3C" w:rsidP="00D7682F">
            <w:pPr>
              <w:spacing w:line="240" w:lineRule="auto"/>
              <w:ind w:hanging="10"/>
            </w:pPr>
            <w:proofErr w:type="spellStart"/>
            <w:r>
              <w:t>Pisaster</w:t>
            </w:r>
            <w:proofErr w:type="spellEnd"/>
          </w:p>
        </w:tc>
        <w:tc>
          <w:tcPr>
            <w:tcW w:w="1520" w:type="dxa"/>
            <w:tcMar>
              <w:top w:w="100" w:type="dxa"/>
              <w:left w:w="100" w:type="dxa"/>
              <w:bottom w:w="100" w:type="dxa"/>
              <w:right w:w="100" w:type="dxa"/>
            </w:tcMar>
          </w:tcPr>
          <w:p w14:paraId="46129F7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37C8B8B" w14:textId="77777777" w:rsidR="00471A3D" w:rsidRDefault="00EF0B3C" w:rsidP="00D7682F">
            <w:pPr>
              <w:spacing w:line="240" w:lineRule="auto"/>
              <w:ind w:firstLine="0"/>
            </w:pPr>
            <w:r>
              <w:t>0.00</w:t>
            </w:r>
          </w:p>
        </w:tc>
      </w:tr>
      <w:tr w:rsidR="00471A3D" w14:paraId="05DE50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DB409D5" w14:textId="77777777" w:rsidR="00471A3D" w:rsidRDefault="00EF0B3C" w:rsidP="00D7682F">
            <w:pPr>
              <w:spacing w:line="240" w:lineRule="auto"/>
              <w:ind w:firstLine="0"/>
              <w:rPr>
                <w:i/>
              </w:rPr>
            </w:pPr>
            <w:proofErr w:type="spellStart"/>
            <w:r>
              <w:rPr>
                <w:i/>
              </w:rPr>
              <w:t>Mimulus</w:t>
            </w:r>
            <w:proofErr w:type="spellEnd"/>
            <w:r>
              <w:rPr>
                <w:i/>
              </w:rPr>
              <w:t xml:space="preserve"> </w:t>
            </w:r>
            <w:proofErr w:type="spellStart"/>
            <w:r>
              <w:rPr>
                <w:i/>
              </w:rPr>
              <w:t>foliatus</w:t>
            </w:r>
            <w:proofErr w:type="spellEnd"/>
          </w:p>
        </w:tc>
        <w:tc>
          <w:tcPr>
            <w:tcW w:w="2235" w:type="dxa"/>
            <w:tcMar>
              <w:top w:w="100" w:type="dxa"/>
              <w:left w:w="100" w:type="dxa"/>
              <w:bottom w:w="100" w:type="dxa"/>
              <w:right w:w="100" w:type="dxa"/>
            </w:tcMar>
          </w:tcPr>
          <w:p w14:paraId="6EEA0AF7"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3B396B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AA0DC0" w14:textId="77777777" w:rsidR="00471A3D" w:rsidRDefault="00EF0B3C" w:rsidP="00D7682F">
            <w:pPr>
              <w:spacing w:line="240" w:lineRule="auto"/>
              <w:ind w:firstLine="0"/>
            </w:pPr>
            <w:r>
              <w:t>0.00</w:t>
            </w:r>
          </w:p>
        </w:tc>
      </w:tr>
      <w:tr w:rsidR="00471A3D" w14:paraId="70F36B9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CCB981B" w14:textId="77777777" w:rsidR="00471A3D" w:rsidRDefault="00EF0B3C" w:rsidP="00D7682F">
            <w:pPr>
              <w:spacing w:line="240" w:lineRule="auto"/>
              <w:ind w:firstLine="0"/>
            </w:pPr>
            <w:proofErr w:type="spellStart"/>
            <w:r>
              <w:t>misc</w:t>
            </w:r>
            <w:proofErr w:type="spellEnd"/>
            <w:r>
              <w:t xml:space="preserve"> clams</w:t>
            </w:r>
          </w:p>
        </w:tc>
        <w:tc>
          <w:tcPr>
            <w:tcW w:w="2235" w:type="dxa"/>
            <w:tcMar>
              <w:top w:w="100" w:type="dxa"/>
              <w:left w:w="100" w:type="dxa"/>
              <w:bottom w:w="100" w:type="dxa"/>
              <w:right w:w="100" w:type="dxa"/>
            </w:tcMar>
          </w:tcPr>
          <w:p w14:paraId="699727E9"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66E3094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E70D3B" w14:textId="77777777" w:rsidR="00471A3D" w:rsidRDefault="00EF0B3C" w:rsidP="00D7682F">
            <w:pPr>
              <w:spacing w:line="240" w:lineRule="auto"/>
              <w:ind w:firstLine="0"/>
            </w:pPr>
            <w:r>
              <w:t>0.00</w:t>
            </w:r>
          </w:p>
        </w:tc>
      </w:tr>
      <w:tr w:rsidR="00471A3D" w14:paraId="4985742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5748EC6" w14:textId="77777777" w:rsidR="00471A3D" w:rsidRDefault="00EF0B3C" w:rsidP="00D7682F">
            <w:pPr>
              <w:spacing w:line="240" w:lineRule="auto"/>
              <w:ind w:firstLine="0"/>
              <w:rPr>
                <w:i/>
              </w:rPr>
            </w:pPr>
            <w:proofErr w:type="spellStart"/>
            <w:r>
              <w:rPr>
                <w:i/>
              </w:rPr>
              <w:t>Metridium</w:t>
            </w:r>
            <w:proofErr w:type="spellEnd"/>
            <w:r>
              <w:rPr>
                <w:i/>
              </w:rPr>
              <w:t xml:space="preserve"> </w:t>
            </w:r>
            <w:proofErr w:type="spellStart"/>
            <w:r>
              <w:rPr>
                <w:i/>
              </w:rPr>
              <w:t>giganteum</w:t>
            </w:r>
            <w:proofErr w:type="spellEnd"/>
          </w:p>
        </w:tc>
        <w:tc>
          <w:tcPr>
            <w:tcW w:w="2235" w:type="dxa"/>
            <w:tcMar>
              <w:top w:w="100" w:type="dxa"/>
              <w:left w:w="100" w:type="dxa"/>
              <w:bottom w:w="100" w:type="dxa"/>
              <w:right w:w="100" w:type="dxa"/>
            </w:tcMar>
          </w:tcPr>
          <w:p w14:paraId="23961DDE"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5104A29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9DF607D" w14:textId="77777777" w:rsidR="00471A3D" w:rsidRDefault="00EF0B3C" w:rsidP="00D7682F">
            <w:pPr>
              <w:spacing w:line="240" w:lineRule="auto"/>
              <w:ind w:firstLine="0"/>
            </w:pPr>
            <w:r>
              <w:t>0.00</w:t>
            </w:r>
          </w:p>
        </w:tc>
      </w:tr>
      <w:tr w:rsidR="00471A3D" w14:paraId="238695A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FC4CBDD" w14:textId="77777777" w:rsidR="00471A3D" w:rsidRDefault="00EF0B3C" w:rsidP="00D7682F">
            <w:pPr>
              <w:spacing w:line="240" w:lineRule="auto"/>
              <w:ind w:firstLine="0"/>
              <w:rPr>
                <w:i/>
              </w:rPr>
            </w:pPr>
            <w:proofErr w:type="spellStart"/>
            <w:r>
              <w:rPr>
                <w:i/>
              </w:rPr>
              <w:t>Lopholithodes</w:t>
            </w:r>
            <w:proofErr w:type="spellEnd"/>
            <w:r>
              <w:rPr>
                <w:i/>
              </w:rPr>
              <w:t xml:space="preserve"> </w:t>
            </w:r>
            <w:proofErr w:type="spellStart"/>
            <w:r>
              <w:rPr>
                <w:i/>
              </w:rPr>
              <w:t>mandtii</w:t>
            </w:r>
            <w:proofErr w:type="spellEnd"/>
          </w:p>
        </w:tc>
        <w:tc>
          <w:tcPr>
            <w:tcW w:w="2235" w:type="dxa"/>
            <w:tcMar>
              <w:top w:w="100" w:type="dxa"/>
              <w:left w:w="100" w:type="dxa"/>
              <w:bottom w:w="100" w:type="dxa"/>
              <w:right w:w="100" w:type="dxa"/>
            </w:tcMar>
          </w:tcPr>
          <w:p w14:paraId="5BCDA7C3"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BA9D2C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D09296A" w14:textId="77777777" w:rsidR="00471A3D" w:rsidRDefault="00EF0B3C" w:rsidP="00D7682F">
            <w:pPr>
              <w:spacing w:line="240" w:lineRule="auto"/>
              <w:ind w:firstLine="0"/>
            </w:pPr>
            <w:r>
              <w:t>0.00</w:t>
            </w:r>
          </w:p>
        </w:tc>
      </w:tr>
      <w:tr w:rsidR="00471A3D" w14:paraId="32F054E3"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7D28392D" w14:textId="77777777" w:rsidR="00471A3D" w:rsidRDefault="00EF0B3C" w:rsidP="00D7682F">
            <w:pPr>
              <w:spacing w:line="240" w:lineRule="auto"/>
              <w:ind w:firstLine="0"/>
              <w:rPr>
                <w:i/>
              </w:rPr>
            </w:pPr>
            <w:proofErr w:type="spellStart"/>
            <w:r>
              <w:rPr>
                <w:i/>
              </w:rPr>
              <w:t>Anthopleura</w:t>
            </w:r>
            <w:proofErr w:type="spellEnd"/>
            <w:r>
              <w:rPr>
                <w:i/>
              </w:rPr>
              <w:t xml:space="preserve"> </w:t>
            </w:r>
            <w:proofErr w:type="spellStart"/>
            <w:r>
              <w:rPr>
                <w:i/>
              </w:rPr>
              <w:t>elegantissima</w:t>
            </w:r>
            <w:proofErr w:type="spellEnd"/>
          </w:p>
        </w:tc>
        <w:tc>
          <w:tcPr>
            <w:tcW w:w="2235" w:type="dxa"/>
            <w:tcBorders>
              <w:bottom w:val="single" w:sz="8" w:space="0" w:color="808080"/>
            </w:tcBorders>
            <w:tcMar>
              <w:top w:w="100" w:type="dxa"/>
              <w:left w:w="100" w:type="dxa"/>
              <w:bottom w:w="100" w:type="dxa"/>
              <w:right w:w="100" w:type="dxa"/>
            </w:tcMar>
          </w:tcPr>
          <w:p w14:paraId="0B2669D0" w14:textId="77777777" w:rsidR="00471A3D" w:rsidRDefault="00EF0B3C" w:rsidP="00D7682F">
            <w:pPr>
              <w:spacing w:line="240" w:lineRule="auto"/>
              <w:ind w:hanging="10"/>
            </w:pPr>
            <w:r>
              <w:t>anemone</w:t>
            </w:r>
          </w:p>
        </w:tc>
        <w:tc>
          <w:tcPr>
            <w:tcW w:w="1520" w:type="dxa"/>
            <w:tcBorders>
              <w:bottom w:val="single" w:sz="8" w:space="0" w:color="808080"/>
            </w:tcBorders>
            <w:tcMar>
              <w:top w:w="100" w:type="dxa"/>
              <w:left w:w="100" w:type="dxa"/>
              <w:bottom w:w="100" w:type="dxa"/>
              <w:right w:w="100" w:type="dxa"/>
            </w:tcMar>
          </w:tcPr>
          <w:p w14:paraId="5BB60AC8" w14:textId="77777777" w:rsidR="00471A3D" w:rsidRDefault="00EF0B3C" w:rsidP="00D7682F">
            <w:pPr>
              <w:spacing w:line="240" w:lineRule="auto"/>
              <w:ind w:firstLine="0"/>
            </w:pPr>
            <w:r>
              <w:t>0.00</w:t>
            </w:r>
          </w:p>
        </w:tc>
        <w:tc>
          <w:tcPr>
            <w:tcW w:w="1520" w:type="dxa"/>
            <w:tcBorders>
              <w:bottom w:val="single" w:sz="8" w:space="0" w:color="808080"/>
            </w:tcBorders>
            <w:tcMar>
              <w:top w:w="100" w:type="dxa"/>
              <w:left w:w="100" w:type="dxa"/>
              <w:bottom w:w="100" w:type="dxa"/>
              <w:right w:w="100" w:type="dxa"/>
            </w:tcMar>
          </w:tcPr>
          <w:p w14:paraId="71C879AA" w14:textId="77777777" w:rsidR="00471A3D" w:rsidRDefault="00EF0B3C" w:rsidP="00D7682F">
            <w:pPr>
              <w:spacing w:line="240" w:lineRule="auto"/>
              <w:ind w:firstLine="0"/>
            </w:pPr>
            <w:r>
              <w:t>0.00</w:t>
            </w:r>
          </w:p>
        </w:tc>
      </w:tr>
    </w:tbl>
    <w:p w14:paraId="48F5521E" w14:textId="77777777" w:rsidR="00471A3D" w:rsidRDefault="00EF0B3C">
      <w:pPr>
        <w:pStyle w:val="Heading5"/>
      </w:pPr>
      <w:bookmarkStart w:id="58" w:name="_jevyb6ayauur" w:colFirst="0" w:colLast="0"/>
      <w:bookmarkEnd w:id="58"/>
      <w:r>
        <w:br w:type="page"/>
      </w:r>
    </w:p>
    <w:p w14:paraId="065C37F2" w14:textId="4BB85D67" w:rsidR="00471A3D" w:rsidRDefault="00EF0B3C">
      <w:pPr>
        <w:pStyle w:val="Heading5"/>
      </w:pPr>
      <w:bookmarkStart w:id="59" w:name="_hbmkrdb4vkpx" w:colFirst="0" w:colLast="0"/>
      <w:bookmarkEnd w:id="59"/>
      <w:r>
        <w:lastRenderedPageBreak/>
        <w:t>Table S4. Fish species observed during SCUBA surveys from 2015-2021. Observations with visibility below 2.0 m have been excluded. Greenling</w:t>
      </w:r>
      <w:r w:rsidR="00F40F67">
        <w:t xml:space="preserve"> </w:t>
      </w:r>
      <w:r>
        <w:t>s</w:t>
      </w:r>
      <w:r w:rsidR="00F40F67">
        <w:t>pecies</w:t>
      </w:r>
      <w:r>
        <w:t xml:space="preserve"> were combined into one group for the multivariate analyses. Species in bold were used in the multivariate analyses. </w:t>
      </w:r>
    </w:p>
    <w:tbl>
      <w:tblPr>
        <w:tblStyle w:val="a2"/>
        <w:tblW w:w="7770" w:type="dxa"/>
        <w:tblBorders>
          <w:top w:val="nil"/>
          <w:left w:val="nil"/>
          <w:bottom w:val="nil"/>
          <w:right w:val="nil"/>
          <w:insideH w:val="nil"/>
          <w:insideV w:val="nil"/>
        </w:tblBorders>
        <w:tblLayout w:type="fixed"/>
        <w:tblCellMar>
          <w:top w:w="43" w:type="dxa"/>
          <w:bottom w:w="43" w:type="dxa"/>
        </w:tblCellMar>
        <w:tblLook w:val="0600" w:firstRow="0" w:lastRow="0" w:firstColumn="0" w:lastColumn="0" w:noHBand="1" w:noVBand="1"/>
      </w:tblPr>
      <w:tblGrid>
        <w:gridCol w:w="3860"/>
        <w:gridCol w:w="2750"/>
        <w:gridCol w:w="1160"/>
      </w:tblGrid>
      <w:tr w:rsidR="00471A3D" w14:paraId="2574CB6D"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1ADAF9BC" w14:textId="77777777" w:rsidR="00471A3D" w:rsidRDefault="00EF0B3C" w:rsidP="008C4C74">
            <w:pPr>
              <w:spacing w:line="240" w:lineRule="auto"/>
              <w:ind w:firstLine="0"/>
              <w:rPr>
                <w:b/>
              </w:rPr>
            </w:pPr>
            <w:r>
              <w:rPr>
                <w:b/>
              </w:rPr>
              <w:t>Species</w:t>
            </w:r>
          </w:p>
        </w:tc>
        <w:tc>
          <w:tcPr>
            <w:tcW w:w="2750" w:type="dxa"/>
            <w:tcBorders>
              <w:top w:val="nil"/>
              <w:left w:val="nil"/>
              <w:bottom w:val="single" w:sz="8" w:space="0" w:color="000000"/>
              <w:right w:val="nil"/>
            </w:tcBorders>
            <w:tcMar>
              <w:top w:w="100" w:type="dxa"/>
              <w:left w:w="100" w:type="dxa"/>
              <w:bottom w:w="100" w:type="dxa"/>
              <w:right w:w="100" w:type="dxa"/>
            </w:tcMar>
          </w:tcPr>
          <w:p w14:paraId="5DAB6B53" w14:textId="77777777" w:rsidR="00471A3D" w:rsidRDefault="00EF0B3C" w:rsidP="008C4C74">
            <w:pPr>
              <w:spacing w:line="240" w:lineRule="auto"/>
              <w:ind w:firstLine="0"/>
              <w:rPr>
                <w:b/>
              </w:rPr>
            </w:pPr>
            <w:r>
              <w:rPr>
                <w:b/>
              </w:rPr>
              <w:t>Common name</w:t>
            </w:r>
          </w:p>
        </w:tc>
        <w:tc>
          <w:tcPr>
            <w:tcW w:w="1160" w:type="dxa"/>
            <w:tcBorders>
              <w:top w:val="nil"/>
              <w:left w:val="nil"/>
              <w:bottom w:val="single" w:sz="8" w:space="0" w:color="000000"/>
              <w:right w:val="nil"/>
            </w:tcBorders>
            <w:tcMar>
              <w:top w:w="100" w:type="dxa"/>
              <w:left w:w="100" w:type="dxa"/>
              <w:bottom w:w="100" w:type="dxa"/>
              <w:right w:w="100" w:type="dxa"/>
            </w:tcMar>
          </w:tcPr>
          <w:p w14:paraId="14413AAD" w14:textId="77777777" w:rsidR="00471A3D" w:rsidRDefault="00EF0B3C" w:rsidP="008C4C74">
            <w:pPr>
              <w:spacing w:line="240" w:lineRule="auto"/>
              <w:ind w:firstLine="0"/>
              <w:rPr>
                <w:b/>
              </w:rPr>
            </w:pPr>
            <w:r>
              <w:rPr>
                <w:b/>
              </w:rPr>
              <w:t>Total</w:t>
            </w:r>
          </w:p>
        </w:tc>
      </w:tr>
      <w:tr w:rsidR="00471A3D" w14:paraId="10B31E1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CACE081" w14:textId="77777777" w:rsidR="00471A3D" w:rsidRDefault="00EF0B3C" w:rsidP="008C4C74">
            <w:pPr>
              <w:spacing w:line="240" w:lineRule="auto"/>
              <w:ind w:firstLine="0"/>
              <w:rPr>
                <w:b/>
                <w:i/>
              </w:rPr>
            </w:pPr>
            <w:r>
              <w:rPr>
                <w:b/>
                <w:i/>
              </w:rPr>
              <w:t xml:space="preserve">Sebastes </w:t>
            </w:r>
            <w:proofErr w:type="spellStart"/>
            <w:r>
              <w:rPr>
                <w:b/>
                <w:i/>
              </w:rPr>
              <w:t>melanops</w:t>
            </w:r>
            <w:proofErr w:type="spellEnd"/>
          </w:p>
        </w:tc>
        <w:tc>
          <w:tcPr>
            <w:tcW w:w="2750" w:type="dxa"/>
            <w:tcMar>
              <w:top w:w="100" w:type="dxa"/>
              <w:left w:w="100" w:type="dxa"/>
              <w:bottom w:w="100" w:type="dxa"/>
              <w:right w:w="100" w:type="dxa"/>
            </w:tcMar>
          </w:tcPr>
          <w:p w14:paraId="5F2D686A" w14:textId="77777777" w:rsidR="00471A3D" w:rsidRDefault="00EF0B3C" w:rsidP="008C4C74">
            <w:pPr>
              <w:spacing w:line="240" w:lineRule="auto"/>
              <w:ind w:firstLine="0"/>
              <w:rPr>
                <w:b/>
              </w:rPr>
            </w:pPr>
            <w:r>
              <w:rPr>
                <w:b/>
              </w:rPr>
              <w:t>black rockfish</w:t>
            </w:r>
          </w:p>
        </w:tc>
        <w:tc>
          <w:tcPr>
            <w:tcW w:w="1160" w:type="dxa"/>
            <w:tcMar>
              <w:top w:w="100" w:type="dxa"/>
              <w:left w:w="100" w:type="dxa"/>
              <w:bottom w:w="100" w:type="dxa"/>
              <w:right w:w="100" w:type="dxa"/>
            </w:tcMar>
            <w:vAlign w:val="center"/>
          </w:tcPr>
          <w:p w14:paraId="6C0B8325" w14:textId="77777777" w:rsidR="00471A3D" w:rsidRDefault="00EF0B3C" w:rsidP="008C4C74">
            <w:pPr>
              <w:spacing w:line="240" w:lineRule="auto"/>
              <w:ind w:firstLine="0"/>
              <w:jc w:val="right"/>
              <w:rPr>
                <w:b/>
              </w:rPr>
            </w:pPr>
            <w:r>
              <w:rPr>
                <w:b/>
              </w:rPr>
              <w:t>1387</w:t>
            </w:r>
          </w:p>
        </w:tc>
      </w:tr>
      <w:tr w:rsidR="00471A3D" w14:paraId="66E94960"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958DA7" w14:textId="77777777" w:rsidR="00471A3D" w:rsidRDefault="00EF0B3C" w:rsidP="008C4C74">
            <w:pPr>
              <w:spacing w:line="240" w:lineRule="auto"/>
              <w:ind w:firstLine="0"/>
              <w:rPr>
                <w:b/>
                <w:i/>
              </w:rPr>
            </w:pPr>
            <w:proofErr w:type="spellStart"/>
            <w:r>
              <w:rPr>
                <w:b/>
                <w:i/>
              </w:rPr>
              <w:t>Hexagrammos</w:t>
            </w:r>
            <w:proofErr w:type="spellEnd"/>
            <w:r>
              <w:rPr>
                <w:b/>
                <w:i/>
              </w:rPr>
              <w:t xml:space="preserve"> </w:t>
            </w:r>
            <w:proofErr w:type="spellStart"/>
            <w:r>
              <w:rPr>
                <w:b/>
                <w:i/>
              </w:rPr>
              <w:t>decagrammus</w:t>
            </w:r>
            <w:proofErr w:type="spellEnd"/>
          </w:p>
        </w:tc>
        <w:tc>
          <w:tcPr>
            <w:tcW w:w="2750" w:type="dxa"/>
            <w:tcMar>
              <w:top w:w="100" w:type="dxa"/>
              <w:left w:w="100" w:type="dxa"/>
              <w:bottom w:w="100" w:type="dxa"/>
              <w:right w:w="100" w:type="dxa"/>
            </w:tcMar>
          </w:tcPr>
          <w:p w14:paraId="7E6815D5" w14:textId="77777777" w:rsidR="00471A3D" w:rsidRDefault="00EF0B3C" w:rsidP="008C4C74">
            <w:pPr>
              <w:spacing w:line="240" w:lineRule="auto"/>
              <w:ind w:firstLine="0"/>
              <w:rPr>
                <w:b/>
              </w:rPr>
            </w:pPr>
            <w:r>
              <w:rPr>
                <w:b/>
              </w:rPr>
              <w:t>kelp greenling</w:t>
            </w:r>
          </w:p>
        </w:tc>
        <w:tc>
          <w:tcPr>
            <w:tcW w:w="1160" w:type="dxa"/>
            <w:tcMar>
              <w:top w:w="100" w:type="dxa"/>
              <w:left w:w="100" w:type="dxa"/>
              <w:bottom w:w="100" w:type="dxa"/>
              <w:right w:w="100" w:type="dxa"/>
            </w:tcMar>
            <w:vAlign w:val="center"/>
          </w:tcPr>
          <w:p w14:paraId="7A1A883B" w14:textId="77777777" w:rsidR="00471A3D" w:rsidRDefault="00EF0B3C" w:rsidP="008C4C74">
            <w:pPr>
              <w:spacing w:line="240" w:lineRule="auto"/>
              <w:ind w:firstLine="0"/>
              <w:jc w:val="right"/>
              <w:rPr>
                <w:b/>
              </w:rPr>
            </w:pPr>
            <w:r>
              <w:rPr>
                <w:b/>
              </w:rPr>
              <w:t>522</w:t>
            </w:r>
          </w:p>
        </w:tc>
      </w:tr>
      <w:tr w:rsidR="00471A3D" w14:paraId="6C3585F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EB0D127" w14:textId="77777777" w:rsidR="00471A3D" w:rsidRDefault="00EF0B3C" w:rsidP="008C4C74">
            <w:pPr>
              <w:spacing w:line="240" w:lineRule="auto"/>
              <w:ind w:firstLine="0"/>
              <w:rPr>
                <w:i/>
              </w:rPr>
            </w:pPr>
            <w:proofErr w:type="spellStart"/>
            <w:r>
              <w:rPr>
                <w:i/>
              </w:rPr>
              <w:t>Embiotoca</w:t>
            </w:r>
            <w:proofErr w:type="spellEnd"/>
            <w:r>
              <w:rPr>
                <w:i/>
              </w:rPr>
              <w:t xml:space="preserve"> </w:t>
            </w:r>
            <w:proofErr w:type="spellStart"/>
            <w:r>
              <w:rPr>
                <w:i/>
              </w:rPr>
              <w:t>lateralis</w:t>
            </w:r>
            <w:proofErr w:type="spellEnd"/>
          </w:p>
        </w:tc>
        <w:tc>
          <w:tcPr>
            <w:tcW w:w="2750" w:type="dxa"/>
            <w:tcMar>
              <w:top w:w="100" w:type="dxa"/>
              <w:left w:w="100" w:type="dxa"/>
              <w:bottom w:w="100" w:type="dxa"/>
              <w:right w:w="100" w:type="dxa"/>
            </w:tcMar>
          </w:tcPr>
          <w:p w14:paraId="00548084" w14:textId="77777777" w:rsidR="00471A3D" w:rsidRDefault="00EF0B3C" w:rsidP="008C4C74">
            <w:pPr>
              <w:spacing w:line="240" w:lineRule="auto"/>
              <w:ind w:firstLine="0"/>
            </w:pPr>
            <w:r>
              <w:t>striped surfperch</w:t>
            </w:r>
          </w:p>
        </w:tc>
        <w:tc>
          <w:tcPr>
            <w:tcW w:w="1160" w:type="dxa"/>
            <w:tcMar>
              <w:top w:w="100" w:type="dxa"/>
              <w:left w:w="100" w:type="dxa"/>
              <w:bottom w:w="100" w:type="dxa"/>
              <w:right w:w="100" w:type="dxa"/>
            </w:tcMar>
            <w:vAlign w:val="center"/>
          </w:tcPr>
          <w:p w14:paraId="44D2F609" w14:textId="77777777" w:rsidR="00471A3D" w:rsidRDefault="00EF0B3C" w:rsidP="008C4C74">
            <w:pPr>
              <w:spacing w:line="240" w:lineRule="auto"/>
              <w:ind w:firstLine="0"/>
              <w:jc w:val="right"/>
            </w:pPr>
            <w:r>
              <w:t>470</w:t>
            </w:r>
          </w:p>
        </w:tc>
      </w:tr>
      <w:tr w:rsidR="00471A3D" w14:paraId="62D7416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C607280" w14:textId="77777777" w:rsidR="00471A3D" w:rsidRDefault="00EF0B3C" w:rsidP="008C4C74">
            <w:pPr>
              <w:spacing w:line="240" w:lineRule="auto"/>
              <w:ind w:firstLine="0"/>
              <w:rPr>
                <w:i/>
              </w:rPr>
            </w:pPr>
            <w:proofErr w:type="spellStart"/>
            <w:r>
              <w:rPr>
                <w:i/>
              </w:rPr>
              <w:t>Aulorhynchus</w:t>
            </w:r>
            <w:proofErr w:type="spellEnd"/>
            <w:r>
              <w:rPr>
                <w:i/>
              </w:rPr>
              <w:t xml:space="preserve"> </w:t>
            </w:r>
            <w:proofErr w:type="spellStart"/>
            <w:r>
              <w:rPr>
                <w:i/>
              </w:rPr>
              <w:t>flavidus</w:t>
            </w:r>
            <w:proofErr w:type="spellEnd"/>
          </w:p>
        </w:tc>
        <w:tc>
          <w:tcPr>
            <w:tcW w:w="2750" w:type="dxa"/>
            <w:tcMar>
              <w:top w:w="100" w:type="dxa"/>
              <w:left w:w="100" w:type="dxa"/>
              <w:bottom w:w="100" w:type="dxa"/>
              <w:right w:w="100" w:type="dxa"/>
            </w:tcMar>
          </w:tcPr>
          <w:p w14:paraId="7B156D64" w14:textId="77777777" w:rsidR="00471A3D" w:rsidRDefault="00EF0B3C" w:rsidP="008C4C74">
            <w:pPr>
              <w:spacing w:line="240" w:lineRule="auto"/>
              <w:ind w:firstLine="0"/>
            </w:pPr>
            <w:proofErr w:type="spellStart"/>
            <w:r>
              <w:t>tubesnout</w:t>
            </w:r>
            <w:proofErr w:type="spellEnd"/>
          </w:p>
        </w:tc>
        <w:tc>
          <w:tcPr>
            <w:tcW w:w="1160" w:type="dxa"/>
            <w:tcMar>
              <w:top w:w="100" w:type="dxa"/>
              <w:left w:w="100" w:type="dxa"/>
              <w:bottom w:w="100" w:type="dxa"/>
              <w:right w:w="100" w:type="dxa"/>
            </w:tcMar>
            <w:vAlign w:val="center"/>
          </w:tcPr>
          <w:p w14:paraId="00128DD1" w14:textId="77777777" w:rsidR="00471A3D" w:rsidRDefault="00EF0B3C" w:rsidP="008C4C74">
            <w:pPr>
              <w:spacing w:line="240" w:lineRule="auto"/>
              <w:ind w:firstLine="0"/>
              <w:jc w:val="right"/>
            </w:pPr>
            <w:r>
              <w:t>240</w:t>
            </w:r>
          </w:p>
        </w:tc>
      </w:tr>
      <w:tr w:rsidR="00471A3D" w14:paraId="03BD808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6F4C1EA" w14:textId="77777777" w:rsidR="00471A3D" w:rsidRDefault="00EF0B3C" w:rsidP="008C4C74">
            <w:pPr>
              <w:spacing w:line="240" w:lineRule="auto"/>
              <w:ind w:firstLine="0"/>
            </w:pPr>
            <w:r>
              <w:t>bait</w:t>
            </w:r>
          </w:p>
        </w:tc>
        <w:tc>
          <w:tcPr>
            <w:tcW w:w="2750" w:type="dxa"/>
            <w:tcMar>
              <w:top w:w="100" w:type="dxa"/>
              <w:left w:w="100" w:type="dxa"/>
              <w:bottom w:w="100" w:type="dxa"/>
              <w:right w:w="100" w:type="dxa"/>
            </w:tcMar>
          </w:tcPr>
          <w:p w14:paraId="26C03003" w14:textId="77777777" w:rsidR="00471A3D" w:rsidRDefault="00EF0B3C" w:rsidP="008C4C74">
            <w:pPr>
              <w:spacing w:line="240" w:lineRule="auto"/>
              <w:ind w:firstLine="0"/>
            </w:pPr>
            <w:r>
              <w:t>bait-sardines-anchovy</w:t>
            </w:r>
          </w:p>
        </w:tc>
        <w:tc>
          <w:tcPr>
            <w:tcW w:w="1160" w:type="dxa"/>
            <w:tcMar>
              <w:top w:w="100" w:type="dxa"/>
              <w:left w:w="100" w:type="dxa"/>
              <w:bottom w:w="100" w:type="dxa"/>
              <w:right w:w="100" w:type="dxa"/>
            </w:tcMar>
            <w:vAlign w:val="center"/>
          </w:tcPr>
          <w:p w14:paraId="35FE9C43" w14:textId="77777777" w:rsidR="00471A3D" w:rsidRDefault="00EF0B3C" w:rsidP="008C4C74">
            <w:pPr>
              <w:spacing w:line="240" w:lineRule="auto"/>
              <w:ind w:firstLine="0"/>
              <w:jc w:val="right"/>
            </w:pPr>
            <w:r>
              <w:t>200</w:t>
            </w:r>
          </w:p>
        </w:tc>
      </w:tr>
      <w:tr w:rsidR="00471A3D" w14:paraId="7689B2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7F8416A" w14:textId="77777777" w:rsidR="00471A3D" w:rsidRDefault="00EF0B3C" w:rsidP="008C4C74">
            <w:pPr>
              <w:spacing w:line="240" w:lineRule="auto"/>
              <w:ind w:firstLine="0"/>
            </w:pPr>
            <w:proofErr w:type="spellStart"/>
            <w:r>
              <w:t>Clupeidae</w:t>
            </w:r>
            <w:proofErr w:type="spellEnd"/>
          </w:p>
        </w:tc>
        <w:tc>
          <w:tcPr>
            <w:tcW w:w="2750" w:type="dxa"/>
            <w:tcMar>
              <w:top w:w="100" w:type="dxa"/>
              <w:left w:w="100" w:type="dxa"/>
              <w:bottom w:w="100" w:type="dxa"/>
              <w:right w:w="100" w:type="dxa"/>
            </w:tcMar>
          </w:tcPr>
          <w:p w14:paraId="29F243D8" w14:textId="77777777" w:rsidR="00471A3D" w:rsidRDefault="00EF0B3C" w:rsidP="008C4C74">
            <w:pPr>
              <w:spacing w:line="240" w:lineRule="auto"/>
              <w:ind w:firstLine="0"/>
            </w:pPr>
            <w:r>
              <w:t>herring</w:t>
            </w:r>
          </w:p>
        </w:tc>
        <w:tc>
          <w:tcPr>
            <w:tcW w:w="1160" w:type="dxa"/>
            <w:tcMar>
              <w:top w:w="100" w:type="dxa"/>
              <w:left w:w="100" w:type="dxa"/>
              <w:bottom w:w="100" w:type="dxa"/>
              <w:right w:w="100" w:type="dxa"/>
            </w:tcMar>
            <w:vAlign w:val="center"/>
          </w:tcPr>
          <w:p w14:paraId="4E21821F" w14:textId="77777777" w:rsidR="00471A3D" w:rsidRDefault="00EF0B3C" w:rsidP="008C4C74">
            <w:pPr>
              <w:spacing w:line="240" w:lineRule="auto"/>
              <w:ind w:firstLine="0"/>
              <w:jc w:val="right"/>
            </w:pPr>
            <w:r>
              <w:t>148</w:t>
            </w:r>
          </w:p>
        </w:tc>
      </w:tr>
      <w:tr w:rsidR="00471A3D" w14:paraId="76560F7F"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B839826" w14:textId="77777777" w:rsidR="00471A3D" w:rsidRDefault="00EF0B3C" w:rsidP="008C4C74">
            <w:pPr>
              <w:spacing w:line="240" w:lineRule="auto"/>
              <w:ind w:firstLine="0"/>
              <w:rPr>
                <w:b/>
                <w:i/>
              </w:rPr>
            </w:pPr>
            <w:proofErr w:type="spellStart"/>
            <w:r>
              <w:rPr>
                <w:b/>
                <w:i/>
              </w:rPr>
              <w:t>Ophiodon</w:t>
            </w:r>
            <w:proofErr w:type="spellEnd"/>
            <w:r>
              <w:rPr>
                <w:b/>
                <w:i/>
              </w:rPr>
              <w:t xml:space="preserve"> </w:t>
            </w:r>
            <w:proofErr w:type="spellStart"/>
            <w:r>
              <w:rPr>
                <w:b/>
                <w:i/>
              </w:rPr>
              <w:t>elongatus</w:t>
            </w:r>
            <w:proofErr w:type="spellEnd"/>
          </w:p>
        </w:tc>
        <w:tc>
          <w:tcPr>
            <w:tcW w:w="2750" w:type="dxa"/>
            <w:tcMar>
              <w:top w:w="100" w:type="dxa"/>
              <w:left w:w="100" w:type="dxa"/>
              <w:bottom w:w="100" w:type="dxa"/>
              <w:right w:w="100" w:type="dxa"/>
            </w:tcMar>
          </w:tcPr>
          <w:p w14:paraId="22709C89" w14:textId="77777777" w:rsidR="00471A3D" w:rsidRDefault="00EF0B3C" w:rsidP="008C4C74">
            <w:pPr>
              <w:spacing w:line="240" w:lineRule="auto"/>
              <w:ind w:firstLine="0"/>
              <w:rPr>
                <w:b/>
              </w:rPr>
            </w:pPr>
            <w:r>
              <w:rPr>
                <w:b/>
              </w:rPr>
              <w:t>lingcod</w:t>
            </w:r>
          </w:p>
        </w:tc>
        <w:tc>
          <w:tcPr>
            <w:tcW w:w="1160" w:type="dxa"/>
            <w:tcMar>
              <w:top w:w="100" w:type="dxa"/>
              <w:left w:w="100" w:type="dxa"/>
              <w:bottom w:w="100" w:type="dxa"/>
              <w:right w:w="100" w:type="dxa"/>
            </w:tcMar>
            <w:vAlign w:val="center"/>
          </w:tcPr>
          <w:p w14:paraId="5531E61F" w14:textId="77777777" w:rsidR="00471A3D" w:rsidRDefault="00EF0B3C" w:rsidP="008C4C74">
            <w:pPr>
              <w:spacing w:line="240" w:lineRule="auto"/>
              <w:ind w:firstLine="0"/>
              <w:jc w:val="right"/>
              <w:rPr>
                <w:b/>
              </w:rPr>
            </w:pPr>
            <w:r>
              <w:rPr>
                <w:b/>
              </w:rPr>
              <w:t>45</w:t>
            </w:r>
          </w:p>
        </w:tc>
      </w:tr>
      <w:tr w:rsidR="00471A3D" w14:paraId="2CC2368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E9D6BFA" w14:textId="77777777" w:rsidR="00471A3D" w:rsidRDefault="00EF0B3C" w:rsidP="008C4C74">
            <w:pPr>
              <w:spacing w:line="240" w:lineRule="auto"/>
              <w:ind w:firstLine="0"/>
              <w:rPr>
                <w:i/>
              </w:rPr>
            </w:pPr>
            <w:proofErr w:type="spellStart"/>
            <w:r>
              <w:rPr>
                <w:i/>
              </w:rPr>
              <w:t>Rhinogobiops</w:t>
            </w:r>
            <w:proofErr w:type="spellEnd"/>
            <w:r>
              <w:rPr>
                <w:i/>
              </w:rPr>
              <w:t xml:space="preserve"> </w:t>
            </w:r>
            <w:proofErr w:type="spellStart"/>
            <w:r>
              <w:rPr>
                <w:i/>
              </w:rPr>
              <w:t>nicholsii</w:t>
            </w:r>
            <w:proofErr w:type="spellEnd"/>
          </w:p>
        </w:tc>
        <w:tc>
          <w:tcPr>
            <w:tcW w:w="2750" w:type="dxa"/>
            <w:tcMar>
              <w:top w:w="100" w:type="dxa"/>
              <w:left w:w="100" w:type="dxa"/>
              <w:bottom w:w="100" w:type="dxa"/>
              <w:right w:w="100" w:type="dxa"/>
            </w:tcMar>
          </w:tcPr>
          <w:p w14:paraId="584444F0" w14:textId="77777777" w:rsidR="00471A3D" w:rsidRDefault="00EF0B3C" w:rsidP="008C4C74">
            <w:pPr>
              <w:spacing w:line="240" w:lineRule="auto"/>
              <w:ind w:firstLine="0"/>
            </w:pPr>
            <w:proofErr w:type="spellStart"/>
            <w:r>
              <w:t>blackeye</w:t>
            </w:r>
            <w:proofErr w:type="spellEnd"/>
            <w:r>
              <w:t xml:space="preserve"> goby</w:t>
            </w:r>
          </w:p>
        </w:tc>
        <w:tc>
          <w:tcPr>
            <w:tcW w:w="1160" w:type="dxa"/>
            <w:tcMar>
              <w:top w:w="100" w:type="dxa"/>
              <w:left w:w="100" w:type="dxa"/>
              <w:bottom w:w="100" w:type="dxa"/>
              <w:right w:w="100" w:type="dxa"/>
            </w:tcMar>
          </w:tcPr>
          <w:p w14:paraId="4E159356" w14:textId="77777777" w:rsidR="00471A3D" w:rsidRDefault="00EF0B3C" w:rsidP="008C4C74">
            <w:pPr>
              <w:spacing w:line="240" w:lineRule="auto"/>
              <w:ind w:firstLine="0"/>
              <w:jc w:val="right"/>
            </w:pPr>
            <w:r>
              <w:t>28</w:t>
            </w:r>
          </w:p>
        </w:tc>
      </w:tr>
      <w:tr w:rsidR="00471A3D" w14:paraId="2B072B9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1B22B7D" w14:textId="77777777" w:rsidR="00471A3D" w:rsidRDefault="00EF0B3C" w:rsidP="008C4C74">
            <w:pPr>
              <w:spacing w:line="240" w:lineRule="auto"/>
              <w:ind w:firstLine="0"/>
              <w:rPr>
                <w:b/>
                <w:i/>
              </w:rPr>
            </w:pPr>
            <w:proofErr w:type="spellStart"/>
            <w:r>
              <w:rPr>
                <w:b/>
                <w:i/>
              </w:rPr>
              <w:t>Scorpaenichthys</w:t>
            </w:r>
            <w:proofErr w:type="spellEnd"/>
            <w:r>
              <w:rPr>
                <w:b/>
                <w:i/>
              </w:rPr>
              <w:t xml:space="preserve"> </w:t>
            </w:r>
            <w:proofErr w:type="spellStart"/>
            <w:r>
              <w:rPr>
                <w:b/>
                <w:i/>
              </w:rPr>
              <w:t>marmoratus</w:t>
            </w:r>
            <w:proofErr w:type="spellEnd"/>
          </w:p>
        </w:tc>
        <w:tc>
          <w:tcPr>
            <w:tcW w:w="2750" w:type="dxa"/>
            <w:tcMar>
              <w:top w:w="100" w:type="dxa"/>
              <w:left w:w="100" w:type="dxa"/>
              <w:bottom w:w="100" w:type="dxa"/>
              <w:right w:w="100" w:type="dxa"/>
            </w:tcMar>
          </w:tcPr>
          <w:p w14:paraId="1B3B2378" w14:textId="77777777" w:rsidR="00471A3D" w:rsidRDefault="00EF0B3C" w:rsidP="008C4C74">
            <w:pPr>
              <w:spacing w:line="240" w:lineRule="auto"/>
              <w:ind w:firstLine="0"/>
              <w:rPr>
                <w:b/>
              </w:rPr>
            </w:pPr>
            <w:proofErr w:type="spellStart"/>
            <w:r>
              <w:rPr>
                <w:b/>
              </w:rPr>
              <w:t>cabezon</w:t>
            </w:r>
            <w:proofErr w:type="spellEnd"/>
          </w:p>
        </w:tc>
        <w:tc>
          <w:tcPr>
            <w:tcW w:w="1160" w:type="dxa"/>
            <w:tcMar>
              <w:top w:w="100" w:type="dxa"/>
              <w:left w:w="100" w:type="dxa"/>
              <w:bottom w:w="100" w:type="dxa"/>
              <w:right w:w="100" w:type="dxa"/>
            </w:tcMar>
          </w:tcPr>
          <w:p w14:paraId="46CC69E4" w14:textId="77777777" w:rsidR="00471A3D" w:rsidRDefault="00EF0B3C" w:rsidP="008C4C74">
            <w:pPr>
              <w:spacing w:line="240" w:lineRule="auto"/>
              <w:ind w:firstLine="0"/>
              <w:jc w:val="right"/>
              <w:rPr>
                <w:b/>
              </w:rPr>
            </w:pPr>
            <w:r>
              <w:rPr>
                <w:b/>
              </w:rPr>
              <w:t>23</w:t>
            </w:r>
          </w:p>
        </w:tc>
      </w:tr>
      <w:tr w:rsidR="00471A3D" w14:paraId="6226FFE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D21136E" w14:textId="77777777" w:rsidR="00471A3D" w:rsidRDefault="00EF0B3C" w:rsidP="008C4C74">
            <w:pPr>
              <w:spacing w:line="240" w:lineRule="auto"/>
              <w:ind w:firstLine="0"/>
              <w:rPr>
                <w:b/>
                <w:i/>
              </w:rPr>
            </w:pPr>
            <w:r>
              <w:rPr>
                <w:b/>
                <w:i/>
              </w:rPr>
              <w:t xml:space="preserve">Sebastes </w:t>
            </w:r>
            <w:proofErr w:type="spellStart"/>
            <w:r>
              <w:rPr>
                <w:b/>
                <w:i/>
              </w:rPr>
              <w:t>caurinus</w:t>
            </w:r>
            <w:proofErr w:type="spellEnd"/>
          </w:p>
        </w:tc>
        <w:tc>
          <w:tcPr>
            <w:tcW w:w="2750" w:type="dxa"/>
            <w:tcMar>
              <w:top w:w="100" w:type="dxa"/>
              <w:left w:w="100" w:type="dxa"/>
              <w:bottom w:w="100" w:type="dxa"/>
              <w:right w:w="100" w:type="dxa"/>
            </w:tcMar>
          </w:tcPr>
          <w:p w14:paraId="08F3444C" w14:textId="77777777" w:rsidR="00471A3D" w:rsidRDefault="00EF0B3C" w:rsidP="008C4C74">
            <w:pPr>
              <w:spacing w:line="240" w:lineRule="auto"/>
              <w:ind w:firstLine="0"/>
              <w:rPr>
                <w:b/>
              </w:rPr>
            </w:pPr>
            <w:r>
              <w:rPr>
                <w:b/>
              </w:rPr>
              <w:t>copper rockfish</w:t>
            </w:r>
          </w:p>
        </w:tc>
        <w:tc>
          <w:tcPr>
            <w:tcW w:w="1160" w:type="dxa"/>
            <w:tcMar>
              <w:top w:w="100" w:type="dxa"/>
              <w:left w:w="100" w:type="dxa"/>
              <w:bottom w:w="100" w:type="dxa"/>
              <w:right w:w="100" w:type="dxa"/>
            </w:tcMar>
          </w:tcPr>
          <w:p w14:paraId="778FC935" w14:textId="77777777" w:rsidR="00471A3D" w:rsidRDefault="00EF0B3C" w:rsidP="008C4C74">
            <w:pPr>
              <w:spacing w:line="240" w:lineRule="auto"/>
              <w:ind w:firstLine="0"/>
              <w:jc w:val="right"/>
              <w:rPr>
                <w:b/>
              </w:rPr>
            </w:pPr>
            <w:r>
              <w:rPr>
                <w:b/>
              </w:rPr>
              <w:t>20</w:t>
            </w:r>
          </w:p>
        </w:tc>
      </w:tr>
      <w:tr w:rsidR="00471A3D" w14:paraId="36E2E7E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3E7F6" w14:textId="77777777" w:rsidR="00471A3D" w:rsidRDefault="00EF0B3C" w:rsidP="008C4C74">
            <w:pPr>
              <w:spacing w:line="240" w:lineRule="auto"/>
              <w:ind w:firstLine="0"/>
              <w:rPr>
                <w:b/>
                <w:i/>
              </w:rPr>
            </w:pPr>
            <w:r>
              <w:rPr>
                <w:b/>
                <w:i/>
              </w:rPr>
              <w:t xml:space="preserve">Sebastes </w:t>
            </w:r>
            <w:proofErr w:type="spellStart"/>
            <w:r>
              <w:rPr>
                <w:b/>
                <w:i/>
              </w:rPr>
              <w:t>maliger</w:t>
            </w:r>
            <w:proofErr w:type="spellEnd"/>
          </w:p>
        </w:tc>
        <w:tc>
          <w:tcPr>
            <w:tcW w:w="2750" w:type="dxa"/>
            <w:tcMar>
              <w:top w:w="100" w:type="dxa"/>
              <w:left w:w="100" w:type="dxa"/>
              <w:bottom w:w="100" w:type="dxa"/>
              <w:right w:w="100" w:type="dxa"/>
            </w:tcMar>
          </w:tcPr>
          <w:p w14:paraId="1B566DD5" w14:textId="77777777" w:rsidR="00471A3D" w:rsidRDefault="00EF0B3C" w:rsidP="008C4C74">
            <w:pPr>
              <w:spacing w:line="240" w:lineRule="auto"/>
              <w:ind w:firstLine="0"/>
              <w:rPr>
                <w:b/>
              </w:rPr>
            </w:pPr>
            <w:r>
              <w:rPr>
                <w:b/>
              </w:rPr>
              <w:t>quillback rockfish</w:t>
            </w:r>
          </w:p>
        </w:tc>
        <w:tc>
          <w:tcPr>
            <w:tcW w:w="1160" w:type="dxa"/>
            <w:tcMar>
              <w:top w:w="100" w:type="dxa"/>
              <w:left w:w="100" w:type="dxa"/>
              <w:bottom w:w="100" w:type="dxa"/>
              <w:right w:w="100" w:type="dxa"/>
            </w:tcMar>
          </w:tcPr>
          <w:p w14:paraId="5DC05753" w14:textId="77777777" w:rsidR="00471A3D" w:rsidRDefault="00EF0B3C" w:rsidP="008C4C74">
            <w:pPr>
              <w:spacing w:line="240" w:lineRule="auto"/>
              <w:ind w:firstLine="0"/>
              <w:jc w:val="right"/>
              <w:rPr>
                <w:b/>
              </w:rPr>
            </w:pPr>
            <w:r>
              <w:rPr>
                <w:b/>
              </w:rPr>
              <w:t>19</w:t>
            </w:r>
          </w:p>
        </w:tc>
      </w:tr>
      <w:tr w:rsidR="00471A3D" w14:paraId="2AF4437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9E7D0E7" w14:textId="77777777" w:rsidR="00471A3D" w:rsidRDefault="00EF0B3C" w:rsidP="008C4C74">
            <w:pPr>
              <w:spacing w:line="240" w:lineRule="auto"/>
              <w:ind w:firstLine="0"/>
              <w:rPr>
                <w:b/>
                <w:i/>
              </w:rPr>
            </w:pPr>
            <w:r>
              <w:rPr>
                <w:b/>
                <w:i/>
              </w:rPr>
              <w:t>Sebastes nebulosus</w:t>
            </w:r>
          </w:p>
        </w:tc>
        <w:tc>
          <w:tcPr>
            <w:tcW w:w="2750" w:type="dxa"/>
            <w:tcMar>
              <w:top w:w="100" w:type="dxa"/>
              <w:left w:w="100" w:type="dxa"/>
              <w:bottom w:w="100" w:type="dxa"/>
              <w:right w:w="100" w:type="dxa"/>
            </w:tcMar>
          </w:tcPr>
          <w:p w14:paraId="0D46000B" w14:textId="77777777" w:rsidR="00471A3D" w:rsidRDefault="00EF0B3C" w:rsidP="008C4C74">
            <w:pPr>
              <w:spacing w:line="240" w:lineRule="auto"/>
              <w:ind w:firstLine="0"/>
              <w:rPr>
                <w:b/>
              </w:rPr>
            </w:pPr>
            <w:r>
              <w:rPr>
                <w:b/>
              </w:rPr>
              <w:t>china rockfish</w:t>
            </w:r>
          </w:p>
        </w:tc>
        <w:tc>
          <w:tcPr>
            <w:tcW w:w="1160" w:type="dxa"/>
            <w:tcMar>
              <w:top w:w="100" w:type="dxa"/>
              <w:left w:w="100" w:type="dxa"/>
              <w:bottom w:w="100" w:type="dxa"/>
              <w:right w:w="100" w:type="dxa"/>
            </w:tcMar>
          </w:tcPr>
          <w:p w14:paraId="517C5C78" w14:textId="77777777" w:rsidR="00471A3D" w:rsidRDefault="00EF0B3C" w:rsidP="008C4C74">
            <w:pPr>
              <w:spacing w:line="240" w:lineRule="auto"/>
              <w:ind w:firstLine="0"/>
              <w:jc w:val="right"/>
              <w:rPr>
                <w:b/>
              </w:rPr>
            </w:pPr>
            <w:r>
              <w:rPr>
                <w:b/>
              </w:rPr>
              <w:t>17</w:t>
            </w:r>
          </w:p>
        </w:tc>
      </w:tr>
      <w:tr w:rsidR="00471A3D" w14:paraId="78681A4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7CCAD80" w14:textId="77777777" w:rsidR="00471A3D" w:rsidRDefault="00EF0B3C" w:rsidP="008C4C74">
            <w:pPr>
              <w:spacing w:line="240" w:lineRule="auto"/>
              <w:ind w:firstLine="0"/>
              <w:rPr>
                <w:i/>
              </w:rPr>
            </w:pPr>
            <w:proofErr w:type="spellStart"/>
            <w:r>
              <w:rPr>
                <w:i/>
              </w:rPr>
              <w:t>Artedius</w:t>
            </w:r>
            <w:proofErr w:type="spellEnd"/>
            <w:r>
              <w:rPr>
                <w:i/>
              </w:rPr>
              <w:t xml:space="preserve"> </w:t>
            </w:r>
            <w:proofErr w:type="spellStart"/>
            <w:r>
              <w:rPr>
                <w:i/>
              </w:rPr>
              <w:t>harringtoni</w:t>
            </w:r>
            <w:proofErr w:type="spellEnd"/>
          </w:p>
        </w:tc>
        <w:tc>
          <w:tcPr>
            <w:tcW w:w="2750" w:type="dxa"/>
            <w:tcMar>
              <w:top w:w="100" w:type="dxa"/>
              <w:left w:w="100" w:type="dxa"/>
              <w:bottom w:w="100" w:type="dxa"/>
              <w:right w:w="100" w:type="dxa"/>
            </w:tcMar>
          </w:tcPr>
          <w:p w14:paraId="02290B14" w14:textId="77777777" w:rsidR="00471A3D" w:rsidRDefault="00EF0B3C" w:rsidP="008C4C74">
            <w:pPr>
              <w:spacing w:line="240" w:lineRule="auto"/>
              <w:ind w:firstLine="0"/>
            </w:pPr>
            <w:proofErr w:type="spellStart"/>
            <w:r>
              <w:t>scalyhead</w:t>
            </w:r>
            <w:proofErr w:type="spellEnd"/>
            <w:r>
              <w:t xml:space="preserve"> sculpin</w:t>
            </w:r>
          </w:p>
        </w:tc>
        <w:tc>
          <w:tcPr>
            <w:tcW w:w="1160" w:type="dxa"/>
            <w:tcMar>
              <w:top w:w="100" w:type="dxa"/>
              <w:left w:w="100" w:type="dxa"/>
              <w:bottom w:w="100" w:type="dxa"/>
              <w:right w:w="100" w:type="dxa"/>
            </w:tcMar>
          </w:tcPr>
          <w:p w14:paraId="7B9AB03D" w14:textId="77777777" w:rsidR="00471A3D" w:rsidRDefault="00EF0B3C" w:rsidP="008C4C74">
            <w:pPr>
              <w:spacing w:line="240" w:lineRule="auto"/>
              <w:ind w:firstLine="0"/>
              <w:jc w:val="right"/>
            </w:pPr>
            <w:r>
              <w:t>15</w:t>
            </w:r>
          </w:p>
        </w:tc>
      </w:tr>
      <w:tr w:rsidR="00471A3D" w14:paraId="3157B81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CC53251" w14:textId="77777777" w:rsidR="00471A3D" w:rsidRDefault="00EF0B3C" w:rsidP="008C4C74">
            <w:pPr>
              <w:spacing w:line="240" w:lineRule="auto"/>
              <w:ind w:firstLine="0"/>
              <w:rPr>
                <w:i/>
              </w:rPr>
            </w:pPr>
            <w:proofErr w:type="spellStart"/>
            <w:r>
              <w:rPr>
                <w:i/>
              </w:rPr>
              <w:t>Rhacochilus</w:t>
            </w:r>
            <w:proofErr w:type="spellEnd"/>
            <w:r>
              <w:rPr>
                <w:i/>
              </w:rPr>
              <w:t xml:space="preserve"> </w:t>
            </w:r>
            <w:proofErr w:type="spellStart"/>
            <w:r>
              <w:rPr>
                <w:i/>
              </w:rPr>
              <w:t>vacca</w:t>
            </w:r>
            <w:proofErr w:type="spellEnd"/>
          </w:p>
        </w:tc>
        <w:tc>
          <w:tcPr>
            <w:tcW w:w="2750" w:type="dxa"/>
            <w:tcMar>
              <w:top w:w="100" w:type="dxa"/>
              <w:left w:w="100" w:type="dxa"/>
              <w:bottom w:w="100" w:type="dxa"/>
              <w:right w:w="100" w:type="dxa"/>
            </w:tcMar>
          </w:tcPr>
          <w:p w14:paraId="44283880" w14:textId="77777777" w:rsidR="00471A3D" w:rsidRDefault="00EF0B3C" w:rsidP="008C4C74">
            <w:pPr>
              <w:spacing w:line="240" w:lineRule="auto"/>
              <w:ind w:firstLine="0"/>
            </w:pPr>
            <w:r>
              <w:t>pile perch</w:t>
            </w:r>
          </w:p>
        </w:tc>
        <w:tc>
          <w:tcPr>
            <w:tcW w:w="1160" w:type="dxa"/>
            <w:tcMar>
              <w:top w:w="100" w:type="dxa"/>
              <w:left w:w="100" w:type="dxa"/>
              <w:bottom w:w="100" w:type="dxa"/>
              <w:right w:w="100" w:type="dxa"/>
            </w:tcMar>
          </w:tcPr>
          <w:p w14:paraId="560C4FA1" w14:textId="77777777" w:rsidR="00471A3D" w:rsidRDefault="00EF0B3C" w:rsidP="008C4C74">
            <w:pPr>
              <w:spacing w:line="240" w:lineRule="auto"/>
              <w:ind w:firstLine="0"/>
              <w:jc w:val="right"/>
            </w:pPr>
            <w:r>
              <w:t>11</w:t>
            </w:r>
          </w:p>
        </w:tc>
      </w:tr>
      <w:tr w:rsidR="00471A3D" w14:paraId="1E9EC16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F2E91" w14:textId="77777777" w:rsidR="00471A3D" w:rsidRPr="00175D23" w:rsidRDefault="00EF0B3C" w:rsidP="008C4C74">
            <w:pPr>
              <w:spacing w:line="240" w:lineRule="auto"/>
              <w:ind w:firstLine="0"/>
            </w:pPr>
            <w:proofErr w:type="spellStart"/>
            <w:r w:rsidRPr="00175D23">
              <w:t>Cottidae</w:t>
            </w:r>
            <w:proofErr w:type="spellEnd"/>
          </w:p>
        </w:tc>
        <w:tc>
          <w:tcPr>
            <w:tcW w:w="2750" w:type="dxa"/>
            <w:tcMar>
              <w:top w:w="100" w:type="dxa"/>
              <w:left w:w="100" w:type="dxa"/>
              <w:bottom w:w="100" w:type="dxa"/>
              <w:right w:w="100" w:type="dxa"/>
            </w:tcMar>
          </w:tcPr>
          <w:p w14:paraId="4BEA3815" w14:textId="77777777" w:rsidR="00471A3D" w:rsidRDefault="00EF0B3C" w:rsidP="008C4C74">
            <w:pPr>
              <w:spacing w:line="240" w:lineRule="auto"/>
              <w:ind w:firstLine="0"/>
            </w:pPr>
            <w:r>
              <w:t>sculpins</w:t>
            </w:r>
          </w:p>
        </w:tc>
        <w:tc>
          <w:tcPr>
            <w:tcW w:w="1160" w:type="dxa"/>
            <w:tcMar>
              <w:top w:w="100" w:type="dxa"/>
              <w:left w:w="100" w:type="dxa"/>
              <w:bottom w:w="100" w:type="dxa"/>
              <w:right w:w="100" w:type="dxa"/>
            </w:tcMar>
          </w:tcPr>
          <w:p w14:paraId="73765B70" w14:textId="77777777" w:rsidR="00471A3D" w:rsidRDefault="00EF0B3C" w:rsidP="008C4C74">
            <w:pPr>
              <w:spacing w:line="240" w:lineRule="auto"/>
              <w:ind w:firstLine="0"/>
              <w:jc w:val="right"/>
            </w:pPr>
            <w:r>
              <w:t>7</w:t>
            </w:r>
          </w:p>
        </w:tc>
      </w:tr>
      <w:tr w:rsidR="00471A3D" w14:paraId="162F396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B6EBE5F" w14:textId="77777777" w:rsidR="00471A3D" w:rsidRDefault="00EF0B3C" w:rsidP="008C4C74">
            <w:pPr>
              <w:spacing w:line="240" w:lineRule="auto"/>
              <w:ind w:firstLine="0"/>
              <w:rPr>
                <w:i/>
              </w:rPr>
            </w:pPr>
            <w:proofErr w:type="spellStart"/>
            <w:r>
              <w:rPr>
                <w:i/>
              </w:rPr>
              <w:t>Hemilepidotus</w:t>
            </w:r>
            <w:proofErr w:type="spellEnd"/>
            <w:r>
              <w:rPr>
                <w:i/>
              </w:rPr>
              <w:t xml:space="preserve"> </w:t>
            </w:r>
            <w:proofErr w:type="spellStart"/>
            <w:r>
              <w:rPr>
                <w:i/>
              </w:rPr>
              <w:t>hemilepidotus</w:t>
            </w:r>
            <w:proofErr w:type="spellEnd"/>
          </w:p>
        </w:tc>
        <w:tc>
          <w:tcPr>
            <w:tcW w:w="2750" w:type="dxa"/>
            <w:tcMar>
              <w:top w:w="100" w:type="dxa"/>
              <w:left w:w="100" w:type="dxa"/>
              <w:bottom w:w="100" w:type="dxa"/>
              <w:right w:w="100" w:type="dxa"/>
            </w:tcMar>
          </w:tcPr>
          <w:p w14:paraId="728A2B8F" w14:textId="77777777" w:rsidR="00471A3D" w:rsidRDefault="00EF0B3C" w:rsidP="008C4C74">
            <w:pPr>
              <w:spacing w:line="240" w:lineRule="auto"/>
              <w:ind w:firstLine="0"/>
            </w:pPr>
            <w:r>
              <w:t>red Irish lord</w:t>
            </w:r>
          </w:p>
        </w:tc>
        <w:tc>
          <w:tcPr>
            <w:tcW w:w="1160" w:type="dxa"/>
            <w:tcMar>
              <w:top w:w="100" w:type="dxa"/>
              <w:left w:w="100" w:type="dxa"/>
              <w:bottom w:w="100" w:type="dxa"/>
              <w:right w:w="100" w:type="dxa"/>
            </w:tcMar>
          </w:tcPr>
          <w:p w14:paraId="39B6001D" w14:textId="77777777" w:rsidR="00471A3D" w:rsidRDefault="00EF0B3C" w:rsidP="008C4C74">
            <w:pPr>
              <w:spacing w:line="240" w:lineRule="auto"/>
              <w:ind w:firstLine="0"/>
              <w:jc w:val="right"/>
            </w:pPr>
            <w:r>
              <w:t>7</w:t>
            </w:r>
          </w:p>
        </w:tc>
      </w:tr>
      <w:tr w:rsidR="00471A3D" w14:paraId="253023C3"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BA9264" w14:textId="77777777" w:rsidR="00471A3D" w:rsidRDefault="00EF0B3C" w:rsidP="008C4C74">
            <w:pPr>
              <w:spacing w:line="240" w:lineRule="auto"/>
              <w:ind w:firstLine="0"/>
              <w:rPr>
                <w:b/>
                <w:i/>
              </w:rPr>
            </w:pPr>
            <w:proofErr w:type="spellStart"/>
            <w:r>
              <w:rPr>
                <w:b/>
                <w:i/>
              </w:rPr>
              <w:t>Oxylebius</w:t>
            </w:r>
            <w:proofErr w:type="spellEnd"/>
            <w:r>
              <w:rPr>
                <w:b/>
                <w:i/>
              </w:rPr>
              <w:t xml:space="preserve"> </w:t>
            </w:r>
            <w:proofErr w:type="spellStart"/>
            <w:r>
              <w:rPr>
                <w:b/>
                <w:i/>
              </w:rPr>
              <w:t>pictus</w:t>
            </w:r>
            <w:proofErr w:type="spellEnd"/>
          </w:p>
        </w:tc>
        <w:tc>
          <w:tcPr>
            <w:tcW w:w="2750" w:type="dxa"/>
            <w:tcMar>
              <w:top w:w="100" w:type="dxa"/>
              <w:left w:w="100" w:type="dxa"/>
              <w:bottom w:w="100" w:type="dxa"/>
              <w:right w:w="100" w:type="dxa"/>
            </w:tcMar>
          </w:tcPr>
          <w:p w14:paraId="0C8EDBFA" w14:textId="77777777" w:rsidR="00471A3D" w:rsidRDefault="00EF0B3C" w:rsidP="008C4C74">
            <w:pPr>
              <w:spacing w:line="240" w:lineRule="auto"/>
              <w:ind w:firstLine="0"/>
              <w:rPr>
                <w:b/>
              </w:rPr>
            </w:pPr>
            <w:r>
              <w:rPr>
                <w:b/>
              </w:rPr>
              <w:t>painted greenling</w:t>
            </w:r>
          </w:p>
        </w:tc>
        <w:tc>
          <w:tcPr>
            <w:tcW w:w="1160" w:type="dxa"/>
            <w:tcMar>
              <w:top w:w="100" w:type="dxa"/>
              <w:left w:w="100" w:type="dxa"/>
              <w:bottom w:w="100" w:type="dxa"/>
              <w:right w:w="100" w:type="dxa"/>
            </w:tcMar>
          </w:tcPr>
          <w:p w14:paraId="5F99AA89" w14:textId="77777777" w:rsidR="00471A3D" w:rsidRDefault="00EF0B3C" w:rsidP="008C4C74">
            <w:pPr>
              <w:spacing w:line="240" w:lineRule="auto"/>
              <w:ind w:firstLine="0"/>
              <w:jc w:val="right"/>
              <w:rPr>
                <w:b/>
              </w:rPr>
            </w:pPr>
            <w:r>
              <w:rPr>
                <w:b/>
              </w:rPr>
              <w:t>7</w:t>
            </w:r>
          </w:p>
        </w:tc>
      </w:tr>
      <w:tr w:rsidR="00471A3D" w14:paraId="49B6D3CB"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D8A916" w14:textId="77777777" w:rsidR="00471A3D" w:rsidRPr="00175D23" w:rsidRDefault="00EF0B3C" w:rsidP="008C4C74">
            <w:pPr>
              <w:spacing w:line="240" w:lineRule="auto"/>
              <w:ind w:firstLine="0"/>
            </w:pPr>
            <w:proofErr w:type="spellStart"/>
            <w:r w:rsidRPr="00175D23">
              <w:t>Embiotocidae</w:t>
            </w:r>
            <w:proofErr w:type="spellEnd"/>
          </w:p>
        </w:tc>
        <w:tc>
          <w:tcPr>
            <w:tcW w:w="2750" w:type="dxa"/>
            <w:tcMar>
              <w:top w:w="100" w:type="dxa"/>
              <w:left w:w="100" w:type="dxa"/>
              <w:bottom w:w="100" w:type="dxa"/>
              <w:right w:w="100" w:type="dxa"/>
            </w:tcMar>
          </w:tcPr>
          <w:p w14:paraId="0CDB8225" w14:textId="77777777" w:rsidR="00471A3D" w:rsidRDefault="00EF0B3C" w:rsidP="008C4C74">
            <w:pPr>
              <w:spacing w:line="240" w:lineRule="auto"/>
              <w:ind w:firstLine="0"/>
            </w:pPr>
            <w:proofErr w:type="spellStart"/>
            <w:r>
              <w:t>surfperches</w:t>
            </w:r>
            <w:proofErr w:type="spellEnd"/>
          </w:p>
        </w:tc>
        <w:tc>
          <w:tcPr>
            <w:tcW w:w="1160" w:type="dxa"/>
            <w:tcMar>
              <w:top w:w="100" w:type="dxa"/>
              <w:left w:w="100" w:type="dxa"/>
              <w:bottom w:w="100" w:type="dxa"/>
              <w:right w:w="100" w:type="dxa"/>
            </w:tcMar>
          </w:tcPr>
          <w:p w14:paraId="5C1C6E0D" w14:textId="77777777" w:rsidR="00471A3D" w:rsidRDefault="00EF0B3C" w:rsidP="008C4C74">
            <w:pPr>
              <w:spacing w:line="240" w:lineRule="auto"/>
              <w:ind w:firstLine="0"/>
              <w:jc w:val="right"/>
            </w:pPr>
            <w:r>
              <w:t>5</w:t>
            </w:r>
          </w:p>
        </w:tc>
      </w:tr>
      <w:tr w:rsidR="00471A3D" w14:paraId="655295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5E8023E" w14:textId="77777777" w:rsidR="00471A3D" w:rsidRDefault="00EF0B3C" w:rsidP="008C4C74">
            <w:pPr>
              <w:spacing w:line="240" w:lineRule="auto"/>
              <w:ind w:firstLine="0"/>
              <w:rPr>
                <w:b/>
                <w:i/>
              </w:rPr>
            </w:pPr>
            <w:proofErr w:type="spellStart"/>
            <w:r>
              <w:rPr>
                <w:b/>
                <w:i/>
              </w:rPr>
              <w:t>Hexagrammos</w:t>
            </w:r>
            <w:proofErr w:type="spellEnd"/>
            <w:r>
              <w:rPr>
                <w:b/>
                <w:i/>
              </w:rPr>
              <w:t xml:space="preserve"> </w:t>
            </w:r>
            <w:proofErr w:type="spellStart"/>
            <w:r>
              <w:rPr>
                <w:b/>
                <w:i/>
              </w:rPr>
              <w:t>lagocephalus</w:t>
            </w:r>
            <w:proofErr w:type="spellEnd"/>
          </w:p>
        </w:tc>
        <w:tc>
          <w:tcPr>
            <w:tcW w:w="2750" w:type="dxa"/>
            <w:tcMar>
              <w:top w:w="100" w:type="dxa"/>
              <w:left w:w="100" w:type="dxa"/>
              <w:bottom w:w="100" w:type="dxa"/>
              <w:right w:w="100" w:type="dxa"/>
            </w:tcMar>
          </w:tcPr>
          <w:p w14:paraId="30AAC2CA" w14:textId="77777777" w:rsidR="00471A3D" w:rsidRDefault="00EF0B3C" w:rsidP="008C4C74">
            <w:pPr>
              <w:spacing w:line="240" w:lineRule="auto"/>
              <w:ind w:firstLine="0"/>
              <w:rPr>
                <w:b/>
              </w:rPr>
            </w:pPr>
            <w:r>
              <w:rPr>
                <w:b/>
              </w:rPr>
              <w:t>rock greenling</w:t>
            </w:r>
          </w:p>
        </w:tc>
        <w:tc>
          <w:tcPr>
            <w:tcW w:w="1160" w:type="dxa"/>
            <w:tcMar>
              <w:top w:w="100" w:type="dxa"/>
              <w:left w:w="100" w:type="dxa"/>
              <w:bottom w:w="100" w:type="dxa"/>
              <w:right w:w="100" w:type="dxa"/>
            </w:tcMar>
          </w:tcPr>
          <w:p w14:paraId="21FF970D" w14:textId="77777777" w:rsidR="00471A3D" w:rsidRDefault="00EF0B3C" w:rsidP="008C4C74">
            <w:pPr>
              <w:spacing w:line="240" w:lineRule="auto"/>
              <w:ind w:firstLine="0"/>
              <w:jc w:val="right"/>
              <w:rPr>
                <w:b/>
              </w:rPr>
            </w:pPr>
            <w:r>
              <w:rPr>
                <w:b/>
              </w:rPr>
              <w:t>5</w:t>
            </w:r>
          </w:p>
        </w:tc>
      </w:tr>
      <w:tr w:rsidR="00471A3D" w14:paraId="75AB167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2FF0CD" w14:textId="77777777" w:rsidR="00471A3D" w:rsidRDefault="00EF0B3C" w:rsidP="008C4C74">
            <w:pPr>
              <w:spacing w:line="240" w:lineRule="auto"/>
              <w:ind w:firstLine="0"/>
              <w:rPr>
                <w:i/>
              </w:rPr>
            </w:pPr>
            <w:proofErr w:type="spellStart"/>
            <w:r>
              <w:rPr>
                <w:i/>
              </w:rPr>
              <w:t>Synchirus</w:t>
            </w:r>
            <w:proofErr w:type="spellEnd"/>
            <w:r>
              <w:rPr>
                <w:i/>
              </w:rPr>
              <w:t xml:space="preserve"> </w:t>
            </w:r>
            <w:proofErr w:type="spellStart"/>
            <w:r>
              <w:rPr>
                <w:i/>
              </w:rPr>
              <w:t>gilli</w:t>
            </w:r>
            <w:proofErr w:type="spellEnd"/>
          </w:p>
        </w:tc>
        <w:tc>
          <w:tcPr>
            <w:tcW w:w="2750" w:type="dxa"/>
            <w:tcMar>
              <w:top w:w="100" w:type="dxa"/>
              <w:left w:w="100" w:type="dxa"/>
              <w:bottom w:w="100" w:type="dxa"/>
              <w:right w:w="100" w:type="dxa"/>
            </w:tcMar>
          </w:tcPr>
          <w:p w14:paraId="4635ABD5" w14:textId="77777777" w:rsidR="00471A3D" w:rsidRDefault="00EF0B3C" w:rsidP="008C4C74">
            <w:pPr>
              <w:spacing w:line="240" w:lineRule="auto"/>
              <w:ind w:firstLine="0"/>
            </w:pPr>
            <w:r>
              <w:t>manacled sculpin</w:t>
            </w:r>
          </w:p>
        </w:tc>
        <w:tc>
          <w:tcPr>
            <w:tcW w:w="1160" w:type="dxa"/>
            <w:tcMar>
              <w:top w:w="100" w:type="dxa"/>
              <w:left w:w="100" w:type="dxa"/>
              <w:bottom w:w="100" w:type="dxa"/>
              <w:right w:w="100" w:type="dxa"/>
            </w:tcMar>
          </w:tcPr>
          <w:p w14:paraId="140DEF89" w14:textId="77777777" w:rsidR="00471A3D" w:rsidRDefault="00EF0B3C" w:rsidP="008C4C74">
            <w:pPr>
              <w:spacing w:line="240" w:lineRule="auto"/>
              <w:ind w:firstLine="0"/>
              <w:jc w:val="right"/>
            </w:pPr>
            <w:r>
              <w:t>5</w:t>
            </w:r>
          </w:p>
        </w:tc>
      </w:tr>
      <w:tr w:rsidR="00471A3D" w14:paraId="2C32D3B9"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8A8A55" w14:textId="77777777" w:rsidR="00471A3D" w:rsidRDefault="00EF0B3C" w:rsidP="008C4C74">
            <w:pPr>
              <w:spacing w:line="240" w:lineRule="auto"/>
              <w:ind w:firstLine="0"/>
              <w:rPr>
                <w:b/>
                <w:i/>
              </w:rPr>
            </w:pPr>
            <w:proofErr w:type="spellStart"/>
            <w:r>
              <w:rPr>
                <w:b/>
                <w:i/>
              </w:rPr>
              <w:t>Hexagrammos</w:t>
            </w:r>
            <w:proofErr w:type="spellEnd"/>
            <w:r>
              <w:rPr>
                <w:b/>
                <w:i/>
              </w:rPr>
              <w:t xml:space="preserve"> </w:t>
            </w:r>
            <w:proofErr w:type="spellStart"/>
            <w:r>
              <w:rPr>
                <w:b/>
                <w:i/>
              </w:rPr>
              <w:t>stelleri</w:t>
            </w:r>
            <w:proofErr w:type="spellEnd"/>
          </w:p>
        </w:tc>
        <w:tc>
          <w:tcPr>
            <w:tcW w:w="2750" w:type="dxa"/>
            <w:tcMar>
              <w:top w:w="100" w:type="dxa"/>
              <w:left w:w="100" w:type="dxa"/>
              <w:bottom w:w="100" w:type="dxa"/>
              <w:right w:w="100" w:type="dxa"/>
            </w:tcMar>
          </w:tcPr>
          <w:p w14:paraId="40E9BF50" w14:textId="77777777" w:rsidR="00471A3D" w:rsidRDefault="00EF0B3C" w:rsidP="008C4C74">
            <w:pPr>
              <w:spacing w:line="240" w:lineRule="auto"/>
              <w:ind w:firstLine="0"/>
              <w:rPr>
                <w:b/>
              </w:rPr>
            </w:pPr>
            <w:proofErr w:type="spellStart"/>
            <w:r>
              <w:rPr>
                <w:b/>
              </w:rPr>
              <w:t>whitespotted</w:t>
            </w:r>
            <w:proofErr w:type="spellEnd"/>
            <w:r>
              <w:rPr>
                <w:b/>
              </w:rPr>
              <w:t xml:space="preserve"> greenling</w:t>
            </w:r>
          </w:p>
        </w:tc>
        <w:tc>
          <w:tcPr>
            <w:tcW w:w="1160" w:type="dxa"/>
            <w:tcMar>
              <w:top w:w="100" w:type="dxa"/>
              <w:left w:w="100" w:type="dxa"/>
              <w:bottom w:w="100" w:type="dxa"/>
              <w:right w:w="100" w:type="dxa"/>
            </w:tcMar>
          </w:tcPr>
          <w:p w14:paraId="625D3122" w14:textId="77777777" w:rsidR="00471A3D" w:rsidRDefault="00EF0B3C" w:rsidP="008C4C74">
            <w:pPr>
              <w:spacing w:line="240" w:lineRule="auto"/>
              <w:ind w:firstLine="0"/>
              <w:jc w:val="right"/>
              <w:rPr>
                <w:b/>
              </w:rPr>
            </w:pPr>
            <w:r>
              <w:rPr>
                <w:b/>
              </w:rPr>
              <w:t>4</w:t>
            </w:r>
          </w:p>
        </w:tc>
      </w:tr>
      <w:tr w:rsidR="00471A3D" w14:paraId="4F759FC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4F1290A" w14:textId="77777777" w:rsidR="00471A3D" w:rsidRDefault="00EF0B3C" w:rsidP="008C4C74">
            <w:pPr>
              <w:spacing w:line="240" w:lineRule="auto"/>
              <w:ind w:firstLine="0"/>
              <w:rPr>
                <w:i/>
              </w:rPr>
            </w:pPr>
            <w:proofErr w:type="spellStart"/>
            <w:r>
              <w:rPr>
                <w:i/>
              </w:rPr>
              <w:t>Jordania</w:t>
            </w:r>
            <w:proofErr w:type="spellEnd"/>
            <w:r>
              <w:rPr>
                <w:i/>
              </w:rPr>
              <w:t xml:space="preserve"> </w:t>
            </w:r>
            <w:proofErr w:type="spellStart"/>
            <w:r>
              <w:rPr>
                <w:i/>
              </w:rPr>
              <w:t>zonope</w:t>
            </w:r>
            <w:proofErr w:type="spellEnd"/>
          </w:p>
        </w:tc>
        <w:tc>
          <w:tcPr>
            <w:tcW w:w="2750" w:type="dxa"/>
            <w:tcMar>
              <w:top w:w="100" w:type="dxa"/>
              <w:left w:w="100" w:type="dxa"/>
              <w:bottom w:w="100" w:type="dxa"/>
              <w:right w:w="100" w:type="dxa"/>
            </w:tcMar>
          </w:tcPr>
          <w:p w14:paraId="22C02D64" w14:textId="77777777" w:rsidR="00471A3D" w:rsidRDefault="00EF0B3C" w:rsidP="008C4C74">
            <w:pPr>
              <w:spacing w:line="240" w:lineRule="auto"/>
              <w:ind w:firstLine="0"/>
            </w:pPr>
            <w:r>
              <w:t>longfin sculpin</w:t>
            </w:r>
          </w:p>
        </w:tc>
        <w:tc>
          <w:tcPr>
            <w:tcW w:w="1160" w:type="dxa"/>
            <w:tcMar>
              <w:top w:w="100" w:type="dxa"/>
              <w:left w:w="100" w:type="dxa"/>
              <w:bottom w:w="100" w:type="dxa"/>
              <w:right w:w="100" w:type="dxa"/>
            </w:tcMar>
          </w:tcPr>
          <w:p w14:paraId="419A171E" w14:textId="77777777" w:rsidR="00471A3D" w:rsidRDefault="00EF0B3C" w:rsidP="008C4C74">
            <w:pPr>
              <w:spacing w:line="240" w:lineRule="auto"/>
              <w:ind w:firstLine="0"/>
              <w:jc w:val="right"/>
            </w:pPr>
            <w:r>
              <w:t>4</w:t>
            </w:r>
          </w:p>
        </w:tc>
      </w:tr>
      <w:tr w:rsidR="00471A3D" w14:paraId="05C02EB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6E808DBB" w14:textId="77777777" w:rsidR="00471A3D" w:rsidRDefault="00EF0B3C" w:rsidP="008C4C74">
            <w:pPr>
              <w:spacing w:line="240" w:lineRule="auto"/>
              <w:ind w:firstLine="0"/>
              <w:rPr>
                <w:i/>
              </w:rPr>
            </w:pPr>
            <w:proofErr w:type="spellStart"/>
            <w:r>
              <w:rPr>
                <w:i/>
              </w:rPr>
              <w:t>Chirolophis</w:t>
            </w:r>
            <w:proofErr w:type="spellEnd"/>
            <w:r>
              <w:rPr>
                <w:i/>
              </w:rPr>
              <w:t xml:space="preserve"> </w:t>
            </w:r>
            <w:proofErr w:type="spellStart"/>
            <w:r>
              <w:rPr>
                <w:i/>
              </w:rPr>
              <w:t>nugator</w:t>
            </w:r>
            <w:proofErr w:type="spellEnd"/>
          </w:p>
        </w:tc>
        <w:tc>
          <w:tcPr>
            <w:tcW w:w="2750" w:type="dxa"/>
            <w:tcMar>
              <w:top w:w="100" w:type="dxa"/>
              <w:left w:w="100" w:type="dxa"/>
              <w:bottom w:w="100" w:type="dxa"/>
              <w:right w:w="100" w:type="dxa"/>
            </w:tcMar>
          </w:tcPr>
          <w:p w14:paraId="54CA2E5A" w14:textId="77777777" w:rsidR="00471A3D" w:rsidRDefault="00EF0B3C" w:rsidP="008C4C74">
            <w:pPr>
              <w:spacing w:line="240" w:lineRule="auto"/>
              <w:ind w:firstLine="0"/>
            </w:pPr>
            <w:proofErr w:type="spellStart"/>
            <w:r>
              <w:t>mosshead</w:t>
            </w:r>
            <w:proofErr w:type="spellEnd"/>
            <w:r>
              <w:t xml:space="preserve"> </w:t>
            </w:r>
            <w:proofErr w:type="spellStart"/>
            <w:r>
              <w:t>warbonnet</w:t>
            </w:r>
            <w:proofErr w:type="spellEnd"/>
          </w:p>
        </w:tc>
        <w:tc>
          <w:tcPr>
            <w:tcW w:w="1160" w:type="dxa"/>
            <w:tcMar>
              <w:top w:w="100" w:type="dxa"/>
              <w:left w:w="100" w:type="dxa"/>
              <w:bottom w:w="100" w:type="dxa"/>
              <w:right w:w="100" w:type="dxa"/>
            </w:tcMar>
          </w:tcPr>
          <w:p w14:paraId="6B61106E" w14:textId="77777777" w:rsidR="00471A3D" w:rsidRDefault="00EF0B3C" w:rsidP="008C4C74">
            <w:pPr>
              <w:spacing w:line="240" w:lineRule="auto"/>
              <w:ind w:firstLine="0"/>
              <w:jc w:val="right"/>
            </w:pPr>
            <w:r>
              <w:t>3</w:t>
            </w:r>
          </w:p>
        </w:tc>
      </w:tr>
      <w:tr w:rsidR="00471A3D" w14:paraId="14E5636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8CD0BE8" w14:textId="77777777" w:rsidR="00471A3D" w:rsidRDefault="00EF0B3C" w:rsidP="008C4C74">
            <w:pPr>
              <w:spacing w:line="240" w:lineRule="auto"/>
              <w:ind w:firstLine="0"/>
              <w:rPr>
                <w:i/>
              </w:rPr>
            </w:pPr>
            <w:proofErr w:type="spellStart"/>
            <w:r>
              <w:rPr>
                <w:i/>
              </w:rPr>
              <w:t>Rimicola</w:t>
            </w:r>
            <w:proofErr w:type="spellEnd"/>
            <w:r>
              <w:rPr>
                <w:i/>
              </w:rPr>
              <w:t xml:space="preserve"> </w:t>
            </w:r>
            <w:proofErr w:type="spellStart"/>
            <w:r>
              <w:rPr>
                <w:i/>
              </w:rPr>
              <w:t>muscarum</w:t>
            </w:r>
            <w:proofErr w:type="spellEnd"/>
          </w:p>
        </w:tc>
        <w:tc>
          <w:tcPr>
            <w:tcW w:w="2750" w:type="dxa"/>
            <w:tcMar>
              <w:top w:w="100" w:type="dxa"/>
              <w:left w:w="100" w:type="dxa"/>
              <w:bottom w:w="100" w:type="dxa"/>
              <w:right w:w="100" w:type="dxa"/>
            </w:tcMar>
          </w:tcPr>
          <w:p w14:paraId="2D4E8C90" w14:textId="77777777" w:rsidR="00471A3D" w:rsidRDefault="00EF0B3C" w:rsidP="008C4C74">
            <w:pPr>
              <w:spacing w:line="240" w:lineRule="auto"/>
              <w:ind w:firstLine="0"/>
            </w:pPr>
            <w:r>
              <w:t>kelp clingfish</w:t>
            </w:r>
          </w:p>
        </w:tc>
        <w:tc>
          <w:tcPr>
            <w:tcW w:w="1160" w:type="dxa"/>
            <w:tcMar>
              <w:top w:w="100" w:type="dxa"/>
              <w:left w:w="100" w:type="dxa"/>
              <w:bottom w:w="100" w:type="dxa"/>
              <w:right w:w="100" w:type="dxa"/>
            </w:tcMar>
          </w:tcPr>
          <w:p w14:paraId="39733C84" w14:textId="77777777" w:rsidR="00471A3D" w:rsidRDefault="00EF0B3C" w:rsidP="008C4C74">
            <w:pPr>
              <w:spacing w:line="240" w:lineRule="auto"/>
              <w:ind w:firstLine="0"/>
              <w:jc w:val="right"/>
            </w:pPr>
            <w:r>
              <w:t>3</w:t>
            </w:r>
          </w:p>
        </w:tc>
      </w:tr>
      <w:tr w:rsidR="00471A3D" w14:paraId="0C5AAE2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224865" w14:textId="77777777" w:rsidR="00471A3D" w:rsidRDefault="00EF0B3C" w:rsidP="008C4C74">
            <w:pPr>
              <w:spacing w:line="240" w:lineRule="auto"/>
              <w:ind w:firstLine="0"/>
            </w:pPr>
            <w:proofErr w:type="spellStart"/>
            <w:r>
              <w:lastRenderedPageBreak/>
              <w:t>Pholidae</w:t>
            </w:r>
            <w:proofErr w:type="spellEnd"/>
          </w:p>
        </w:tc>
        <w:tc>
          <w:tcPr>
            <w:tcW w:w="2750" w:type="dxa"/>
            <w:tcMar>
              <w:top w:w="100" w:type="dxa"/>
              <w:left w:w="100" w:type="dxa"/>
              <w:bottom w:w="100" w:type="dxa"/>
              <w:right w:w="100" w:type="dxa"/>
            </w:tcMar>
          </w:tcPr>
          <w:p w14:paraId="21402176" w14:textId="77777777" w:rsidR="00471A3D" w:rsidRDefault="00EF0B3C" w:rsidP="008C4C74">
            <w:pPr>
              <w:spacing w:line="240" w:lineRule="auto"/>
              <w:ind w:firstLine="0"/>
            </w:pPr>
            <w:r>
              <w:t>gunnels</w:t>
            </w:r>
          </w:p>
        </w:tc>
        <w:tc>
          <w:tcPr>
            <w:tcW w:w="1160" w:type="dxa"/>
            <w:tcMar>
              <w:top w:w="100" w:type="dxa"/>
              <w:left w:w="100" w:type="dxa"/>
              <w:bottom w:w="100" w:type="dxa"/>
              <w:right w:w="100" w:type="dxa"/>
            </w:tcMar>
          </w:tcPr>
          <w:p w14:paraId="34506C62" w14:textId="77777777" w:rsidR="00471A3D" w:rsidRDefault="00EF0B3C" w:rsidP="008C4C74">
            <w:pPr>
              <w:spacing w:line="240" w:lineRule="auto"/>
              <w:ind w:firstLine="0"/>
              <w:jc w:val="right"/>
            </w:pPr>
            <w:r>
              <w:t>1</w:t>
            </w:r>
          </w:p>
        </w:tc>
      </w:tr>
      <w:tr w:rsidR="00471A3D" w14:paraId="2D1A5332"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D759F2" w14:textId="77777777" w:rsidR="00471A3D" w:rsidRDefault="00EF0B3C" w:rsidP="008C4C74">
            <w:pPr>
              <w:spacing w:line="240" w:lineRule="auto"/>
              <w:ind w:firstLine="0"/>
              <w:rPr>
                <w:i/>
              </w:rPr>
            </w:pPr>
            <w:r>
              <w:rPr>
                <w:i/>
              </w:rPr>
              <w:t xml:space="preserve">Sebastes </w:t>
            </w:r>
            <w:proofErr w:type="spellStart"/>
            <w:r>
              <w:rPr>
                <w:i/>
              </w:rPr>
              <w:t>flavidus</w:t>
            </w:r>
            <w:proofErr w:type="spellEnd"/>
          </w:p>
        </w:tc>
        <w:tc>
          <w:tcPr>
            <w:tcW w:w="2750" w:type="dxa"/>
            <w:tcMar>
              <w:top w:w="100" w:type="dxa"/>
              <w:left w:w="100" w:type="dxa"/>
              <w:bottom w:w="100" w:type="dxa"/>
              <w:right w:w="100" w:type="dxa"/>
            </w:tcMar>
          </w:tcPr>
          <w:p w14:paraId="19A25B9A" w14:textId="77777777" w:rsidR="00471A3D" w:rsidRDefault="00EF0B3C" w:rsidP="008C4C74">
            <w:pPr>
              <w:spacing w:line="240" w:lineRule="auto"/>
              <w:ind w:firstLine="0"/>
            </w:pPr>
            <w:r>
              <w:t>yellowtail rockfish</w:t>
            </w:r>
          </w:p>
        </w:tc>
        <w:tc>
          <w:tcPr>
            <w:tcW w:w="1160" w:type="dxa"/>
            <w:tcMar>
              <w:top w:w="100" w:type="dxa"/>
              <w:left w:w="100" w:type="dxa"/>
              <w:bottom w:w="100" w:type="dxa"/>
              <w:right w:w="100" w:type="dxa"/>
            </w:tcMar>
          </w:tcPr>
          <w:p w14:paraId="04A0EFC0" w14:textId="77777777" w:rsidR="00471A3D" w:rsidRDefault="00EF0B3C" w:rsidP="008C4C74">
            <w:pPr>
              <w:spacing w:line="240" w:lineRule="auto"/>
              <w:ind w:firstLine="0"/>
              <w:jc w:val="right"/>
            </w:pPr>
            <w:r>
              <w:t>1</w:t>
            </w:r>
          </w:p>
        </w:tc>
      </w:tr>
      <w:tr w:rsidR="00471A3D" w14:paraId="04261D5F"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65F672B6" w14:textId="77777777" w:rsidR="00471A3D" w:rsidRDefault="00EF0B3C" w:rsidP="008C4C74">
            <w:pPr>
              <w:spacing w:line="240" w:lineRule="auto"/>
              <w:ind w:firstLine="0"/>
            </w:pPr>
            <w:r>
              <w:t>fish</w:t>
            </w:r>
          </w:p>
        </w:tc>
        <w:tc>
          <w:tcPr>
            <w:tcW w:w="2750" w:type="dxa"/>
            <w:tcBorders>
              <w:bottom w:val="single" w:sz="8" w:space="0" w:color="808080"/>
            </w:tcBorders>
            <w:tcMar>
              <w:top w:w="100" w:type="dxa"/>
              <w:left w:w="100" w:type="dxa"/>
              <w:bottom w:w="100" w:type="dxa"/>
              <w:right w:w="100" w:type="dxa"/>
            </w:tcMar>
          </w:tcPr>
          <w:p w14:paraId="3A9BB03F" w14:textId="77777777" w:rsidR="00471A3D" w:rsidRDefault="00EF0B3C" w:rsidP="008C4C74">
            <w:pPr>
              <w:spacing w:line="240" w:lineRule="auto"/>
              <w:ind w:firstLine="0"/>
            </w:pPr>
            <w:r>
              <w:t>unidentified fish</w:t>
            </w:r>
          </w:p>
        </w:tc>
        <w:tc>
          <w:tcPr>
            <w:tcW w:w="1160" w:type="dxa"/>
            <w:tcBorders>
              <w:bottom w:val="single" w:sz="8" w:space="0" w:color="808080"/>
            </w:tcBorders>
            <w:tcMar>
              <w:top w:w="100" w:type="dxa"/>
              <w:left w:w="100" w:type="dxa"/>
              <w:bottom w:w="100" w:type="dxa"/>
              <w:right w:w="100" w:type="dxa"/>
            </w:tcMar>
          </w:tcPr>
          <w:p w14:paraId="01C52B98" w14:textId="77777777" w:rsidR="00471A3D" w:rsidRDefault="00EF0B3C" w:rsidP="008C4C74">
            <w:pPr>
              <w:spacing w:line="240" w:lineRule="auto"/>
              <w:ind w:firstLine="0"/>
              <w:jc w:val="right"/>
            </w:pPr>
            <w:r>
              <w:t>1</w:t>
            </w:r>
          </w:p>
        </w:tc>
      </w:tr>
    </w:tbl>
    <w:p w14:paraId="45416D00" w14:textId="77777777" w:rsidR="00471A3D" w:rsidRDefault="00471A3D" w:rsidP="000D6AFE">
      <w:bookmarkStart w:id="60" w:name="_q6022ym9txhx" w:colFirst="0" w:colLast="0"/>
      <w:bookmarkEnd w:id="60"/>
    </w:p>
    <w:p w14:paraId="5BBF1B6B" w14:textId="77777777" w:rsidR="005F4119" w:rsidRDefault="005F4119" w:rsidP="000D6AFE">
      <w:bookmarkStart w:id="61" w:name="_c1i22ejfw50x" w:colFirst="0" w:colLast="0"/>
      <w:bookmarkEnd w:id="61"/>
    </w:p>
    <w:p w14:paraId="0C4AF8E3" w14:textId="77777777" w:rsidR="005F4119" w:rsidRDefault="005F4119" w:rsidP="000D6AFE"/>
    <w:p w14:paraId="79FF7F44" w14:textId="1E5A6114" w:rsidR="00471A3D" w:rsidRDefault="00EF0B3C" w:rsidP="005F4119">
      <w:pPr>
        <w:pStyle w:val="Heading5"/>
        <w:ind w:right="900"/>
      </w:pPr>
      <w:r>
        <w:t>Table S5. Rockfish juveniles observed during SCUBA surveys from 2015-2021. Observations with visibility below 2.0 m were excluded.</w:t>
      </w:r>
    </w:p>
    <w:tbl>
      <w:tblPr>
        <w:tblStyle w:val="a3"/>
        <w:tblW w:w="8085" w:type="dxa"/>
        <w:tblBorders>
          <w:top w:val="nil"/>
          <w:left w:val="nil"/>
          <w:bottom w:val="nil"/>
          <w:right w:val="nil"/>
          <w:insideH w:val="nil"/>
          <w:insideV w:val="nil"/>
        </w:tblBorders>
        <w:tblLayout w:type="fixed"/>
        <w:tblLook w:val="0600" w:firstRow="0" w:lastRow="0" w:firstColumn="0" w:lastColumn="0" w:noHBand="1" w:noVBand="1"/>
      </w:tblPr>
      <w:tblGrid>
        <w:gridCol w:w="4035"/>
        <w:gridCol w:w="3180"/>
        <w:gridCol w:w="870"/>
      </w:tblGrid>
      <w:tr w:rsidR="00471A3D" w14:paraId="69B07F7B" w14:textId="77777777">
        <w:trPr>
          <w:trHeight w:val="755"/>
        </w:trPr>
        <w:tc>
          <w:tcPr>
            <w:tcW w:w="4035" w:type="dxa"/>
            <w:tcBorders>
              <w:top w:val="nil"/>
              <w:left w:val="nil"/>
              <w:bottom w:val="single" w:sz="8" w:space="0" w:color="000000"/>
              <w:right w:val="nil"/>
            </w:tcBorders>
            <w:tcMar>
              <w:top w:w="100" w:type="dxa"/>
              <w:left w:w="100" w:type="dxa"/>
              <w:bottom w:w="100" w:type="dxa"/>
              <w:right w:w="100" w:type="dxa"/>
            </w:tcMar>
          </w:tcPr>
          <w:p w14:paraId="59C2424C" w14:textId="77777777" w:rsidR="00471A3D" w:rsidRDefault="00EF0B3C">
            <w:pPr>
              <w:spacing w:line="240" w:lineRule="auto"/>
              <w:ind w:firstLine="0"/>
              <w:rPr>
                <w:b/>
              </w:rPr>
            </w:pPr>
            <w:r>
              <w:rPr>
                <w:b/>
              </w:rPr>
              <w:t>Species</w:t>
            </w:r>
          </w:p>
        </w:tc>
        <w:tc>
          <w:tcPr>
            <w:tcW w:w="3180" w:type="dxa"/>
            <w:tcBorders>
              <w:top w:val="nil"/>
              <w:left w:val="nil"/>
              <w:bottom w:val="single" w:sz="8" w:space="0" w:color="000000"/>
              <w:right w:val="nil"/>
            </w:tcBorders>
            <w:tcMar>
              <w:top w:w="100" w:type="dxa"/>
              <w:left w:w="100" w:type="dxa"/>
              <w:bottom w:w="100" w:type="dxa"/>
              <w:right w:w="100" w:type="dxa"/>
            </w:tcMar>
          </w:tcPr>
          <w:p w14:paraId="0C763B59" w14:textId="77777777" w:rsidR="00471A3D" w:rsidRDefault="00EF0B3C">
            <w:pPr>
              <w:spacing w:line="240" w:lineRule="auto"/>
              <w:ind w:firstLine="0"/>
              <w:rPr>
                <w:b/>
              </w:rPr>
            </w:pPr>
            <w:r>
              <w:rPr>
                <w:b/>
              </w:rPr>
              <w:t>Common name</w:t>
            </w:r>
          </w:p>
        </w:tc>
        <w:tc>
          <w:tcPr>
            <w:tcW w:w="870" w:type="dxa"/>
            <w:tcBorders>
              <w:top w:val="nil"/>
              <w:left w:val="nil"/>
              <w:bottom w:val="single" w:sz="8" w:space="0" w:color="000000"/>
              <w:right w:val="nil"/>
            </w:tcBorders>
            <w:tcMar>
              <w:top w:w="100" w:type="dxa"/>
              <w:left w:w="100" w:type="dxa"/>
              <w:bottom w:w="100" w:type="dxa"/>
              <w:right w:w="100" w:type="dxa"/>
            </w:tcMar>
          </w:tcPr>
          <w:p w14:paraId="2ECF81BA" w14:textId="77777777" w:rsidR="00471A3D" w:rsidRDefault="00EF0B3C">
            <w:pPr>
              <w:spacing w:line="240" w:lineRule="auto"/>
              <w:ind w:firstLine="0"/>
              <w:rPr>
                <w:b/>
              </w:rPr>
            </w:pPr>
            <w:r>
              <w:rPr>
                <w:b/>
              </w:rPr>
              <w:t>Total</w:t>
            </w:r>
          </w:p>
        </w:tc>
      </w:tr>
      <w:tr w:rsidR="00471A3D" w14:paraId="6361EA82" w14:textId="77777777" w:rsidTr="00D7682F">
        <w:trPr>
          <w:trHeight w:val="20"/>
        </w:trPr>
        <w:tc>
          <w:tcPr>
            <w:tcW w:w="4035" w:type="dxa"/>
            <w:tcBorders>
              <w:top w:val="single" w:sz="8" w:space="0" w:color="000000"/>
              <w:left w:val="nil"/>
              <w:bottom w:val="nil"/>
              <w:right w:val="nil"/>
            </w:tcBorders>
            <w:tcMar>
              <w:top w:w="100" w:type="dxa"/>
              <w:left w:w="100" w:type="dxa"/>
              <w:bottom w:w="100" w:type="dxa"/>
              <w:right w:w="100" w:type="dxa"/>
            </w:tcMar>
          </w:tcPr>
          <w:p w14:paraId="33177364" w14:textId="77777777" w:rsidR="00471A3D" w:rsidRDefault="00EF0B3C">
            <w:pPr>
              <w:spacing w:line="240" w:lineRule="auto"/>
              <w:ind w:firstLine="0"/>
              <w:rPr>
                <w:i/>
              </w:rPr>
            </w:pPr>
            <w:r>
              <w:rPr>
                <w:i/>
              </w:rPr>
              <w:t xml:space="preserve">Sebastes </w:t>
            </w:r>
            <w:proofErr w:type="spellStart"/>
            <w:r>
              <w:rPr>
                <w:i/>
              </w:rPr>
              <w:t>melanops</w:t>
            </w:r>
            <w:proofErr w:type="spellEnd"/>
            <w:r>
              <w:rPr>
                <w:i/>
              </w:rPr>
              <w:t>/</w:t>
            </w:r>
            <w:proofErr w:type="spellStart"/>
            <w:r>
              <w:rPr>
                <w:i/>
              </w:rPr>
              <w:t>flavidus</w:t>
            </w:r>
            <w:proofErr w:type="spellEnd"/>
          </w:p>
        </w:tc>
        <w:tc>
          <w:tcPr>
            <w:tcW w:w="3180" w:type="dxa"/>
            <w:tcBorders>
              <w:top w:val="single" w:sz="8" w:space="0" w:color="000000"/>
            </w:tcBorders>
            <w:tcMar>
              <w:top w:w="100" w:type="dxa"/>
              <w:left w:w="100" w:type="dxa"/>
              <w:bottom w:w="100" w:type="dxa"/>
              <w:right w:w="100" w:type="dxa"/>
            </w:tcMar>
          </w:tcPr>
          <w:p w14:paraId="25B297C6" w14:textId="7C8AEE02" w:rsidR="00471A3D" w:rsidRDefault="00EF0B3C">
            <w:pPr>
              <w:spacing w:line="240" w:lineRule="auto"/>
              <w:ind w:firstLine="0"/>
            </w:pPr>
            <w:r>
              <w:t>Yellowtail and black rockfish juveniles (</w:t>
            </w:r>
            <w:r w:rsidR="00BC2B2F">
              <w:t>YTB</w:t>
            </w:r>
            <w:r>
              <w:t>)</w:t>
            </w:r>
          </w:p>
        </w:tc>
        <w:tc>
          <w:tcPr>
            <w:tcW w:w="870" w:type="dxa"/>
            <w:tcBorders>
              <w:top w:val="single" w:sz="8" w:space="0" w:color="000000"/>
            </w:tcBorders>
            <w:tcMar>
              <w:top w:w="100" w:type="dxa"/>
              <w:left w:w="100" w:type="dxa"/>
              <w:bottom w:w="100" w:type="dxa"/>
              <w:right w:w="100" w:type="dxa"/>
            </w:tcMar>
          </w:tcPr>
          <w:p w14:paraId="4F75559B" w14:textId="77777777" w:rsidR="00471A3D" w:rsidRDefault="00EF0B3C">
            <w:pPr>
              <w:spacing w:line="240" w:lineRule="auto"/>
              <w:ind w:firstLine="0"/>
            </w:pPr>
            <w:r>
              <w:t>3544</w:t>
            </w:r>
          </w:p>
        </w:tc>
      </w:tr>
      <w:tr w:rsidR="00471A3D" w14:paraId="4778465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3E6E56D7" w14:textId="77777777" w:rsidR="00471A3D" w:rsidRDefault="00EF0B3C">
            <w:pPr>
              <w:spacing w:line="240" w:lineRule="auto"/>
              <w:ind w:firstLine="0"/>
            </w:pPr>
            <w:r>
              <w:rPr>
                <w:i/>
              </w:rPr>
              <w:t>Sebastes</w:t>
            </w:r>
            <w:r>
              <w:t xml:space="preserve"> spp. juveniles</w:t>
            </w:r>
          </w:p>
        </w:tc>
        <w:tc>
          <w:tcPr>
            <w:tcW w:w="3180" w:type="dxa"/>
            <w:tcMar>
              <w:top w:w="100" w:type="dxa"/>
              <w:left w:w="100" w:type="dxa"/>
              <w:bottom w:w="100" w:type="dxa"/>
              <w:right w:w="100" w:type="dxa"/>
            </w:tcMar>
          </w:tcPr>
          <w:p w14:paraId="2A06593D" w14:textId="77777777" w:rsidR="00471A3D" w:rsidRDefault="00EF0B3C">
            <w:pPr>
              <w:spacing w:line="240" w:lineRule="auto"/>
              <w:ind w:firstLine="0"/>
            </w:pPr>
            <w:r>
              <w:t>rockfish juveniles</w:t>
            </w:r>
          </w:p>
        </w:tc>
        <w:tc>
          <w:tcPr>
            <w:tcW w:w="870" w:type="dxa"/>
            <w:tcMar>
              <w:top w:w="100" w:type="dxa"/>
              <w:left w:w="100" w:type="dxa"/>
              <w:bottom w:w="100" w:type="dxa"/>
              <w:right w:w="100" w:type="dxa"/>
            </w:tcMar>
          </w:tcPr>
          <w:p w14:paraId="509A388C" w14:textId="77777777" w:rsidR="00471A3D" w:rsidRDefault="00EF0B3C">
            <w:pPr>
              <w:spacing w:line="240" w:lineRule="auto"/>
              <w:ind w:firstLine="0"/>
            </w:pPr>
            <w:r>
              <w:t>199</w:t>
            </w:r>
          </w:p>
        </w:tc>
      </w:tr>
      <w:tr w:rsidR="00471A3D" w14:paraId="662F69E6"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6C2EB478" w14:textId="77777777" w:rsidR="00471A3D" w:rsidRDefault="00EF0B3C">
            <w:pPr>
              <w:spacing w:line="240" w:lineRule="auto"/>
              <w:ind w:firstLine="0"/>
              <w:rPr>
                <w:i/>
              </w:rPr>
            </w:pPr>
            <w:r>
              <w:rPr>
                <w:i/>
              </w:rPr>
              <w:t xml:space="preserve">Sebastes </w:t>
            </w:r>
            <w:proofErr w:type="spellStart"/>
            <w:r>
              <w:rPr>
                <w:i/>
              </w:rPr>
              <w:t>caurinus</w:t>
            </w:r>
            <w:proofErr w:type="spellEnd"/>
            <w:r>
              <w:rPr>
                <w:i/>
              </w:rPr>
              <w:t>/</w:t>
            </w:r>
            <w:proofErr w:type="spellStart"/>
            <w:r>
              <w:rPr>
                <w:i/>
              </w:rPr>
              <w:t>maliger</w:t>
            </w:r>
            <w:proofErr w:type="spellEnd"/>
            <w:r>
              <w:rPr>
                <w:i/>
              </w:rPr>
              <w:t>/</w:t>
            </w:r>
            <w:proofErr w:type="spellStart"/>
            <w:r>
              <w:rPr>
                <w:i/>
              </w:rPr>
              <w:t>auriculatus</w:t>
            </w:r>
            <w:proofErr w:type="spellEnd"/>
          </w:p>
        </w:tc>
        <w:tc>
          <w:tcPr>
            <w:tcW w:w="3180" w:type="dxa"/>
            <w:tcMar>
              <w:top w:w="100" w:type="dxa"/>
              <w:left w:w="100" w:type="dxa"/>
              <w:bottom w:w="100" w:type="dxa"/>
              <w:right w:w="100" w:type="dxa"/>
            </w:tcMar>
          </w:tcPr>
          <w:p w14:paraId="56CE4306" w14:textId="77777777" w:rsidR="00471A3D" w:rsidRDefault="00EF0B3C">
            <w:pPr>
              <w:spacing w:line="240" w:lineRule="auto"/>
              <w:ind w:firstLine="0"/>
            </w:pPr>
            <w:r>
              <w:t>Copper, quillback, and brown rockfishes (CQB)</w:t>
            </w:r>
          </w:p>
        </w:tc>
        <w:tc>
          <w:tcPr>
            <w:tcW w:w="870" w:type="dxa"/>
            <w:tcMar>
              <w:top w:w="100" w:type="dxa"/>
              <w:left w:w="100" w:type="dxa"/>
              <w:bottom w:w="100" w:type="dxa"/>
              <w:right w:w="100" w:type="dxa"/>
            </w:tcMar>
          </w:tcPr>
          <w:p w14:paraId="41EE1884" w14:textId="77777777" w:rsidR="00471A3D" w:rsidRDefault="00EF0B3C">
            <w:pPr>
              <w:spacing w:line="240" w:lineRule="auto"/>
              <w:ind w:firstLine="0"/>
            </w:pPr>
            <w:r>
              <w:t>141</w:t>
            </w:r>
          </w:p>
        </w:tc>
      </w:tr>
      <w:tr w:rsidR="00471A3D" w14:paraId="52122AC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43FE969D" w14:textId="77777777" w:rsidR="00471A3D" w:rsidRDefault="00EF0B3C">
            <w:pPr>
              <w:spacing w:line="240" w:lineRule="auto"/>
              <w:ind w:firstLine="0"/>
              <w:rPr>
                <w:i/>
              </w:rPr>
            </w:pPr>
            <w:r>
              <w:rPr>
                <w:i/>
              </w:rPr>
              <w:t xml:space="preserve">Sebastes </w:t>
            </w:r>
            <w:proofErr w:type="spellStart"/>
            <w:r>
              <w:rPr>
                <w:i/>
              </w:rPr>
              <w:t>pinniger</w:t>
            </w:r>
            <w:proofErr w:type="spellEnd"/>
          </w:p>
        </w:tc>
        <w:tc>
          <w:tcPr>
            <w:tcW w:w="3180" w:type="dxa"/>
            <w:tcMar>
              <w:top w:w="100" w:type="dxa"/>
              <w:left w:w="100" w:type="dxa"/>
              <w:bottom w:w="100" w:type="dxa"/>
              <w:right w:w="100" w:type="dxa"/>
            </w:tcMar>
          </w:tcPr>
          <w:p w14:paraId="18E4DAC1" w14:textId="77777777" w:rsidR="00471A3D" w:rsidRDefault="00EF0B3C">
            <w:pPr>
              <w:spacing w:line="240" w:lineRule="auto"/>
              <w:ind w:firstLine="0"/>
            </w:pPr>
            <w:r>
              <w:t>canary rockfish</w:t>
            </w:r>
          </w:p>
        </w:tc>
        <w:tc>
          <w:tcPr>
            <w:tcW w:w="870" w:type="dxa"/>
            <w:tcMar>
              <w:top w:w="100" w:type="dxa"/>
              <w:left w:w="100" w:type="dxa"/>
              <w:bottom w:w="100" w:type="dxa"/>
              <w:right w:w="100" w:type="dxa"/>
            </w:tcMar>
          </w:tcPr>
          <w:p w14:paraId="1EA8F02A" w14:textId="77777777" w:rsidR="00471A3D" w:rsidRDefault="00EF0B3C">
            <w:pPr>
              <w:spacing w:line="240" w:lineRule="auto"/>
              <w:ind w:firstLine="0"/>
            </w:pPr>
            <w:r>
              <w:t>103</w:t>
            </w:r>
          </w:p>
        </w:tc>
      </w:tr>
      <w:tr w:rsidR="00471A3D" w14:paraId="682D83A0" w14:textId="77777777" w:rsidTr="00D7682F">
        <w:trPr>
          <w:trHeight w:val="20"/>
        </w:trPr>
        <w:tc>
          <w:tcPr>
            <w:tcW w:w="4035" w:type="dxa"/>
            <w:tcBorders>
              <w:top w:val="nil"/>
              <w:left w:val="nil"/>
              <w:bottom w:val="single" w:sz="8" w:space="0" w:color="000000"/>
              <w:right w:val="nil"/>
            </w:tcBorders>
            <w:tcMar>
              <w:top w:w="100" w:type="dxa"/>
              <w:left w:w="100" w:type="dxa"/>
              <w:bottom w:w="100" w:type="dxa"/>
              <w:right w:w="100" w:type="dxa"/>
            </w:tcMar>
          </w:tcPr>
          <w:p w14:paraId="1DFF5AD3" w14:textId="77777777" w:rsidR="00471A3D" w:rsidRDefault="00EF0B3C">
            <w:pPr>
              <w:spacing w:line="240" w:lineRule="auto"/>
              <w:ind w:firstLine="0"/>
              <w:rPr>
                <w:i/>
              </w:rPr>
            </w:pPr>
            <w:r>
              <w:rPr>
                <w:i/>
              </w:rPr>
              <w:t xml:space="preserve">Sebastes </w:t>
            </w:r>
            <w:proofErr w:type="spellStart"/>
            <w:r>
              <w:rPr>
                <w:i/>
              </w:rPr>
              <w:t>mystinus</w:t>
            </w:r>
            <w:proofErr w:type="spellEnd"/>
          </w:p>
        </w:tc>
        <w:tc>
          <w:tcPr>
            <w:tcW w:w="3180" w:type="dxa"/>
            <w:tcBorders>
              <w:bottom w:val="single" w:sz="8" w:space="0" w:color="808080"/>
            </w:tcBorders>
            <w:tcMar>
              <w:top w:w="100" w:type="dxa"/>
              <w:left w:w="100" w:type="dxa"/>
              <w:bottom w:w="100" w:type="dxa"/>
              <w:right w:w="100" w:type="dxa"/>
            </w:tcMar>
          </w:tcPr>
          <w:p w14:paraId="684C1E47" w14:textId="77777777" w:rsidR="00471A3D" w:rsidRDefault="00EF0B3C">
            <w:pPr>
              <w:spacing w:line="240" w:lineRule="auto"/>
              <w:ind w:firstLine="0"/>
            </w:pPr>
            <w:r>
              <w:t>blue rockfish</w:t>
            </w:r>
          </w:p>
        </w:tc>
        <w:tc>
          <w:tcPr>
            <w:tcW w:w="870" w:type="dxa"/>
            <w:tcBorders>
              <w:bottom w:val="single" w:sz="8" w:space="0" w:color="808080"/>
            </w:tcBorders>
            <w:tcMar>
              <w:top w:w="100" w:type="dxa"/>
              <w:left w:w="100" w:type="dxa"/>
              <w:bottom w:w="100" w:type="dxa"/>
              <w:right w:w="100" w:type="dxa"/>
            </w:tcMar>
          </w:tcPr>
          <w:p w14:paraId="4B326A86" w14:textId="77777777" w:rsidR="00471A3D" w:rsidRDefault="00EF0B3C">
            <w:pPr>
              <w:spacing w:line="240" w:lineRule="auto"/>
              <w:ind w:firstLine="0"/>
            </w:pPr>
            <w:r>
              <w:t>36</w:t>
            </w:r>
          </w:p>
        </w:tc>
      </w:tr>
      <w:tr w:rsidR="00471A3D" w14:paraId="5B09355F" w14:textId="77777777">
        <w:trPr>
          <w:trHeight w:val="755"/>
        </w:trPr>
        <w:tc>
          <w:tcPr>
            <w:tcW w:w="4035" w:type="dxa"/>
            <w:tcBorders>
              <w:top w:val="single" w:sz="8" w:space="0" w:color="000000"/>
              <w:left w:val="nil"/>
              <w:bottom w:val="nil"/>
              <w:right w:val="nil"/>
            </w:tcBorders>
            <w:tcMar>
              <w:top w:w="100" w:type="dxa"/>
              <w:left w:w="100" w:type="dxa"/>
              <w:bottom w:w="100" w:type="dxa"/>
              <w:right w:w="100" w:type="dxa"/>
            </w:tcMar>
          </w:tcPr>
          <w:p w14:paraId="351F6F03" w14:textId="77777777" w:rsidR="00471A3D" w:rsidRDefault="00471A3D">
            <w:pPr>
              <w:spacing w:line="240" w:lineRule="auto"/>
              <w:ind w:firstLine="0"/>
              <w:rPr>
                <w:i/>
              </w:rPr>
            </w:pPr>
          </w:p>
        </w:tc>
        <w:tc>
          <w:tcPr>
            <w:tcW w:w="3180" w:type="dxa"/>
            <w:tcBorders>
              <w:top w:val="single" w:sz="8" w:space="0" w:color="808080"/>
            </w:tcBorders>
            <w:tcMar>
              <w:top w:w="100" w:type="dxa"/>
              <w:left w:w="100" w:type="dxa"/>
              <w:bottom w:w="100" w:type="dxa"/>
              <w:right w:w="100" w:type="dxa"/>
            </w:tcMar>
          </w:tcPr>
          <w:p w14:paraId="11F2906C" w14:textId="77777777" w:rsidR="00471A3D" w:rsidRDefault="00471A3D">
            <w:pPr>
              <w:spacing w:line="240" w:lineRule="auto"/>
              <w:ind w:firstLine="0"/>
            </w:pPr>
          </w:p>
        </w:tc>
        <w:tc>
          <w:tcPr>
            <w:tcW w:w="870" w:type="dxa"/>
            <w:tcBorders>
              <w:top w:val="single" w:sz="8" w:space="0" w:color="808080"/>
            </w:tcBorders>
            <w:tcMar>
              <w:top w:w="100" w:type="dxa"/>
              <w:left w:w="100" w:type="dxa"/>
              <w:bottom w:w="100" w:type="dxa"/>
              <w:right w:w="100" w:type="dxa"/>
            </w:tcMar>
          </w:tcPr>
          <w:p w14:paraId="219B39E8" w14:textId="77777777" w:rsidR="00471A3D" w:rsidRDefault="00471A3D">
            <w:pPr>
              <w:spacing w:line="240" w:lineRule="auto"/>
              <w:ind w:firstLine="0"/>
            </w:pPr>
          </w:p>
        </w:tc>
      </w:tr>
      <w:tr w:rsidR="00471A3D" w14:paraId="4754A684" w14:textId="77777777">
        <w:trPr>
          <w:trHeight w:val="755"/>
        </w:trPr>
        <w:tc>
          <w:tcPr>
            <w:tcW w:w="4035" w:type="dxa"/>
            <w:tcBorders>
              <w:top w:val="nil"/>
              <w:left w:val="nil"/>
              <w:bottom w:val="nil"/>
              <w:right w:val="nil"/>
            </w:tcBorders>
            <w:tcMar>
              <w:top w:w="100" w:type="dxa"/>
              <w:left w:w="100" w:type="dxa"/>
              <w:bottom w:w="100" w:type="dxa"/>
              <w:right w:w="100" w:type="dxa"/>
            </w:tcMar>
          </w:tcPr>
          <w:p w14:paraId="0B517148" w14:textId="77777777" w:rsidR="00471A3D" w:rsidRDefault="00471A3D">
            <w:pPr>
              <w:spacing w:line="240" w:lineRule="auto"/>
              <w:ind w:firstLine="0"/>
              <w:rPr>
                <w:i/>
              </w:rPr>
            </w:pPr>
          </w:p>
        </w:tc>
        <w:tc>
          <w:tcPr>
            <w:tcW w:w="3180" w:type="dxa"/>
            <w:tcMar>
              <w:top w:w="100" w:type="dxa"/>
              <w:left w:w="100" w:type="dxa"/>
              <w:bottom w:w="100" w:type="dxa"/>
              <w:right w:w="100" w:type="dxa"/>
            </w:tcMar>
          </w:tcPr>
          <w:p w14:paraId="4E737C9F" w14:textId="77777777" w:rsidR="00471A3D" w:rsidRDefault="00471A3D">
            <w:pPr>
              <w:spacing w:line="240" w:lineRule="auto"/>
              <w:ind w:firstLine="0"/>
            </w:pPr>
          </w:p>
        </w:tc>
        <w:tc>
          <w:tcPr>
            <w:tcW w:w="870" w:type="dxa"/>
            <w:tcMar>
              <w:top w:w="100" w:type="dxa"/>
              <w:left w:w="100" w:type="dxa"/>
              <w:bottom w:w="100" w:type="dxa"/>
              <w:right w:w="100" w:type="dxa"/>
            </w:tcMar>
          </w:tcPr>
          <w:p w14:paraId="3F80B2B5" w14:textId="77777777" w:rsidR="00471A3D" w:rsidRDefault="00471A3D">
            <w:pPr>
              <w:spacing w:line="240" w:lineRule="auto"/>
              <w:ind w:firstLine="0"/>
            </w:pPr>
          </w:p>
        </w:tc>
      </w:tr>
    </w:tbl>
    <w:p w14:paraId="1584EADA" w14:textId="77777777" w:rsidR="00471A3D" w:rsidRDefault="00EF0B3C">
      <w:pPr>
        <w:pStyle w:val="Heading2"/>
      </w:pPr>
      <w:bookmarkStart w:id="62" w:name="_ki29orrn0w1t" w:colFirst="0" w:colLast="0"/>
      <w:bookmarkEnd w:id="62"/>
      <w:r>
        <w:br w:type="page"/>
      </w:r>
    </w:p>
    <w:p w14:paraId="273258F5" w14:textId="77777777" w:rsidR="00471A3D" w:rsidRDefault="00EF0B3C" w:rsidP="005F4119">
      <w:pPr>
        <w:pStyle w:val="Heading5"/>
        <w:ind w:right="810"/>
      </w:pPr>
      <w:bookmarkStart w:id="63" w:name="_4nmytzjag5o2" w:colFirst="0" w:colLast="0"/>
      <w:bookmarkEnd w:id="63"/>
      <w:r>
        <w:lastRenderedPageBreak/>
        <w:t xml:space="preserve">Table S6. Results of permutation-based multivariate analysis of variance </w:t>
      </w:r>
      <w:proofErr w:type="spellStart"/>
      <w:r>
        <w:t>PerMANOVA</w:t>
      </w:r>
      <w:proofErr w:type="spellEnd"/>
      <w:r>
        <w:t xml:space="preserve"> for kelp assemblage structure at five sites along the Washington coast at two depths (5-m, 10-m) from 2016-2021.</w:t>
      </w:r>
    </w:p>
    <w:tbl>
      <w:tblPr>
        <w:tblStyle w:val="a4"/>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E4ECA3"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518B657A" w14:textId="77777777" w:rsidR="00471A3D" w:rsidRPr="00D7682F" w:rsidRDefault="00EF0B3C">
            <w:pPr>
              <w:spacing w:line="240"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6BC0D52E" w14:textId="77777777" w:rsidR="00471A3D" w:rsidRPr="00D7682F" w:rsidRDefault="00EF0B3C">
            <w:pPr>
              <w:spacing w:line="240" w:lineRule="auto"/>
              <w:ind w:firstLine="0"/>
              <w:jc w:val="right"/>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5FBF3A13" w14:textId="77777777" w:rsidR="00471A3D" w:rsidRPr="00D7682F" w:rsidRDefault="00EF0B3C">
            <w:pPr>
              <w:spacing w:line="240" w:lineRule="auto"/>
              <w:ind w:firstLine="0"/>
              <w:jc w:val="right"/>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4623C830" w14:textId="77777777" w:rsidR="00471A3D" w:rsidRPr="00D7682F" w:rsidRDefault="00EF0B3C">
            <w:pPr>
              <w:spacing w:line="240" w:lineRule="auto"/>
              <w:ind w:firstLine="0"/>
              <w:jc w:val="right"/>
            </w:pPr>
            <w:r w:rsidRPr="00D7682F">
              <w:t>R</w:t>
            </w:r>
            <w:r w:rsidRPr="00175D23">
              <w:rPr>
                <w:vertAlign w:val="superscript"/>
              </w:rPr>
              <w:t>2</w:t>
            </w:r>
          </w:p>
        </w:tc>
        <w:tc>
          <w:tcPr>
            <w:tcW w:w="1160" w:type="dxa"/>
            <w:tcBorders>
              <w:top w:val="nil"/>
              <w:left w:val="nil"/>
              <w:bottom w:val="single" w:sz="4" w:space="0" w:color="auto"/>
              <w:right w:val="nil"/>
            </w:tcBorders>
            <w:tcMar>
              <w:top w:w="100" w:type="dxa"/>
              <w:left w:w="100" w:type="dxa"/>
              <w:bottom w:w="100" w:type="dxa"/>
              <w:right w:w="100" w:type="dxa"/>
            </w:tcMar>
          </w:tcPr>
          <w:p w14:paraId="65C3B8BF" w14:textId="77777777" w:rsidR="00471A3D" w:rsidRPr="00D7682F" w:rsidRDefault="00EF0B3C">
            <w:pPr>
              <w:spacing w:line="240" w:lineRule="auto"/>
              <w:ind w:firstLine="0"/>
              <w:jc w:val="right"/>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20935307" w14:textId="77777777" w:rsidR="00471A3D" w:rsidRPr="00D7682F" w:rsidRDefault="00EF0B3C">
            <w:pPr>
              <w:spacing w:line="240" w:lineRule="auto"/>
              <w:ind w:firstLine="0"/>
            </w:pPr>
            <w:r w:rsidRPr="00D7682F">
              <w:t>p-value</w:t>
            </w:r>
          </w:p>
        </w:tc>
      </w:tr>
      <w:tr w:rsidR="00471A3D" w14:paraId="431C34EC"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F5712CA" w14:textId="77777777" w:rsidR="00471A3D" w:rsidRDefault="00EF0B3C">
            <w:pPr>
              <w:spacing w:line="240" w:lineRule="auto"/>
              <w:ind w:firstLine="0"/>
            </w:pPr>
            <w:r>
              <w:t>Depth</w:t>
            </w:r>
          </w:p>
        </w:tc>
        <w:tc>
          <w:tcPr>
            <w:tcW w:w="645" w:type="dxa"/>
            <w:tcBorders>
              <w:top w:val="single" w:sz="4" w:space="0" w:color="auto"/>
            </w:tcBorders>
            <w:tcMar>
              <w:top w:w="100" w:type="dxa"/>
              <w:left w:w="100" w:type="dxa"/>
              <w:bottom w:w="100" w:type="dxa"/>
              <w:right w:w="100" w:type="dxa"/>
            </w:tcMar>
          </w:tcPr>
          <w:p w14:paraId="0A78A69A" w14:textId="77777777" w:rsidR="00471A3D" w:rsidRDefault="00EF0B3C">
            <w:pPr>
              <w:spacing w:line="240"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519C25E8" w14:textId="77777777" w:rsidR="00471A3D" w:rsidRDefault="00EF0B3C">
            <w:pPr>
              <w:spacing w:line="240" w:lineRule="auto"/>
              <w:ind w:firstLine="0"/>
              <w:jc w:val="right"/>
            </w:pPr>
            <w:r>
              <w:t>4.48</w:t>
            </w:r>
          </w:p>
        </w:tc>
        <w:tc>
          <w:tcPr>
            <w:tcW w:w="1160" w:type="dxa"/>
            <w:tcBorders>
              <w:top w:val="single" w:sz="4" w:space="0" w:color="auto"/>
            </w:tcBorders>
            <w:tcMar>
              <w:top w:w="100" w:type="dxa"/>
              <w:left w:w="100" w:type="dxa"/>
              <w:bottom w:w="100" w:type="dxa"/>
              <w:right w:w="100" w:type="dxa"/>
            </w:tcMar>
          </w:tcPr>
          <w:p w14:paraId="6E670574" w14:textId="77777777" w:rsidR="00471A3D" w:rsidRDefault="00EF0B3C">
            <w:pPr>
              <w:spacing w:line="240" w:lineRule="auto"/>
              <w:ind w:firstLine="0"/>
              <w:jc w:val="right"/>
            </w:pPr>
            <w:r>
              <w:t>0.10</w:t>
            </w:r>
          </w:p>
        </w:tc>
        <w:tc>
          <w:tcPr>
            <w:tcW w:w="1160" w:type="dxa"/>
            <w:tcBorders>
              <w:top w:val="single" w:sz="4" w:space="0" w:color="auto"/>
            </w:tcBorders>
            <w:tcMar>
              <w:top w:w="100" w:type="dxa"/>
              <w:left w:w="100" w:type="dxa"/>
              <w:bottom w:w="100" w:type="dxa"/>
              <w:right w:w="100" w:type="dxa"/>
            </w:tcMar>
          </w:tcPr>
          <w:p w14:paraId="01491A9F" w14:textId="77777777" w:rsidR="00471A3D" w:rsidRDefault="00EF0B3C">
            <w:pPr>
              <w:spacing w:line="240" w:lineRule="auto"/>
              <w:ind w:firstLine="0"/>
              <w:jc w:val="right"/>
            </w:pPr>
            <w:r>
              <w:t>62.56</w:t>
            </w:r>
          </w:p>
        </w:tc>
        <w:tc>
          <w:tcPr>
            <w:tcW w:w="1160" w:type="dxa"/>
            <w:tcBorders>
              <w:top w:val="single" w:sz="4" w:space="0" w:color="auto"/>
            </w:tcBorders>
            <w:tcMar>
              <w:top w:w="100" w:type="dxa"/>
              <w:left w:w="100" w:type="dxa"/>
              <w:bottom w:w="100" w:type="dxa"/>
              <w:right w:w="100" w:type="dxa"/>
            </w:tcMar>
          </w:tcPr>
          <w:p w14:paraId="6C8EF364" w14:textId="77777777" w:rsidR="00471A3D" w:rsidRDefault="00EF0B3C">
            <w:pPr>
              <w:spacing w:line="240" w:lineRule="auto"/>
              <w:ind w:firstLine="0"/>
              <w:jc w:val="center"/>
            </w:pPr>
            <w:r>
              <w:t>0.001</w:t>
            </w:r>
          </w:p>
        </w:tc>
      </w:tr>
      <w:tr w:rsidR="00471A3D" w14:paraId="00EFDF8D"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2C270ED6" w14:textId="77777777" w:rsidR="00471A3D" w:rsidRDefault="00EF0B3C">
            <w:pPr>
              <w:spacing w:line="240" w:lineRule="auto"/>
              <w:ind w:firstLine="0"/>
            </w:pPr>
            <w:r>
              <w:t>Site</w:t>
            </w:r>
          </w:p>
        </w:tc>
        <w:tc>
          <w:tcPr>
            <w:tcW w:w="645" w:type="dxa"/>
            <w:tcMar>
              <w:top w:w="100" w:type="dxa"/>
              <w:left w:w="100" w:type="dxa"/>
              <w:bottom w:w="100" w:type="dxa"/>
              <w:right w:w="100" w:type="dxa"/>
            </w:tcMar>
          </w:tcPr>
          <w:p w14:paraId="7170FE0F"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6CF68E2" w14:textId="77777777" w:rsidR="00471A3D" w:rsidRDefault="00EF0B3C">
            <w:pPr>
              <w:spacing w:line="240" w:lineRule="auto"/>
              <w:ind w:firstLine="0"/>
              <w:jc w:val="right"/>
            </w:pPr>
            <w:r>
              <w:t>11.80</w:t>
            </w:r>
          </w:p>
        </w:tc>
        <w:tc>
          <w:tcPr>
            <w:tcW w:w="1160" w:type="dxa"/>
            <w:tcMar>
              <w:top w:w="100" w:type="dxa"/>
              <w:left w:w="100" w:type="dxa"/>
              <w:bottom w:w="100" w:type="dxa"/>
              <w:right w:w="100" w:type="dxa"/>
            </w:tcMar>
          </w:tcPr>
          <w:p w14:paraId="2DF75B14" w14:textId="77777777" w:rsidR="00471A3D" w:rsidRDefault="00EF0B3C">
            <w:pPr>
              <w:spacing w:line="240" w:lineRule="auto"/>
              <w:ind w:firstLine="0"/>
              <w:jc w:val="right"/>
            </w:pPr>
            <w:r>
              <w:t>0.27</w:t>
            </w:r>
          </w:p>
        </w:tc>
        <w:tc>
          <w:tcPr>
            <w:tcW w:w="1160" w:type="dxa"/>
            <w:tcMar>
              <w:top w:w="100" w:type="dxa"/>
              <w:left w:w="100" w:type="dxa"/>
              <w:bottom w:w="100" w:type="dxa"/>
              <w:right w:w="100" w:type="dxa"/>
            </w:tcMar>
          </w:tcPr>
          <w:p w14:paraId="056DD1DB" w14:textId="77777777" w:rsidR="00471A3D" w:rsidRDefault="00EF0B3C">
            <w:pPr>
              <w:spacing w:line="240" w:lineRule="auto"/>
              <w:ind w:firstLine="0"/>
              <w:jc w:val="right"/>
            </w:pPr>
            <w:r>
              <w:t>41.19</w:t>
            </w:r>
          </w:p>
        </w:tc>
        <w:tc>
          <w:tcPr>
            <w:tcW w:w="1160" w:type="dxa"/>
            <w:tcMar>
              <w:top w:w="100" w:type="dxa"/>
              <w:left w:w="100" w:type="dxa"/>
              <w:bottom w:w="100" w:type="dxa"/>
              <w:right w:w="100" w:type="dxa"/>
            </w:tcMar>
          </w:tcPr>
          <w:p w14:paraId="61186BE3" w14:textId="77777777" w:rsidR="00471A3D" w:rsidRDefault="00EF0B3C">
            <w:pPr>
              <w:spacing w:line="240" w:lineRule="auto"/>
              <w:ind w:firstLine="0"/>
              <w:jc w:val="center"/>
            </w:pPr>
            <w:r>
              <w:t>0.001</w:t>
            </w:r>
          </w:p>
        </w:tc>
      </w:tr>
      <w:tr w:rsidR="00471A3D" w14:paraId="4F4F66DB"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0D5FCFE9" w14:textId="77777777" w:rsidR="00471A3D" w:rsidRDefault="00EF0B3C">
            <w:pPr>
              <w:spacing w:line="240" w:lineRule="auto"/>
              <w:ind w:firstLine="0"/>
            </w:pPr>
            <w:r>
              <w:t>Year</w:t>
            </w:r>
          </w:p>
        </w:tc>
        <w:tc>
          <w:tcPr>
            <w:tcW w:w="645" w:type="dxa"/>
            <w:tcMar>
              <w:top w:w="100" w:type="dxa"/>
              <w:left w:w="100" w:type="dxa"/>
              <w:bottom w:w="100" w:type="dxa"/>
              <w:right w:w="100" w:type="dxa"/>
            </w:tcMar>
          </w:tcPr>
          <w:p w14:paraId="2FB7CD27"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3946164A" w14:textId="77777777" w:rsidR="00471A3D" w:rsidRDefault="00EF0B3C">
            <w:pPr>
              <w:spacing w:line="240" w:lineRule="auto"/>
              <w:ind w:firstLine="0"/>
              <w:jc w:val="right"/>
            </w:pPr>
            <w:r>
              <w:t>0.82</w:t>
            </w:r>
          </w:p>
        </w:tc>
        <w:tc>
          <w:tcPr>
            <w:tcW w:w="1160" w:type="dxa"/>
            <w:tcMar>
              <w:top w:w="100" w:type="dxa"/>
              <w:left w:w="100" w:type="dxa"/>
              <w:bottom w:w="100" w:type="dxa"/>
              <w:right w:w="100" w:type="dxa"/>
            </w:tcMar>
          </w:tcPr>
          <w:p w14:paraId="50D1F128" w14:textId="77777777" w:rsidR="00471A3D" w:rsidRDefault="00EF0B3C">
            <w:pPr>
              <w:spacing w:line="240" w:lineRule="auto"/>
              <w:ind w:firstLine="0"/>
              <w:jc w:val="right"/>
            </w:pPr>
            <w:r>
              <w:t>0.02</w:t>
            </w:r>
          </w:p>
        </w:tc>
        <w:tc>
          <w:tcPr>
            <w:tcW w:w="1160" w:type="dxa"/>
            <w:tcMar>
              <w:top w:w="100" w:type="dxa"/>
              <w:left w:w="100" w:type="dxa"/>
              <w:bottom w:w="100" w:type="dxa"/>
              <w:right w:w="100" w:type="dxa"/>
            </w:tcMar>
          </w:tcPr>
          <w:p w14:paraId="211D6CA4" w14:textId="77777777" w:rsidR="00471A3D" w:rsidRDefault="00EF0B3C">
            <w:pPr>
              <w:spacing w:line="240" w:lineRule="auto"/>
              <w:ind w:firstLine="0"/>
              <w:jc w:val="right"/>
            </w:pPr>
            <w:r>
              <w:t>2.88</w:t>
            </w:r>
          </w:p>
        </w:tc>
        <w:tc>
          <w:tcPr>
            <w:tcW w:w="1160" w:type="dxa"/>
            <w:tcMar>
              <w:top w:w="100" w:type="dxa"/>
              <w:left w:w="100" w:type="dxa"/>
              <w:bottom w:w="100" w:type="dxa"/>
              <w:right w:w="100" w:type="dxa"/>
            </w:tcMar>
          </w:tcPr>
          <w:p w14:paraId="00DD92A5" w14:textId="77777777" w:rsidR="00471A3D" w:rsidRDefault="00EF0B3C">
            <w:pPr>
              <w:spacing w:line="240" w:lineRule="auto"/>
              <w:ind w:firstLine="0"/>
              <w:jc w:val="center"/>
            </w:pPr>
            <w:r>
              <w:t>0.002</w:t>
            </w:r>
          </w:p>
        </w:tc>
      </w:tr>
      <w:tr w:rsidR="00471A3D" w14:paraId="3264B2F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429D220" w14:textId="77777777" w:rsidR="00471A3D" w:rsidRDefault="00EF0B3C">
            <w:pPr>
              <w:spacing w:line="240" w:lineRule="auto"/>
              <w:ind w:firstLine="0"/>
            </w:pPr>
            <w:r>
              <w:t>Depth x Site</w:t>
            </w:r>
          </w:p>
        </w:tc>
        <w:tc>
          <w:tcPr>
            <w:tcW w:w="645" w:type="dxa"/>
            <w:tcMar>
              <w:top w:w="100" w:type="dxa"/>
              <w:left w:w="100" w:type="dxa"/>
              <w:bottom w:w="100" w:type="dxa"/>
              <w:right w:w="100" w:type="dxa"/>
            </w:tcMar>
          </w:tcPr>
          <w:p w14:paraId="436EF083"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20DB818" w14:textId="77777777" w:rsidR="00471A3D" w:rsidRDefault="00EF0B3C">
            <w:pPr>
              <w:spacing w:line="240" w:lineRule="auto"/>
              <w:ind w:firstLine="0"/>
              <w:jc w:val="right"/>
            </w:pPr>
            <w:r>
              <w:t>5.55</w:t>
            </w:r>
          </w:p>
        </w:tc>
        <w:tc>
          <w:tcPr>
            <w:tcW w:w="1160" w:type="dxa"/>
            <w:tcMar>
              <w:top w:w="100" w:type="dxa"/>
              <w:left w:w="100" w:type="dxa"/>
              <w:bottom w:w="100" w:type="dxa"/>
              <w:right w:w="100" w:type="dxa"/>
            </w:tcMar>
          </w:tcPr>
          <w:p w14:paraId="335C36C7" w14:textId="77777777" w:rsidR="00471A3D" w:rsidRDefault="00EF0B3C">
            <w:pPr>
              <w:spacing w:line="240" w:lineRule="auto"/>
              <w:ind w:firstLine="0"/>
              <w:jc w:val="right"/>
            </w:pPr>
            <w:r>
              <w:t>0.13</w:t>
            </w:r>
          </w:p>
        </w:tc>
        <w:tc>
          <w:tcPr>
            <w:tcW w:w="1160" w:type="dxa"/>
            <w:tcMar>
              <w:top w:w="100" w:type="dxa"/>
              <w:left w:w="100" w:type="dxa"/>
              <w:bottom w:w="100" w:type="dxa"/>
              <w:right w:w="100" w:type="dxa"/>
            </w:tcMar>
          </w:tcPr>
          <w:p w14:paraId="73AE43C3" w14:textId="77777777" w:rsidR="00471A3D" w:rsidRDefault="00EF0B3C">
            <w:pPr>
              <w:spacing w:line="240" w:lineRule="auto"/>
              <w:ind w:firstLine="0"/>
              <w:jc w:val="right"/>
            </w:pPr>
            <w:r>
              <w:t>19.38</w:t>
            </w:r>
          </w:p>
        </w:tc>
        <w:tc>
          <w:tcPr>
            <w:tcW w:w="1160" w:type="dxa"/>
            <w:tcMar>
              <w:top w:w="100" w:type="dxa"/>
              <w:left w:w="100" w:type="dxa"/>
              <w:bottom w:w="100" w:type="dxa"/>
              <w:right w:w="100" w:type="dxa"/>
            </w:tcMar>
          </w:tcPr>
          <w:p w14:paraId="7F6A7703" w14:textId="77777777" w:rsidR="00471A3D" w:rsidRDefault="00EF0B3C">
            <w:pPr>
              <w:spacing w:line="240" w:lineRule="auto"/>
              <w:ind w:firstLine="0"/>
              <w:jc w:val="center"/>
            </w:pPr>
            <w:r>
              <w:t>0.001</w:t>
            </w:r>
          </w:p>
        </w:tc>
      </w:tr>
      <w:tr w:rsidR="00471A3D" w14:paraId="62A8902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C317CF9" w14:textId="77777777" w:rsidR="00471A3D" w:rsidRDefault="00EF0B3C">
            <w:pPr>
              <w:spacing w:line="240" w:lineRule="auto"/>
              <w:ind w:firstLine="0"/>
            </w:pPr>
            <w:r>
              <w:t>Depth X Year</w:t>
            </w:r>
          </w:p>
        </w:tc>
        <w:tc>
          <w:tcPr>
            <w:tcW w:w="645" w:type="dxa"/>
            <w:tcMar>
              <w:top w:w="100" w:type="dxa"/>
              <w:left w:w="100" w:type="dxa"/>
              <w:bottom w:w="100" w:type="dxa"/>
              <w:right w:w="100" w:type="dxa"/>
            </w:tcMar>
          </w:tcPr>
          <w:p w14:paraId="719449DA"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60E21187" w14:textId="77777777" w:rsidR="00471A3D" w:rsidRDefault="00EF0B3C">
            <w:pPr>
              <w:spacing w:line="240" w:lineRule="auto"/>
              <w:ind w:firstLine="0"/>
              <w:jc w:val="right"/>
            </w:pPr>
            <w:r>
              <w:t>0.71</w:t>
            </w:r>
          </w:p>
        </w:tc>
        <w:tc>
          <w:tcPr>
            <w:tcW w:w="1160" w:type="dxa"/>
            <w:tcMar>
              <w:top w:w="100" w:type="dxa"/>
              <w:left w:w="100" w:type="dxa"/>
              <w:bottom w:w="100" w:type="dxa"/>
              <w:right w:w="100" w:type="dxa"/>
            </w:tcMar>
          </w:tcPr>
          <w:p w14:paraId="5BC74015" w14:textId="77777777" w:rsidR="00471A3D" w:rsidRDefault="00EF0B3C">
            <w:pPr>
              <w:spacing w:line="240" w:lineRule="auto"/>
              <w:ind w:firstLine="0"/>
              <w:jc w:val="right"/>
            </w:pPr>
            <w:r>
              <w:t>0.02</w:t>
            </w:r>
          </w:p>
        </w:tc>
        <w:tc>
          <w:tcPr>
            <w:tcW w:w="1160" w:type="dxa"/>
            <w:tcMar>
              <w:top w:w="100" w:type="dxa"/>
              <w:left w:w="100" w:type="dxa"/>
              <w:bottom w:w="100" w:type="dxa"/>
              <w:right w:w="100" w:type="dxa"/>
            </w:tcMar>
          </w:tcPr>
          <w:p w14:paraId="05F24FE2" w14:textId="77777777" w:rsidR="00471A3D" w:rsidRDefault="00EF0B3C">
            <w:pPr>
              <w:spacing w:line="240" w:lineRule="auto"/>
              <w:ind w:firstLine="0"/>
              <w:jc w:val="right"/>
            </w:pPr>
            <w:r>
              <w:t>2.49</w:t>
            </w:r>
          </w:p>
        </w:tc>
        <w:tc>
          <w:tcPr>
            <w:tcW w:w="1160" w:type="dxa"/>
            <w:tcMar>
              <w:top w:w="100" w:type="dxa"/>
              <w:left w:w="100" w:type="dxa"/>
              <w:bottom w:w="100" w:type="dxa"/>
              <w:right w:w="100" w:type="dxa"/>
            </w:tcMar>
          </w:tcPr>
          <w:p w14:paraId="3BEF33F2" w14:textId="77777777" w:rsidR="00471A3D" w:rsidRDefault="00EF0B3C">
            <w:pPr>
              <w:spacing w:line="240" w:lineRule="auto"/>
              <w:ind w:firstLine="0"/>
              <w:jc w:val="center"/>
            </w:pPr>
            <w:r>
              <w:t>0.002</w:t>
            </w:r>
          </w:p>
        </w:tc>
      </w:tr>
      <w:tr w:rsidR="00471A3D" w14:paraId="318B0CF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7AED559" w14:textId="77777777" w:rsidR="00471A3D" w:rsidRDefault="00EF0B3C">
            <w:pPr>
              <w:spacing w:line="240" w:lineRule="auto"/>
              <w:ind w:firstLine="0"/>
            </w:pPr>
            <w:r>
              <w:t>Site X Year</w:t>
            </w:r>
          </w:p>
        </w:tc>
        <w:tc>
          <w:tcPr>
            <w:tcW w:w="645" w:type="dxa"/>
            <w:tcMar>
              <w:top w:w="100" w:type="dxa"/>
              <w:left w:w="100" w:type="dxa"/>
              <w:bottom w:w="100" w:type="dxa"/>
              <w:right w:w="100" w:type="dxa"/>
            </w:tcMar>
          </w:tcPr>
          <w:p w14:paraId="093BA57B" w14:textId="77777777" w:rsidR="00471A3D" w:rsidRDefault="00EF0B3C">
            <w:pPr>
              <w:spacing w:line="240" w:lineRule="auto"/>
              <w:ind w:firstLine="0"/>
              <w:jc w:val="right"/>
            </w:pPr>
            <w:r>
              <w:t>16</w:t>
            </w:r>
          </w:p>
        </w:tc>
        <w:tc>
          <w:tcPr>
            <w:tcW w:w="1160" w:type="dxa"/>
            <w:tcMar>
              <w:top w:w="100" w:type="dxa"/>
              <w:left w:w="100" w:type="dxa"/>
              <w:bottom w:w="100" w:type="dxa"/>
              <w:right w:w="100" w:type="dxa"/>
            </w:tcMar>
          </w:tcPr>
          <w:p w14:paraId="504813C2" w14:textId="77777777" w:rsidR="00471A3D" w:rsidRDefault="00EF0B3C">
            <w:pPr>
              <w:spacing w:line="240" w:lineRule="auto"/>
              <w:ind w:firstLine="0"/>
              <w:jc w:val="right"/>
            </w:pPr>
            <w:r>
              <w:t>2.08</w:t>
            </w:r>
          </w:p>
        </w:tc>
        <w:tc>
          <w:tcPr>
            <w:tcW w:w="1160" w:type="dxa"/>
            <w:tcMar>
              <w:top w:w="100" w:type="dxa"/>
              <w:left w:w="100" w:type="dxa"/>
              <w:bottom w:w="100" w:type="dxa"/>
              <w:right w:w="100" w:type="dxa"/>
            </w:tcMar>
          </w:tcPr>
          <w:p w14:paraId="782ADC87" w14:textId="77777777" w:rsidR="00471A3D" w:rsidRDefault="00EF0B3C">
            <w:pPr>
              <w:spacing w:line="240" w:lineRule="auto"/>
              <w:ind w:firstLine="0"/>
              <w:jc w:val="right"/>
            </w:pPr>
            <w:r>
              <w:t>0.05</w:t>
            </w:r>
          </w:p>
        </w:tc>
        <w:tc>
          <w:tcPr>
            <w:tcW w:w="1160" w:type="dxa"/>
            <w:tcMar>
              <w:top w:w="100" w:type="dxa"/>
              <w:left w:w="100" w:type="dxa"/>
              <w:bottom w:w="100" w:type="dxa"/>
              <w:right w:w="100" w:type="dxa"/>
            </w:tcMar>
          </w:tcPr>
          <w:p w14:paraId="1F5B2C31" w14:textId="77777777" w:rsidR="00471A3D" w:rsidRDefault="00EF0B3C">
            <w:pPr>
              <w:spacing w:line="240" w:lineRule="auto"/>
              <w:ind w:firstLine="0"/>
              <w:jc w:val="right"/>
            </w:pPr>
            <w:r>
              <w:t>1.82</w:t>
            </w:r>
          </w:p>
        </w:tc>
        <w:tc>
          <w:tcPr>
            <w:tcW w:w="1160" w:type="dxa"/>
            <w:tcMar>
              <w:top w:w="100" w:type="dxa"/>
              <w:left w:w="100" w:type="dxa"/>
              <w:bottom w:w="100" w:type="dxa"/>
              <w:right w:w="100" w:type="dxa"/>
            </w:tcMar>
          </w:tcPr>
          <w:p w14:paraId="07BB251A" w14:textId="77777777" w:rsidR="00471A3D" w:rsidRDefault="00EF0B3C">
            <w:pPr>
              <w:spacing w:line="240" w:lineRule="auto"/>
              <w:ind w:firstLine="0"/>
              <w:jc w:val="center"/>
            </w:pPr>
            <w:r>
              <w:t>0.001</w:t>
            </w:r>
          </w:p>
        </w:tc>
      </w:tr>
      <w:tr w:rsidR="00471A3D" w14:paraId="19EA839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3E7E4F1B" w14:textId="77777777" w:rsidR="00471A3D" w:rsidRDefault="00EF0B3C">
            <w:pPr>
              <w:spacing w:line="240" w:lineRule="auto"/>
              <w:ind w:firstLine="0"/>
            </w:pPr>
            <w:r>
              <w:t>Residual</w:t>
            </w:r>
          </w:p>
        </w:tc>
        <w:tc>
          <w:tcPr>
            <w:tcW w:w="645" w:type="dxa"/>
            <w:tcBorders>
              <w:bottom w:val="single" w:sz="4" w:space="0" w:color="auto"/>
            </w:tcBorders>
            <w:tcMar>
              <w:top w:w="100" w:type="dxa"/>
              <w:left w:w="100" w:type="dxa"/>
              <w:bottom w:w="100" w:type="dxa"/>
              <w:right w:w="100" w:type="dxa"/>
            </w:tcMar>
          </w:tcPr>
          <w:p w14:paraId="0EAD88B1" w14:textId="77777777" w:rsidR="00471A3D" w:rsidRDefault="00EF0B3C">
            <w:pPr>
              <w:spacing w:line="240" w:lineRule="auto"/>
              <w:ind w:firstLine="0"/>
              <w:jc w:val="right"/>
            </w:pPr>
            <w:r>
              <w:t>251</w:t>
            </w:r>
          </w:p>
        </w:tc>
        <w:tc>
          <w:tcPr>
            <w:tcW w:w="1160" w:type="dxa"/>
            <w:tcBorders>
              <w:bottom w:val="single" w:sz="4" w:space="0" w:color="auto"/>
            </w:tcBorders>
            <w:tcMar>
              <w:top w:w="100" w:type="dxa"/>
              <w:left w:w="100" w:type="dxa"/>
              <w:bottom w:w="100" w:type="dxa"/>
              <w:right w:w="100" w:type="dxa"/>
            </w:tcMar>
          </w:tcPr>
          <w:p w14:paraId="3261A586" w14:textId="77777777" w:rsidR="00471A3D" w:rsidRDefault="00EF0B3C">
            <w:pPr>
              <w:spacing w:line="240" w:lineRule="auto"/>
              <w:ind w:firstLine="0"/>
              <w:jc w:val="right"/>
            </w:pPr>
            <w:r>
              <w:t>17.97</w:t>
            </w:r>
          </w:p>
        </w:tc>
        <w:tc>
          <w:tcPr>
            <w:tcW w:w="1160" w:type="dxa"/>
            <w:tcBorders>
              <w:bottom w:val="single" w:sz="4" w:space="0" w:color="auto"/>
            </w:tcBorders>
            <w:tcMar>
              <w:top w:w="100" w:type="dxa"/>
              <w:left w:w="100" w:type="dxa"/>
              <w:bottom w:w="100" w:type="dxa"/>
              <w:right w:w="100" w:type="dxa"/>
            </w:tcMar>
          </w:tcPr>
          <w:p w14:paraId="6717DA7F" w14:textId="77777777" w:rsidR="00471A3D" w:rsidRDefault="00EF0B3C">
            <w:pPr>
              <w:spacing w:line="240" w:lineRule="auto"/>
              <w:ind w:firstLine="0"/>
              <w:jc w:val="right"/>
            </w:pPr>
            <w:r>
              <w:t>0.41</w:t>
            </w:r>
          </w:p>
        </w:tc>
        <w:tc>
          <w:tcPr>
            <w:tcW w:w="1160" w:type="dxa"/>
            <w:tcBorders>
              <w:bottom w:val="single" w:sz="4" w:space="0" w:color="auto"/>
            </w:tcBorders>
            <w:tcMar>
              <w:top w:w="100" w:type="dxa"/>
              <w:left w:w="100" w:type="dxa"/>
              <w:bottom w:w="100" w:type="dxa"/>
              <w:right w:w="100" w:type="dxa"/>
            </w:tcMar>
          </w:tcPr>
          <w:p w14:paraId="19262BA8" w14:textId="77777777" w:rsidR="00471A3D" w:rsidRDefault="00EF0B3C">
            <w:pPr>
              <w:spacing w:line="240"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865869F" w14:textId="77777777" w:rsidR="00471A3D" w:rsidRDefault="00EF0B3C">
            <w:pPr>
              <w:spacing w:line="240" w:lineRule="auto"/>
              <w:ind w:firstLine="0"/>
            </w:pPr>
            <w:r>
              <w:t xml:space="preserve"> </w:t>
            </w:r>
          </w:p>
        </w:tc>
      </w:tr>
    </w:tbl>
    <w:p w14:paraId="44953F59" w14:textId="77777777" w:rsidR="00D7682F" w:rsidRDefault="00D7682F" w:rsidP="000D6AFE">
      <w:bookmarkStart w:id="64" w:name="_pgddbdrpqrf3" w:colFirst="0" w:colLast="0"/>
      <w:bookmarkEnd w:id="64"/>
    </w:p>
    <w:p w14:paraId="54C7EF8E" w14:textId="3EC5C7F8" w:rsidR="00471A3D" w:rsidRDefault="00EF0B3C" w:rsidP="005F4119">
      <w:pPr>
        <w:pStyle w:val="Heading5"/>
        <w:ind w:right="720"/>
      </w:pPr>
      <w:r>
        <w:t xml:space="preserve">Table S7. Results of permutation-based multivariate analysis of variance </w:t>
      </w:r>
      <w:proofErr w:type="spellStart"/>
      <w:r>
        <w:t>PerMANOVA</w:t>
      </w:r>
      <w:proofErr w:type="spellEnd"/>
      <w:r>
        <w:t xml:space="preserve"> for invertebrate assemblage structure at five sites along the Washington coast at two depths (5-m, 10-m) from 2016-2021.</w:t>
      </w:r>
    </w:p>
    <w:tbl>
      <w:tblPr>
        <w:tblStyle w:val="a5"/>
        <w:tblW w:w="7280" w:type="dxa"/>
        <w:tblBorders>
          <w:top w:val="nil"/>
          <w:left w:val="nil"/>
          <w:bottom w:val="nil"/>
          <w:right w:val="nil"/>
          <w:insideH w:val="nil"/>
          <w:insideV w:val="nil"/>
        </w:tblBorders>
        <w:tblLayout w:type="fixed"/>
        <w:tblLook w:val="0600" w:firstRow="0" w:lastRow="0" w:firstColumn="0" w:lastColumn="0" w:noHBand="1" w:noVBand="1"/>
      </w:tblPr>
      <w:tblGrid>
        <w:gridCol w:w="1845"/>
        <w:gridCol w:w="795"/>
        <w:gridCol w:w="1160"/>
        <w:gridCol w:w="1160"/>
        <w:gridCol w:w="1160"/>
        <w:gridCol w:w="1160"/>
      </w:tblGrid>
      <w:tr w:rsidR="00471A3D" w:rsidRPr="00D7682F" w14:paraId="4809A851" w14:textId="77777777" w:rsidTr="00D7682F">
        <w:trPr>
          <w:trHeight w:val="500"/>
        </w:trPr>
        <w:tc>
          <w:tcPr>
            <w:tcW w:w="1845" w:type="dxa"/>
            <w:tcBorders>
              <w:top w:val="nil"/>
              <w:left w:val="nil"/>
              <w:bottom w:val="single" w:sz="4" w:space="0" w:color="auto"/>
              <w:right w:val="nil"/>
            </w:tcBorders>
            <w:tcMar>
              <w:top w:w="100" w:type="dxa"/>
              <w:left w:w="100" w:type="dxa"/>
              <w:bottom w:w="100" w:type="dxa"/>
              <w:right w:w="100" w:type="dxa"/>
            </w:tcMar>
          </w:tcPr>
          <w:p w14:paraId="153E0C68"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795" w:type="dxa"/>
            <w:tcBorders>
              <w:top w:val="nil"/>
              <w:left w:val="nil"/>
              <w:bottom w:val="single" w:sz="4" w:space="0" w:color="auto"/>
              <w:right w:val="nil"/>
            </w:tcBorders>
            <w:tcMar>
              <w:top w:w="100" w:type="dxa"/>
              <w:left w:w="100" w:type="dxa"/>
              <w:bottom w:w="100" w:type="dxa"/>
              <w:right w:w="100" w:type="dxa"/>
            </w:tcMar>
          </w:tcPr>
          <w:p w14:paraId="086EA1E4"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17454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58936A9D" w14:textId="77777777" w:rsidR="00471A3D" w:rsidRPr="00D7682F" w:rsidRDefault="00EF0B3C">
            <w:pPr>
              <w:widowControl w:val="0"/>
              <w:pBdr>
                <w:top w:val="nil"/>
                <w:left w:val="nil"/>
                <w:bottom w:val="nil"/>
                <w:right w:val="nil"/>
                <w:between w:val="nil"/>
              </w:pBdr>
              <w:spacing w:line="276" w:lineRule="auto"/>
              <w:ind w:firstLine="0"/>
            </w:pPr>
            <w:r w:rsidRPr="00D7682F">
              <w:t>R</w:t>
            </w:r>
            <w:r w:rsidRPr="00175D23">
              <w:rPr>
                <w:vertAlign w:val="superscript"/>
              </w:rPr>
              <w:t>2</w:t>
            </w:r>
          </w:p>
        </w:tc>
        <w:tc>
          <w:tcPr>
            <w:tcW w:w="1160" w:type="dxa"/>
            <w:tcBorders>
              <w:top w:val="nil"/>
              <w:left w:val="nil"/>
              <w:bottom w:val="single" w:sz="4" w:space="0" w:color="auto"/>
              <w:right w:val="nil"/>
            </w:tcBorders>
            <w:tcMar>
              <w:top w:w="100" w:type="dxa"/>
              <w:left w:w="100" w:type="dxa"/>
              <w:bottom w:w="100" w:type="dxa"/>
              <w:right w:w="100" w:type="dxa"/>
            </w:tcMar>
          </w:tcPr>
          <w:p w14:paraId="2A6DECC4"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5620EBFA"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9708ACE" w14:textId="77777777" w:rsidTr="00D7682F">
        <w:trPr>
          <w:trHeight w:val="20"/>
        </w:trPr>
        <w:tc>
          <w:tcPr>
            <w:tcW w:w="1845" w:type="dxa"/>
            <w:tcBorders>
              <w:top w:val="single" w:sz="4" w:space="0" w:color="auto"/>
              <w:left w:val="nil"/>
              <w:bottom w:val="nil"/>
              <w:right w:val="nil"/>
            </w:tcBorders>
            <w:tcMar>
              <w:top w:w="100" w:type="dxa"/>
              <w:left w:w="100" w:type="dxa"/>
              <w:bottom w:w="100" w:type="dxa"/>
              <w:right w:w="100" w:type="dxa"/>
            </w:tcMar>
          </w:tcPr>
          <w:p w14:paraId="358B04BE" w14:textId="77777777" w:rsidR="00471A3D" w:rsidRDefault="00EF0B3C">
            <w:pPr>
              <w:widowControl w:val="0"/>
              <w:pBdr>
                <w:top w:val="nil"/>
                <w:left w:val="nil"/>
                <w:bottom w:val="nil"/>
                <w:right w:val="nil"/>
                <w:between w:val="nil"/>
              </w:pBdr>
              <w:spacing w:line="276" w:lineRule="auto"/>
              <w:ind w:firstLine="0"/>
            </w:pPr>
            <w:r>
              <w:t>Depth</w:t>
            </w:r>
          </w:p>
        </w:tc>
        <w:tc>
          <w:tcPr>
            <w:tcW w:w="795" w:type="dxa"/>
            <w:tcBorders>
              <w:top w:val="single" w:sz="4" w:space="0" w:color="auto"/>
            </w:tcBorders>
            <w:tcMar>
              <w:top w:w="100" w:type="dxa"/>
              <w:left w:w="100" w:type="dxa"/>
              <w:bottom w:w="100" w:type="dxa"/>
              <w:right w:w="100" w:type="dxa"/>
            </w:tcMar>
          </w:tcPr>
          <w:p w14:paraId="3141B448"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40ADFE08" w14:textId="77777777" w:rsidR="00471A3D" w:rsidRDefault="00EF0B3C">
            <w:pPr>
              <w:widowControl w:val="0"/>
              <w:pBdr>
                <w:top w:val="nil"/>
                <w:left w:val="nil"/>
                <w:bottom w:val="nil"/>
                <w:right w:val="nil"/>
                <w:between w:val="nil"/>
              </w:pBdr>
              <w:spacing w:line="276" w:lineRule="auto"/>
              <w:ind w:firstLine="0"/>
              <w:jc w:val="right"/>
            </w:pPr>
            <w:r>
              <w:t>0.63</w:t>
            </w:r>
          </w:p>
        </w:tc>
        <w:tc>
          <w:tcPr>
            <w:tcW w:w="1160" w:type="dxa"/>
            <w:tcBorders>
              <w:top w:val="single" w:sz="4" w:space="0" w:color="auto"/>
            </w:tcBorders>
            <w:tcMar>
              <w:top w:w="100" w:type="dxa"/>
              <w:left w:w="100" w:type="dxa"/>
              <w:bottom w:w="100" w:type="dxa"/>
              <w:right w:w="100" w:type="dxa"/>
            </w:tcMar>
          </w:tcPr>
          <w:p w14:paraId="6DF744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420C13A1" w14:textId="77777777" w:rsidR="00471A3D" w:rsidRDefault="00EF0B3C">
            <w:pPr>
              <w:widowControl w:val="0"/>
              <w:pBdr>
                <w:top w:val="nil"/>
                <w:left w:val="nil"/>
                <w:bottom w:val="nil"/>
                <w:right w:val="nil"/>
                <w:between w:val="nil"/>
              </w:pBdr>
              <w:spacing w:line="276" w:lineRule="auto"/>
              <w:ind w:firstLine="0"/>
              <w:jc w:val="right"/>
            </w:pPr>
            <w:r>
              <w:t>6.80</w:t>
            </w:r>
          </w:p>
        </w:tc>
        <w:tc>
          <w:tcPr>
            <w:tcW w:w="1160" w:type="dxa"/>
            <w:tcBorders>
              <w:top w:val="single" w:sz="4" w:space="0" w:color="auto"/>
            </w:tcBorders>
            <w:tcMar>
              <w:top w:w="100" w:type="dxa"/>
              <w:left w:w="100" w:type="dxa"/>
              <w:bottom w:w="100" w:type="dxa"/>
              <w:right w:w="100" w:type="dxa"/>
            </w:tcMar>
          </w:tcPr>
          <w:p w14:paraId="6459F0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CEE58E1"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1D89DD86" w14:textId="77777777" w:rsidR="00471A3D" w:rsidRDefault="00EF0B3C">
            <w:pPr>
              <w:widowControl w:val="0"/>
              <w:pBdr>
                <w:top w:val="nil"/>
                <w:left w:val="nil"/>
                <w:bottom w:val="nil"/>
                <w:right w:val="nil"/>
                <w:between w:val="nil"/>
              </w:pBdr>
              <w:spacing w:line="276" w:lineRule="auto"/>
              <w:ind w:firstLine="0"/>
            </w:pPr>
            <w:r>
              <w:t>Site</w:t>
            </w:r>
          </w:p>
        </w:tc>
        <w:tc>
          <w:tcPr>
            <w:tcW w:w="795" w:type="dxa"/>
            <w:tcMar>
              <w:top w:w="100" w:type="dxa"/>
              <w:left w:w="100" w:type="dxa"/>
              <w:bottom w:w="100" w:type="dxa"/>
              <w:right w:w="100" w:type="dxa"/>
            </w:tcMar>
          </w:tcPr>
          <w:p w14:paraId="4D042B9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409AF8D" w14:textId="77777777" w:rsidR="00471A3D" w:rsidRDefault="00EF0B3C">
            <w:pPr>
              <w:widowControl w:val="0"/>
              <w:pBdr>
                <w:top w:val="nil"/>
                <w:left w:val="nil"/>
                <w:bottom w:val="nil"/>
                <w:right w:val="nil"/>
                <w:between w:val="nil"/>
              </w:pBdr>
              <w:spacing w:line="276" w:lineRule="auto"/>
              <w:ind w:firstLine="0"/>
              <w:jc w:val="right"/>
            </w:pPr>
            <w:r>
              <w:t>23.26</w:t>
            </w:r>
          </w:p>
        </w:tc>
        <w:tc>
          <w:tcPr>
            <w:tcW w:w="1160" w:type="dxa"/>
            <w:tcMar>
              <w:top w:w="100" w:type="dxa"/>
              <w:left w:w="100" w:type="dxa"/>
              <w:bottom w:w="100" w:type="dxa"/>
              <w:right w:w="100" w:type="dxa"/>
            </w:tcMar>
          </w:tcPr>
          <w:p w14:paraId="72A090AE" w14:textId="77777777" w:rsidR="00471A3D" w:rsidRDefault="00EF0B3C">
            <w:pPr>
              <w:widowControl w:val="0"/>
              <w:pBdr>
                <w:top w:val="nil"/>
                <w:left w:val="nil"/>
                <w:bottom w:val="nil"/>
                <w:right w:val="nil"/>
                <w:between w:val="nil"/>
              </w:pBdr>
              <w:spacing w:line="276" w:lineRule="auto"/>
              <w:ind w:firstLine="0"/>
              <w:jc w:val="right"/>
            </w:pPr>
            <w:r>
              <w:t>0.41</w:t>
            </w:r>
          </w:p>
        </w:tc>
        <w:tc>
          <w:tcPr>
            <w:tcW w:w="1160" w:type="dxa"/>
            <w:tcMar>
              <w:top w:w="100" w:type="dxa"/>
              <w:left w:w="100" w:type="dxa"/>
              <w:bottom w:w="100" w:type="dxa"/>
              <w:right w:w="100" w:type="dxa"/>
            </w:tcMar>
          </w:tcPr>
          <w:p w14:paraId="14DB68F6" w14:textId="77777777" w:rsidR="00471A3D" w:rsidRDefault="00EF0B3C">
            <w:pPr>
              <w:widowControl w:val="0"/>
              <w:pBdr>
                <w:top w:val="nil"/>
                <w:left w:val="nil"/>
                <w:bottom w:val="nil"/>
                <w:right w:val="nil"/>
                <w:between w:val="nil"/>
              </w:pBdr>
              <w:spacing w:line="276" w:lineRule="auto"/>
              <w:ind w:firstLine="0"/>
              <w:jc w:val="right"/>
            </w:pPr>
            <w:r>
              <w:t>62.64</w:t>
            </w:r>
          </w:p>
        </w:tc>
        <w:tc>
          <w:tcPr>
            <w:tcW w:w="1160" w:type="dxa"/>
            <w:tcMar>
              <w:top w:w="100" w:type="dxa"/>
              <w:left w:w="100" w:type="dxa"/>
              <w:bottom w:w="100" w:type="dxa"/>
              <w:right w:w="100" w:type="dxa"/>
            </w:tcMar>
          </w:tcPr>
          <w:p w14:paraId="405661A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5CC8F2C"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ED49590" w14:textId="77777777" w:rsidR="00471A3D" w:rsidRDefault="00EF0B3C">
            <w:pPr>
              <w:widowControl w:val="0"/>
              <w:pBdr>
                <w:top w:val="nil"/>
                <w:left w:val="nil"/>
                <w:bottom w:val="nil"/>
                <w:right w:val="nil"/>
                <w:between w:val="nil"/>
              </w:pBdr>
              <w:spacing w:line="276" w:lineRule="auto"/>
              <w:ind w:firstLine="0"/>
            </w:pPr>
            <w:r>
              <w:t>Year</w:t>
            </w:r>
          </w:p>
        </w:tc>
        <w:tc>
          <w:tcPr>
            <w:tcW w:w="795" w:type="dxa"/>
            <w:tcMar>
              <w:top w:w="100" w:type="dxa"/>
              <w:left w:w="100" w:type="dxa"/>
              <w:bottom w:w="100" w:type="dxa"/>
              <w:right w:w="100" w:type="dxa"/>
            </w:tcMar>
          </w:tcPr>
          <w:p w14:paraId="6C7AAFB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B504BC" w14:textId="77777777" w:rsidR="00471A3D" w:rsidRDefault="00EF0B3C">
            <w:pPr>
              <w:widowControl w:val="0"/>
              <w:pBdr>
                <w:top w:val="nil"/>
                <w:left w:val="nil"/>
                <w:bottom w:val="nil"/>
                <w:right w:val="nil"/>
                <w:between w:val="nil"/>
              </w:pBdr>
              <w:spacing w:line="276" w:lineRule="auto"/>
              <w:ind w:firstLine="0"/>
              <w:jc w:val="right"/>
            </w:pPr>
            <w:r>
              <w:t>1.91</w:t>
            </w:r>
          </w:p>
        </w:tc>
        <w:tc>
          <w:tcPr>
            <w:tcW w:w="1160" w:type="dxa"/>
            <w:tcMar>
              <w:top w:w="100" w:type="dxa"/>
              <w:left w:w="100" w:type="dxa"/>
              <w:bottom w:w="100" w:type="dxa"/>
              <w:right w:w="100" w:type="dxa"/>
            </w:tcMar>
          </w:tcPr>
          <w:p w14:paraId="70836BBF"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CC97B37" w14:textId="77777777" w:rsidR="00471A3D" w:rsidRDefault="00EF0B3C">
            <w:pPr>
              <w:widowControl w:val="0"/>
              <w:pBdr>
                <w:top w:val="nil"/>
                <w:left w:val="nil"/>
                <w:bottom w:val="nil"/>
                <w:right w:val="nil"/>
                <w:between w:val="nil"/>
              </w:pBdr>
              <w:spacing w:line="276" w:lineRule="auto"/>
              <w:ind w:firstLine="0"/>
              <w:jc w:val="right"/>
            </w:pPr>
            <w:r>
              <w:t>5.14</w:t>
            </w:r>
          </w:p>
        </w:tc>
        <w:tc>
          <w:tcPr>
            <w:tcW w:w="1160" w:type="dxa"/>
            <w:tcMar>
              <w:top w:w="100" w:type="dxa"/>
              <w:left w:w="100" w:type="dxa"/>
              <w:bottom w:w="100" w:type="dxa"/>
              <w:right w:w="100" w:type="dxa"/>
            </w:tcMar>
          </w:tcPr>
          <w:p w14:paraId="5888DE7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6E8E5387"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39D4713" w14:textId="77777777" w:rsidR="00471A3D" w:rsidRDefault="00EF0B3C">
            <w:pPr>
              <w:widowControl w:val="0"/>
              <w:pBdr>
                <w:top w:val="nil"/>
                <w:left w:val="nil"/>
                <w:bottom w:val="nil"/>
                <w:right w:val="nil"/>
                <w:between w:val="nil"/>
              </w:pBdr>
              <w:spacing w:line="276" w:lineRule="auto"/>
              <w:ind w:firstLine="0"/>
            </w:pPr>
            <w:r>
              <w:t>Depth x Site</w:t>
            </w:r>
          </w:p>
        </w:tc>
        <w:tc>
          <w:tcPr>
            <w:tcW w:w="795" w:type="dxa"/>
            <w:tcMar>
              <w:top w:w="100" w:type="dxa"/>
              <w:left w:w="100" w:type="dxa"/>
              <w:bottom w:w="100" w:type="dxa"/>
              <w:right w:w="100" w:type="dxa"/>
            </w:tcMar>
          </w:tcPr>
          <w:p w14:paraId="23BC97A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51346F4" w14:textId="77777777" w:rsidR="00471A3D" w:rsidRDefault="00EF0B3C">
            <w:pPr>
              <w:widowControl w:val="0"/>
              <w:pBdr>
                <w:top w:val="nil"/>
                <w:left w:val="nil"/>
                <w:bottom w:val="nil"/>
                <w:right w:val="nil"/>
                <w:between w:val="nil"/>
              </w:pBdr>
              <w:spacing w:line="276" w:lineRule="auto"/>
              <w:ind w:firstLine="0"/>
              <w:jc w:val="right"/>
            </w:pPr>
            <w:r>
              <w:t>2.18</w:t>
            </w:r>
          </w:p>
        </w:tc>
        <w:tc>
          <w:tcPr>
            <w:tcW w:w="1160" w:type="dxa"/>
            <w:tcMar>
              <w:top w:w="100" w:type="dxa"/>
              <w:left w:w="100" w:type="dxa"/>
              <w:bottom w:w="100" w:type="dxa"/>
              <w:right w:w="100" w:type="dxa"/>
            </w:tcMar>
          </w:tcPr>
          <w:p w14:paraId="1F95AB3A"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4BD68678" w14:textId="77777777" w:rsidR="00471A3D" w:rsidRDefault="00EF0B3C">
            <w:pPr>
              <w:widowControl w:val="0"/>
              <w:pBdr>
                <w:top w:val="nil"/>
                <w:left w:val="nil"/>
                <w:bottom w:val="nil"/>
                <w:right w:val="nil"/>
                <w:between w:val="nil"/>
              </w:pBdr>
              <w:spacing w:line="276" w:lineRule="auto"/>
              <w:ind w:firstLine="0"/>
              <w:jc w:val="right"/>
            </w:pPr>
            <w:r>
              <w:t>5.87</w:t>
            </w:r>
          </w:p>
        </w:tc>
        <w:tc>
          <w:tcPr>
            <w:tcW w:w="1160" w:type="dxa"/>
            <w:tcMar>
              <w:top w:w="100" w:type="dxa"/>
              <w:left w:w="100" w:type="dxa"/>
              <w:bottom w:w="100" w:type="dxa"/>
              <w:right w:w="100" w:type="dxa"/>
            </w:tcMar>
          </w:tcPr>
          <w:p w14:paraId="7FF17E7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EDE197B"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527653E" w14:textId="77777777" w:rsidR="00471A3D" w:rsidRDefault="00EF0B3C">
            <w:pPr>
              <w:widowControl w:val="0"/>
              <w:pBdr>
                <w:top w:val="nil"/>
                <w:left w:val="nil"/>
                <w:bottom w:val="nil"/>
                <w:right w:val="nil"/>
                <w:between w:val="nil"/>
              </w:pBdr>
              <w:spacing w:line="276" w:lineRule="auto"/>
              <w:ind w:firstLine="0"/>
            </w:pPr>
            <w:r>
              <w:t>Depth X Year</w:t>
            </w:r>
          </w:p>
        </w:tc>
        <w:tc>
          <w:tcPr>
            <w:tcW w:w="795" w:type="dxa"/>
            <w:tcMar>
              <w:top w:w="100" w:type="dxa"/>
              <w:left w:w="100" w:type="dxa"/>
              <w:bottom w:w="100" w:type="dxa"/>
              <w:right w:w="100" w:type="dxa"/>
            </w:tcMar>
          </w:tcPr>
          <w:p w14:paraId="3363D77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84D9ED7"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Mar>
              <w:top w:w="100" w:type="dxa"/>
              <w:left w:w="100" w:type="dxa"/>
              <w:bottom w:w="100" w:type="dxa"/>
              <w:right w:w="100" w:type="dxa"/>
            </w:tcMar>
          </w:tcPr>
          <w:p w14:paraId="74D350D4"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69D0D417" w14:textId="77777777" w:rsidR="00471A3D" w:rsidRDefault="00EF0B3C">
            <w:pPr>
              <w:widowControl w:val="0"/>
              <w:pBdr>
                <w:top w:val="nil"/>
                <w:left w:val="nil"/>
                <w:bottom w:val="nil"/>
                <w:right w:val="nil"/>
                <w:between w:val="nil"/>
              </w:pBdr>
              <w:spacing w:line="276" w:lineRule="auto"/>
              <w:ind w:firstLine="0"/>
              <w:jc w:val="right"/>
            </w:pPr>
            <w:r>
              <w:t>1.83</w:t>
            </w:r>
          </w:p>
        </w:tc>
        <w:tc>
          <w:tcPr>
            <w:tcW w:w="1160" w:type="dxa"/>
            <w:tcMar>
              <w:top w:w="100" w:type="dxa"/>
              <w:left w:w="100" w:type="dxa"/>
              <w:bottom w:w="100" w:type="dxa"/>
              <w:right w:w="100" w:type="dxa"/>
            </w:tcMar>
          </w:tcPr>
          <w:p w14:paraId="0B6578F6" w14:textId="77777777" w:rsidR="00471A3D" w:rsidRDefault="00EF0B3C">
            <w:pPr>
              <w:widowControl w:val="0"/>
              <w:pBdr>
                <w:top w:val="nil"/>
                <w:left w:val="nil"/>
                <w:bottom w:val="nil"/>
                <w:right w:val="nil"/>
                <w:between w:val="nil"/>
              </w:pBdr>
              <w:spacing w:line="276" w:lineRule="auto"/>
              <w:ind w:firstLine="0"/>
              <w:jc w:val="right"/>
            </w:pPr>
            <w:r>
              <w:t>0.022</w:t>
            </w:r>
          </w:p>
        </w:tc>
      </w:tr>
      <w:tr w:rsidR="00471A3D" w14:paraId="4936B5E3"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398472A7" w14:textId="77777777" w:rsidR="00471A3D" w:rsidRDefault="00EF0B3C">
            <w:pPr>
              <w:widowControl w:val="0"/>
              <w:pBdr>
                <w:top w:val="nil"/>
                <w:left w:val="nil"/>
                <w:bottom w:val="nil"/>
                <w:right w:val="nil"/>
                <w:between w:val="nil"/>
              </w:pBdr>
              <w:spacing w:line="276" w:lineRule="auto"/>
              <w:ind w:firstLine="0"/>
            </w:pPr>
            <w:r>
              <w:t>Site X Year</w:t>
            </w:r>
          </w:p>
        </w:tc>
        <w:tc>
          <w:tcPr>
            <w:tcW w:w="795" w:type="dxa"/>
            <w:tcMar>
              <w:top w:w="100" w:type="dxa"/>
              <w:left w:w="100" w:type="dxa"/>
              <w:bottom w:w="100" w:type="dxa"/>
              <w:right w:w="100" w:type="dxa"/>
            </w:tcMar>
          </w:tcPr>
          <w:p w14:paraId="292F4AE2" w14:textId="77777777" w:rsidR="00471A3D" w:rsidRDefault="00EF0B3C">
            <w:pPr>
              <w:widowControl w:val="0"/>
              <w:pBdr>
                <w:top w:val="nil"/>
                <w:left w:val="nil"/>
                <w:bottom w:val="nil"/>
                <w:right w:val="nil"/>
                <w:between w:val="nil"/>
              </w:pBdr>
              <w:spacing w:line="276" w:lineRule="auto"/>
              <w:ind w:firstLine="0"/>
              <w:jc w:val="right"/>
            </w:pPr>
            <w:r>
              <w:t>16</w:t>
            </w:r>
          </w:p>
        </w:tc>
        <w:tc>
          <w:tcPr>
            <w:tcW w:w="1160" w:type="dxa"/>
            <w:tcMar>
              <w:top w:w="100" w:type="dxa"/>
              <w:left w:w="100" w:type="dxa"/>
              <w:bottom w:w="100" w:type="dxa"/>
              <w:right w:w="100" w:type="dxa"/>
            </w:tcMar>
          </w:tcPr>
          <w:p w14:paraId="16588E41" w14:textId="77777777" w:rsidR="00471A3D" w:rsidRDefault="00EF0B3C">
            <w:pPr>
              <w:widowControl w:val="0"/>
              <w:pBdr>
                <w:top w:val="nil"/>
                <w:left w:val="nil"/>
                <w:bottom w:val="nil"/>
                <w:right w:val="nil"/>
                <w:between w:val="nil"/>
              </w:pBdr>
              <w:spacing w:line="276" w:lineRule="auto"/>
              <w:ind w:firstLine="0"/>
              <w:jc w:val="right"/>
            </w:pPr>
            <w:r>
              <w:t>4.07</w:t>
            </w:r>
          </w:p>
        </w:tc>
        <w:tc>
          <w:tcPr>
            <w:tcW w:w="1160" w:type="dxa"/>
            <w:tcMar>
              <w:top w:w="100" w:type="dxa"/>
              <w:left w:w="100" w:type="dxa"/>
              <w:bottom w:w="100" w:type="dxa"/>
              <w:right w:w="100" w:type="dxa"/>
            </w:tcMar>
          </w:tcPr>
          <w:p w14:paraId="5E561865"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27F2D128" w14:textId="77777777" w:rsidR="00471A3D" w:rsidRDefault="00EF0B3C">
            <w:pPr>
              <w:widowControl w:val="0"/>
              <w:pBdr>
                <w:top w:val="nil"/>
                <w:left w:val="nil"/>
                <w:bottom w:val="nil"/>
                <w:right w:val="nil"/>
                <w:between w:val="nil"/>
              </w:pBdr>
              <w:spacing w:line="276" w:lineRule="auto"/>
              <w:ind w:firstLine="0"/>
              <w:jc w:val="right"/>
            </w:pPr>
            <w:r>
              <w:t>2.74</w:t>
            </w:r>
          </w:p>
        </w:tc>
        <w:tc>
          <w:tcPr>
            <w:tcW w:w="1160" w:type="dxa"/>
            <w:tcMar>
              <w:top w:w="100" w:type="dxa"/>
              <w:left w:w="100" w:type="dxa"/>
              <w:bottom w:w="100" w:type="dxa"/>
              <w:right w:w="100" w:type="dxa"/>
            </w:tcMar>
          </w:tcPr>
          <w:p w14:paraId="294EA5AD"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CA458B0" w14:textId="77777777" w:rsidTr="00D7682F">
        <w:trPr>
          <w:trHeight w:val="20"/>
        </w:trPr>
        <w:tc>
          <w:tcPr>
            <w:tcW w:w="1845" w:type="dxa"/>
            <w:tcBorders>
              <w:top w:val="nil"/>
              <w:left w:val="nil"/>
              <w:bottom w:val="single" w:sz="4" w:space="0" w:color="auto"/>
              <w:right w:val="nil"/>
            </w:tcBorders>
            <w:tcMar>
              <w:top w:w="100" w:type="dxa"/>
              <w:left w:w="100" w:type="dxa"/>
              <w:bottom w:w="100" w:type="dxa"/>
              <w:right w:w="100" w:type="dxa"/>
            </w:tcMar>
          </w:tcPr>
          <w:p w14:paraId="52ECAFB6" w14:textId="77777777" w:rsidR="00471A3D" w:rsidRDefault="00EF0B3C">
            <w:pPr>
              <w:widowControl w:val="0"/>
              <w:pBdr>
                <w:top w:val="nil"/>
                <w:left w:val="nil"/>
                <w:bottom w:val="nil"/>
                <w:right w:val="nil"/>
                <w:between w:val="nil"/>
              </w:pBdr>
              <w:spacing w:line="276" w:lineRule="auto"/>
              <w:ind w:firstLine="0"/>
            </w:pPr>
            <w:r>
              <w:t>Residual</w:t>
            </w:r>
          </w:p>
        </w:tc>
        <w:tc>
          <w:tcPr>
            <w:tcW w:w="795" w:type="dxa"/>
            <w:tcBorders>
              <w:bottom w:val="single" w:sz="4" w:space="0" w:color="auto"/>
            </w:tcBorders>
            <w:tcMar>
              <w:top w:w="100" w:type="dxa"/>
              <w:left w:w="100" w:type="dxa"/>
              <w:bottom w:w="100" w:type="dxa"/>
              <w:right w:w="100" w:type="dxa"/>
            </w:tcMar>
          </w:tcPr>
          <w:p w14:paraId="5D1DC8AF" w14:textId="77777777" w:rsidR="00471A3D" w:rsidRDefault="00EF0B3C">
            <w:pPr>
              <w:widowControl w:val="0"/>
              <w:pBdr>
                <w:top w:val="nil"/>
                <w:left w:val="nil"/>
                <w:bottom w:val="nil"/>
                <w:right w:val="nil"/>
                <w:between w:val="nil"/>
              </w:pBdr>
              <w:spacing w:line="276" w:lineRule="auto"/>
              <w:ind w:firstLine="0"/>
              <w:jc w:val="right"/>
            </w:pPr>
            <w:r>
              <w:t>260</w:t>
            </w:r>
          </w:p>
        </w:tc>
        <w:tc>
          <w:tcPr>
            <w:tcW w:w="1160" w:type="dxa"/>
            <w:tcBorders>
              <w:bottom w:val="single" w:sz="4" w:space="0" w:color="auto"/>
            </w:tcBorders>
            <w:tcMar>
              <w:top w:w="100" w:type="dxa"/>
              <w:left w:w="100" w:type="dxa"/>
              <w:bottom w:w="100" w:type="dxa"/>
              <w:right w:w="100" w:type="dxa"/>
            </w:tcMar>
          </w:tcPr>
          <w:p w14:paraId="5AA8CD2C" w14:textId="77777777" w:rsidR="00471A3D" w:rsidRDefault="00EF0B3C">
            <w:pPr>
              <w:widowControl w:val="0"/>
              <w:pBdr>
                <w:top w:val="nil"/>
                <w:left w:val="nil"/>
                <w:bottom w:val="nil"/>
                <w:right w:val="nil"/>
                <w:between w:val="nil"/>
              </w:pBdr>
              <w:spacing w:line="276" w:lineRule="auto"/>
              <w:ind w:firstLine="0"/>
              <w:jc w:val="right"/>
            </w:pPr>
            <w:r>
              <w:t>24.13</w:t>
            </w:r>
          </w:p>
        </w:tc>
        <w:tc>
          <w:tcPr>
            <w:tcW w:w="1160" w:type="dxa"/>
            <w:tcBorders>
              <w:bottom w:val="single" w:sz="4" w:space="0" w:color="auto"/>
            </w:tcBorders>
            <w:tcMar>
              <w:top w:w="100" w:type="dxa"/>
              <w:left w:w="100" w:type="dxa"/>
              <w:bottom w:w="100" w:type="dxa"/>
              <w:right w:w="100" w:type="dxa"/>
            </w:tcMar>
          </w:tcPr>
          <w:p w14:paraId="18D3E488" w14:textId="77777777" w:rsidR="00471A3D" w:rsidRDefault="00EF0B3C">
            <w:pPr>
              <w:widowControl w:val="0"/>
              <w:pBdr>
                <w:top w:val="nil"/>
                <w:left w:val="nil"/>
                <w:bottom w:val="nil"/>
                <w:right w:val="nil"/>
                <w:between w:val="nil"/>
              </w:pBdr>
              <w:spacing w:line="276" w:lineRule="auto"/>
              <w:ind w:firstLine="0"/>
              <w:jc w:val="right"/>
            </w:pPr>
            <w:r>
              <w:t>0.42</w:t>
            </w:r>
          </w:p>
        </w:tc>
        <w:tc>
          <w:tcPr>
            <w:tcW w:w="1160" w:type="dxa"/>
            <w:tcBorders>
              <w:bottom w:val="single" w:sz="4" w:space="0" w:color="auto"/>
            </w:tcBorders>
            <w:tcMar>
              <w:top w:w="100" w:type="dxa"/>
              <w:left w:w="100" w:type="dxa"/>
              <w:bottom w:w="100" w:type="dxa"/>
              <w:right w:w="100" w:type="dxa"/>
            </w:tcMar>
          </w:tcPr>
          <w:p w14:paraId="13F2FD31"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BE7F4B9"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07EB3EF8" w14:textId="77777777" w:rsidR="00471A3D" w:rsidRDefault="00EF0B3C">
      <w:pPr>
        <w:pStyle w:val="Heading2"/>
      </w:pPr>
      <w:bookmarkStart w:id="65" w:name="_2scs6bp8gdub" w:colFirst="0" w:colLast="0"/>
      <w:bookmarkEnd w:id="65"/>
      <w:r>
        <w:br w:type="page"/>
      </w:r>
    </w:p>
    <w:p w14:paraId="66DB5A34" w14:textId="77777777" w:rsidR="00471A3D" w:rsidRDefault="00EF0B3C" w:rsidP="005F4119">
      <w:pPr>
        <w:pStyle w:val="Heading5"/>
        <w:ind w:right="900"/>
      </w:pPr>
      <w:bookmarkStart w:id="66" w:name="_pq9iyiy0gnbe" w:colFirst="0" w:colLast="0"/>
      <w:bookmarkEnd w:id="66"/>
      <w:r>
        <w:lastRenderedPageBreak/>
        <w:t xml:space="preserve">Table S8. Results of permutation-based multivariate analysis of variance </w:t>
      </w:r>
      <w:proofErr w:type="spellStart"/>
      <w:r>
        <w:t>PerMANOVA</w:t>
      </w:r>
      <w:proofErr w:type="spellEnd"/>
      <w:r>
        <w:t xml:space="preserve"> for fish assemblage structure at five sites along the Washington coast at two depths (5-m, 10-m) from 2016-2021.</w:t>
      </w:r>
    </w:p>
    <w:tbl>
      <w:tblPr>
        <w:tblStyle w:val="a6"/>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0201F700"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082059E1"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5C24D02C"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0B53141C"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0D372DC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18E3AFDE"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71DE8E32"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35B17B2"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206D5E98"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1ED2AB6A"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1306C2D9" w14:textId="77777777" w:rsidR="00471A3D" w:rsidRDefault="00EF0B3C">
            <w:pPr>
              <w:widowControl w:val="0"/>
              <w:pBdr>
                <w:top w:val="nil"/>
                <w:left w:val="nil"/>
                <w:bottom w:val="nil"/>
                <w:right w:val="nil"/>
                <w:between w:val="nil"/>
              </w:pBdr>
              <w:spacing w:line="276" w:lineRule="auto"/>
              <w:ind w:firstLine="0"/>
              <w:jc w:val="right"/>
            </w:pPr>
            <w:r>
              <w:t>0.92</w:t>
            </w:r>
          </w:p>
        </w:tc>
        <w:tc>
          <w:tcPr>
            <w:tcW w:w="1160" w:type="dxa"/>
            <w:tcBorders>
              <w:top w:val="single" w:sz="4" w:space="0" w:color="auto"/>
            </w:tcBorders>
            <w:tcMar>
              <w:top w:w="100" w:type="dxa"/>
              <w:left w:w="100" w:type="dxa"/>
              <w:bottom w:w="100" w:type="dxa"/>
              <w:right w:w="100" w:type="dxa"/>
            </w:tcMar>
          </w:tcPr>
          <w:p w14:paraId="056DC14C"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Borders>
              <w:top w:val="single" w:sz="4" w:space="0" w:color="auto"/>
            </w:tcBorders>
            <w:tcMar>
              <w:top w:w="100" w:type="dxa"/>
              <w:left w:w="100" w:type="dxa"/>
              <w:bottom w:w="100" w:type="dxa"/>
              <w:right w:w="100" w:type="dxa"/>
            </w:tcMar>
          </w:tcPr>
          <w:p w14:paraId="5E9D3881" w14:textId="77777777" w:rsidR="00471A3D" w:rsidRDefault="00EF0B3C">
            <w:pPr>
              <w:widowControl w:val="0"/>
              <w:pBdr>
                <w:top w:val="nil"/>
                <w:left w:val="nil"/>
                <w:bottom w:val="nil"/>
                <w:right w:val="nil"/>
                <w:between w:val="nil"/>
              </w:pBdr>
              <w:spacing w:line="276" w:lineRule="auto"/>
              <w:ind w:firstLine="0"/>
              <w:jc w:val="right"/>
            </w:pPr>
            <w:r>
              <w:t>11.68</w:t>
            </w:r>
          </w:p>
        </w:tc>
        <w:tc>
          <w:tcPr>
            <w:tcW w:w="1160" w:type="dxa"/>
            <w:tcBorders>
              <w:top w:val="single" w:sz="4" w:space="0" w:color="auto"/>
            </w:tcBorders>
            <w:tcMar>
              <w:top w:w="100" w:type="dxa"/>
              <w:left w:w="100" w:type="dxa"/>
              <w:bottom w:w="100" w:type="dxa"/>
              <w:right w:w="100" w:type="dxa"/>
            </w:tcMar>
          </w:tcPr>
          <w:p w14:paraId="508D9A08"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EE7F39E"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8A8EBFE"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4372516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3AAC0DB" w14:textId="77777777" w:rsidR="00471A3D" w:rsidRDefault="00EF0B3C">
            <w:pPr>
              <w:widowControl w:val="0"/>
              <w:pBdr>
                <w:top w:val="nil"/>
                <w:left w:val="nil"/>
                <w:bottom w:val="nil"/>
                <w:right w:val="nil"/>
                <w:between w:val="nil"/>
              </w:pBdr>
              <w:spacing w:line="276" w:lineRule="auto"/>
              <w:ind w:firstLine="0"/>
              <w:jc w:val="right"/>
            </w:pPr>
            <w:r>
              <w:t>3.74</w:t>
            </w:r>
          </w:p>
        </w:tc>
        <w:tc>
          <w:tcPr>
            <w:tcW w:w="1160" w:type="dxa"/>
            <w:tcMar>
              <w:top w:w="100" w:type="dxa"/>
              <w:left w:w="100" w:type="dxa"/>
              <w:bottom w:w="100" w:type="dxa"/>
              <w:right w:w="100" w:type="dxa"/>
            </w:tcMar>
          </w:tcPr>
          <w:p w14:paraId="18B54782" w14:textId="77777777" w:rsidR="00471A3D" w:rsidRDefault="00EF0B3C">
            <w:pPr>
              <w:widowControl w:val="0"/>
              <w:pBdr>
                <w:top w:val="nil"/>
                <w:left w:val="nil"/>
                <w:bottom w:val="nil"/>
                <w:right w:val="nil"/>
                <w:between w:val="nil"/>
              </w:pBdr>
              <w:spacing w:line="276" w:lineRule="auto"/>
              <w:ind w:firstLine="0"/>
              <w:jc w:val="right"/>
            </w:pPr>
            <w:r>
              <w:t>0.12</w:t>
            </w:r>
          </w:p>
        </w:tc>
        <w:tc>
          <w:tcPr>
            <w:tcW w:w="1160" w:type="dxa"/>
            <w:tcMar>
              <w:top w:w="100" w:type="dxa"/>
              <w:left w:w="100" w:type="dxa"/>
              <w:bottom w:w="100" w:type="dxa"/>
              <w:right w:w="100" w:type="dxa"/>
            </w:tcMar>
          </w:tcPr>
          <w:p w14:paraId="7D8517AC" w14:textId="77777777" w:rsidR="00471A3D" w:rsidRDefault="00EF0B3C">
            <w:pPr>
              <w:widowControl w:val="0"/>
              <w:pBdr>
                <w:top w:val="nil"/>
                <w:left w:val="nil"/>
                <w:bottom w:val="nil"/>
                <w:right w:val="nil"/>
                <w:between w:val="nil"/>
              </w:pBdr>
              <w:spacing w:line="276" w:lineRule="auto"/>
              <w:ind w:firstLine="0"/>
              <w:jc w:val="right"/>
            </w:pPr>
            <w:r>
              <w:t>11.94</w:t>
            </w:r>
          </w:p>
        </w:tc>
        <w:tc>
          <w:tcPr>
            <w:tcW w:w="1160" w:type="dxa"/>
            <w:tcMar>
              <w:top w:w="100" w:type="dxa"/>
              <w:left w:w="100" w:type="dxa"/>
              <w:bottom w:w="100" w:type="dxa"/>
              <w:right w:w="100" w:type="dxa"/>
            </w:tcMar>
          </w:tcPr>
          <w:p w14:paraId="75EA0C54"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AAEB9BC"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379CD0B"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42BBCDE7"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D6E585" w14:textId="77777777" w:rsidR="00471A3D" w:rsidRDefault="00EF0B3C">
            <w:pPr>
              <w:widowControl w:val="0"/>
              <w:pBdr>
                <w:top w:val="nil"/>
                <w:left w:val="nil"/>
                <w:bottom w:val="nil"/>
                <w:right w:val="nil"/>
                <w:between w:val="nil"/>
              </w:pBdr>
              <w:spacing w:line="276" w:lineRule="auto"/>
              <w:ind w:firstLine="0"/>
              <w:jc w:val="right"/>
            </w:pPr>
            <w:r>
              <w:t>1.23</w:t>
            </w:r>
          </w:p>
        </w:tc>
        <w:tc>
          <w:tcPr>
            <w:tcW w:w="1160" w:type="dxa"/>
            <w:tcMar>
              <w:top w:w="100" w:type="dxa"/>
              <w:left w:w="100" w:type="dxa"/>
              <w:bottom w:w="100" w:type="dxa"/>
              <w:right w:w="100" w:type="dxa"/>
            </w:tcMar>
          </w:tcPr>
          <w:p w14:paraId="042FE78D"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3CD2C398" w14:textId="77777777" w:rsidR="00471A3D" w:rsidRDefault="00EF0B3C">
            <w:pPr>
              <w:widowControl w:val="0"/>
              <w:pBdr>
                <w:top w:val="nil"/>
                <w:left w:val="nil"/>
                <w:bottom w:val="nil"/>
                <w:right w:val="nil"/>
                <w:between w:val="nil"/>
              </w:pBdr>
              <w:spacing w:line="276" w:lineRule="auto"/>
              <w:ind w:firstLine="0"/>
              <w:jc w:val="right"/>
            </w:pPr>
            <w:r>
              <w:t>3.91</w:t>
            </w:r>
          </w:p>
        </w:tc>
        <w:tc>
          <w:tcPr>
            <w:tcW w:w="1160" w:type="dxa"/>
            <w:tcMar>
              <w:top w:w="100" w:type="dxa"/>
              <w:left w:w="100" w:type="dxa"/>
              <w:bottom w:w="100" w:type="dxa"/>
              <w:right w:w="100" w:type="dxa"/>
            </w:tcMar>
          </w:tcPr>
          <w:p w14:paraId="7CA680F9"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4837FF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C181CB7"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041273E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52F4E2BF" w14:textId="77777777" w:rsidR="00471A3D" w:rsidRDefault="00EF0B3C">
            <w:pPr>
              <w:widowControl w:val="0"/>
              <w:pBdr>
                <w:top w:val="nil"/>
                <w:left w:val="nil"/>
                <w:bottom w:val="nil"/>
                <w:right w:val="nil"/>
                <w:between w:val="nil"/>
              </w:pBdr>
              <w:spacing w:line="276" w:lineRule="auto"/>
              <w:ind w:firstLine="0"/>
              <w:jc w:val="right"/>
            </w:pPr>
            <w:r>
              <w:t>1.49</w:t>
            </w:r>
          </w:p>
        </w:tc>
        <w:tc>
          <w:tcPr>
            <w:tcW w:w="1160" w:type="dxa"/>
            <w:tcMar>
              <w:top w:w="100" w:type="dxa"/>
              <w:left w:w="100" w:type="dxa"/>
              <w:bottom w:w="100" w:type="dxa"/>
              <w:right w:w="100" w:type="dxa"/>
            </w:tcMar>
          </w:tcPr>
          <w:p w14:paraId="17AB88F7" w14:textId="77777777" w:rsidR="00471A3D" w:rsidRDefault="00EF0B3C">
            <w:pPr>
              <w:widowControl w:val="0"/>
              <w:pBdr>
                <w:top w:val="nil"/>
                <w:left w:val="nil"/>
                <w:bottom w:val="nil"/>
                <w:right w:val="nil"/>
                <w:between w:val="nil"/>
              </w:pBdr>
              <w:spacing w:line="276" w:lineRule="auto"/>
              <w:ind w:firstLine="0"/>
              <w:jc w:val="right"/>
            </w:pPr>
            <w:r>
              <w:t>0.05</w:t>
            </w:r>
          </w:p>
        </w:tc>
        <w:tc>
          <w:tcPr>
            <w:tcW w:w="1160" w:type="dxa"/>
            <w:tcMar>
              <w:top w:w="100" w:type="dxa"/>
              <w:left w:w="100" w:type="dxa"/>
              <w:bottom w:w="100" w:type="dxa"/>
              <w:right w:w="100" w:type="dxa"/>
            </w:tcMar>
          </w:tcPr>
          <w:p w14:paraId="2AB21B76" w14:textId="77777777" w:rsidR="00471A3D" w:rsidRDefault="00EF0B3C">
            <w:pPr>
              <w:widowControl w:val="0"/>
              <w:pBdr>
                <w:top w:val="nil"/>
                <w:left w:val="nil"/>
                <w:bottom w:val="nil"/>
                <w:right w:val="nil"/>
                <w:between w:val="nil"/>
              </w:pBdr>
              <w:spacing w:line="276" w:lineRule="auto"/>
              <w:ind w:firstLine="0"/>
              <w:jc w:val="right"/>
            </w:pPr>
            <w:r>
              <w:t>4.76</w:t>
            </w:r>
          </w:p>
        </w:tc>
        <w:tc>
          <w:tcPr>
            <w:tcW w:w="1160" w:type="dxa"/>
            <w:tcMar>
              <w:top w:w="100" w:type="dxa"/>
              <w:left w:w="100" w:type="dxa"/>
              <w:bottom w:w="100" w:type="dxa"/>
              <w:right w:w="100" w:type="dxa"/>
            </w:tcMar>
          </w:tcPr>
          <w:p w14:paraId="0DD44C65"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54BDD986"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3D0957F"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54040B8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A3AB3C0" w14:textId="77777777" w:rsidR="00471A3D" w:rsidRDefault="00EF0B3C">
            <w:pPr>
              <w:widowControl w:val="0"/>
              <w:pBdr>
                <w:top w:val="nil"/>
                <w:left w:val="nil"/>
                <w:bottom w:val="nil"/>
                <w:right w:val="nil"/>
                <w:between w:val="nil"/>
              </w:pBdr>
              <w:spacing w:line="276" w:lineRule="auto"/>
              <w:ind w:firstLine="0"/>
              <w:jc w:val="right"/>
            </w:pPr>
            <w:r>
              <w:t>0.74</w:t>
            </w:r>
          </w:p>
        </w:tc>
        <w:tc>
          <w:tcPr>
            <w:tcW w:w="1160" w:type="dxa"/>
            <w:tcMar>
              <w:top w:w="100" w:type="dxa"/>
              <w:left w:w="100" w:type="dxa"/>
              <w:bottom w:w="100" w:type="dxa"/>
              <w:right w:w="100" w:type="dxa"/>
            </w:tcMar>
          </w:tcPr>
          <w:p w14:paraId="790E9CB2"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409E5199" w14:textId="77777777" w:rsidR="00471A3D" w:rsidRDefault="00EF0B3C">
            <w:pPr>
              <w:widowControl w:val="0"/>
              <w:pBdr>
                <w:top w:val="nil"/>
                <w:left w:val="nil"/>
                <w:bottom w:val="nil"/>
                <w:right w:val="nil"/>
                <w:between w:val="nil"/>
              </w:pBdr>
              <w:spacing w:line="276" w:lineRule="auto"/>
              <w:ind w:firstLine="0"/>
              <w:jc w:val="right"/>
            </w:pPr>
            <w:r>
              <w:t>2.38</w:t>
            </w:r>
          </w:p>
        </w:tc>
        <w:tc>
          <w:tcPr>
            <w:tcW w:w="1160" w:type="dxa"/>
            <w:tcMar>
              <w:top w:w="100" w:type="dxa"/>
              <w:left w:w="100" w:type="dxa"/>
              <w:bottom w:w="100" w:type="dxa"/>
              <w:right w:w="100" w:type="dxa"/>
            </w:tcMar>
          </w:tcPr>
          <w:p w14:paraId="14AD3B05" w14:textId="77777777" w:rsidR="00471A3D" w:rsidRDefault="00EF0B3C">
            <w:pPr>
              <w:widowControl w:val="0"/>
              <w:pBdr>
                <w:top w:val="nil"/>
                <w:left w:val="nil"/>
                <w:bottom w:val="nil"/>
                <w:right w:val="nil"/>
                <w:between w:val="nil"/>
              </w:pBdr>
              <w:spacing w:line="276" w:lineRule="auto"/>
              <w:ind w:firstLine="0"/>
              <w:jc w:val="right"/>
            </w:pPr>
            <w:r>
              <w:t>0.018</w:t>
            </w:r>
          </w:p>
        </w:tc>
      </w:tr>
      <w:tr w:rsidR="00471A3D" w14:paraId="43FB2AC2"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4ED80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75C3338D"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5C9D9757" w14:textId="77777777" w:rsidR="00471A3D" w:rsidRDefault="00EF0B3C">
            <w:pPr>
              <w:widowControl w:val="0"/>
              <w:pBdr>
                <w:top w:val="nil"/>
                <w:left w:val="nil"/>
                <w:bottom w:val="nil"/>
                <w:right w:val="nil"/>
                <w:between w:val="nil"/>
              </w:pBdr>
              <w:spacing w:line="276" w:lineRule="auto"/>
              <w:ind w:firstLine="0"/>
              <w:jc w:val="right"/>
            </w:pPr>
            <w:r>
              <w:t>2.02</w:t>
            </w:r>
          </w:p>
        </w:tc>
        <w:tc>
          <w:tcPr>
            <w:tcW w:w="1160" w:type="dxa"/>
            <w:tcMar>
              <w:top w:w="100" w:type="dxa"/>
              <w:left w:w="100" w:type="dxa"/>
              <w:bottom w:w="100" w:type="dxa"/>
              <w:right w:w="100" w:type="dxa"/>
            </w:tcMar>
          </w:tcPr>
          <w:p w14:paraId="24C3CCD5" w14:textId="77777777" w:rsidR="00471A3D" w:rsidRDefault="00EF0B3C">
            <w:pPr>
              <w:widowControl w:val="0"/>
              <w:pBdr>
                <w:top w:val="nil"/>
                <w:left w:val="nil"/>
                <w:bottom w:val="nil"/>
                <w:right w:val="nil"/>
                <w:between w:val="nil"/>
              </w:pBdr>
              <w:spacing w:line="276" w:lineRule="auto"/>
              <w:ind w:firstLine="0"/>
              <w:jc w:val="right"/>
            </w:pPr>
            <w:r>
              <w:t>0.06</w:t>
            </w:r>
          </w:p>
        </w:tc>
        <w:tc>
          <w:tcPr>
            <w:tcW w:w="1160" w:type="dxa"/>
            <w:tcMar>
              <w:top w:w="100" w:type="dxa"/>
              <w:left w:w="100" w:type="dxa"/>
              <w:bottom w:w="100" w:type="dxa"/>
              <w:right w:w="100" w:type="dxa"/>
            </w:tcMar>
          </w:tcPr>
          <w:p w14:paraId="0695D442" w14:textId="77777777" w:rsidR="00471A3D" w:rsidRDefault="00EF0B3C">
            <w:pPr>
              <w:widowControl w:val="0"/>
              <w:pBdr>
                <w:top w:val="nil"/>
                <w:left w:val="nil"/>
                <w:bottom w:val="nil"/>
                <w:right w:val="nil"/>
                <w:between w:val="nil"/>
              </w:pBdr>
              <w:spacing w:line="276" w:lineRule="auto"/>
              <w:ind w:firstLine="0"/>
              <w:jc w:val="right"/>
            </w:pPr>
            <w:r>
              <w:t>1.72</w:t>
            </w:r>
          </w:p>
        </w:tc>
        <w:tc>
          <w:tcPr>
            <w:tcW w:w="1160" w:type="dxa"/>
            <w:tcMar>
              <w:top w:w="100" w:type="dxa"/>
              <w:left w:w="100" w:type="dxa"/>
              <w:bottom w:w="100" w:type="dxa"/>
              <w:right w:w="100" w:type="dxa"/>
            </w:tcMar>
          </w:tcPr>
          <w:p w14:paraId="3CFCA964" w14:textId="77777777" w:rsidR="00471A3D" w:rsidRDefault="00EF0B3C">
            <w:pPr>
              <w:widowControl w:val="0"/>
              <w:pBdr>
                <w:top w:val="nil"/>
                <w:left w:val="nil"/>
                <w:bottom w:val="nil"/>
                <w:right w:val="nil"/>
                <w:between w:val="nil"/>
              </w:pBdr>
              <w:spacing w:line="276" w:lineRule="auto"/>
              <w:ind w:firstLine="0"/>
              <w:jc w:val="right"/>
            </w:pPr>
            <w:r>
              <w:t>0.01</w:t>
            </w:r>
          </w:p>
        </w:tc>
      </w:tr>
      <w:tr w:rsidR="00471A3D" w14:paraId="36E55EE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15A42E9E"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569D2A94"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66775F08" w14:textId="77777777" w:rsidR="00471A3D" w:rsidRDefault="00EF0B3C">
            <w:pPr>
              <w:widowControl w:val="0"/>
              <w:pBdr>
                <w:top w:val="nil"/>
                <w:left w:val="nil"/>
                <w:bottom w:val="nil"/>
                <w:right w:val="nil"/>
                <w:between w:val="nil"/>
              </w:pBdr>
              <w:spacing w:line="276" w:lineRule="auto"/>
              <w:ind w:firstLine="0"/>
              <w:jc w:val="right"/>
            </w:pPr>
            <w:r>
              <w:t>21.08</w:t>
            </w:r>
          </w:p>
        </w:tc>
        <w:tc>
          <w:tcPr>
            <w:tcW w:w="1160" w:type="dxa"/>
            <w:tcBorders>
              <w:bottom w:val="single" w:sz="4" w:space="0" w:color="auto"/>
            </w:tcBorders>
            <w:tcMar>
              <w:top w:w="100" w:type="dxa"/>
              <w:left w:w="100" w:type="dxa"/>
              <w:bottom w:w="100" w:type="dxa"/>
              <w:right w:w="100" w:type="dxa"/>
            </w:tcMar>
          </w:tcPr>
          <w:p w14:paraId="0C85ABFF"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Borders>
              <w:bottom w:val="single" w:sz="4" w:space="0" w:color="auto"/>
            </w:tcBorders>
            <w:tcMar>
              <w:top w:w="100" w:type="dxa"/>
              <w:left w:w="100" w:type="dxa"/>
              <w:bottom w:w="100" w:type="dxa"/>
              <w:right w:w="100" w:type="dxa"/>
            </w:tcMar>
          </w:tcPr>
          <w:p w14:paraId="7F24134D"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26055D9F"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18776C7D" w14:textId="77777777" w:rsidR="00471A3D" w:rsidRDefault="00471A3D" w:rsidP="000D6AFE">
      <w:bookmarkStart w:id="67" w:name="_7mx6lcdim2sk" w:colFirst="0" w:colLast="0"/>
      <w:bookmarkEnd w:id="67"/>
    </w:p>
    <w:p w14:paraId="3889A857" w14:textId="77777777" w:rsidR="00471A3D" w:rsidRDefault="00EF0B3C" w:rsidP="005F4119">
      <w:pPr>
        <w:pStyle w:val="Heading5"/>
        <w:ind w:right="900"/>
      </w:pPr>
      <w:bookmarkStart w:id="68" w:name="_q9i8fb532wt5" w:colFirst="0" w:colLast="0"/>
      <w:bookmarkEnd w:id="68"/>
      <w:r>
        <w:t xml:space="preserve">Table S9. Results of permutation-based multivariate analysis of variance </w:t>
      </w:r>
      <w:proofErr w:type="spellStart"/>
      <w:r>
        <w:t>PerMANOVA</w:t>
      </w:r>
      <w:proofErr w:type="spellEnd"/>
      <w:r>
        <w:t xml:space="preserve"> for rockfish </w:t>
      </w:r>
      <w:r>
        <w:rPr>
          <w:i/>
        </w:rPr>
        <w:t>Sebastes</w:t>
      </w:r>
      <w:r>
        <w:t xml:space="preserve"> </w:t>
      </w:r>
      <w:proofErr w:type="spellStart"/>
      <w:r>
        <w:t>spp</w:t>
      </w:r>
      <w:proofErr w:type="spellEnd"/>
      <w:r>
        <w:t xml:space="preserve"> young of year assemblage structure at five sites along the Washington coast at two depths (5-m, 10-m) from 2016-2021.</w:t>
      </w:r>
    </w:p>
    <w:p w14:paraId="140BDC89" w14:textId="77777777" w:rsidR="00471A3D" w:rsidRDefault="00471A3D"/>
    <w:tbl>
      <w:tblPr>
        <w:tblStyle w:val="a7"/>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661FEE"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26183FD3"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0B554325"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60FD8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7A02FA5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5F4AA329"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4D6247B7"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3F989F23"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EE3CF3E"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449258F0"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3D6AB9BE" w14:textId="77777777" w:rsidR="00471A3D" w:rsidRDefault="00EF0B3C">
            <w:pPr>
              <w:widowControl w:val="0"/>
              <w:pBdr>
                <w:top w:val="nil"/>
                <w:left w:val="nil"/>
                <w:bottom w:val="nil"/>
                <w:right w:val="nil"/>
                <w:between w:val="nil"/>
              </w:pBdr>
              <w:spacing w:line="276" w:lineRule="auto"/>
              <w:ind w:firstLine="0"/>
              <w:jc w:val="right"/>
            </w:pPr>
            <w:r>
              <w:t>0.22</w:t>
            </w:r>
          </w:p>
        </w:tc>
        <w:tc>
          <w:tcPr>
            <w:tcW w:w="1160" w:type="dxa"/>
            <w:tcBorders>
              <w:top w:val="single" w:sz="4" w:space="0" w:color="auto"/>
            </w:tcBorders>
            <w:tcMar>
              <w:top w:w="100" w:type="dxa"/>
              <w:left w:w="100" w:type="dxa"/>
              <w:bottom w:w="100" w:type="dxa"/>
              <w:right w:w="100" w:type="dxa"/>
            </w:tcMar>
          </w:tcPr>
          <w:p w14:paraId="42647D99"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24332CAD" w14:textId="77777777" w:rsidR="00471A3D" w:rsidRDefault="00EF0B3C">
            <w:pPr>
              <w:widowControl w:val="0"/>
              <w:pBdr>
                <w:top w:val="nil"/>
                <w:left w:val="nil"/>
                <w:bottom w:val="nil"/>
                <w:right w:val="nil"/>
                <w:between w:val="nil"/>
              </w:pBdr>
              <w:spacing w:line="276" w:lineRule="auto"/>
              <w:ind w:firstLine="0"/>
              <w:jc w:val="right"/>
            </w:pPr>
            <w:r>
              <w:t>2.62</w:t>
            </w:r>
          </w:p>
        </w:tc>
        <w:tc>
          <w:tcPr>
            <w:tcW w:w="1160" w:type="dxa"/>
            <w:tcBorders>
              <w:top w:val="single" w:sz="4" w:space="0" w:color="auto"/>
            </w:tcBorders>
            <w:tcMar>
              <w:top w:w="100" w:type="dxa"/>
              <w:left w:w="100" w:type="dxa"/>
              <w:bottom w:w="100" w:type="dxa"/>
              <w:right w:w="100" w:type="dxa"/>
            </w:tcMar>
          </w:tcPr>
          <w:p w14:paraId="5A45B75F" w14:textId="77777777" w:rsidR="00471A3D" w:rsidRDefault="00EF0B3C">
            <w:pPr>
              <w:widowControl w:val="0"/>
              <w:pBdr>
                <w:top w:val="nil"/>
                <w:left w:val="nil"/>
                <w:bottom w:val="nil"/>
                <w:right w:val="nil"/>
                <w:between w:val="nil"/>
              </w:pBdr>
              <w:spacing w:line="276" w:lineRule="auto"/>
              <w:ind w:firstLine="0"/>
              <w:jc w:val="right"/>
            </w:pPr>
            <w:r>
              <w:t>0.064</w:t>
            </w:r>
          </w:p>
        </w:tc>
      </w:tr>
      <w:tr w:rsidR="00471A3D" w14:paraId="3098E97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D1DE392"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5EB03A6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9BE07AB" w14:textId="77777777" w:rsidR="00471A3D" w:rsidRDefault="00EF0B3C">
            <w:pPr>
              <w:widowControl w:val="0"/>
              <w:pBdr>
                <w:top w:val="nil"/>
                <w:left w:val="nil"/>
                <w:bottom w:val="nil"/>
                <w:right w:val="nil"/>
                <w:between w:val="nil"/>
              </w:pBdr>
              <w:spacing w:line="276" w:lineRule="auto"/>
              <w:ind w:firstLine="0"/>
              <w:jc w:val="right"/>
            </w:pPr>
            <w:r>
              <w:t>1.37</w:t>
            </w:r>
          </w:p>
        </w:tc>
        <w:tc>
          <w:tcPr>
            <w:tcW w:w="1160" w:type="dxa"/>
            <w:tcMar>
              <w:top w:w="100" w:type="dxa"/>
              <w:left w:w="100" w:type="dxa"/>
              <w:bottom w:w="100" w:type="dxa"/>
              <w:right w:w="100" w:type="dxa"/>
            </w:tcMar>
          </w:tcPr>
          <w:p w14:paraId="7A38FB11"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704B41B" w14:textId="77777777" w:rsidR="00471A3D" w:rsidRDefault="00EF0B3C">
            <w:pPr>
              <w:widowControl w:val="0"/>
              <w:pBdr>
                <w:top w:val="nil"/>
                <w:left w:val="nil"/>
                <w:bottom w:val="nil"/>
                <w:right w:val="nil"/>
                <w:between w:val="nil"/>
              </w:pBdr>
              <w:spacing w:line="276" w:lineRule="auto"/>
              <w:ind w:firstLine="0"/>
              <w:jc w:val="right"/>
            </w:pPr>
            <w:r>
              <w:t>4.13</w:t>
            </w:r>
          </w:p>
        </w:tc>
        <w:tc>
          <w:tcPr>
            <w:tcW w:w="1160" w:type="dxa"/>
            <w:tcMar>
              <w:top w:w="100" w:type="dxa"/>
              <w:left w:w="100" w:type="dxa"/>
              <w:bottom w:w="100" w:type="dxa"/>
              <w:right w:w="100" w:type="dxa"/>
            </w:tcMar>
          </w:tcPr>
          <w:p w14:paraId="0A7E76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5BC40D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540FC7A"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5922BF6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5154EE6" w14:textId="77777777" w:rsidR="00471A3D" w:rsidRDefault="00EF0B3C">
            <w:pPr>
              <w:widowControl w:val="0"/>
              <w:pBdr>
                <w:top w:val="nil"/>
                <w:left w:val="nil"/>
                <w:bottom w:val="nil"/>
                <w:right w:val="nil"/>
                <w:between w:val="nil"/>
              </w:pBdr>
              <w:spacing w:line="276" w:lineRule="auto"/>
              <w:ind w:firstLine="0"/>
              <w:jc w:val="right"/>
            </w:pPr>
            <w:r>
              <w:t>11.33</w:t>
            </w:r>
          </w:p>
        </w:tc>
        <w:tc>
          <w:tcPr>
            <w:tcW w:w="1160" w:type="dxa"/>
            <w:tcMar>
              <w:top w:w="100" w:type="dxa"/>
              <w:left w:w="100" w:type="dxa"/>
              <w:bottom w:w="100" w:type="dxa"/>
              <w:right w:w="100" w:type="dxa"/>
            </w:tcMar>
          </w:tcPr>
          <w:p w14:paraId="3D8092CA" w14:textId="77777777" w:rsidR="00471A3D" w:rsidRDefault="00EF0B3C">
            <w:pPr>
              <w:widowControl w:val="0"/>
              <w:pBdr>
                <w:top w:val="nil"/>
                <w:left w:val="nil"/>
                <w:bottom w:val="nil"/>
                <w:right w:val="nil"/>
                <w:between w:val="nil"/>
              </w:pBdr>
              <w:spacing w:line="276" w:lineRule="auto"/>
              <w:ind w:firstLine="0"/>
              <w:jc w:val="right"/>
            </w:pPr>
            <w:r>
              <w:t>0.29</w:t>
            </w:r>
          </w:p>
        </w:tc>
        <w:tc>
          <w:tcPr>
            <w:tcW w:w="1160" w:type="dxa"/>
            <w:tcMar>
              <w:top w:w="100" w:type="dxa"/>
              <w:left w:w="100" w:type="dxa"/>
              <w:bottom w:w="100" w:type="dxa"/>
              <w:right w:w="100" w:type="dxa"/>
            </w:tcMar>
          </w:tcPr>
          <w:p w14:paraId="088C22EE" w14:textId="77777777" w:rsidR="00471A3D" w:rsidRDefault="00EF0B3C">
            <w:pPr>
              <w:widowControl w:val="0"/>
              <w:pBdr>
                <w:top w:val="nil"/>
                <w:left w:val="nil"/>
                <w:bottom w:val="nil"/>
                <w:right w:val="nil"/>
                <w:between w:val="nil"/>
              </w:pBdr>
              <w:spacing w:line="276" w:lineRule="auto"/>
              <w:ind w:firstLine="0"/>
              <w:jc w:val="right"/>
            </w:pPr>
            <w:r>
              <w:t>34.18</w:t>
            </w:r>
          </w:p>
        </w:tc>
        <w:tc>
          <w:tcPr>
            <w:tcW w:w="1160" w:type="dxa"/>
            <w:tcMar>
              <w:top w:w="100" w:type="dxa"/>
              <w:left w:w="100" w:type="dxa"/>
              <w:bottom w:w="100" w:type="dxa"/>
              <w:right w:w="100" w:type="dxa"/>
            </w:tcMar>
          </w:tcPr>
          <w:p w14:paraId="0324CC3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74512BF1"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0F40B0"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6E31513D"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75067EED" w14:textId="77777777" w:rsidR="00471A3D" w:rsidRDefault="00EF0B3C">
            <w:pPr>
              <w:widowControl w:val="0"/>
              <w:pBdr>
                <w:top w:val="nil"/>
                <w:left w:val="nil"/>
                <w:bottom w:val="nil"/>
                <w:right w:val="nil"/>
                <w:between w:val="nil"/>
              </w:pBdr>
              <w:spacing w:line="276" w:lineRule="auto"/>
              <w:ind w:firstLine="0"/>
              <w:jc w:val="right"/>
            </w:pPr>
            <w:r>
              <w:t>0.82</w:t>
            </w:r>
          </w:p>
        </w:tc>
        <w:tc>
          <w:tcPr>
            <w:tcW w:w="1160" w:type="dxa"/>
            <w:tcMar>
              <w:top w:w="100" w:type="dxa"/>
              <w:left w:w="100" w:type="dxa"/>
              <w:bottom w:w="100" w:type="dxa"/>
              <w:right w:w="100" w:type="dxa"/>
            </w:tcMar>
          </w:tcPr>
          <w:p w14:paraId="15404E59"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5F0A76BC" w14:textId="77777777" w:rsidR="00471A3D" w:rsidRDefault="00EF0B3C">
            <w:pPr>
              <w:widowControl w:val="0"/>
              <w:pBdr>
                <w:top w:val="nil"/>
                <w:left w:val="nil"/>
                <w:bottom w:val="nil"/>
                <w:right w:val="nil"/>
                <w:between w:val="nil"/>
              </w:pBdr>
              <w:spacing w:line="276" w:lineRule="auto"/>
              <w:ind w:firstLine="0"/>
              <w:jc w:val="right"/>
            </w:pPr>
            <w:r>
              <w:t>2.48</w:t>
            </w:r>
          </w:p>
        </w:tc>
        <w:tc>
          <w:tcPr>
            <w:tcW w:w="1160" w:type="dxa"/>
            <w:tcMar>
              <w:top w:w="100" w:type="dxa"/>
              <w:left w:w="100" w:type="dxa"/>
              <w:bottom w:w="100" w:type="dxa"/>
              <w:right w:w="100" w:type="dxa"/>
            </w:tcMar>
          </w:tcPr>
          <w:p w14:paraId="2F79F24C" w14:textId="77777777" w:rsidR="00471A3D" w:rsidRDefault="00EF0B3C">
            <w:pPr>
              <w:widowControl w:val="0"/>
              <w:pBdr>
                <w:top w:val="nil"/>
                <w:left w:val="nil"/>
                <w:bottom w:val="nil"/>
                <w:right w:val="nil"/>
                <w:between w:val="nil"/>
              </w:pBdr>
              <w:spacing w:line="276" w:lineRule="auto"/>
              <w:ind w:firstLine="0"/>
              <w:jc w:val="right"/>
            </w:pPr>
            <w:r>
              <w:t>0.011</w:t>
            </w:r>
          </w:p>
        </w:tc>
      </w:tr>
      <w:tr w:rsidR="00471A3D" w14:paraId="3CBDF40A"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90FB0B0"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19FA3EC2"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04664C1" w14:textId="77777777" w:rsidR="00471A3D" w:rsidRDefault="00EF0B3C">
            <w:pPr>
              <w:widowControl w:val="0"/>
              <w:pBdr>
                <w:top w:val="nil"/>
                <w:left w:val="nil"/>
                <w:bottom w:val="nil"/>
                <w:right w:val="nil"/>
                <w:between w:val="nil"/>
              </w:pBdr>
              <w:spacing w:line="276" w:lineRule="auto"/>
              <w:ind w:firstLine="0"/>
              <w:jc w:val="right"/>
            </w:pPr>
            <w:r>
              <w:t>0.40</w:t>
            </w:r>
          </w:p>
        </w:tc>
        <w:tc>
          <w:tcPr>
            <w:tcW w:w="1160" w:type="dxa"/>
            <w:tcMar>
              <w:top w:w="100" w:type="dxa"/>
              <w:left w:w="100" w:type="dxa"/>
              <w:bottom w:w="100" w:type="dxa"/>
              <w:right w:w="100" w:type="dxa"/>
            </w:tcMar>
          </w:tcPr>
          <w:p w14:paraId="179416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27303D43" w14:textId="77777777" w:rsidR="00471A3D" w:rsidRDefault="00EF0B3C">
            <w:pPr>
              <w:widowControl w:val="0"/>
              <w:pBdr>
                <w:top w:val="nil"/>
                <w:left w:val="nil"/>
                <w:bottom w:val="nil"/>
                <w:right w:val="nil"/>
                <w:between w:val="nil"/>
              </w:pBdr>
              <w:spacing w:line="276" w:lineRule="auto"/>
              <w:ind w:firstLine="0"/>
              <w:jc w:val="right"/>
            </w:pPr>
            <w:r>
              <w:t>1.21</w:t>
            </w:r>
          </w:p>
        </w:tc>
        <w:tc>
          <w:tcPr>
            <w:tcW w:w="1160" w:type="dxa"/>
            <w:tcMar>
              <w:top w:w="100" w:type="dxa"/>
              <w:left w:w="100" w:type="dxa"/>
              <w:bottom w:w="100" w:type="dxa"/>
              <w:right w:w="100" w:type="dxa"/>
            </w:tcMar>
          </w:tcPr>
          <w:p w14:paraId="00AB0A7C" w14:textId="77777777" w:rsidR="00471A3D" w:rsidRDefault="00EF0B3C">
            <w:pPr>
              <w:widowControl w:val="0"/>
              <w:pBdr>
                <w:top w:val="nil"/>
                <w:left w:val="nil"/>
                <w:bottom w:val="nil"/>
                <w:right w:val="nil"/>
                <w:between w:val="nil"/>
              </w:pBdr>
              <w:spacing w:line="276" w:lineRule="auto"/>
              <w:ind w:firstLine="0"/>
              <w:jc w:val="right"/>
            </w:pPr>
            <w:r>
              <w:t>0.254</w:t>
            </w:r>
          </w:p>
        </w:tc>
      </w:tr>
      <w:tr w:rsidR="00471A3D" w14:paraId="2BCE4A0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E47F7E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09FF31AB"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1E21162F" w14:textId="77777777" w:rsidR="00471A3D" w:rsidRDefault="00EF0B3C">
            <w:pPr>
              <w:widowControl w:val="0"/>
              <w:pBdr>
                <w:top w:val="nil"/>
                <w:left w:val="nil"/>
                <w:bottom w:val="nil"/>
                <w:right w:val="nil"/>
                <w:between w:val="nil"/>
              </w:pBdr>
              <w:spacing w:line="276" w:lineRule="auto"/>
              <w:ind w:firstLine="0"/>
              <w:jc w:val="right"/>
            </w:pPr>
            <w:r>
              <w:t>2.89</w:t>
            </w:r>
          </w:p>
        </w:tc>
        <w:tc>
          <w:tcPr>
            <w:tcW w:w="1160" w:type="dxa"/>
            <w:tcMar>
              <w:top w:w="100" w:type="dxa"/>
              <w:left w:w="100" w:type="dxa"/>
              <w:bottom w:w="100" w:type="dxa"/>
              <w:right w:w="100" w:type="dxa"/>
            </w:tcMar>
          </w:tcPr>
          <w:p w14:paraId="765CD13A"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61D39B33" w14:textId="77777777" w:rsidR="00471A3D" w:rsidRDefault="00EF0B3C">
            <w:pPr>
              <w:widowControl w:val="0"/>
              <w:pBdr>
                <w:top w:val="nil"/>
                <w:left w:val="nil"/>
                <w:bottom w:val="nil"/>
                <w:right w:val="nil"/>
                <w:between w:val="nil"/>
              </w:pBdr>
              <w:spacing w:line="276" w:lineRule="auto"/>
              <w:ind w:firstLine="0"/>
              <w:jc w:val="right"/>
            </w:pPr>
            <w:r>
              <w:t>2.33</w:t>
            </w:r>
          </w:p>
        </w:tc>
        <w:tc>
          <w:tcPr>
            <w:tcW w:w="1160" w:type="dxa"/>
            <w:tcMar>
              <w:top w:w="100" w:type="dxa"/>
              <w:left w:w="100" w:type="dxa"/>
              <w:bottom w:w="100" w:type="dxa"/>
              <w:right w:w="100" w:type="dxa"/>
            </w:tcMar>
          </w:tcPr>
          <w:p w14:paraId="0DF5DA8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27438F6"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23FBFE70"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155CD220"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24F5DB63" w14:textId="77777777" w:rsidR="00471A3D" w:rsidRDefault="00EF0B3C">
            <w:pPr>
              <w:widowControl w:val="0"/>
              <w:pBdr>
                <w:top w:val="nil"/>
                <w:left w:val="nil"/>
                <w:bottom w:val="nil"/>
                <w:right w:val="nil"/>
                <w:between w:val="nil"/>
              </w:pBdr>
              <w:spacing w:line="276" w:lineRule="auto"/>
              <w:ind w:firstLine="0"/>
              <w:jc w:val="right"/>
            </w:pPr>
            <w:r>
              <w:t>22.30</w:t>
            </w:r>
          </w:p>
        </w:tc>
        <w:tc>
          <w:tcPr>
            <w:tcW w:w="1160" w:type="dxa"/>
            <w:tcBorders>
              <w:bottom w:val="single" w:sz="4" w:space="0" w:color="auto"/>
            </w:tcBorders>
            <w:tcMar>
              <w:top w:w="100" w:type="dxa"/>
              <w:left w:w="100" w:type="dxa"/>
              <w:bottom w:w="100" w:type="dxa"/>
              <w:right w:w="100" w:type="dxa"/>
            </w:tcMar>
          </w:tcPr>
          <w:p w14:paraId="06EE1C91" w14:textId="77777777" w:rsidR="00471A3D" w:rsidRDefault="00EF0B3C">
            <w:pPr>
              <w:widowControl w:val="0"/>
              <w:pBdr>
                <w:top w:val="nil"/>
                <w:left w:val="nil"/>
                <w:bottom w:val="nil"/>
                <w:right w:val="nil"/>
                <w:between w:val="nil"/>
              </w:pBdr>
              <w:spacing w:line="276" w:lineRule="auto"/>
              <w:ind w:firstLine="0"/>
              <w:jc w:val="right"/>
            </w:pPr>
            <w:r>
              <w:t>0.57</w:t>
            </w:r>
          </w:p>
        </w:tc>
        <w:tc>
          <w:tcPr>
            <w:tcW w:w="1160" w:type="dxa"/>
            <w:tcBorders>
              <w:bottom w:val="single" w:sz="4" w:space="0" w:color="auto"/>
            </w:tcBorders>
            <w:tcMar>
              <w:top w:w="100" w:type="dxa"/>
              <w:left w:w="100" w:type="dxa"/>
              <w:bottom w:w="100" w:type="dxa"/>
              <w:right w:w="100" w:type="dxa"/>
            </w:tcMar>
          </w:tcPr>
          <w:p w14:paraId="77CA919B"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3140EA96"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5FB9FF3F" w14:textId="77777777" w:rsidR="00471A3D" w:rsidRDefault="00EF0B3C">
      <w:r>
        <w:br w:type="page"/>
      </w:r>
    </w:p>
    <w:p w14:paraId="7D81F178" w14:textId="77777777" w:rsidR="00471A3D" w:rsidRDefault="00471A3D">
      <w:pPr>
        <w:ind w:firstLine="0"/>
      </w:pPr>
    </w:p>
    <w:p w14:paraId="7D1983C6" w14:textId="31A0C284" w:rsidR="00471A3D" w:rsidRPr="00AA4B62" w:rsidRDefault="00EF0B3C" w:rsidP="005F4119">
      <w:pPr>
        <w:pStyle w:val="Heading5"/>
        <w:ind w:right="3060"/>
      </w:pPr>
      <w:bookmarkStart w:id="69" w:name="_qq89hmytn47d" w:colFirst="0" w:colLast="0"/>
      <w:bookmarkEnd w:id="69"/>
      <w:r>
        <w:t xml:space="preserve">Table S10 Results of model selection for binomial models predicting the probability of occurrence of </w:t>
      </w:r>
      <w:r w:rsidR="005550E0">
        <w:t>ju</w:t>
      </w:r>
      <w:r>
        <w:t xml:space="preserve">venile rockfishes. Data were summarized by Site x Depth x Area x Year bins prior to analysis. </w:t>
      </w:r>
      <w:r w:rsidR="00AA4B62">
        <w:rPr>
          <w:i/>
        </w:rPr>
        <w:t xml:space="preserve">Macro = </w:t>
      </w:r>
      <w:proofErr w:type="spellStart"/>
      <w:r w:rsidR="00AA4B62">
        <w:rPr>
          <w:i/>
        </w:rPr>
        <w:t>Macrocystis</w:t>
      </w:r>
      <w:proofErr w:type="spellEnd"/>
      <w:r w:rsidR="00AA4B62">
        <w:rPr>
          <w:i/>
        </w:rPr>
        <w:t xml:space="preserve">, </w:t>
      </w:r>
      <w:proofErr w:type="spellStart"/>
      <w:r w:rsidR="00AA4B62">
        <w:rPr>
          <w:i/>
        </w:rPr>
        <w:t>Nereo</w:t>
      </w:r>
      <w:proofErr w:type="spellEnd"/>
      <w:r w:rsidR="00AA4B62">
        <w:rPr>
          <w:i/>
        </w:rPr>
        <w:t xml:space="preserve"> = </w:t>
      </w:r>
      <w:proofErr w:type="spellStart"/>
      <w:r w:rsidR="00AA4B62">
        <w:rPr>
          <w:i/>
        </w:rPr>
        <w:t>Nereocystis</w:t>
      </w:r>
      <w:proofErr w:type="spellEnd"/>
      <w:r w:rsidR="00AA4B62">
        <w:rPr>
          <w:i/>
        </w:rPr>
        <w:t xml:space="preserve">, </w:t>
      </w:r>
      <w:proofErr w:type="spellStart"/>
      <w:r w:rsidR="00AA4B62">
        <w:rPr>
          <w:i/>
        </w:rPr>
        <w:t>Ptery</w:t>
      </w:r>
      <w:proofErr w:type="spellEnd"/>
      <w:r w:rsidR="00AA4B62">
        <w:rPr>
          <w:i/>
        </w:rPr>
        <w:t xml:space="preserve"> = </w:t>
      </w:r>
      <w:proofErr w:type="spellStart"/>
      <w:r w:rsidR="00AA4B62">
        <w:rPr>
          <w:i/>
        </w:rPr>
        <w:t>Pterygophora</w:t>
      </w:r>
      <w:proofErr w:type="spellEnd"/>
      <w:r w:rsidR="00AA4B62">
        <w:rPr>
          <w:i/>
        </w:rPr>
        <w:t xml:space="preserve">. </w:t>
      </w:r>
      <w:r w:rsidR="00AA4B62" w:rsidRPr="00175D23">
        <w:t>Canopy kelps are</w:t>
      </w:r>
      <w:r w:rsidR="00AA4B62">
        <w:rPr>
          <w:i/>
        </w:rPr>
        <w:t xml:space="preserve"> </w:t>
      </w:r>
      <w:proofErr w:type="spellStart"/>
      <w:r w:rsidR="00AA4B62">
        <w:rPr>
          <w:i/>
        </w:rPr>
        <w:t>Macrocystis</w:t>
      </w:r>
      <w:proofErr w:type="spellEnd"/>
      <w:r w:rsidR="00AA4B62">
        <w:rPr>
          <w:i/>
        </w:rPr>
        <w:t xml:space="preserve"> and </w:t>
      </w:r>
      <w:proofErr w:type="spellStart"/>
      <w:r w:rsidR="00AA4B62">
        <w:rPr>
          <w:i/>
        </w:rPr>
        <w:t>Nereocystis</w:t>
      </w:r>
      <w:proofErr w:type="spellEnd"/>
      <w:r w:rsidR="00AA4B62">
        <w:rPr>
          <w:i/>
        </w:rPr>
        <w:t xml:space="preserve">. </w:t>
      </w:r>
      <w:r w:rsidR="00AA4B62">
        <w:t>Kelps were included as continuous variables, Year and S</w:t>
      </w:r>
      <w:r w:rsidR="005550E0">
        <w:t>ite and random factors and included in all models</w:t>
      </w:r>
      <w:r w:rsidR="00E879BD">
        <w:t>.</w:t>
      </w:r>
    </w:p>
    <w:tbl>
      <w:tblPr>
        <w:tblStyle w:val="a8"/>
        <w:tblW w:w="5220" w:type="dxa"/>
        <w:tblLayout w:type="fixed"/>
        <w:tblLook w:val="0600" w:firstRow="0" w:lastRow="0" w:firstColumn="0" w:lastColumn="0" w:noHBand="1" w:noVBand="1"/>
      </w:tblPr>
      <w:tblGrid>
        <w:gridCol w:w="2430"/>
        <w:gridCol w:w="1530"/>
        <w:gridCol w:w="360"/>
        <w:gridCol w:w="900"/>
      </w:tblGrid>
      <w:tr w:rsidR="00471A3D" w:rsidRPr="00AA4B62" w14:paraId="59E51D69" w14:textId="77777777" w:rsidTr="002B03D2">
        <w:trPr>
          <w:trHeight w:val="432"/>
        </w:trPr>
        <w:tc>
          <w:tcPr>
            <w:tcW w:w="2430" w:type="dxa"/>
            <w:tcBorders>
              <w:bottom w:val="single" w:sz="4" w:space="0" w:color="auto"/>
            </w:tcBorders>
            <w:tcMar>
              <w:top w:w="14" w:type="dxa"/>
              <w:left w:w="14" w:type="dxa"/>
              <w:bottom w:w="14" w:type="dxa"/>
              <w:right w:w="14" w:type="dxa"/>
            </w:tcMar>
            <w:vAlign w:val="center"/>
          </w:tcPr>
          <w:p w14:paraId="56E13472" w14:textId="77777777" w:rsidR="00471A3D" w:rsidRPr="00AA4B62" w:rsidRDefault="00EF0B3C" w:rsidP="002B03D2">
            <w:pPr>
              <w:widowControl w:val="0"/>
              <w:spacing w:line="240" w:lineRule="auto"/>
              <w:ind w:firstLine="0"/>
            </w:pPr>
            <w:r w:rsidRPr="00AA4B62">
              <w:t>Model</w:t>
            </w:r>
          </w:p>
        </w:tc>
        <w:tc>
          <w:tcPr>
            <w:tcW w:w="1890" w:type="dxa"/>
            <w:gridSpan w:val="2"/>
            <w:tcBorders>
              <w:bottom w:val="single" w:sz="4" w:space="0" w:color="auto"/>
            </w:tcBorders>
            <w:tcMar>
              <w:top w:w="14" w:type="dxa"/>
              <w:left w:w="14" w:type="dxa"/>
              <w:bottom w:w="14" w:type="dxa"/>
              <w:right w:w="14" w:type="dxa"/>
            </w:tcMar>
            <w:vAlign w:val="center"/>
          </w:tcPr>
          <w:p w14:paraId="18A5DA73" w14:textId="219C73A5" w:rsidR="00471A3D" w:rsidRPr="00AA4B62" w:rsidRDefault="002B03D2" w:rsidP="002B03D2">
            <w:pPr>
              <w:widowControl w:val="0"/>
              <w:spacing w:line="240" w:lineRule="auto"/>
              <w:ind w:firstLine="0"/>
              <w:jc w:val="center"/>
            </w:pPr>
            <w:r>
              <w:t xml:space="preserve">     </w:t>
            </w:r>
            <w:proofErr w:type="spellStart"/>
            <w:r w:rsidR="00EF0B3C" w:rsidRPr="00AA4B62">
              <w:t>AIC</w:t>
            </w:r>
            <w:r w:rsidR="00E879BD">
              <w:t>c</w:t>
            </w:r>
            <w:proofErr w:type="spellEnd"/>
          </w:p>
        </w:tc>
        <w:tc>
          <w:tcPr>
            <w:tcW w:w="900" w:type="dxa"/>
            <w:tcBorders>
              <w:bottom w:val="single" w:sz="4" w:space="0" w:color="auto"/>
            </w:tcBorders>
            <w:tcMar>
              <w:top w:w="14" w:type="dxa"/>
              <w:left w:w="14" w:type="dxa"/>
              <w:bottom w:w="14" w:type="dxa"/>
              <w:right w:w="14" w:type="dxa"/>
            </w:tcMar>
            <w:vAlign w:val="center"/>
          </w:tcPr>
          <w:p w14:paraId="2DBA29DF" w14:textId="5BDDC048" w:rsidR="00471A3D" w:rsidRPr="00AA4B62" w:rsidRDefault="00AA4B62" w:rsidP="002B03D2">
            <w:pPr>
              <w:widowControl w:val="0"/>
              <w:spacing w:line="240" w:lineRule="auto"/>
              <w:ind w:firstLine="0"/>
              <w:jc w:val="right"/>
            </w:pPr>
            <w:proofErr w:type="spellStart"/>
            <w:r>
              <w:t>Δ</w:t>
            </w:r>
            <w:r w:rsidR="00EF0B3C" w:rsidRPr="00AA4B62">
              <w:t>AIC</w:t>
            </w:r>
            <w:r w:rsidR="00E879BD">
              <w:t>c</w:t>
            </w:r>
            <w:proofErr w:type="spellEnd"/>
          </w:p>
        </w:tc>
      </w:tr>
      <w:tr w:rsidR="005550E0" w14:paraId="0436886D" w14:textId="77777777" w:rsidTr="002B03D2">
        <w:trPr>
          <w:trHeight w:val="432"/>
        </w:trPr>
        <w:tc>
          <w:tcPr>
            <w:tcW w:w="2430" w:type="dxa"/>
            <w:tcBorders>
              <w:top w:val="single" w:sz="4" w:space="0" w:color="auto"/>
            </w:tcBorders>
            <w:tcMar>
              <w:top w:w="14" w:type="dxa"/>
              <w:left w:w="14" w:type="dxa"/>
              <w:bottom w:w="14" w:type="dxa"/>
              <w:right w:w="14" w:type="dxa"/>
            </w:tcMar>
            <w:vAlign w:val="center"/>
          </w:tcPr>
          <w:p w14:paraId="45A63756" w14:textId="39865203" w:rsidR="005550E0" w:rsidRDefault="005550E0" w:rsidP="002B03D2">
            <w:pPr>
              <w:widowControl w:val="0"/>
              <w:spacing w:line="240" w:lineRule="auto"/>
              <w:ind w:firstLine="0"/>
            </w:pPr>
            <w:r>
              <w:t>Canopy kelps summed</w:t>
            </w:r>
          </w:p>
        </w:tc>
        <w:tc>
          <w:tcPr>
            <w:tcW w:w="1530" w:type="dxa"/>
            <w:tcBorders>
              <w:top w:val="single" w:sz="4" w:space="0" w:color="auto"/>
            </w:tcBorders>
            <w:tcMar>
              <w:top w:w="14" w:type="dxa"/>
              <w:left w:w="14" w:type="dxa"/>
              <w:bottom w:w="14" w:type="dxa"/>
              <w:right w:w="14" w:type="dxa"/>
            </w:tcMar>
            <w:vAlign w:val="center"/>
          </w:tcPr>
          <w:p w14:paraId="14A5B131" w14:textId="0899E82A" w:rsidR="005550E0" w:rsidRDefault="005550E0" w:rsidP="002B03D2">
            <w:pPr>
              <w:spacing w:line="240" w:lineRule="auto"/>
              <w:ind w:left="-71" w:firstLine="791"/>
              <w:jc w:val="center"/>
            </w:pPr>
            <w:r>
              <w:t>70.485</w:t>
            </w:r>
          </w:p>
        </w:tc>
        <w:tc>
          <w:tcPr>
            <w:tcW w:w="1260" w:type="dxa"/>
            <w:gridSpan w:val="2"/>
            <w:tcBorders>
              <w:top w:val="single" w:sz="4" w:space="0" w:color="auto"/>
            </w:tcBorders>
            <w:tcMar>
              <w:top w:w="14" w:type="dxa"/>
              <w:left w:w="14" w:type="dxa"/>
              <w:bottom w:w="14" w:type="dxa"/>
              <w:right w:w="14" w:type="dxa"/>
            </w:tcMar>
            <w:vAlign w:val="center"/>
          </w:tcPr>
          <w:p w14:paraId="338B5B33" w14:textId="3E3E10D0" w:rsidR="005550E0" w:rsidRDefault="005550E0" w:rsidP="002B03D2">
            <w:pPr>
              <w:spacing w:line="240" w:lineRule="auto"/>
              <w:ind w:firstLine="0"/>
              <w:jc w:val="right"/>
            </w:pPr>
            <w:r>
              <w:t>0.000</w:t>
            </w:r>
          </w:p>
        </w:tc>
      </w:tr>
      <w:tr w:rsidR="005550E0" w14:paraId="79070415" w14:textId="77777777" w:rsidTr="002B03D2">
        <w:trPr>
          <w:trHeight w:val="432"/>
        </w:trPr>
        <w:tc>
          <w:tcPr>
            <w:tcW w:w="2430" w:type="dxa"/>
            <w:tcMar>
              <w:top w:w="14" w:type="dxa"/>
              <w:left w:w="14" w:type="dxa"/>
              <w:bottom w:w="14" w:type="dxa"/>
              <w:right w:w="14" w:type="dxa"/>
            </w:tcMar>
            <w:vAlign w:val="center"/>
          </w:tcPr>
          <w:p w14:paraId="3B1C695B" w14:textId="373D25B9" w:rsidR="005550E0" w:rsidRDefault="005550E0" w:rsidP="002B03D2">
            <w:pPr>
              <w:widowControl w:val="0"/>
              <w:spacing w:line="240" w:lineRule="auto"/>
              <w:ind w:firstLine="0"/>
            </w:pPr>
            <w:r w:rsidRPr="00AA4B62">
              <w:rPr>
                <w:i/>
              </w:rPr>
              <w:t>Macro</w:t>
            </w:r>
            <w:r>
              <w:t xml:space="preserve"> + </w:t>
            </w:r>
            <w:proofErr w:type="spellStart"/>
            <w:r w:rsidRPr="00AA4B62">
              <w:rPr>
                <w:i/>
              </w:rPr>
              <w:t>Nereo</w:t>
            </w:r>
            <w:proofErr w:type="spellEnd"/>
          </w:p>
        </w:tc>
        <w:tc>
          <w:tcPr>
            <w:tcW w:w="1530" w:type="dxa"/>
            <w:tcMar>
              <w:top w:w="14" w:type="dxa"/>
              <w:left w:w="14" w:type="dxa"/>
              <w:bottom w:w="14" w:type="dxa"/>
              <w:right w:w="14" w:type="dxa"/>
            </w:tcMar>
            <w:vAlign w:val="center"/>
          </w:tcPr>
          <w:p w14:paraId="4C02A4E5" w14:textId="201B47DB" w:rsidR="005550E0" w:rsidRDefault="005550E0" w:rsidP="002B03D2">
            <w:pPr>
              <w:spacing w:line="240" w:lineRule="auto"/>
              <w:jc w:val="center"/>
            </w:pPr>
            <w:r>
              <w:t>72.485</w:t>
            </w:r>
          </w:p>
        </w:tc>
        <w:tc>
          <w:tcPr>
            <w:tcW w:w="1260" w:type="dxa"/>
            <w:gridSpan w:val="2"/>
            <w:tcMar>
              <w:top w:w="14" w:type="dxa"/>
              <w:left w:w="14" w:type="dxa"/>
              <w:bottom w:w="14" w:type="dxa"/>
              <w:right w:w="14" w:type="dxa"/>
            </w:tcMar>
            <w:vAlign w:val="center"/>
          </w:tcPr>
          <w:p w14:paraId="1C7CC10E" w14:textId="103C2326" w:rsidR="005550E0" w:rsidRDefault="005550E0" w:rsidP="002B03D2">
            <w:pPr>
              <w:spacing w:line="240" w:lineRule="auto"/>
              <w:ind w:firstLine="0"/>
              <w:jc w:val="right"/>
            </w:pPr>
            <w:r>
              <w:t>1.999</w:t>
            </w:r>
          </w:p>
        </w:tc>
      </w:tr>
      <w:tr w:rsidR="005550E0" w14:paraId="5B5BBDE2" w14:textId="77777777" w:rsidTr="002B03D2">
        <w:trPr>
          <w:trHeight w:val="432"/>
        </w:trPr>
        <w:tc>
          <w:tcPr>
            <w:tcW w:w="2430" w:type="dxa"/>
            <w:tcMar>
              <w:top w:w="14" w:type="dxa"/>
              <w:left w:w="14" w:type="dxa"/>
              <w:bottom w:w="14" w:type="dxa"/>
              <w:right w:w="14" w:type="dxa"/>
            </w:tcMar>
            <w:vAlign w:val="center"/>
          </w:tcPr>
          <w:p w14:paraId="1D349D35" w14:textId="1417B646" w:rsidR="005550E0" w:rsidRDefault="005550E0" w:rsidP="002B03D2">
            <w:pPr>
              <w:widowControl w:val="0"/>
              <w:spacing w:line="240" w:lineRule="auto"/>
              <w:ind w:firstLine="0"/>
            </w:pPr>
            <w:r>
              <w:t>Three kelps summed</w:t>
            </w:r>
          </w:p>
        </w:tc>
        <w:tc>
          <w:tcPr>
            <w:tcW w:w="1530" w:type="dxa"/>
            <w:tcMar>
              <w:top w:w="14" w:type="dxa"/>
              <w:left w:w="14" w:type="dxa"/>
              <w:bottom w:w="14" w:type="dxa"/>
              <w:right w:w="14" w:type="dxa"/>
            </w:tcMar>
            <w:vAlign w:val="center"/>
          </w:tcPr>
          <w:p w14:paraId="067FAC3C" w14:textId="6F1A7915" w:rsidR="005550E0" w:rsidRDefault="005550E0" w:rsidP="002B03D2">
            <w:pPr>
              <w:spacing w:line="240" w:lineRule="auto"/>
              <w:jc w:val="center"/>
            </w:pPr>
            <w:r>
              <w:t>73.686</w:t>
            </w:r>
          </w:p>
        </w:tc>
        <w:tc>
          <w:tcPr>
            <w:tcW w:w="1260" w:type="dxa"/>
            <w:gridSpan w:val="2"/>
            <w:tcMar>
              <w:top w:w="14" w:type="dxa"/>
              <w:left w:w="14" w:type="dxa"/>
              <w:bottom w:w="14" w:type="dxa"/>
              <w:right w:w="14" w:type="dxa"/>
            </w:tcMar>
            <w:vAlign w:val="center"/>
          </w:tcPr>
          <w:p w14:paraId="6AFF3331" w14:textId="622AC032" w:rsidR="005550E0" w:rsidRDefault="005550E0" w:rsidP="002B03D2">
            <w:pPr>
              <w:spacing w:line="240" w:lineRule="auto"/>
              <w:ind w:firstLine="0"/>
              <w:jc w:val="right"/>
            </w:pPr>
            <w:r>
              <w:t>3.200</w:t>
            </w:r>
          </w:p>
        </w:tc>
      </w:tr>
      <w:tr w:rsidR="005550E0" w14:paraId="37473C9F" w14:textId="77777777" w:rsidTr="002B03D2">
        <w:trPr>
          <w:trHeight w:val="432"/>
        </w:trPr>
        <w:tc>
          <w:tcPr>
            <w:tcW w:w="2430" w:type="dxa"/>
            <w:tcMar>
              <w:top w:w="14" w:type="dxa"/>
              <w:left w:w="14" w:type="dxa"/>
              <w:bottom w:w="14" w:type="dxa"/>
              <w:right w:w="14" w:type="dxa"/>
            </w:tcMar>
            <w:vAlign w:val="center"/>
          </w:tcPr>
          <w:p w14:paraId="69907445" w14:textId="4330D5D8" w:rsidR="005550E0" w:rsidRDefault="005550E0" w:rsidP="002B03D2">
            <w:pPr>
              <w:widowControl w:val="0"/>
              <w:spacing w:line="240" w:lineRule="auto"/>
              <w:ind w:firstLine="0"/>
            </w:pPr>
            <w:r w:rsidRPr="00AA4B62">
              <w:rPr>
                <w:i/>
              </w:rPr>
              <w:t>Macro</w:t>
            </w:r>
            <w:r>
              <w:t xml:space="preserve"> + </w:t>
            </w:r>
            <w:proofErr w:type="spellStart"/>
            <w:r w:rsidRPr="00AA4B62">
              <w:rPr>
                <w:i/>
              </w:rPr>
              <w:t>Nereo</w:t>
            </w:r>
            <w:proofErr w:type="spellEnd"/>
            <w:r>
              <w:t xml:space="preserve"> + </w:t>
            </w:r>
            <w:proofErr w:type="spellStart"/>
            <w:r w:rsidRPr="00AA4B62">
              <w:rPr>
                <w:i/>
              </w:rPr>
              <w:t>Ptery</w:t>
            </w:r>
            <w:proofErr w:type="spellEnd"/>
          </w:p>
        </w:tc>
        <w:tc>
          <w:tcPr>
            <w:tcW w:w="1530" w:type="dxa"/>
            <w:tcMar>
              <w:top w:w="14" w:type="dxa"/>
              <w:left w:w="14" w:type="dxa"/>
              <w:bottom w:w="14" w:type="dxa"/>
              <w:right w:w="14" w:type="dxa"/>
            </w:tcMar>
            <w:vAlign w:val="center"/>
          </w:tcPr>
          <w:p w14:paraId="65C96DDB" w14:textId="5BD438E2" w:rsidR="005550E0" w:rsidRDefault="005550E0" w:rsidP="002B03D2">
            <w:pPr>
              <w:spacing w:line="240" w:lineRule="auto"/>
              <w:jc w:val="center"/>
            </w:pPr>
            <w:r>
              <w:t>73.764</w:t>
            </w:r>
          </w:p>
        </w:tc>
        <w:tc>
          <w:tcPr>
            <w:tcW w:w="1260" w:type="dxa"/>
            <w:gridSpan w:val="2"/>
            <w:tcMar>
              <w:top w:w="14" w:type="dxa"/>
              <w:left w:w="14" w:type="dxa"/>
              <w:bottom w:w="14" w:type="dxa"/>
              <w:right w:w="14" w:type="dxa"/>
            </w:tcMar>
            <w:vAlign w:val="center"/>
          </w:tcPr>
          <w:p w14:paraId="7B884EE2" w14:textId="7DA98FE9" w:rsidR="005550E0" w:rsidRDefault="005550E0" w:rsidP="002B03D2">
            <w:pPr>
              <w:spacing w:line="240" w:lineRule="auto"/>
              <w:ind w:firstLine="0"/>
              <w:jc w:val="right"/>
            </w:pPr>
            <w:r>
              <w:t>3.279</w:t>
            </w:r>
          </w:p>
        </w:tc>
      </w:tr>
      <w:tr w:rsidR="005550E0" w14:paraId="4E9766BE" w14:textId="77777777" w:rsidTr="002B03D2">
        <w:trPr>
          <w:trHeight w:val="432"/>
        </w:trPr>
        <w:tc>
          <w:tcPr>
            <w:tcW w:w="2430" w:type="dxa"/>
            <w:tcMar>
              <w:top w:w="14" w:type="dxa"/>
              <w:left w:w="14" w:type="dxa"/>
              <w:bottom w:w="14" w:type="dxa"/>
              <w:right w:w="14" w:type="dxa"/>
            </w:tcMar>
            <w:vAlign w:val="center"/>
          </w:tcPr>
          <w:p w14:paraId="42ED77CD" w14:textId="4859A3CF" w:rsidR="005550E0" w:rsidRDefault="005550E0" w:rsidP="002B03D2">
            <w:pPr>
              <w:widowControl w:val="0"/>
              <w:spacing w:line="240" w:lineRule="auto"/>
              <w:ind w:firstLine="0"/>
            </w:pPr>
            <w:proofErr w:type="spellStart"/>
            <w:r w:rsidRPr="00AA4B62">
              <w:rPr>
                <w:i/>
              </w:rPr>
              <w:t>Nereo</w:t>
            </w:r>
            <w:proofErr w:type="spellEnd"/>
            <w:r>
              <w:t xml:space="preserve"> +</w:t>
            </w:r>
            <w:r w:rsidRPr="00AA4B62">
              <w:rPr>
                <w:i/>
              </w:rPr>
              <w:t xml:space="preserve"> </w:t>
            </w:r>
            <w:proofErr w:type="spellStart"/>
            <w:r w:rsidRPr="00AA4B62">
              <w:rPr>
                <w:i/>
              </w:rPr>
              <w:t>Ptery</w:t>
            </w:r>
            <w:proofErr w:type="spellEnd"/>
          </w:p>
        </w:tc>
        <w:tc>
          <w:tcPr>
            <w:tcW w:w="1530" w:type="dxa"/>
            <w:tcMar>
              <w:top w:w="14" w:type="dxa"/>
              <w:left w:w="14" w:type="dxa"/>
              <w:bottom w:w="14" w:type="dxa"/>
              <w:right w:w="14" w:type="dxa"/>
            </w:tcMar>
            <w:vAlign w:val="center"/>
          </w:tcPr>
          <w:p w14:paraId="2B19DDB9" w14:textId="23309222" w:rsidR="005550E0" w:rsidRDefault="005550E0" w:rsidP="002B03D2">
            <w:pPr>
              <w:spacing w:line="240" w:lineRule="auto"/>
              <w:jc w:val="center"/>
            </w:pPr>
            <w:r>
              <w:t>75.231</w:t>
            </w:r>
          </w:p>
        </w:tc>
        <w:tc>
          <w:tcPr>
            <w:tcW w:w="1260" w:type="dxa"/>
            <w:gridSpan w:val="2"/>
            <w:tcMar>
              <w:top w:w="14" w:type="dxa"/>
              <w:left w:w="14" w:type="dxa"/>
              <w:bottom w:w="14" w:type="dxa"/>
              <w:right w:w="14" w:type="dxa"/>
            </w:tcMar>
            <w:vAlign w:val="center"/>
          </w:tcPr>
          <w:p w14:paraId="1A5BCB6A" w14:textId="7FB1F7AF" w:rsidR="005550E0" w:rsidRDefault="005550E0" w:rsidP="002B03D2">
            <w:pPr>
              <w:spacing w:line="240" w:lineRule="auto"/>
              <w:ind w:firstLine="0"/>
              <w:jc w:val="right"/>
            </w:pPr>
            <w:r>
              <w:t>4.746</w:t>
            </w:r>
          </w:p>
        </w:tc>
      </w:tr>
      <w:tr w:rsidR="005550E0" w14:paraId="0D7976E3" w14:textId="77777777" w:rsidTr="002B03D2">
        <w:trPr>
          <w:trHeight w:val="432"/>
        </w:trPr>
        <w:tc>
          <w:tcPr>
            <w:tcW w:w="2430" w:type="dxa"/>
            <w:tcMar>
              <w:top w:w="14" w:type="dxa"/>
              <w:left w:w="14" w:type="dxa"/>
              <w:bottom w:w="14" w:type="dxa"/>
              <w:right w:w="14" w:type="dxa"/>
            </w:tcMar>
            <w:vAlign w:val="center"/>
          </w:tcPr>
          <w:p w14:paraId="214D5A92" w14:textId="5DBD0BC6" w:rsidR="005550E0" w:rsidRPr="00AA4B62" w:rsidRDefault="005550E0" w:rsidP="002B03D2">
            <w:pPr>
              <w:widowControl w:val="0"/>
              <w:spacing w:line="240" w:lineRule="auto"/>
              <w:ind w:firstLine="0"/>
              <w:rPr>
                <w:i/>
              </w:rPr>
            </w:pPr>
            <w:proofErr w:type="spellStart"/>
            <w:r w:rsidRPr="00AA4B62">
              <w:rPr>
                <w:i/>
              </w:rPr>
              <w:t>Nereo</w:t>
            </w:r>
            <w:proofErr w:type="spellEnd"/>
          </w:p>
        </w:tc>
        <w:tc>
          <w:tcPr>
            <w:tcW w:w="1530" w:type="dxa"/>
            <w:tcMar>
              <w:top w:w="14" w:type="dxa"/>
              <w:left w:w="14" w:type="dxa"/>
              <w:bottom w:w="14" w:type="dxa"/>
              <w:right w:w="14" w:type="dxa"/>
            </w:tcMar>
            <w:vAlign w:val="center"/>
          </w:tcPr>
          <w:p w14:paraId="2F985AD2" w14:textId="39E508D1" w:rsidR="005550E0" w:rsidRDefault="005550E0" w:rsidP="002B03D2">
            <w:pPr>
              <w:spacing w:line="240" w:lineRule="auto"/>
              <w:jc w:val="center"/>
            </w:pPr>
            <w:r>
              <w:t>76.421</w:t>
            </w:r>
          </w:p>
        </w:tc>
        <w:tc>
          <w:tcPr>
            <w:tcW w:w="1260" w:type="dxa"/>
            <w:gridSpan w:val="2"/>
            <w:tcMar>
              <w:top w:w="14" w:type="dxa"/>
              <w:left w:w="14" w:type="dxa"/>
              <w:bottom w:w="14" w:type="dxa"/>
              <w:right w:w="14" w:type="dxa"/>
            </w:tcMar>
            <w:vAlign w:val="center"/>
          </w:tcPr>
          <w:p w14:paraId="02E10495" w14:textId="0B42042A" w:rsidR="005550E0" w:rsidRDefault="005550E0" w:rsidP="002B03D2">
            <w:pPr>
              <w:spacing w:line="240" w:lineRule="auto"/>
              <w:ind w:firstLine="0"/>
              <w:jc w:val="right"/>
            </w:pPr>
            <w:r>
              <w:t>5.935</w:t>
            </w:r>
          </w:p>
        </w:tc>
      </w:tr>
      <w:tr w:rsidR="005550E0" w14:paraId="66F9916D" w14:textId="77777777" w:rsidTr="002B03D2">
        <w:trPr>
          <w:trHeight w:val="432"/>
        </w:trPr>
        <w:tc>
          <w:tcPr>
            <w:tcW w:w="2430" w:type="dxa"/>
            <w:tcMar>
              <w:top w:w="14" w:type="dxa"/>
              <w:left w:w="14" w:type="dxa"/>
              <w:bottom w:w="14" w:type="dxa"/>
              <w:right w:w="14" w:type="dxa"/>
            </w:tcMar>
            <w:vAlign w:val="center"/>
          </w:tcPr>
          <w:p w14:paraId="07D2A322" w14:textId="095AC3BA" w:rsidR="005550E0" w:rsidRPr="00AA4B62" w:rsidRDefault="005550E0" w:rsidP="002B03D2">
            <w:pPr>
              <w:widowControl w:val="0"/>
              <w:spacing w:line="240" w:lineRule="auto"/>
              <w:ind w:firstLine="0"/>
              <w:rPr>
                <w:i/>
              </w:rPr>
            </w:pPr>
            <w:r w:rsidRPr="00AA4B62">
              <w:rPr>
                <w:i/>
              </w:rPr>
              <w:t>Macro</w:t>
            </w:r>
          </w:p>
        </w:tc>
        <w:tc>
          <w:tcPr>
            <w:tcW w:w="1530" w:type="dxa"/>
            <w:tcMar>
              <w:top w:w="14" w:type="dxa"/>
              <w:left w:w="14" w:type="dxa"/>
              <w:bottom w:w="14" w:type="dxa"/>
              <w:right w:w="14" w:type="dxa"/>
            </w:tcMar>
            <w:vAlign w:val="center"/>
          </w:tcPr>
          <w:p w14:paraId="36C91077" w14:textId="53A8FB2A" w:rsidR="005550E0" w:rsidRDefault="005550E0" w:rsidP="002B03D2">
            <w:pPr>
              <w:spacing w:line="240" w:lineRule="auto"/>
              <w:jc w:val="center"/>
            </w:pPr>
            <w:r>
              <w:t>83.970</w:t>
            </w:r>
          </w:p>
        </w:tc>
        <w:tc>
          <w:tcPr>
            <w:tcW w:w="1260" w:type="dxa"/>
            <w:gridSpan w:val="2"/>
            <w:tcMar>
              <w:top w:w="14" w:type="dxa"/>
              <w:left w:w="14" w:type="dxa"/>
              <w:bottom w:w="14" w:type="dxa"/>
              <w:right w:w="14" w:type="dxa"/>
            </w:tcMar>
            <w:vAlign w:val="center"/>
          </w:tcPr>
          <w:p w14:paraId="5A897926" w14:textId="008A3D39" w:rsidR="005550E0" w:rsidRDefault="005550E0" w:rsidP="002B03D2">
            <w:pPr>
              <w:spacing w:line="240" w:lineRule="auto"/>
              <w:ind w:firstLine="0"/>
              <w:jc w:val="right"/>
            </w:pPr>
            <w:r>
              <w:t>13.484</w:t>
            </w:r>
          </w:p>
        </w:tc>
      </w:tr>
      <w:tr w:rsidR="005550E0" w14:paraId="40A52B0F" w14:textId="77777777" w:rsidTr="002B03D2">
        <w:trPr>
          <w:trHeight w:val="432"/>
        </w:trPr>
        <w:tc>
          <w:tcPr>
            <w:tcW w:w="2430" w:type="dxa"/>
            <w:tcMar>
              <w:top w:w="14" w:type="dxa"/>
              <w:left w:w="14" w:type="dxa"/>
              <w:bottom w:w="14" w:type="dxa"/>
              <w:right w:w="14" w:type="dxa"/>
            </w:tcMar>
            <w:vAlign w:val="center"/>
          </w:tcPr>
          <w:p w14:paraId="0F4CEEA6" w14:textId="623DAFAB" w:rsidR="005550E0" w:rsidRDefault="005550E0" w:rsidP="002B03D2">
            <w:pPr>
              <w:widowControl w:val="0"/>
              <w:spacing w:line="240" w:lineRule="auto"/>
              <w:ind w:firstLine="0"/>
            </w:pPr>
            <w:r w:rsidRPr="00AA4B62">
              <w:rPr>
                <w:i/>
              </w:rPr>
              <w:t>Macro</w:t>
            </w:r>
            <w:r>
              <w:t xml:space="preserve"> +</w:t>
            </w:r>
            <w:r w:rsidRPr="00AA4B62">
              <w:rPr>
                <w:i/>
              </w:rPr>
              <w:t xml:space="preserve"> </w:t>
            </w:r>
            <w:proofErr w:type="spellStart"/>
            <w:r w:rsidRPr="00AA4B62">
              <w:rPr>
                <w:i/>
              </w:rPr>
              <w:t>Ptery</w:t>
            </w:r>
            <w:proofErr w:type="spellEnd"/>
          </w:p>
        </w:tc>
        <w:tc>
          <w:tcPr>
            <w:tcW w:w="1530" w:type="dxa"/>
            <w:tcMar>
              <w:top w:w="14" w:type="dxa"/>
              <w:left w:w="14" w:type="dxa"/>
              <w:bottom w:w="14" w:type="dxa"/>
              <w:right w:w="14" w:type="dxa"/>
            </w:tcMar>
            <w:vAlign w:val="center"/>
          </w:tcPr>
          <w:p w14:paraId="156C06F0" w14:textId="14566CFF" w:rsidR="005550E0" w:rsidRDefault="005550E0" w:rsidP="002B03D2">
            <w:pPr>
              <w:spacing w:line="240" w:lineRule="auto"/>
              <w:jc w:val="center"/>
            </w:pPr>
            <w:r>
              <w:t>84.142</w:t>
            </w:r>
          </w:p>
        </w:tc>
        <w:tc>
          <w:tcPr>
            <w:tcW w:w="1260" w:type="dxa"/>
            <w:gridSpan w:val="2"/>
            <w:tcMar>
              <w:top w:w="14" w:type="dxa"/>
              <w:left w:w="14" w:type="dxa"/>
              <w:bottom w:w="14" w:type="dxa"/>
              <w:right w:w="14" w:type="dxa"/>
            </w:tcMar>
            <w:vAlign w:val="center"/>
          </w:tcPr>
          <w:p w14:paraId="6C52D43D" w14:textId="662D8955" w:rsidR="005550E0" w:rsidRDefault="005550E0" w:rsidP="002B03D2">
            <w:pPr>
              <w:spacing w:line="240" w:lineRule="auto"/>
              <w:ind w:firstLine="0"/>
              <w:jc w:val="right"/>
            </w:pPr>
            <w:r>
              <w:t>13.656</w:t>
            </w:r>
          </w:p>
        </w:tc>
      </w:tr>
      <w:tr w:rsidR="005550E0" w14:paraId="3E724730" w14:textId="77777777" w:rsidTr="002B03D2">
        <w:trPr>
          <w:trHeight w:val="432"/>
        </w:trPr>
        <w:tc>
          <w:tcPr>
            <w:tcW w:w="2430" w:type="dxa"/>
            <w:tcMar>
              <w:top w:w="14" w:type="dxa"/>
              <w:left w:w="14" w:type="dxa"/>
              <w:bottom w:w="14" w:type="dxa"/>
              <w:right w:w="14" w:type="dxa"/>
            </w:tcMar>
            <w:vAlign w:val="center"/>
          </w:tcPr>
          <w:p w14:paraId="1B71C4E1" w14:textId="72060E2E" w:rsidR="005550E0" w:rsidRPr="00AA4B62" w:rsidRDefault="005550E0" w:rsidP="002B03D2">
            <w:pPr>
              <w:widowControl w:val="0"/>
              <w:spacing w:line="240" w:lineRule="auto"/>
              <w:ind w:firstLine="0"/>
              <w:rPr>
                <w:i/>
              </w:rPr>
            </w:pPr>
            <w:proofErr w:type="spellStart"/>
            <w:r w:rsidRPr="00AA4B62">
              <w:rPr>
                <w:i/>
              </w:rPr>
              <w:t>Ptery</w:t>
            </w:r>
            <w:proofErr w:type="spellEnd"/>
          </w:p>
        </w:tc>
        <w:tc>
          <w:tcPr>
            <w:tcW w:w="1530" w:type="dxa"/>
            <w:tcMar>
              <w:top w:w="14" w:type="dxa"/>
              <w:left w:w="14" w:type="dxa"/>
              <w:bottom w:w="14" w:type="dxa"/>
              <w:right w:w="14" w:type="dxa"/>
            </w:tcMar>
            <w:vAlign w:val="center"/>
          </w:tcPr>
          <w:p w14:paraId="769AAAD3" w14:textId="5243A97C" w:rsidR="005550E0" w:rsidRDefault="005550E0" w:rsidP="002B03D2">
            <w:pPr>
              <w:spacing w:line="240" w:lineRule="auto"/>
              <w:jc w:val="center"/>
            </w:pPr>
            <w:r>
              <w:t>85.400</w:t>
            </w:r>
          </w:p>
        </w:tc>
        <w:tc>
          <w:tcPr>
            <w:tcW w:w="1260" w:type="dxa"/>
            <w:gridSpan w:val="2"/>
            <w:tcMar>
              <w:top w:w="14" w:type="dxa"/>
              <w:left w:w="14" w:type="dxa"/>
              <w:bottom w:w="14" w:type="dxa"/>
              <w:right w:w="14" w:type="dxa"/>
            </w:tcMar>
            <w:vAlign w:val="center"/>
          </w:tcPr>
          <w:p w14:paraId="26985E9C" w14:textId="424577F7" w:rsidR="005550E0" w:rsidRDefault="005550E0" w:rsidP="002B03D2">
            <w:pPr>
              <w:spacing w:line="240" w:lineRule="auto"/>
              <w:ind w:firstLine="0"/>
              <w:jc w:val="right"/>
            </w:pPr>
            <w:r>
              <w:t>14.914</w:t>
            </w:r>
          </w:p>
        </w:tc>
      </w:tr>
      <w:tr w:rsidR="005550E0" w14:paraId="7A0D73EC" w14:textId="77777777" w:rsidTr="002B03D2">
        <w:trPr>
          <w:trHeight w:val="432"/>
        </w:trPr>
        <w:tc>
          <w:tcPr>
            <w:tcW w:w="2430" w:type="dxa"/>
            <w:tcMar>
              <w:top w:w="14" w:type="dxa"/>
              <w:left w:w="14" w:type="dxa"/>
              <w:bottom w:w="14" w:type="dxa"/>
              <w:right w:w="14" w:type="dxa"/>
            </w:tcMar>
            <w:vAlign w:val="center"/>
          </w:tcPr>
          <w:p w14:paraId="4121BEF9" w14:textId="722565B3" w:rsidR="005550E0" w:rsidRDefault="005550E0" w:rsidP="002B03D2">
            <w:pPr>
              <w:widowControl w:val="0"/>
              <w:spacing w:line="240" w:lineRule="auto"/>
              <w:ind w:firstLine="0"/>
            </w:pPr>
            <w:r>
              <w:t>Year only</w:t>
            </w:r>
          </w:p>
        </w:tc>
        <w:tc>
          <w:tcPr>
            <w:tcW w:w="1530" w:type="dxa"/>
            <w:tcMar>
              <w:top w:w="14" w:type="dxa"/>
              <w:left w:w="14" w:type="dxa"/>
              <w:bottom w:w="14" w:type="dxa"/>
              <w:right w:w="14" w:type="dxa"/>
            </w:tcMar>
            <w:vAlign w:val="center"/>
          </w:tcPr>
          <w:p w14:paraId="46A83BAF" w14:textId="7BAD3F24" w:rsidR="005550E0" w:rsidRDefault="005550E0" w:rsidP="002B03D2">
            <w:pPr>
              <w:spacing w:line="240" w:lineRule="auto"/>
              <w:jc w:val="center"/>
            </w:pPr>
            <w:r>
              <w:t>86.929</w:t>
            </w:r>
          </w:p>
        </w:tc>
        <w:tc>
          <w:tcPr>
            <w:tcW w:w="1260" w:type="dxa"/>
            <w:gridSpan w:val="2"/>
            <w:tcMar>
              <w:top w:w="14" w:type="dxa"/>
              <w:left w:w="14" w:type="dxa"/>
              <w:bottom w:w="14" w:type="dxa"/>
              <w:right w:w="14" w:type="dxa"/>
            </w:tcMar>
            <w:vAlign w:val="center"/>
          </w:tcPr>
          <w:p w14:paraId="3F0691A0" w14:textId="2F14467E" w:rsidR="005550E0" w:rsidRDefault="005550E0" w:rsidP="002B03D2">
            <w:pPr>
              <w:spacing w:line="240" w:lineRule="auto"/>
              <w:ind w:firstLine="0"/>
              <w:jc w:val="right"/>
            </w:pPr>
            <w:r>
              <w:t>16.444</w:t>
            </w:r>
          </w:p>
        </w:tc>
      </w:tr>
      <w:tr w:rsidR="005550E0" w14:paraId="754E7703" w14:textId="77777777" w:rsidTr="002B03D2">
        <w:trPr>
          <w:trHeight w:val="432"/>
        </w:trPr>
        <w:tc>
          <w:tcPr>
            <w:tcW w:w="2430" w:type="dxa"/>
            <w:tcBorders>
              <w:bottom w:val="single" w:sz="4" w:space="0" w:color="auto"/>
            </w:tcBorders>
            <w:tcMar>
              <w:top w:w="14" w:type="dxa"/>
              <w:left w:w="14" w:type="dxa"/>
              <w:bottom w:w="14" w:type="dxa"/>
              <w:right w:w="14" w:type="dxa"/>
            </w:tcMar>
            <w:vAlign w:val="center"/>
          </w:tcPr>
          <w:p w14:paraId="71252BE7" w14:textId="7E41EEF6" w:rsidR="005550E0" w:rsidRDefault="005550E0" w:rsidP="002B03D2">
            <w:pPr>
              <w:widowControl w:val="0"/>
              <w:spacing w:line="240" w:lineRule="auto"/>
              <w:ind w:firstLine="0"/>
            </w:pPr>
            <w:r>
              <w:t>Year + Site only</w:t>
            </w:r>
          </w:p>
        </w:tc>
        <w:tc>
          <w:tcPr>
            <w:tcW w:w="1530" w:type="dxa"/>
            <w:tcBorders>
              <w:bottom w:val="single" w:sz="4" w:space="0" w:color="auto"/>
            </w:tcBorders>
            <w:tcMar>
              <w:top w:w="14" w:type="dxa"/>
              <w:left w:w="14" w:type="dxa"/>
              <w:bottom w:w="14" w:type="dxa"/>
              <w:right w:w="14" w:type="dxa"/>
            </w:tcMar>
            <w:vAlign w:val="center"/>
          </w:tcPr>
          <w:p w14:paraId="3A1230D5" w14:textId="501B0AD7" w:rsidR="005550E0" w:rsidRDefault="005550E0" w:rsidP="002B03D2">
            <w:pPr>
              <w:spacing w:line="240" w:lineRule="auto"/>
              <w:jc w:val="center"/>
            </w:pPr>
            <w:r>
              <w:t>87.704</w:t>
            </w:r>
          </w:p>
        </w:tc>
        <w:tc>
          <w:tcPr>
            <w:tcW w:w="1260" w:type="dxa"/>
            <w:gridSpan w:val="2"/>
            <w:tcBorders>
              <w:bottom w:val="single" w:sz="4" w:space="0" w:color="auto"/>
            </w:tcBorders>
            <w:tcMar>
              <w:top w:w="14" w:type="dxa"/>
              <w:left w:w="14" w:type="dxa"/>
              <w:bottom w:w="14" w:type="dxa"/>
              <w:right w:w="14" w:type="dxa"/>
            </w:tcMar>
            <w:vAlign w:val="center"/>
          </w:tcPr>
          <w:p w14:paraId="66E83537" w14:textId="7F735CE6" w:rsidR="005550E0" w:rsidRDefault="005550E0" w:rsidP="002B03D2">
            <w:pPr>
              <w:spacing w:line="240" w:lineRule="auto"/>
              <w:ind w:firstLine="0"/>
              <w:jc w:val="right"/>
            </w:pPr>
            <w:r>
              <w:t>17.218</w:t>
            </w:r>
          </w:p>
        </w:tc>
      </w:tr>
    </w:tbl>
    <w:p w14:paraId="5E38ADD7" w14:textId="77777777" w:rsidR="00471A3D" w:rsidRDefault="00471A3D">
      <w:pPr>
        <w:ind w:firstLine="0"/>
      </w:pPr>
    </w:p>
    <w:p w14:paraId="1454294A" w14:textId="67F17681" w:rsidR="00471A3D" w:rsidRDefault="00EF0B3C" w:rsidP="00EB252F">
      <w:pPr>
        <w:pStyle w:val="Heading5"/>
      </w:pPr>
      <w:bookmarkStart w:id="70" w:name="_huqsuo4qvcle" w:colFirst="0" w:colLast="0"/>
      <w:bookmarkEnd w:id="70"/>
      <w:r>
        <w:br w:type="page"/>
      </w:r>
      <w:r>
        <w:lastRenderedPageBreak/>
        <w:t xml:space="preserve">Table S11. Model coefficients for </w:t>
      </w:r>
      <w:r w:rsidR="00115CEB">
        <w:t>a) th</w:t>
      </w:r>
      <w:r>
        <w:t>e best-fit binomial model</w:t>
      </w:r>
      <w:r w:rsidR="00115CEB">
        <w:t xml:space="preserve">: </w:t>
      </w:r>
      <w:r>
        <w:t>summed canopy kelp</w:t>
      </w:r>
      <w:r w:rsidR="00CD14A9">
        <w:t xml:space="preserve">, </w:t>
      </w:r>
      <w:r>
        <w:t xml:space="preserve">b) </w:t>
      </w:r>
      <w:r w:rsidR="00115CEB">
        <w:t xml:space="preserve">the binomial model including </w:t>
      </w:r>
      <w:proofErr w:type="spellStart"/>
      <w:r w:rsidR="00CD14A9" w:rsidRPr="00CD14A9">
        <w:rPr>
          <w:i/>
        </w:rPr>
        <w:t>Macrocystis</w:t>
      </w:r>
      <w:proofErr w:type="spellEnd"/>
      <w:r w:rsidR="00CD14A9">
        <w:t xml:space="preserve"> and </w:t>
      </w:r>
      <w:proofErr w:type="spellStart"/>
      <w:r w:rsidR="00CD14A9" w:rsidRPr="00CD14A9">
        <w:rPr>
          <w:i/>
        </w:rPr>
        <w:t>Nereocystis</w:t>
      </w:r>
      <w:proofErr w:type="spellEnd"/>
      <w:r w:rsidR="00CD14A9" w:rsidRPr="00CD14A9">
        <w:rPr>
          <w:i/>
        </w:rPr>
        <w:t xml:space="preserve"> </w:t>
      </w:r>
      <w:r w:rsidR="00CD14A9">
        <w:t>as predictors, and c) the</w:t>
      </w:r>
      <w:r w:rsidR="00115CEB">
        <w:t xml:space="preserve"> best-</w:t>
      </w:r>
      <w:proofErr w:type="gramStart"/>
      <w:r w:rsidR="00115CEB">
        <w:t xml:space="preserve">fit </w:t>
      </w:r>
      <w:r w:rsidR="00CD14A9">
        <w:t xml:space="preserve"> positive</w:t>
      </w:r>
      <w:proofErr w:type="gramEnd"/>
      <w:r w:rsidR="00CD14A9">
        <w:t xml:space="preserve"> abundance model.</w:t>
      </w:r>
    </w:p>
    <w:p w14:paraId="0E135C36" w14:textId="1CC065C1" w:rsidR="00EB252F" w:rsidRPr="00EB252F" w:rsidRDefault="00EB252F" w:rsidP="00EB252F">
      <w:pPr>
        <w:pStyle w:val="ListParagraph"/>
        <w:numPr>
          <w:ilvl w:val="0"/>
          <w:numId w:val="5"/>
        </w:numPr>
        <w:ind w:left="0" w:firstLine="0"/>
      </w:pPr>
      <w:r>
        <w:t xml:space="preserve">Canopy kelp - </w:t>
      </w:r>
      <w:r w:rsidR="009F593A">
        <w:t>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EB252F" w14:paraId="1ABE9983" w14:textId="77777777" w:rsidTr="00BF4A17">
        <w:tc>
          <w:tcPr>
            <w:tcW w:w="2335" w:type="dxa"/>
            <w:tcBorders>
              <w:top w:val="single" w:sz="4" w:space="0" w:color="auto"/>
              <w:bottom w:val="single" w:sz="4" w:space="0" w:color="auto"/>
            </w:tcBorders>
          </w:tcPr>
          <w:p w14:paraId="18BFF6FB" w14:textId="14FCAC18" w:rsidR="00EB252F" w:rsidRDefault="00EB252F">
            <w:pPr>
              <w:ind w:firstLine="0"/>
            </w:pPr>
            <w:r>
              <w:t>Random effect</w:t>
            </w:r>
          </w:p>
        </w:tc>
        <w:tc>
          <w:tcPr>
            <w:tcW w:w="1260" w:type="dxa"/>
            <w:tcBorders>
              <w:top w:val="single" w:sz="4" w:space="0" w:color="auto"/>
              <w:bottom w:val="single" w:sz="4" w:space="0" w:color="auto"/>
            </w:tcBorders>
          </w:tcPr>
          <w:p w14:paraId="1772BF25" w14:textId="0C3DAF80" w:rsidR="00EB252F" w:rsidRDefault="00EB252F" w:rsidP="00EB252F">
            <w:pPr>
              <w:ind w:firstLine="0"/>
              <w:jc w:val="center"/>
            </w:pPr>
            <w:r>
              <w:t>Variance</w:t>
            </w:r>
          </w:p>
        </w:tc>
        <w:tc>
          <w:tcPr>
            <w:tcW w:w="990" w:type="dxa"/>
            <w:tcBorders>
              <w:top w:val="single" w:sz="4" w:space="0" w:color="auto"/>
              <w:bottom w:val="single" w:sz="4" w:space="0" w:color="auto"/>
            </w:tcBorders>
          </w:tcPr>
          <w:p w14:paraId="281BBE9E" w14:textId="6619DEA5" w:rsidR="00EB252F" w:rsidRDefault="00EB252F" w:rsidP="00EB252F">
            <w:pPr>
              <w:ind w:firstLine="0"/>
              <w:jc w:val="center"/>
            </w:pPr>
            <w:r>
              <w:t>SD</w:t>
            </w:r>
          </w:p>
        </w:tc>
        <w:tc>
          <w:tcPr>
            <w:tcW w:w="1080" w:type="dxa"/>
            <w:tcBorders>
              <w:top w:val="single" w:sz="4" w:space="0" w:color="auto"/>
              <w:bottom w:val="single" w:sz="4" w:space="0" w:color="auto"/>
            </w:tcBorders>
          </w:tcPr>
          <w:p w14:paraId="3F7F352A" w14:textId="77777777" w:rsidR="00EB252F" w:rsidRDefault="00EB252F">
            <w:pPr>
              <w:ind w:firstLine="0"/>
            </w:pPr>
          </w:p>
        </w:tc>
        <w:tc>
          <w:tcPr>
            <w:tcW w:w="990" w:type="dxa"/>
            <w:tcBorders>
              <w:top w:val="single" w:sz="4" w:space="0" w:color="auto"/>
              <w:bottom w:val="single" w:sz="4" w:space="0" w:color="auto"/>
            </w:tcBorders>
          </w:tcPr>
          <w:p w14:paraId="4B6C7483" w14:textId="0EBB38D0" w:rsidR="00EB252F" w:rsidRDefault="00EB252F">
            <w:pPr>
              <w:ind w:firstLine="0"/>
            </w:pPr>
          </w:p>
        </w:tc>
      </w:tr>
      <w:tr w:rsidR="00EB252F" w14:paraId="101FB03C" w14:textId="77777777" w:rsidTr="00EB252F">
        <w:tc>
          <w:tcPr>
            <w:tcW w:w="2335" w:type="dxa"/>
            <w:tcBorders>
              <w:top w:val="single" w:sz="4" w:space="0" w:color="auto"/>
            </w:tcBorders>
          </w:tcPr>
          <w:p w14:paraId="1D13FADA" w14:textId="2FFC8EB0" w:rsidR="00EB252F" w:rsidRDefault="00EB252F">
            <w:pPr>
              <w:ind w:firstLine="0"/>
            </w:pPr>
            <w:r>
              <w:t>Year</w:t>
            </w:r>
          </w:p>
        </w:tc>
        <w:tc>
          <w:tcPr>
            <w:tcW w:w="1260" w:type="dxa"/>
            <w:tcBorders>
              <w:top w:val="single" w:sz="4" w:space="0" w:color="auto"/>
            </w:tcBorders>
          </w:tcPr>
          <w:p w14:paraId="228B42E1" w14:textId="794AC931" w:rsidR="00EB252F" w:rsidRDefault="00EB252F" w:rsidP="00EB252F">
            <w:pPr>
              <w:ind w:firstLine="0"/>
              <w:jc w:val="center"/>
            </w:pPr>
            <w:r>
              <w:t>5.33</w:t>
            </w:r>
          </w:p>
        </w:tc>
        <w:tc>
          <w:tcPr>
            <w:tcW w:w="990" w:type="dxa"/>
            <w:tcBorders>
              <w:top w:val="single" w:sz="4" w:space="0" w:color="auto"/>
            </w:tcBorders>
          </w:tcPr>
          <w:p w14:paraId="539188BB" w14:textId="626CF234" w:rsidR="00EB252F" w:rsidRDefault="00EB252F" w:rsidP="00EB252F">
            <w:pPr>
              <w:ind w:firstLine="0"/>
              <w:jc w:val="center"/>
            </w:pPr>
            <w:r>
              <w:t>2.31</w:t>
            </w:r>
          </w:p>
        </w:tc>
        <w:tc>
          <w:tcPr>
            <w:tcW w:w="1080" w:type="dxa"/>
            <w:tcBorders>
              <w:top w:val="single" w:sz="4" w:space="0" w:color="auto"/>
            </w:tcBorders>
          </w:tcPr>
          <w:p w14:paraId="19EECE76" w14:textId="77777777" w:rsidR="00EB252F" w:rsidRDefault="00EB252F">
            <w:pPr>
              <w:ind w:firstLine="0"/>
            </w:pPr>
          </w:p>
        </w:tc>
        <w:tc>
          <w:tcPr>
            <w:tcW w:w="990" w:type="dxa"/>
            <w:tcBorders>
              <w:top w:val="single" w:sz="4" w:space="0" w:color="auto"/>
            </w:tcBorders>
          </w:tcPr>
          <w:p w14:paraId="1137435B" w14:textId="0E276F8B" w:rsidR="00EB252F" w:rsidRDefault="00EB252F">
            <w:pPr>
              <w:ind w:firstLine="0"/>
            </w:pPr>
          </w:p>
        </w:tc>
      </w:tr>
      <w:tr w:rsidR="00EB252F" w14:paraId="789FA177" w14:textId="77777777" w:rsidTr="00EB252F">
        <w:tc>
          <w:tcPr>
            <w:tcW w:w="2335" w:type="dxa"/>
          </w:tcPr>
          <w:p w14:paraId="2AB8ADCA" w14:textId="11E21488" w:rsidR="00EB252F" w:rsidRDefault="00EB252F">
            <w:pPr>
              <w:ind w:firstLine="0"/>
            </w:pPr>
            <w:r>
              <w:t>Site</w:t>
            </w:r>
          </w:p>
        </w:tc>
        <w:tc>
          <w:tcPr>
            <w:tcW w:w="1260" w:type="dxa"/>
          </w:tcPr>
          <w:p w14:paraId="09EFD682" w14:textId="07175C6E" w:rsidR="00EB252F" w:rsidRDefault="00EB252F" w:rsidP="00EB252F">
            <w:pPr>
              <w:ind w:firstLine="0"/>
              <w:jc w:val="center"/>
            </w:pPr>
            <w:r>
              <w:t>3.25</w:t>
            </w:r>
          </w:p>
        </w:tc>
        <w:tc>
          <w:tcPr>
            <w:tcW w:w="990" w:type="dxa"/>
          </w:tcPr>
          <w:p w14:paraId="5104EE93" w14:textId="33507D28" w:rsidR="00EB252F" w:rsidRDefault="00EB252F" w:rsidP="00EB252F">
            <w:pPr>
              <w:ind w:firstLine="0"/>
              <w:jc w:val="center"/>
            </w:pPr>
            <w:r>
              <w:t>1.80</w:t>
            </w:r>
          </w:p>
        </w:tc>
        <w:tc>
          <w:tcPr>
            <w:tcW w:w="1080" w:type="dxa"/>
          </w:tcPr>
          <w:p w14:paraId="56E03BA3" w14:textId="77777777" w:rsidR="00EB252F" w:rsidRDefault="00EB252F">
            <w:pPr>
              <w:ind w:firstLine="0"/>
            </w:pPr>
          </w:p>
        </w:tc>
        <w:tc>
          <w:tcPr>
            <w:tcW w:w="990" w:type="dxa"/>
          </w:tcPr>
          <w:p w14:paraId="454163D4" w14:textId="797349B9" w:rsidR="00EB252F" w:rsidRDefault="00EB252F">
            <w:pPr>
              <w:ind w:firstLine="0"/>
            </w:pPr>
          </w:p>
        </w:tc>
      </w:tr>
      <w:tr w:rsidR="00EB252F" w14:paraId="0A375775" w14:textId="77777777" w:rsidTr="00BF4A17">
        <w:tc>
          <w:tcPr>
            <w:tcW w:w="2335" w:type="dxa"/>
            <w:tcBorders>
              <w:bottom w:val="single" w:sz="4" w:space="0" w:color="auto"/>
            </w:tcBorders>
          </w:tcPr>
          <w:p w14:paraId="1F025030" w14:textId="77777777" w:rsidR="00EB252F" w:rsidRDefault="00EB252F">
            <w:pPr>
              <w:ind w:firstLine="0"/>
            </w:pPr>
          </w:p>
        </w:tc>
        <w:tc>
          <w:tcPr>
            <w:tcW w:w="1260" w:type="dxa"/>
            <w:tcBorders>
              <w:bottom w:val="single" w:sz="4" w:space="0" w:color="auto"/>
            </w:tcBorders>
          </w:tcPr>
          <w:p w14:paraId="36CB01F4" w14:textId="77777777" w:rsidR="00EB252F" w:rsidRDefault="00EB252F">
            <w:pPr>
              <w:ind w:firstLine="0"/>
            </w:pPr>
          </w:p>
        </w:tc>
        <w:tc>
          <w:tcPr>
            <w:tcW w:w="990" w:type="dxa"/>
            <w:tcBorders>
              <w:bottom w:val="single" w:sz="4" w:space="0" w:color="auto"/>
            </w:tcBorders>
          </w:tcPr>
          <w:p w14:paraId="2516B02E" w14:textId="77777777" w:rsidR="00EB252F" w:rsidRDefault="00EB252F">
            <w:pPr>
              <w:ind w:firstLine="0"/>
            </w:pPr>
          </w:p>
        </w:tc>
        <w:tc>
          <w:tcPr>
            <w:tcW w:w="1080" w:type="dxa"/>
            <w:tcBorders>
              <w:bottom w:val="single" w:sz="4" w:space="0" w:color="auto"/>
            </w:tcBorders>
          </w:tcPr>
          <w:p w14:paraId="4728841A" w14:textId="77777777" w:rsidR="00EB252F" w:rsidRDefault="00EB252F">
            <w:pPr>
              <w:ind w:firstLine="0"/>
            </w:pPr>
          </w:p>
        </w:tc>
        <w:tc>
          <w:tcPr>
            <w:tcW w:w="990" w:type="dxa"/>
            <w:tcBorders>
              <w:bottom w:val="single" w:sz="4" w:space="0" w:color="auto"/>
            </w:tcBorders>
          </w:tcPr>
          <w:p w14:paraId="72719393" w14:textId="735CB8C0" w:rsidR="00EB252F" w:rsidRDefault="00EB252F">
            <w:pPr>
              <w:ind w:firstLine="0"/>
            </w:pPr>
          </w:p>
        </w:tc>
      </w:tr>
      <w:tr w:rsidR="00EB252F" w14:paraId="3A141B26" w14:textId="77777777" w:rsidTr="00BF4A17">
        <w:tc>
          <w:tcPr>
            <w:tcW w:w="2335" w:type="dxa"/>
            <w:tcBorders>
              <w:top w:val="single" w:sz="4" w:space="0" w:color="auto"/>
              <w:bottom w:val="single" w:sz="4" w:space="0" w:color="auto"/>
            </w:tcBorders>
          </w:tcPr>
          <w:p w14:paraId="0822CA19" w14:textId="1650A0A5" w:rsidR="00EB252F" w:rsidRDefault="00EB252F"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9AFC31A" w14:textId="47D467B5" w:rsidR="00EB252F" w:rsidRDefault="00EB252F">
            <w:pPr>
              <w:ind w:firstLine="0"/>
            </w:pPr>
            <w:r>
              <w:t>Estimate</w:t>
            </w:r>
          </w:p>
        </w:tc>
        <w:tc>
          <w:tcPr>
            <w:tcW w:w="990" w:type="dxa"/>
            <w:tcBorders>
              <w:top w:val="single" w:sz="4" w:space="0" w:color="auto"/>
              <w:bottom w:val="single" w:sz="4" w:space="0" w:color="auto"/>
            </w:tcBorders>
          </w:tcPr>
          <w:p w14:paraId="26DC81C1" w14:textId="47765E4D" w:rsidR="00EB252F" w:rsidRDefault="00EB252F">
            <w:pPr>
              <w:ind w:firstLine="0"/>
            </w:pPr>
            <w:r>
              <w:t>SE</w:t>
            </w:r>
          </w:p>
        </w:tc>
        <w:tc>
          <w:tcPr>
            <w:tcW w:w="1080" w:type="dxa"/>
            <w:tcBorders>
              <w:top w:val="single" w:sz="4" w:space="0" w:color="auto"/>
              <w:bottom w:val="single" w:sz="4" w:space="0" w:color="auto"/>
            </w:tcBorders>
          </w:tcPr>
          <w:p w14:paraId="3182C0EA" w14:textId="69CA913D" w:rsidR="00EB252F" w:rsidRDefault="00EB252F">
            <w:pPr>
              <w:ind w:firstLine="0"/>
            </w:pPr>
            <w:r>
              <w:t>z-value</w:t>
            </w:r>
          </w:p>
        </w:tc>
        <w:tc>
          <w:tcPr>
            <w:tcW w:w="990" w:type="dxa"/>
            <w:tcBorders>
              <w:top w:val="single" w:sz="4" w:space="0" w:color="auto"/>
              <w:bottom w:val="single" w:sz="4" w:space="0" w:color="auto"/>
            </w:tcBorders>
          </w:tcPr>
          <w:p w14:paraId="746AA3A0" w14:textId="13F9C337" w:rsidR="00EB252F" w:rsidRDefault="00EB252F" w:rsidP="00EB252F">
            <w:pPr>
              <w:ind w:firstLine="0"/>
              <w:jc w:val="center"/>
            </w:pPr>
            <w:r>
              <w:t>P</w:t>
            </w:r>
          </w:p>
        </w:tc>
      </w:tr>
      <w:tr w:rsidR="00EB252F" w14:paraId="758D987A" w14:textId="77777777" w:rsidTr="00BF4A17">
        <w:tc>
          <w:tcPr>
            <w:tcW w:w="2335" w:type="dxa"/>
            <w:tcBorders>
              <w:top w:val="single" w:sz="4" w:space="0" w:color="auto"/>
            </w:tcBorders>
          </w:tcPr>
          <w:p w14:paraId="3993BC41" w14:textId="1101B657" w:rsidR="00EB252F" w:rsidRDefault="00EB252F">
            <w:pPr>
              <w:ind w:firstLine="0"/>
            </w:pPr>
            <w:r>
              <w:t>Intercept</w:t>
            </w:r>
          </w:p>
        </w:tc>
        <w:tc>
          <w:tcPr>
            <w:tcW w:w="1260" w:type="dxa"/>
            <w:tcBorders>
              <w:top w:val="single" w:sz="4" w:space="0" w:color="auto"/>
            </w:tcBorders>
          </w:tcPr>
          <w:p w14:paraId="73A9E1E0" w14:textId="56E66BEF" w:rsidR="00EB252F" w:rsidRDefault="00EB252F" w:rsidP="006B75F2">
            <w:pPr>
              <w:ind w:firstLine="0"/>
              <w:jc w:val="right"/>
            </w:pPr>
            <w:r>
              <w:t>-0.274</w:t>
            </w:r>
          </w:p>
        </w:tc>
        <w:tc>
          <w:tcPr>
            <w:tcW w:w="990" w:type="dxa"/>
            <w:tcBorders>
              <w:top w:val="single" w:sz="4" w:space="0" w:color="auto"/>
            </w:tcBorders>
            <w:shd w:val="clear" w:color="auto" w:fill="auto"/>
          </w:tcPr>
          <w:p w14:paraId="574B4D87" w14:textId="29A09731" w:rsidR="00EB252F" w:rsidRPr="00EB252F" w:rsidRDefault="00EB252F">
            <w:pPr>
              <w:ind w:firstLine="0"/>
              <w:rPr>
                <w:color w:val="000000" w:themeColor="text1"/>
              </w:rPr>
            </w:pPr>
            <w:r w:rsidRPr="00EB252F">
              <w:rPr>
                <w:color w:val="000000" w:themeColor="text1"/>
              </w:rPr>
              <w:t>1.447</w:t>
            </w:r>
          </w:p>
        </w:tc>
        <w:tc>
          <w:tcPr>
            <w:tcW w:w="1080" w:type="dxa"/>
            <w:tcBorders>
              <w:top w:val="single" w:sz="4" w:space="0" w:color="auto"/>
            </w:tcBorders>
          </w:tcPr>
          <w:p w14:paraId="406690BF" w14:textId="59874504" w:rsidR="00EB252F" w:rsidRDefault="00EB252F" w:rsidP="006B75F2">
            <w:pPr>
              <w:ind w:firstLine="0"/>
              <w:jc w:val="right"/>
            </w:pPr>
            <w:r>
              <w:t>-0.189</w:t>
            </w:r>
          </w:p>
        </w:tc>
        <w:tc>
          <w:tcPr>
            <w:tcW w:w="990" w:type="dxa"/>
            <w:tcBorders>
              <w:top w:val="single" w:sz="4" w:space="0" w:color="auto"/>
            </w:tcBorders>
          </w:tcPr>
          <w:p w14:paraId="7EEA1752" w14:textId="194BDD04" w:rsidR="00EB252F" w:rsidRDefault="00EB252F" w:rsidP="00EB252F">
            <w:pPr>
              <w:ind w:firstLine="0"/>
              <w:jc w:val="center"/>
            </w:pPr>
            <w:r>
              <w:t>0.850</w:t>
            </w:r>
          </w:p>
        </w:tc>
      </w:tr>
      <w:tr w:rsidR="00EB252F" w14:paraId="43313EBA" w14:textId="77777777" w:rsidTr="00004A8C">
        <w:tc>
          <w:tcPr>
            <w:tcW w:w="2335" w:type="dxa"/>
            <w:tcBorders>
              <w:bottom w:val="single" w:sz="4" w:space="0" w:color="auto"/>
            </w:tcBorders>
          </w:tcPr>
          <w:p w14:paraId="0451CF11" w14:textId="4A933F79" w:rsidR="00EB252F" w:rsidRDefault="00EB252F">
            <w:pPr>
              <w:ind w:firstLine="0"/>
            </w:pPr>
            <w:r>
              <w:t>Canopy kelp summed</w:t>
            </w:r>
          </w:p>
        </w:tc>
        <w:tc>
          <w:tcPr>
            <w:tcW w:w="1260" w:type="dxa"/>
            <w:tcBorders>
              <w:bottom w:val="single" w:sz="4" w:space="0" w:color="auto"/>
            </w:tcBorders>
          </w:tcPr>
          <w:p w14:paraId="518177BF" w14:textId="734C4561" w:rsidR="00EB252F" w:rsidRDefault="00EB252F" w:rsidP="006B75F2">
            <w:pPr>
              <w:ind w:firstLine="0"/>
              <w:jc w:val="right"/>
            </w:pPr>
            <w:r>
              <w:t>2.553</w:t>
            </w:r>
          </w:p>
        </w:tc>
        <w:tc>
          <w:tcPr>
            <w:tcW w:w="990" w:type="dxa"/>
            <w:tcBorders>
              <w:bottom w:val="single" w:sz="4" w:space="0" w:color="auto"/>
            </w:tcBorders>
            <w:shd w:val="clear" w:color="auto" w:fill="auto"/>
          </w:tcPr>
          <w:p w14:paraId="6EDBB98B" w14:textId="43227220" w:rsidR="00EB252F" w:rsidRPr="00EB252F" w:rsidRDefault="00EB252F" w:rsidP="00004A8C">
            <w:pPr>
              <w:ind w:firstLine="0"/>
              <w:rPr>
                <w:color w:val="000000" w:themeColor="text1"/>
              </w:rPr>
            </w:pPr>
            <w:r w:rsidRPr="00EB252F">
              <w:rPr>
                <w:color w:val="000000" w:themeColor="text1"/>
              </w:rPr>
              <w:t>1.</w:t>
            </w:r>
            <w:r w:rsidR="00004A8C">
              <w:rPr>
                <w:color w:val="000000" w:themeColor="text1"/>
              </w:rPr>
              <w:t>009</w:t>
            </w:r>
          </w:p>
        </w:tc>
        <w:tc>
          <w:tcPr>
            <w:tcW w:w="1080" w:type="dxa"/>
            <w:tcBorders>
              <w:bottom w:val="single" w:sz="4" w:space="0" w:color="auto"/>
            </w:tcBorders>
          </w:tcPr>
          <w:p w14:paraId="5752F464" w14:textId="6CCE567A" w:rsidR="00EB252F" w:rsidRDefault="00EB252F" w:rsidP="006B75F2">
            <w:pPr>
              <w:ind w:firstLine="0"/>
              <w:jc w:val="right"/>
            </w:pPr>
            <w:r>
              <w:t>2.531</w:t>
            </w:r>
          </w:p>
        </w:tc>
        <w:tc>
          <w:tcPr>
            <w:tcW w:w="990" w:type="dxa"/>
            <w:tcBorders>
              <w:bottom w:val="single" w:sz="4" w:space="0" w:color="auto"/>
            </w:tcBorders>
          </w:tcPr>
          <w:p w14:paraId="7E69FD8E" w14:textId="1E33CF6B" w:rsidR="00EB252F" w:rsidRDefault="00EB252F" w:rsidP="00EB252F">
            <w:pPr>
              <w:ind w:firstLine="0"/>
              <w:jc w:val="center"/>
            </w:pPr>
            <w:r>
              <w:t>0.011</w:t>
            </w:r>
          </w:p>
        </w:tc>
      </w:tr>
    </w:tbl>
    <w:p w14:paraId="4619AAA5" w14:textId="77777777" w:rsidR="00CE37D1" w:rsidRDefault="00CE37D1"/>
    <w:p w14:paraId="52B84438" w14:textId="0E784227" w:rsidR="009F593A" w:rsidRPr="00EB252F" w:rsidRDefault="009F593A" w:rsidP="009F593A">
      <w:pPr>
        <w:pStyle w:val="ListParagraph"/>
        <w:numPr>
          <w:ilvl w:val="0"/>
          <w:numId w:val="5"/>
        </w:numPr>
        <w:ind w:left="0" w:firstLine="0"/>
      </w:pPr>
      <w:proofErr w:type="spellStart"/>
      <w:r w:rsidRPr="009F593A">
        <w:rPr>
          <w:i/>
        </w:rPr>
        <w:t>Macrocystis</w:t>
      </w:r>
      <w:proofErr w:type="spellEnd"/>
      <w:r>
        <w:t xml:space="preserve"> and </w:t>
      </w:r>
      <w:proofErr w:type="spellStart"/>
      <w:r w:rsidRPr="009F593A">
        <w:rPr>
          <w:i/>
        </w:rPr>
        <w:t>Nereocystis</w:t>
      </w:r>
      <w:proofErr w:type="spellEnd"/>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9F593A" w14:paraId="1452F7E4" w14:textId="77777777" w:rsidTr="00BF4A17">
        <w:tc>
          <w:tcPr>
            <w:tcW w:w="2335" w:type="dxa"/>
            <w:tcBorders>
              <w:top w:val="single" w:sz="4" w:space="0" w:color="auto"/>
              <w:bottom w:val="single" w:sz="4" w:space="0" w:color="auto"/>
            </w:tcBorders>
          </w:tcPr>
          <w:p w14:paraId="4B453606" w14:textId="77777777" w:rsidR="009F593A" w:rsidRDefault="009F593A" w:rsidP="007F34E7">
            <w:pPr>
              <w:ind w:firstLine="0"/>
            </w:pPr>
            <w:r>
              <w:t>Random effect</w:t>
            </w:r>
          </w:p>
        </w:tc>
        <w:tc>
          <w:tcPr>
            <w:tcW w:w="1260" w:type="dxa"/>
            <w:tcBorders>
              <w:top w:val="single" w:sz="4" w:space="0" w:color="auto"/>
              <w:bottom w:val="single" w:sz="4" w:space="0" w:color="auto"/>
            </w:tcBorders>
          </w:tcPr>
          <w:p w14:paraId="39366151" w14:textId="77777777" w:rsidR="009F593A" w:rsidRDefault="009F593A" w:rsidP="007F34E7">
            <w:pPr>
              <w:ind w:firstLine="0"/>
              <w:jc w:val="center"/>
            </w:pPr>
            <w:r>
              <w:t>Variance</w:t>
            </w:r>
          </w:p>
        </w:tc>
        <w:tc>
          <w:tcPr>
            <w:tcW w:w="990" w:type="dxa"/>
            <w:tcBorders>
              <w:top w:val="single" w:sz="4" w:space="0" w:color="auto"/>
              <w:bottom w:val="single" w:sz="4" w:space="0" w:color="auto"/>
            </w:tcBorders>
          </w:tcPr>
          <w:p w14:paraId="764031CB" w14:textId="77777777" w:rsidR="009F593A" w:rsidRDefault="009F593A" w:rsidP="007F34E7">
            <w:pPr>
              <w:ind w:firstLine="0"/>
              <w:jc w:val="center"/>
            </w:pPr>
            <w:r>
              <w:t>SD</w:t>
            </w:r>
          </w:p>
        </w:tc>
        <w:tc>
          <w:tcPr>
            <w:tcW w:w="1080" w:type="dxa"/>
            <w:tcBorders>
              <w:top w:val="single" w:sz="4" w:space="0" w:color="auto"/>
              <w:bottom w:val="single" w:sz="4" w:space="0" w:color="auto"/>
            </w:tcBorders>
          </w:tcPr>
          <w:p w14:paraId="17C342FE" w14:textId="77777777" w:rsidR="009F593A" w:rsidRDefault="009F593A" w:rsidP="007F34E7">
            <w:pPr>
              <w:ind w:firstLine="0"/>
            </w:pPr>
          </w:p>
        </w:tc>
        <w:tc>
          <w:tcPr>
            <w:tcW w:w="990" w:type="dxa"/>
            <w:tcBorders>
              <w:top w:val="single" w:sz="4" w:space="0" w:color="auto"/>
              <w:bottom w:val="single" w:sz="4" w:space="0" w:color="auto"/>
            </w:tcBorders>
          </w:tcPr>
          <w:p w14:paraId="38EDC2B2" w14:textId="77777777" w:rsidR="009F593A" w:rsidRDefault="009F593A" w:rsidP="007F34E7">
            <w:pPr>
              <w:ind w:firstLine="0"/>
            </w:pPr>
          </w:p>
        </w:tc>
      </w:tr>
      <w:tr w:rsidR="009F593A" w14:paraId="4B4FFCF9" w14:textId="77777777" w:rsidTr="007F34E7">
        <w:tc>
          <w:tcPr>
            <w:tcW w:w="2335" w:type="dxa"/>
            <w:tcBorders>
              <w:top w:val="single" w:sz="4" w:space="0" w:color="auto"/>
            </w:tcBorders>
          </w:tcPr>
          <w:p w14:paraId="4DFC9568" w14:textId="77777777" w:rsidR="009F593A" w:rsidRDefault="009F593A" w:rsidP="007F34E7">
            <w:pPr>
              <w:ind w:firstLine="0"/>
            </w:pPr>
            <w:r>
              <w:t>Year</w:t>
            </w:r>
          </w:p>
        </w:tc>
        <w:tc>
          <w:tcPr>
            <w:tcW w:w="1260" w:type="dxa"/>
            <w:tcBorders>
              <w:top w:val="single" w:sz="4" w:space="0" w:color="auto"/>
            </w:tcBorders>
          </w:tcPr>
          <w:p w14:paraId="6DFC9DBB" w14:textId="618DCDE6" w:rsidR="009F593A" w:rsidRDefault="009F593A" w:rsidP="009F593A">
            <w:pPr>
              <w:ind w:firstLine="0"/>
              <w:jc w:val="center"/>
            </w:pPr>
            <w:r>
              <w:t>5.31</w:t>
            </w:r>
          </w:p>
        </w:tc>
        <w:tc>
          <w:tcPr>
            <w:tcW w:w="990" w:type="dxa"/>
            <w:tcBorders>
              <w:top w:val="single" w:sz="4" w:space="0" w:color="auto"/>
            </w:tcBorders>
          </w:tcPr>
          <w:p w14:paraId="0F3BFECE" w14:textId="3BDE11E4" w:rsidR="009F593A" w:rsidRDefault="009F593A" w:rsidP="009F593A">
            <w:pPr>
              <w:ind w:firstLine="0"/>
              <w:jc w:val="center"/>
            </w:pPr>
            <w:r>
              <w:t>2.30</w:t>
            </w:r>
          </w:p>
        </w:tc>
        <w:tc>
          <w:tcPr>
            <w:tcW w:w="1080" w:type="dxa"/>
            <w:tcBorders>
              <w:top w:val="single" w:sz="4" w:space="0" w:color="auto"/>
            </w:tcBorders>
          </w:tcPr>
          <w:p w14:paraId="0BAADFA8" w14:textId="77777777" w:rsidR="009F593A" w:rsidRDefault="009F593A" w:rsidP="007F34E7">
            <w:pPr>
              <w:ind w:firstLine="0"/>
            </w:pPr>
          </w:p>
        </w:tc>
        <w:tc>
          <w:tcPr>
            <w:tcW w:w="990" w:type="dxa"/>
            <w:tcBorders>
              <w:top w:val="single" w:sz="4" w:space="0" w:color="auto"/>
            </w:tcBorders>
          </w:tcPr>
          <w:p w14:paraId="3552FA10" w14:textId="77777777" w:rsidR="009F593A" w:rsidRDefault="009F593A" w:rsidP="007F34E7">
            <w:pPr>
              <w:ind w:firstLine="0"/>
            </w:pPr>
          </w:p>
        </w:tc>
      </w:tr>
      <w:tr w:rsidR="009F593A" w14:paraId="226046ED" w14:textId="77777777" w:rsidTr="007F34E7">
        <w:tc>
          <w:tcPr>
            <w:tcW w:w="2335" w:type="dxa"/>
          </w:tcPr>
          <w:p w14:paraId="56A8A908" w14:textId="77777777" w:rsidR="009F593A" w:rsidRDefault="009F593A" w:rsidP="007F34E7">
            <w:pPr>
              <w:ind w:firstLine="0"/>
            </w:pPr>
            <w:r>
              <w:t>Site</w:t>
            </w:r>
          </w:p>
        </w:tc>
        <w:tc>
          <w:tcPr>
            <w:tcW w:w="1260" w:type="dxa"/>
          </w:tcPr>
          <w:p w14:paraId="1F698A2D" w14:textId="3CB9F2B6" w:rsidR="009F593A" w:rsidRDefault="009F593A" w:rsidP="009F593A">
            <w:pPr>
              <w:ind w:firstLine="0"/>
              <w:jc w:val="center"/>
            </w:pPr>
            <w:r>
              <w:t>3.28</w:t>
            </w:r>
          </w:p>
        </w:tc>
        <w:tc>
          <w:tcPr>
            <w:tcW w:w="990" w:type="dxa"/>
          </w:tcPr>
          <w:p w14:paraId="2EE693E6" w14:textId="77115411" w:rsidR="009F593A" w:rsidRDefault="009F593A" w:rsidP="009F593A">
            <w:pPr>
              <w:ind w:firstLine="0"/>
              <w:jc w:val="center"/>
            </w:pPr>
            <w:r>
              <w:t>1.81</w:t>
            </w:r>
          </w:p>
        </w:tc>
        <w:tc>
          <w:tcPr>
            <w:tcW w:w="1080" w:type="dxa"/>
          </w:tcPr>
          <w:p w14:paraId="5EC4B731" w14:textId="77777777" w:rsidR="009F593A" w:rsidRDefault="009F593A" w:rsidP="007F34E7">
            <w:pPr>
              <w:ind w:firstLine="0"/>
            </w:pPr>
          </w:p>
        </w:tc>
        <w:tc>
          <w:tcPr>
            <w:tcW w:w="990" w:type="dxa"/>
          </w:tcPr>
          <w:p w14:paraId="3BB4CE6F" w14:textId="77777777" w:rsidR="009F593A" w:rsidRDefault="009F593A" w:rsidP="007F34E7">
            <w:pPr>
              <w:ind w:firstLine="0"/>
            </w:pPr>
          </w:p>
        </w:tc>
      </w:tr>
      <w:tr w:rsidR="009F593A" w14:paraId="30336AF6" w14:textId="77777777" w:rsidTr="00BF4A17">
        <w:tc>
          <w:tcPr>
            <w:tcW w:w="2335" w:type="dxa"/>
            <w:tcBorders>
              <w:bottom w:val="single" w:sz="4" w:space="0" w:color="auto"/>
            </w:tcBorders>
          </w:tcPr>
          <w:p w14:paraId="628DBA54" w14:textId="77777777" w:rsidR="009F593A" w:rsidRDefault="009F593A" w:rsidP="007F34E7">
            <w:pPr>
              <w:ind w:firstLine="0"/>
            </w:pPr>
          </w:p>
        </w:tc>
        <w:tc>
          <w:tcPr>
            <w:tcW w:w="1260" w:type="dxa"/>
            <w:tcBorders>
              <w:bottom w:val="single" w:sz="4" w:space="0" w:color="auto"/>
            </w:tcBorders>
          </w:tcPr>
          <w:p w14:paraId="72320640" w14:textId="77777777" w:rsidR="009F593A" w:rsidRDefault="009F593A" w:rsidP="007F34E7">
            <w:pPr>
              <w:ind w:firstLine="0"/>
            </w:pPr>
          </w:p>
        </w:tc>
        <w:tc>
          <w:tcPr>
            <w:tcW w:w="990" w:type="dxa"/>
            <w:tcBorders>
              <w:bottom w:val="single" w:sz="4" w:space="0" w:color="auto"/>
            </w:tcBorders>
          </w:tcPr>
          <w:p w14:paraId="0426A802" w14:textId="77777777" w:rsidR="009F593A" w:rsidRDefault="009F593A" w:rsidP="007F34E7">
            <w:pPr>
              <w:ind w:firstLine="0"/>
            </w:pPr>
          </w:p>
        </w:tc>
        <w:tc>
          <w:tcPr>
            <w:tcW w:w="1080" w:type="dxa"/>
            <w:tcBorders>
              <w:bottom w:val="single" w:sz="4" w:space="0" w:color="auto"/>
            </w:tcBorders>
          </w:tcPr>
          <w:p w14:paraId="5A0817C9" w14:textId="77777777" w:rsidR="009F593A" w:rsidRDefault="009F593A" w:rsidP="007F34E7">
            <w:pPr>
              <w:ind w:firstLine="0"/>
            </w:pPr>
          </w:p>
        </w:tc>
        <w:tc>
          <w:tcPr>
            <w:tcW w:w="990" w:type="dxa"/>
            <w:tcBorders>
              <w:bottom w:val="single" w:sz="4" w:space="0" w:color="auto"/>
            </w:tcBorders>
          </w:tcPr>
          <w:p w14:paraId="038569AB" w14:textId="77777777" w:rsidR="009F593A" w:rsidRDefault="009F593A" w:rsidP="007F34E7">
            <w:pPr>
              <w:ind w:firstLine="0"/>
            </w:pPr>
          </w:p>
        </w:tc>
      </w:tr>
      <w:tr w:rsidR="009F593A" w14:paraId="45928313" w14:textId="77777777" w:rsidTr="00BF4A17">
        <w:tc>
          <w:tcPr>
            <w:tcW w:w="2335" w:type="dxa"/>
            <w:tcBorders>
              <w:top w:val="single" w:sz="4" w:space="0" w:color="auto"/>
              <w:bottom w:val="single" w:sz="4" w:space="0" w:color="auto"/>
            </w:tcBorders>
          </w:tcPr>
          <w:p w14:paraId="3F9B2ECB" w14:textId="77A20978" w:rsidR="009F593A" w:rsidRDefault="009F593A"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F5EE9E7" w14:textId="77777777" w:rsidR="009F593A" w:rsidRDefault="009F593A" w:rsidP="007F34E7">
            <w:pPr>
              <w:ind w:firstLine="0"/>
            </w:pPr>
            <w:r>
              <w:t>Estimate</w:t>
            </w:r>
          </w:p>
        </w:tc>
        <w:tc>
          <w:tcPr>
            <w:tcW w:w="990" w:type="dxa"/>
            <w:tcBorders>
              <w:top w:val="single" w:sz="4" w:space="0" w:color="auto"/>
              <w:bottom w:val="single" w:sz="4" w:space="0" w:color="auto"/>
            </w:tcBorders>
          </w:tcPr>
          <w:p w14:paraId="374019B0" w14:textId="77777777" w:rsidR="009F593A" w:rsidRDefault="009F593A" w:rsidP="007F34E7">
            <w:pPr>
              <w:ind w:firstLine="0"/>
            </w:pPr>
            <w:r>
              <w:t>SE</w:t>
            </w:r>
          </w:p>
        </w:tc>
        <w:tc>
          <w:tcPr>
            <w:tcW w:w="1080" w:type="dxa"/>
            <w:tcBorders>
              <w:top w:val="single" w:sz="4" w:space="0" w:color="auto"/>
              <w:bottom w:val="single" w:sz="4" w:space="0" w:color="auto"/>
            </w:tcBorders>
          </w:tcPr>
          <w:p w14:paraId="31263574" w14:textId="77777777" w:rsidR="009F593A" w:rsidRDefault="009F593A" w:rsidP="007F34E7">
            <w:pPr>
              <w:ind w:firstLine="0"/>
            </w:pPr>
            <w:r>
              <w:t>z-value</w:t>
            </w:r>
          </w:p>
        </w:tc>
        <w:tc>
          <w:tcPr>
            <w:tcW w:w="990" w:type="dxa"/>
            <w:tcBorders>
              <w:top w:val="single" w:sz="4" w:space="0" w:color="auto"/>
              <w:bottom w:val="single" w:sz="4" w:space="0" w:color="auto"/>
            </w:tcBorders>
          </w:tcPr>
          <w:p w14:paraId="21DD65AE" w14:textId="77777777" w:rsidR="009F593A" w:rsidRDefault="009F593A" w:rsidP="007F34E7">
            <w:pPr>
              <w:ind w:firstLine="0"/>
              <w:jc w:val="center"/>
            </w:pPr>
            <w:r>
              <w:t>P</w:t>
            </w:r>
          </w:p>
        </w:tc>
      </w:tr>
      <w:tr w:rsidR="009F593A" w14:paraId="7B24AFC7" w14:textId="77777777" w:rsidTr="009F593A">
        <w:tc>
          <w:tcPr>
            <w:tcW w:w="2335" w:type="dxa"/>
            <w:tcBorders>
              <w:top w:val="single" w:sz="4" w:space="0" w:color="auto"/>
            </w:tcBorders>
          </w:tcPr>
          <w:p w14:paraId="20BB58F4" w14:textId="77777777" w:rsidR="009F593A" w:rsidRDefault="009F593A" w:rsidP="007F34E7">
            <w:pPr>
              <w:ind w:firstLine="0"/>
            </w:pPr>
            <w:r>
              <w:t>Intercept</w:t>
            </w:r>
          </w:p>
        </w:tc>
        <w:tc>
          <w:tcPr>
            <w:tcW w:w="1260" w:type="dxa"/>
            <w:tcBorders>
              <w:top w:val="single" w:sz="4" w:space="0" w:color="auto"/>
            </w:tcBorders>
          </w:tcPr>
          <w:p w14:paraId="4E505571" w14:textId="36782105" w:rsidR="009F593A" w:rsidRDefault="009F593A" w:rsidP="006B75F2">
            <w:pPr>
              <w:ind w:firstLine="0"/>
              <w:jc w:val="right"/>
            </w:pPr>
            <w:r>
              <w:t>-0.272</w:t>
            </w:r>
          </w:p>
        </w:tc>
        <w:tc>
          <w:tcPr>
            <w:tcW w:w="990" w:type="dxa"/>
            <w:tcBorders>
              <w:top w:val="single" w:sz="4" w:space="0" w:color="auto"/>
            </w:tcBorders>
            <w:shd w:val="clear" w:color="auto" w:fill="auto"/>
          </w:tcPr>
          <w:p w14:paraId="7AEAB0DB" w14:textId="5094A1CB" w:rsidR="009F593A" w:rsidRPr="00EB252F" w:rsidRDefault="009F593A" w:rsidP="009F593A">
            <w:pPr>
              <w:ind w:firstLine="0"/>
              <w:rPr>
                <w:color w:val="000000" w:themeColor="text1"/>
              </w:rPr>
            </w:pPr>
            <w:r w:rsidRPr="00EB252F">
              <w:rPr>
                <w:color w:val="000000" w:themeColor="text1"/>
              </w:rPr>
              <w:t>1.44</w:t>
            </w:r>
            <w:r>
              <w:rPr>
                <w:color w:val="000000" w:themeColor="text1"/>
              </w:rPr>
              <w:t>9</w:t>
            </w:r>
          </w:p>
        </w:tc>
        <w:tc>
          <w:tcPr>
            <w:tcW w:w="1080" w:type="dxa"/>
            <w:tcBorders>
              <w:top w:val="single" w:sz="4" w:space="0" w:color="auto"/>
            </w:tcBorders>
          </w:tcPr>
          <w:p w14:paraId="188FB57A" w14:textId="601FC97A" w:rsidR="009F593A" w:rsidRDefault="009F593A" w:rsidP="009F593A">
            <w:pPr>
              <w:ind w:firstLine="0"/>
              <w:jc w:val="right"/>
            </w:pPr>
            <w:r>
              <w:t>-0.188</w:t>
            </w:r>
          </w:p>
        </w:tc>
        <w:tc>
          <w:tcPr>
            <w:tcW w:w="990" w:type="dxa"/>
            <w:tcBorders>
              <w:top w:val="single" w:sz="4" w:space="0" w:color="auto"/>
            </w:tcBorders>
          </w:tcPr>
          <w:p w14:paraId="5C31BCCB" w14:textId="7BE206D6" w:rsidR="009F593A" w:rsidRDefault="009F593A" w:rsidP="009F593A">
            <w:pPr>
              <w:ind w:firstLine="0"/>
              <w:jc w:val="center"/>
            </w:pPr>
            <w:r>
              <w:t>0.851</w:t>
            </w:r>
          </w:p>
        </w:tc>
      </w:tr>
      <w:tr w:rsidR="009F593A" w14:paraId="5BE87582" w14:textId="77777777" w:rsidTr="009F593A">
        <w:tc>
          <w:tcPr>
            <w:tcW w:w="2335" w:type="dxa"/>
          </w:tcPr>
          <w:p w14:paraId="4978650C" w14:textId="6FAE6C51" w:rsidR="009F593A" w:rsidRPr="009F593A" w:rsidRDefault="009F593A" w:rsidP="007F34E7">
            <w:pPr>
              <w:ind w:firstLine="0"/>
              <w:rPr>
                <w:i/>
              </w:rPr>
            </w:pPr>
            <w:proofErr w:type="spellStart"/>
            <w:r w:rsidRPr="009F593A">
              <w:rPr>
                <w:i/>
              </w:rPr>
              <w:t>Macrocystis</w:t>
            </w:r>
            <w:proofErr w:type="spellEnd"/>
          </w:p>
        </w:tc>
        <w:tc>
          <w:tcPr>
            <w:tcW w:w="1260" w:type="dxa"/>
          </w:tcPr>
          <w:p w14:paraId="2AC94BA9" w14:textId="5DD0CD2A" w:rsidR="009F593A" w:rsidRDefault="009F593A" w:rsidP="006B75F2">
            <w:pPr>
              <w:ind w:firstLine="0"/>
              <w:jc w:val="right"/>
            </w:pPr>
            <w:r>
              <w:t>2.517</w:t>
            </w:r>
          </w:p>
        </w:tc>
        <w:tc>
          <w:tcPr>
            <w:tcW w:w="990" w:type="dxa"/>
            <w:shd w:val="clear" w:color="auto" w:fill="auto"/>
          </w:tcPr>
          <w:p w14:paraId="0768651F" w14:textId="5D1B8898" w:rsidR="009F593A" w:rsidRPr="00EB252F" w:rsidRDefault="009F593A" w:rsidP="007F34E7">
            <w:pPr>
              <w:ind w:firstLine="0"/>
              <w:rPr>
                <w:color w:val="000000" w:themeColor="text1"/>
              </w:rPr>
            </w:pPr>
            <w:r>
              <w:rPr>
                <w:color w:val="000000" w:themeColor="text1"/>
              </w:rPr>
              <w:t>1.608</w:t>
            </w:r>
          </w:p>
        </w:tc>
        <w:tc>
          <w:tcPr>
            <w:tcW w:w="1080" w:type="dxa"/>
          </w:tcPr>
          <w:p w14:paraId="4AFBF7C1" w14:textId="4D3363AD" w:rsidR="009F593A" w:rsidRDefault="009F593A" w:rsidP="007F34E7">
            <w:pPr>
              <w:ind w:firstLine="0"/>
              <w:jc w:val="right"/>
            </w:pPr>
            <w:r>
              <w:t>1.565</w:t>
            </w:r>
          </w:p>
        </w:tc>
        <w:tc>
          <w:tcPr>
            <w:tcW w:w="990" w:type="dxa"/>
          </w:tcPr>
          <w:p w14:paraId="3F5C885F" w14:textId="441A986F" w:rsidR="009F593A" w:rsidRDefault="009F593A" w:rsidP="007F34E7">
            <w:pPr>
              <w:ind w:firstLine="0"/>
              <w:jc w:val="center"/>
            </w:pPr>
            <w:r>
              <w:t>0.117</w:t>
            </w:r>
          </w:p>
        </w:tc>
      </w:tr>
      <w:tr w:rsidR="009F593A" w14:paraId="456444CF" w14:textId="77777777" w:rsidTr="009F593A">
        <w:tc>
          <w:tcPr>
            <w:tcW w:w="2335" w:type="dxa"/>
            <w:tcBorders>
              <w:bottom w:val="single" w:sz="4" w:space="0" w:color="auto"/>
            </w:tcBorders>
          </w:tcPr>
          <w:p w14:paraId="0386D6F5" w14:textId="58EF641A" w:rsidR="009F593A" w:rsidRPr="009F593A" w:rsidRDefault="009F593A" w:rsidP="007F34E7">
            <w:pPr>
              <w:ind w:firstLine="0"/>
              <w:rPr>
                <w:i/>
              </w:rPr>
            </w:pPr>
            <w:proofErr w:type="spellStart"/>
            <w:r w:rsidRPr="009F593A">
              <w:rPr>
                <w:i/>
              </w:rPr>
              <w:t>Nereocystis</w:t>
            </w:r>
            <w:proofErr w:type="spellEnd"/>
          </w:p>
        </w:tc>
        <w:tc>
          <w:tcPr>
            <w:tcW w:w="1260" w:type="dxa"/>
            <w:tcBorders>
              <w:bottom w:val="single" w:sz="4" w:space="0" w:color="auto"/>
            </w:tcBorders>
          </w:tcPr>
          <w:p w14:paraId="66F114EC" w14:textId="6A1D9B3E" w:rsidR="009F593A" w:rsidRDefault="009F593A" w:rsidP="006B75F2">
            <w:pPr>
              <w:ind w:firstLine="0"/>
              <w:jc w:val="right"/>
            </w:pPr>
            <w:r>
              <w:t>2.570</w:t>
            </w:r>
          </w:p>
        </w:tc>
        <w:tc>
          <w:tcPr>
            <w:tcW w:w="990" w:type="dxa"/>
            <w:tcBorders>
              <w:bottom w:val="single" w:sz="4" w:space="0" w:color="auto"/>
            </w:tcBorders>
            <w:shd w:val="clear" w:color="auto" w:fill="auto"/>
          </w:tcPr>
          <w:p w14:paraId="49BC8A1C" w14:textId="7B0BD873" w:rsidR="009F593A" w:rsidRPr="00EB252F" w:rsidRDefault="009F593A" w:rsidP="007F34E7">
            <w:pPr>
              <w:ind w:firstLine="0"/>
              <w:rPr>
                <w:color w:val="000000" w:themeColor="text1"/>
              </w:rPr>
            </w:pPr>
            <w:r>
              <w:rPr>
                <w:color w:val="000000" w:themeColor="text1"/>
              </w:rPr>
              <w:t>1.174</w:t>
            </w:r>
          </w:p>
        </w:tc>
        <w:tc>
          <w:tcPr>
            <w:tcW w:w="1080" w:type="dxa"/>
            <w:tcBorders>
              <w:bottom w:val="single" w:sz="4" w:space="0" w:color="auto"/>
            </w:tcBorders>
          </w:tcPr>
          <w:p w14:paraId="610B2EFC" w14:textId="162E727D" w:rsidR="009F593A" w:rsidRDefault="009F593A" w:rsidP="007F34E7">
            <w:pPr>
              <w:ind w:firstLine="0"/>
              <w:jc w:val="right"/>
            </w:pPr>
            <w:r>
              <w:t>2.189</w:t>
            </w:r>
          </w:p>
        </w:tc>
        <w:tc>
          <w:tcPr>
            <w:tcW w:w="990" w:type="dxa"/>
            <w:tcBorders>
              <w:bottom w:val="single" w:sz="4" w:space="0" w:color="auto"/>
            </w:tcBorders>
          </w:tcPr>
          <w:p w14:paraId="05165916" w14:textId="69BACDB4" w:rsidR="009F593A" w:rsidRDefault="009F593A" w:rsidP="007F34E7">
            <w:pPr>
              <w:ind w:firstLine="0"/>
              <w:jc w:val="center"/>
            </w:pPr>
            <w:r>
              <w:t>0.027</w:t>
            </w:r>
          </w:p>
        </w:tc>
      </w:tr>
    </w:tbl>
    <w:p w14:paraId="6E13B713" w14:textId="77777777" w:rsidR="00471A3D" w:rsidRDefault="00471A3D">
      <w:pPr>
        <w:spacing w:line="240" w:lineRule="auto"/>
      </w:pPr>
    </w:p>
    <w:p w14:paraId="4AB0DFB8" w14:textId="77777777" w:rsidR="00A6055A" w:rsidRPr="00EB252F" w:rsidRDefault="00A6055A" w:rsidP="00A6055A">
      <w:pPr>
        <w:pStyle w:val="ListParagraph"/>
        <w:numPr>
          <w:ilvl w:val="0"/>
          <w:numId w:val="5"/>
        </w:numPr>
        <w:ind w:left="0" w:firstLine="0"/>
      </w:pPr>
      <w:proofErr w:type="spellStart"/>
      <w:r w:rsidRPr="009F593A">
        <w:rPr>
          <w:i/>
        </w:rPr>
        <w:t>Macrocystis</w:t>
      </w:r>
      <w:proofErr w:type="spellEnd"/>
      <w:r>
        <w:t xml:space="preserve"> and </w:t>
      </w:r>
      <w:proofErr w:type="spellStart"/>
      <w:r w:rsidRPr="009F593A">
        <w:rPr>
          <w:i/>
        </w:rPr>
        <w:t>Nereocystis</w:t>
      </w:r>
      <w:proofErr w:type="spellEnd"/>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A6055A" w14:paraId="5CAD1517" w14:textId="77777777" w:rsidTr="00BF4A17">
        <w:tc>
          <w:tcPr>
            <w:tcW w:w="2335" w:type="dxa"/>
            <w:tcBorders>
              <w:top w:val="single" w:sz="4" w:space="0" w:color="auto"/>
              <w:bottom w:val="single" w:sz="4" w:space="0" w:color="auto"/>
            </w:tcBorders>
          </w:tcPr>
          <w:p w14:paraId="7E8380C3" w14:textId="77777777" w:rsidR="00A6055A" w:rsidRDefault="00A6055A" w:rsidP="007F34E7">
            <w:pPr>
              <w:ind w:firstLine="0"/>
            </w:pPr>
            <w:r>
              <w:t>Random effect</w:t>
            </w:r>
          </w:p>
        </w:tc>
        <w:tc>
          <w:tcPr>
            <w:tcW w:w="1260" w:type="dxa"/>
            <w:tcBorders>
              <w:top w:val="single" w:sz="4" w:space="0" w:color="auto"/>
              <w:bottom w:val="single" w:sz="4" w:space="0" w:color="auto"/>
            </w:tcBorders>
          </w:tcPr>
          <w:p w14:paraId="15EFC0C3" w14:textId="77777777" w:rsidR="00A6055A" w:rsidRDefault="00A6055A" w:rsidP="007F34E7">
            <w:pPr>
              <w:ind w:firstLine="0"/>
              <w:jc w:val="center"/>
            </w:pPr>
            <w:r>
              <w:t>Variance</w:t>
            </w:r>
          </w:p>
        </w:tc>
        <w:tc>
          <w:tcPr>
            <w:tcW w:w="990" w:type="dxa"/>
            <w:tcBorders>
              <w:top w:val="single" w:sz="4" w:space="0" w:color="auto"/>
              <w:bottom w:val="single" w:sz="4" w:space="0" w:color="auto"/>
            </w:tcBorders>
          </w:tcPr>
          <w:p w14:paraId="29C2BF80" w14:textId="77777777" w:rsidR="00A6055A" w:rsidRDefault="00A6055A" w:rsidP="007F34E7">
            <w:pPr>
              <w:ind w:firstLine="0"/>
              <w:jc w:val="center"/>
            </w:pPr>
            <w:r>
              <w:t>SD</w:t>
            </w:r>
          </w:p>
        </w:tc>
        <w:tc>
          <w:tcPr>
            <w:tcW w:w="1080" w:type="dxa"/>
            <w:tcBorders>
              <w:top w:val="single" w:sz="4" w:space="0" w:color="auto"/>
              <w:bottom w:val="single" w:sz="4" w:space="0" w:color="auto"/>
            </w:tcBorders>
          </w:tcPr>
          <w:p w14:paraId="2F394FFE" w14:textId="77777777" w:rsidR="00A6055A" w:rsidRDefault="00A6055A" w:rsidP="007F34E7">
            <w:pPr>
              <w:ind w:firstLine="0"/>
            </w:pPr>
          </w:p>
        </w:tc>
        <w:tc>
          <w:tcPr>
            <w:tcW w:w="990" w:type="dxa"/>
            <w:tcBorders>
              <w:top w:val="single" w:sz="4" w:space="0" w:color="auto"/>
              <w:bottom w:val="single" w:sz="4" w:space="0" w:color="auto"/>
            </w:tcBorders>
          </w:tcPr>
          <w:p w14:paraId="44BE897B" w14:textId="77777777" w:rsidR="00A6055A" w:rsidRDefault="00A6055A" w:rsidP="007F34E7">
            <w:pPr>
              <w:ind w:firstLine="0"/>
            </w:pPr>
          </w:p>
        </w:tc>
      </w:tr>
      <w:tr w:rsidR="00A6055A" w14:paraId="381CAA57" w14:textId="77777777" w:rsidTr="00721A8E">
        <w:tc>
          <w:tcPr>
            <w:tcW w:w="2335" w:type="dxa"/>
            <w:tcBorders>
              <w:top w:val="single" w:sz="4" w:space="0" w:color="auto"/>
            </w:tcBorders>
          </w:tcPr>
          <w:p w14:paraId="770EF249" w14:textId="77777777" w:rsidR="00A6055A" w:rsidRDefault="00A6055A" w:rsidP="007F34E7">
            <w:pPr>
              <w:ind w:firstLine="0"/>
            </w:pPr>
            <w:r>
              <w:t>Year</w:t>
            </w:r>
          </w:p>
        </w:tc>
        <w:tc>
          <w:tcPr>
            <w:tcW w:w="1260" w:type="dxa"/>
            <w:tcBorders>
              <w:top w:val="single" w:sz="4" w:space="0" w:color="auto"/>
            </w:tcBorders>
          </w:tcPr>
          <w:p w14:paraId="1371E00B" w14:textId="2095F7F5" w:rsidR="00A6055A" w:rsidRDefault="00BF4A17" w:rsidP="007F34E7">
            <w:pPr>
              <w:ind w:firstLine="0"/>
              <w:jc w:val="center"/>
            </w:pPr>
            <w:r>
              <w:t>1.965</w:t>
            </w:r>
          </w:p>
        </w:tc>
        <w:tc>
          <w:tcPr>
            <w:tcW w:w="990" w:type="dxa"/>
            <w:tcBorders>
              <w:top w:val="single" w:sz="4" w:space="0" w:color="auto"/>
            </w:tcBorders>
          </w:tcPr>
          <w:p w14:paraId="12ACD3DA" w14:textId="215430F0" w:rsidR="00A6055A" w:rsidRDefault="00BF4A17" w:rsidP="007F34E7">
            <w:pPr>
              <w:ind w:firstLine="0"/>
              <w:jc w:val="center"/>
            </w:pPr>
            <w:r>
              <w:t>1.402</w:t>
            </w:r>
          </w:p>
        </w:tc>
        <w:tc>
          <w:tcPr>
            <w:tcW w:w="1080" w:type="dxa"/>
            <w:tcBorders>
              <w:top w:val="single" w:sz="4" w:space="0" w:color="auto"/>
            </w:tcBorders>
          </w:tcPr>
          <w:p w14:paraId="0B47FB1C" w14:textId="77777777" w:rsidR="00A6055A" w:rsidRDefault="00A6055A" w:rsidP="007F34E7">
            <w:pPr>
              <w:ind w:firstLine="0"/>
            </w:pPr>
          </w:p>
        </w:tc>
        <w:tc>
          <w:tcPr>
            <w:tcW w:w="990" w:type="dxa"/>
            <w:tcBorders>
              <w:top w:val="single" w:sz="4" w:space="0" w:color="auto"/>
            </w:tcBorders>
          </w:tcPr>
          <w:p w14:paraId="63791B64" w14:textId="77777777" w:rsidR="00A6055A" w:rsidRDefault="00A6055A" w:rsidP="007F34E7">
            <w:pPr>
              <w:ind w:firstLine="0"/>
            </w:pPr>
          </w:p>
        </w:tc>
      </w:tr>
      <w:tr w:rsidR="00A6055A" w14:paraId="2CC0E41B" w14:textId="77777777" w:rsidTr="00721A8E">
        <w:tc>
          <w:tcPr>
            <w:tcW w:w="2335" w:type="dxa"/>
            <w:tcBorders>
              <w:bottom w:val="single" w:sz="4" w:space="0" w:color="auto"/>
            </w:tcBorders>
          </w:tcPr>
          <w:p w14:paraId="3EBF8B5F" w14:textId="09338A07" w:rsidR="00A6055A" w:rsidRDefault="00BF4A17" w:rsidP="007F34E7">
            <w:pPr>
              <w:ind w:firstLine="0"/>
            </w:pPr>
            <w:r>
              <w:t>Residual</w:t>
            </w:r>
          </w:p>
        </w:tc>
        <w:tc>
          <w:tcPr>
            <w:tcW w:w="1260" w:type="dxa"/>
            <w:tcBorders>
              <w:bottom w:val="single" w:sz="4" w:space="0" w:color="auto"/>
            </w:tcBorders>
          </w:tcPr>
          <w:p w14:paraId="55528517" w14:textId="0CBAE280" w:rsidR="00A6055A" w:rsidRDefault="00BF4A17" w:rsidP="007F34E7">
            <w:pPr>
              <w:ind w:firstLine="0"/>
              <w:jc w:val="center"/>
            </w:pPr>
            <w:r>
              <w:t>1.770</w:t>
            </w:r>
          </w:p>
        </w:tc>
        <w:tc>
          <w:tcPr>
            <w:tcW w:w="990" w:type="dxa"/>
            <w:tcBorders>
              <w:bottom w:val="single" w:sz="4" w:space="0" w:color="auto"/>
            </w:tcBorders>
          </w:tcPr>
          <w:p w14:paraId="59C8AB6E" w14:textId="364DDB86" w:rsidR="00A6055A" w:rsidRDefault="00BF4A17" w:rsidP="007F34E7">
            <w:pPr>
              <w:ind w:firstLine="0"/>
              <w:jc w:val="center"/>
            </w:pPr>
            <w:r>
              <w:t>1.330</w:t>
            </w:r>
          </w:p>
        </w:tc>
        <w:tc>
          <w:tcPr>
            <w:tcW w:w="1080" w:type="dxa"/>
            <w:tcBorders>
              <w:bottom w:val="single" w:sz="4" w:space="0" w:color="auto"/>
            </w:tcBorders>
          </w:tcPr>
          <w:p w14:paraId="02658045" w14:textId="77777777" w:rsidR="00A6055A" w:rsidRDefault="00A6055A" w:rsidP="007F34E7">
            <w:pPr>
              <w:ind w:firstLine="0"/>
            </w:pPr>
          </w:p>
        </w:tc>
        <w:tc>
          <w:tcPr>
            <w:tcW w:w="990" w:type="dxa"/>
            <w:tcBorders>
              <w:bottom w:val="single" w:sz="4" w:space="0" w:color="auto"/>
            </w:tcBorders>
          </w:tcPr>
          <w:p w14:paraId="0AF67A5C" w14:textId="77777777" w:rsidR="00A6055A" w:rsidRDefault="00A6055A" w:rsidP="007F34E7">
            <w:pPr>
              <w:ind w:firstLine="0"/>
            </w:pPr>
          </w:p>
        </w:tc>
      </w:tr>
      <w:tr w:rsidR="00A6055A" w14:paraId="54403F5A" w14:textId="77777777" w:rsidTr="00721A8E">
        <w:tc>
          <w:tcPr>
            <w:tcW w:w="2335" w:type="dxa"/>
            <w:tcBorders>
              <w:top w:val="single" w:sz="4" w:space="0" w:color="auto"/>
            </w:tcBorders>
          </w:tcPr>
          <w:p w14:paraId="7EFBB19E" w14:textId="77777777" w:rsidR="00A6055A" w:rsidRDefault="00A6055A" w:rsidP="007F34E7">
            <w:pPr>
              <w:ind w:firstLine="0"/>
            </w:pPr>
          </w:p>
        </w:tc>
        <w:tc>
          <w:tcPr>
            <w:tcW w:w="1260" w:type="dxa"/>
            <w:tcBorders>
              <w:top w:val="single" w:sz="4" w:space="0" w:color="auto"/>
            </w:tcBorders>
          </w:tcPr>
          <w:p w14:paraId="18D9F8D8" w14:textId="77777777" w:rsidR="00A6055A" w:rsidRDefault="00A6055A" w:rsidP="007F34E7">
            <w:pPr>
              <w:ind w:firstLine="0"/>
            </w:pPr>
          </w:p>
        </w:tc>
        <w:tc>
          <w:tcPr>
            <w:tcW w:w="990" w:type="dxa"/>
            <w:tcBorders>
              <w:top w:val="single" w:sz="4" w:space="0" w:color="auto"/>
            </w:tcBorders>
          </w:tcPr>
          <w:p w14:paraId="7D2C2AB1" w14:textId="77777777" w:rsidR="00A6055A" w:rsidRDefault="00A6055A" w:rsidP="007F34E7">
            <w:pPr>
              <w:ind w:firstLine="0"/>
            </w:pPr>
          </w:p>
        </w:tc>
        <w:tc>
          <w:tcPr>
            <w:tcW w:w="1080" w:type="dxa"/>
            <w:tcBorders>
              <w:top w:val="single" w:sz="4" w:space="0" w:color="auto"/>
            </w:tcBorders>
          </w:tcPr>
          <w:p w14:paraId="226EB94B" w14:textId="77777777" w:rsidR="00A6055A" w:rsidRDefault="00A6055A" w:rsidP="007F34E7">
            <w:pPr>
              <w:ind w:firstLine="0"/>
            </w:pPr>
          </w:p>
        </w:tc>
        <w:tc>
          <w:tcPr>
            <w:tcW w:w="990" w:type="dxa"/>
            <w:tcBorders>
              <w:top w:val="single" w:sz="4" w:space="0" w:color="auto"/>
            </w:tcBorders>
          </w:tcPr>
          <w:p w14:paraId="0CC748CB" w14:textId="77777777" w:rsidR="00A6055A" w:rsidRDefault="00A6055A" w:rsidP="007F34E7">
            <w:pPr>
              <w:ind w:firstLine="0"/>
            </w:pPr>
          </w:p>
        </w:tc>
      </w:tr>
    </w:tbl>
    <w:p w14:paraId="4A5FD271" w14:textId="77777777" w:rsidR="00471A3D" w:rsidRDefault="00471A3D">
      <w:pPr>
        <w:spacing w:line="240" w:lineRule="auto"/>
      </w:pPr>
    </w:p>
    <w:p w14:paraId="2DCEF8BE" w14:textId="77777777" w:rsidR="00582DAD" w:rsidRDefault="00582DAD" w:rsidP="005F4119">
      <w:pPr>
        <w:pStyle w:val="Heading5"/>
        <w:ind w:right="3510"/>
      </w:pPr>
      <w:bookmarkStart w:id="71" w:name="_wkii9gu6o2fl" w:colFirst="0" w:colLast="0"/>
      <w:bookmarkEnd w:id="71"/>
      <w:r>
        <w:br w:type="page"/>
      </w:r>
    </w:p>
    <w:p w14:paraId="543D75A8" w14:textId="467C68D8" w:rsidR="00471A3D" w:rsidRDefault="00EF0B3C" w:rsidP="005F4119">
      <w:pPr>
        <w:pStyle w:val="Heading5"/>
        <w:ind w:right="3510"/>
      </w:pPr>
      <w:r>
        <w:lastRenderedPageBreak/>
        <w:t xml:space="preserve">Table S12 Results of model selection for abundance only models estimating abundance of juvenile rockfishes. Data were summarized by Site x Depth x Area x Year bins prior to analysis. </w:t>
      </w:r>
      <w:r w:rsidR="006A2A4A">
        <w:rPr>
          <w:i/>
        </w:rPr>
        <w:t xml:space="preserve">Macro = </w:t>
      </w:r>
      <w:proofErr w:type="spellStart"/>
      <w:r w:rsidR="006A2A4A">
        <w:rPr>
          <w:i/>
        </w:rPr>
        <w:t>Macrocystis</w:t>
      </w:r>
      <w:proofErr w:type="spellEnd"/>
      <w:r w:rsidR="006A2A4A">
        <w:rPr>
          <w:i/>
        </w:rPr>
        <w:t xml:space="preserve">, </w:t>
      </w:r>
      <w:proofErr w:type="spellStart"/>
      <w:r w:rsidR="006A2A4A">
        <w:rPr>
          <w:i/>
        </w:rPr>
        <w:t>Nereo</w:t>
      </w:r>
      <w:proofErr w:type="spellEnd"/>
      <w:r w:rsidR="006A2A4A">
        <w:rPr>
          <w:i/>
        </w:rPr>
        <w:t xml:space="preserve"> = </w:t>
      </w:r>
      <w:proofErr w:type="spellStart"/>
      <w:r w:rsidR="006A2A4A">
        <w:rPr>
          <w:i/>
        </w:rPr>
        <w:t>Nereocystis</w:t>
      </w:r>
      <w:proofErr w:type="spellEnd"/>
      <w:r w:rsidR="006A2A4A">
        <w:rPr>
          <w:i/>
        </w:rPr>
        <w:t xml:space="preserve">, </w:t>
      </w:r>
      <w:proofErr w:type="spellStart"/>
      <w:r w:rsidR="006A2A4A">
        <w:rPr>
          <w:i/>
        </w:rPr>
        <w:t>Ptery</w:t>
      </w:r>
      <w:proofErr w:type="spellEnd"/>
      <w:r w:rsidR="006A2A4A">
        <w:rPr>
          <w:i/>
        </w:rPr>
        <w:t xml:space="preserve"> = </w:t>
      </w:r>
      <w:proofErr w:type="spellStart"/>
      <w:r w:rsidR="006A2A4A">
        <w:rPr>
          <w:i/>
        </w:rPr>
        <w:t>Pterygophora</w:t>
      </w:r>
      <w:proofErr w:type="spellEnd"/>
      <w:r w:rsidR="006A2A4A">
        <w:rPr>
          <w:i/>
        </w:rPr>
        <w:t xml:space="preserve">. </w:t>
      </w:r>
      <w:r w:rsidR="006A2A4A" w:rsidRPr="00175D23">
        <w:t>Canopy kelps are</w:t>
      </w:r>
      <w:r w:rsidR="006A2A4A">
        <w:rPr>
          <w:i/>
        </w:rPr>
        <w:t xml:space="preserve"> </w:t>
      </w:r>
      <w:proofErr w:type="spellStart"/>
      <w:r w:rsidR="006A2A4A">
        <w:rPr>
          <w:i/>
        </w:rPr>
        <w:t>Macrocystis</w:t>
      </w:r>
      <w:proofErr w:type="spellEnd"/>
      <w:r w:rsidR="006A2A4A">
        <w:rPr>
          <w:i/>
        </w:rPr>
        <w:t xml:space="preserve"> </w:t>
      </w:r>
      <w:r w:rsidR="006A2A4A" w:rsidRPr="00175D23">
        <w:t>and</w:t>
      </w:r>
      <w:r w:rsidR="006A2A4A">
        <w:rPr>
          <w:i/>
        </w:rPr>
        <w:t xml:space="preserve"> </w:t>
      </w:r>
      <w:proofErr w:type="spellStart"/>
      <w:r w:rsidR="006A2A4A">
        <w:rPr>
          <w:i/>
        </w:rPr>
        <w:t>Nereocystis</w:t>
      </w:r>
      <w:proofErr w:type="spellEnd"/>
      <w:r w:rsidR="006A2A4A">
        <w:rPr>
          <w:i/>
        </w:rPr>
        <w:t xml:space="preserve">. </w:t>
      </w:r>
      <w:r w:rsidR="006A2A4A">
        <w:t>Kelps were included as continuous variables, Year and Site and random factors and included in all models.</w:t>
      </w:r>
    </w:p>
    <w:tbl>
      <w:tblPr>
        <w:tblStyle w:val="a9"/>
        <w:tblW w:w="4770" w:type="dxa"/>
        <w:tblLayout w:type="fixed"/>
        <w:tblLook w:val="0600" w:firstRow="0" w:lastRow="0" w:firstColumn="0" w:lastColumn="0" w:noHBand="1" w:noVBand="1"/>
      </w:tblPr>
      <w:tblGrid>
        <w:gridCol w:w="2430"/>
        <w:gridCol w:w="990"/>
        <w:gridCol w:w="1350"/>
      </w:tblGrid>
      <w:tr w:rsidR="00471A3D" w:rsidRPr="006A2A4A" w14:paraId="15A2060F" w14:textId="77777777" w:rsidTr="006A2A4A">
        <w:trPr>
          <w:trHeight w:val="20"/>
        </w:trPr>
        <w:tc>
          <w:tcPr>
            <w:tcW w:w="2430" w:type="dxa"/>
            <w:tcBorders>
              <w:bottom w:val="single" w:sz="4" w:space="0" w:color="auto"/>
            </w:tcBorders>
            <w:tcMar>
              <w:top w:w="100" w:type="dxa"/>
              <w:left w:w="100" w:type="dxa"/>
              <w:bottom w:w="100" w:type="dxa"/>
              <w:right w:w="100" w:type="dxa"/>
            </w:tcMar>
            <w:vAlign w:val="center"/>
          </w:tcPr>
          <w:p w14:paraId="54D7A398" w14:textId="77777777" w:rsidR="00471A3D" w:rsidRPr="006A2A4A" w:rsidRDefault="00EF0B3C" w:rsidP="006A2A4A">
            <w:pPr>
              <w:spacing w:line="240" w:lineRule="auto"/>
              <w:ind w:firstLine="0"/>
            </w:pPr>
            <w:r w:rsidRPr="006A2A4A">
              <w:t>Model</w:t>
            </w:r>
          </w:p>
        </w:tc>
        <w:tc>
          <w:tcPr>
            <w:tcW w:w="990" w:type="dxa"/>
            <w:tcBorders>
              <w:bottom w:val="single" w:sz="4" w:space="0" w:color="auto"/>
            </w:tcBorders>
            <w:tcMar>
              <w:top w:w="100" w:type="dxa"/>
              <w:left w:w="100" w:type="dxa"/>
              <w:bottom w:w="100" w:type="dxa"/>
              <w:right w:w="100" w:type="dxa"/>
            </w:tcMar>
            <w:vAlign w:val="center"/>
          </w:tcPr>
          <w:p w14:paraId="6FABD7D5" w14:textId="6BD8DB06" w:rsidR="00471A3D" w:rsidRPr="006A2A4A" w:rsidRDefault="00EF0B3C" w:rsidP="006A2A4A">
            <w:pPr>
              <w:spacing w:line="240" w:lineRule="auto"/>
              <w:ind w:firstLine="0"/>
            </w:pPr>
            <w:proofErr w:type="spellStart"/>
            <w:r w:rsidRPr="006A2A4A">
              <w:t>AIC</w:t>
            </w:r>
            <w:r w:rsidR="00E879BD" w:rsidRPr="006A2A4A">
              <w:t>c</w:t>
            </w:r>
            <w:proofErr w:type="spellEnd"/>
          </w:p>
        </w:tc>
        <w:tc>
          <w:tcPr>
            <w:tcW w:w="1350" w:type="dxa"/>
            <w:tcBorders>
              <w:bottom w:val="single" w:sz="4" w:space="0" w:color="auto"/>
            </w:tcBorders>
            <w:tcMar>
              <w:top w:w="100" w:type="dxa"/>
              <w:left w:w="100" w:type="dxa"/>
              <w:bottom w:w="100" w:type="dxa"/>
              <w:right w:w="100" w:type="dxa"/>
            </w:tcMar>
            <w:vAlign w:val="center"/>
          </w:tcPr>
          <w:p w14:paraId="2E83E983" w14:textId="07F74DD2" w:rsidR="00471A3D" w:rsidRPr="006A2A4A" w:rsidRDefault="00E879BD" w:rsidP="006A2A4A">
            <w:pPr>
              <w:spacing w:line="240" w:lineRule="auto"/>
              <w:ind w:firstLine="0"/>
              <w:jc w:val="right"/>
            </w:pPr>
            <w:proofErr w:type="spellStart"/>
            <w:r w:rsidRPr="006A2A4A">
              <w:t>Δ</w:t>
            </w:r>
            <w:r w:rsidR="00EF0B3C" w:rsidRPr="006A2A4A">
              <w:t>AIC</w:t>
            </w:r>
            <w:r w:rsidRPr="006A2A4A">
              <w:t>c</w:t>
            </w:r>
            <w:proofErr w:type="spellEnd"/>
          </w:p>
        </w:tc>
      </w:tr>
      <w:tr w:rsidR="00E879BD" w:rsidRPr="006A2A4A" w14:paraId="7C54E89D" w14:textId="77777777" w:rsidTr="006A2A4A">
        <w:trPr>
          <w:trHeight w:val="20"/>
        </w:trPr>
        <w:tc>
          <w:tcPr>
            <w:tcW w:w="2430" w:type="dxa"/>
            <w:tcBorders>
              <w:top w:val="single" w:sz="4" w:space="0" w:color="auto"/>
            </w:tcBorders>
            <w:tcMar>
              <w:top w:w="100" w:type="dxa"/>
              <w:left w:w="100" w:type="dxa"/>
              <w:bottom w:w="100" w:type="dxa"/>
              <w:right w:w="100" w:type="dxa"/>
            </w:tcMar>
            <w:vAlign w:val="center"/>
          </w:tcPr>
          <w:p w14:paraId="03CF1B29" w14:textId="46C9BF4B" w:rsidR="00E879BD" w:rsidRPr="006A2A4A" w:rsidRDefault="00E879BD" w:rsidP="006A2A4A">
            <w:pPr>
              <w:spacing w:line="240" w:lineRule="auto"/>
              <w:ind w:firstLine="0"/>
            </w:pPr>
            <w:r w:rsidRPr="006A2A4A">
              <w:t>Year</w:t>
            </w:r>
          </w:p>
        </w:tc>
        <w:tc>
          <w:tcPr>
            <w:tcW w:w="990" w:type="dxa"/>
            <w:tcBorders>
              <w:top w:val="single" w:sz="4" w:space="0" w:color="auto"/>
            </w:tcBorders>
            <w:tcMar>
              <w:top w:w="100" w:type="dxa"/>
              <w:left w:w="100" w:type="dxa"/>
              <w:bottom w:w="100" w:type="dxa"/>
              <w:right w:w="100" w:type="dxa"/>
            </w:tcMar>
            <w:vAlign w:val="center"/>
          </w:tcPr>
          <w:p w14:paraId="3B519FBA" w14:textId="4CC06E27" w:rsidR="00E879BD" w:rsidRPr="006A2A4A" w:rsidRDefault="00E879BD" w:rsidP="006A2A4A">
            <w:pPr>
              <w:spacing w:line="240" w:lineRule="auto"/>
              <w:ind w:firstLine="0"/>
            </w:pPr>
            <w:r w:rsidRPr="006A2A4A">
              <w:rPr>
                <w:color w:val="000000"/>
              </w:rPr>
              <w:t>236.014</w:t>
            </w:r>
          </w:p>
        </w:tc>
        <w:tc>
          <w:tcPr>
            <w:tcW w:w="1350" w:type="dxa"/>
            <w:tcBorders>
              <w:top w:val="single" w:sz="4" w:space="0" w:color="auto"/>
            </w:tcBorders>
            <w:tcMar>
              <w:top w:w="100" w:type="dxa"/>
              <w:left w:w="100" w:type="dxa"/>
              <w:bottom w:w="100" w:type="dxa"/>
              <w:right w:w="100" w:type="dxa"/>
            </w:tcMar>
            <w:vAlign w:val="center"/>
          </w:tcPr>
          <w:p w14:paraId="45698660" w14:textId="0D3AF4F2" w:rsidR="00E879BD" w:rsidRPr="006A2A4A" w:rsidRDefault="00E879BD" w:rsidP="006A2A4A">
            <w:pPr>
              <w:spacing w:line="240" w:lineRule="auto"/>
              <w:ind w:firstLine="0"/>
              <w:jc w:val="right"/>
            </w:pPr>
            <w:r w:rsidRPr="006A2A4A">
              <w:rPr>
                <w:color w:val="000000"/>
              </w:rPr>
              <w:t>0.000</w:t>
            </w:r>
          </w:p>
        </w:tc>
      </w:tr>
      <w:tr w:rsidR="00E879BD" w:rsidRPr="006A2A4A" w14:paraId="496CD48D" w14:textId="77777777" w:rsidTr="006A2A4A">
        <w:trPr>
          <w:trHeight w:val="20"/>
        </w:trPr>
        <w:tc>
          <w:tcPr>
            <w:tcW w:w="2430" w:type="dxa"/>
            <w:tcMar>
              <w:top w:w="100" w:type="dxa"/>
              <w:left w:w="100" w:type="dxa"/>
              <w:bottom w:w="100" w:type="dxa"/>
              <w:right w:w="100" w:type="dxa"/>
            </w:tcMar>
            <w:vAlign w:val="center"/>
          </w:tcPr>
          <w:p w14:paraId="606CC3C6" w14:textId="35AF5AF1" w:rsidR="00E879BD" w:rsidRPr="006A2A4A" w:rsidRDefault="00E879BD" w:rsidP="006A2A4A">
            <w:pPr>
              <w:spacing w:line="240" w:lineRule="auto"/>
              <w:ind w:firstLine="0"/>
            </w:pPr>
            <w:r w:rsidRPr="006A2A4A">
              <w:t>Year + Site</w:t>
            </w:r>
          </w:p>
        </w:tc>
        <w:tc>
          <w:tcPr>
            <w:tcW w:w="990" w:type="dxa"/>
            <w:tcMar>
              <w:top w:w="100" w:type="dxa"/>
              <w:left w:w="100" w:type="dxa"/>
              <w:bottom w:w="100" w:type="dxa"/>
              <w:right w:w="100" w:type="dxa"/>
            </w:tcMar>
            <w:vAlign w:val="center"/>
          </w:tcPr>
          <w:p w14:paraId="479F5CC5" w14:textId="1E146074" w:rsidR="00E879BD" w:rsidRPr="006A2A4A" w:rsidRDefault="00E879BD" w:rsidP="006A2A4A">
            <w:pPr>
              <w:spacing w:line="240" w:lineRule="auto"/>
              <w:ind w:firstLine="0"/>
            </w:pPr>
            <w:r w:rsidRPr="006A2A4A">
              <w:rPr>
                <w:color w:val="000000"/>
              </w:rPr>
              <w:t>238.187</w:t>
            </w:r>
          </w:p>
        </w:tc>
        <w:tc>
          <w:tcPr>
            <w:tcW w:w="1350" w:type="dxa"/>
            <w:tcMar>
              <w:top w:w="100" w:type="dxa"/>
              <w:left w:w="100" w:type="dxa"/>
              <w:bottom w:w="100" w:type="dxa"/>
              <w:right w:w="100" w:type="dxa"/>
            </w:tcMar>
            <w:vAlign w:val="center"/>
          </w:tcPr>
          <w:p w14:paraId="47B6C33D" w14:textId="358FE1EA" w:rsidR="00E879BD" w:rsidRPr="006A2A4A" w:rsidRDefault="00E879BD" w:rsidP="006A2A4A">
            <w:pPr>
              <w:spacing w:line="240" w:lineRule="auto"/>
              <w:ind w:firstLine="0"/>
              <w:jc w:val="right"/>
            </w:pPr>
            <w:r w:rsidRPr="006A2A4A">
              <w:rPr>
                <w:color w:val="000000"/>
              </w:rPr>
              <w:t>2.173</w:t>
            </w:r>
          </w:p>
        </w:tc>
      </w:tr>
      <w:tr w:rsidR="00E879BD" w:rsidRPr="006A2A4A" w14:paraId="541F075B" w14:textId="77777777" w:rsidTr="006A2A4A">
        <w:trPr>
          <w:trHeight w:val="20"/>
        </w:trPr>
        <w:tc>
          <w:tcPr>
            <w:tcW w:w="2430" w:type="dxa"/>
            <w:tcMar>
              <w:top w:w="100" w:type="dxa"/>
              <w:left w:w="100" w:type="dxa"/>
              <w:bottom w:w="100" w:type="dxa"/>
              <w:right w:w="100" w:type="dxa"/>
            </w:tcMar>
            <w:vAlign w:val="center"/>
          </w:tcPr>
          <w:p w14:paraId="6F22F372" w14:textId="36D97805" w:rsidR="00E879BD" w:rsidRPr="006A2A4A" w:rsidRDefault="00E879BD" w:rsidP="006A2A4A">
            <w:pPr>
              <w:spacing w:line="240" w:lineRule="auto"/>
              <w:ind w:firstLine="0"/>
              <w:rPr>
                <w:i/>
              </w:rPr>
            </w:pPr>
            <w:r w:rsidRPr="006A2A4A">
              <w:rPr>
                <w:i/>
              </w:rPr>
              <w:t>Macro</w:t>
            </w:r>
          </w:p>
        </w:tc>
        <w:tc>
          <w:tcPr>
            <w:tcW w:w="990" w:type="dxa"/>
            <w:tcMar>
              <w:top w:w="100" w:type="dxa"/>
              <w:left w:w="100" w:type="dxa"/>
              <w:bottom w:w="100" w:type="dxa"/>
              <w:right w:w="100" w:type="dxa"/>
            </w:tcMar>
            <w:vAlign w:val="center"/>
          </w:tcPr>
          <w:p w14:paraId="2AE24E88" w14:textId="35547CF8" w:rsidR="00E879BD" w:rsidRPr="006A2A4A" w:rsidRDefault="00E879BD" w:rsidP="006A2A4A">
            <w:pPr>
              <w:spacing w:line="240" w:lineRule="auto"/>
              <w:ind w:firstLine="0"/>
              <w:rPr>
                <w:i/>
              </w:rPr>
            </w:pPr>
            <w:r w:rsidRPr="006A2A4A">
              <w:rPr>
                <w:i/>
                <w:color w:val="000000"/>
              </w:rPr>
              <w:t>240.415</w:t>
            </w:r>
          </w:p>
        </w:tc>
        <w:tc>
          <w:tcPr>
            <w:tcW w:w="1350" w:type="dxa"/>
            <w:tcMar>
              <w:top w:w="100" w:type="dxa"/>
              <w:left w:w="100" w:type="dxa"/>
              <w:bottom w:w="100" w:type="dxa"/>
              <w:right w:w="100" w:type="dxa"/>
            </w:tcMar>
            <w:vAlign w:val="center"/>
          </w:tcPr>
          <w:p w14:paraId="46EB8375" w14:textId="3ECD7CD9" w:rsidR="00E879BD" w:rsidRPr="006A2A4A" w:rsidRDefault="00E879BD" w:rsidP="006A2A4A">
            <w:pPr>
              <w:spacing w:line="240" w:lineRule="auto"/>
              <w:ind w:firstLine="0"/>
              <w:jc w:val="right"/>
              <w:rPr>
                <w:i/>
              </w:rPr>
            </w:pPr>
            <w:r w:rsidRPr="006A2A4A">
              <w:rPr>
                <w:i/>
                <w:color w:val="000000"/>
              </w:rPr>
              <w:t>4.401</w:t>
            </w:r>
          </w:p>
        </w:tc>
      </w:tr>
      <w:tr w:rsidR="00E879BD" w:rsidRPr="006A2A4A" w14:paraId="326D998B" w14:textId="77777777" w:rsidTr="006A2A4A">
        <w:trPr>
          <w:trHeight w:val="20"/>
        </w:trPr>
        <w:tc>
          <w:tcPr>
            <w:tcW w:w="2430" w:type="dxa"/>
            <w:tcMar>
              <w:top w:w="100" w:type="dxa"/>
              <w:left w:w="100" w:type="dxa"/>
              <w:bottom w:w="100" w:type="dxa"/>
              <w:right w:w="100" w:type="dxa"/>
            </w:tcMar>
            <w:vAlign w:val="center"/>
          </w:tcPr>
          <w:p w14:paraId="4569FE75" w14:textId="1D9A232B" w:rsidR="00E879BD" w:rsidRPr="006A2A4A" w:rsidRDefault="00E879BD" w:rsidP="006A2A4A">
            <w:pPr>
              <w:spacing w:line="240" w:lineRule="auto"/>
              <w:ind w:firstLine="0"/>
              <w:rPr>
                <w:i/>
              </w:rPr>
            </w:pPr>
            <w:proofErr w:type="spellStart"/>
            <w:r w:rsidRPr="006A2A4A">
              <w:rPr>
                <w:i/>
              </w:rPr>
              <w:t>Nereo</w:t>
            </w:r>
            <w:proofErr w:type="spellEnd"/>
          </w:p>
        </w:tc>
        <w:tc>
          <w:tcPr>
            <w:tcW w:w="990" w:type="dxa"/>
            <w:tcMar>
              <w:top w:w="100" w:type="dxa"/>
              <w:left w:w="100" w:type="dxa"/>
              <w:bottom w:w="100" w:type="dxa"/>
              <w:right w:w="100" w:type="dxa"/>
            </w:tcMar>
            <w:vAlign w:val="center"/>
          </w:tcPr>
          <w:p w14:paraId="0E53A486" w14:textId="284AFC8E" w:rsidR="00E879BD" w:rsidRPr="006A2A4A" w:rsidRDefault="00E879BD" w:rsidP="006A2A4A">
            <w:pPr>
              <w:spacing w:line="240" w:lineRule="auto"/>
              <w:ind w:firstLine="0"/>
            </w:pPr>
            <w:r w:rsidRPr="006A2A4A">
              <w:rPr>
                <w:color w:val="000000"/>
              </w:rPr>
              <w:t>242.732</w:t>
            </w:r>
          </w:p>
        </w:tc>
        <w:tc>
          <w:tcPr>
            <w:tcW w:w="1350" w:type="dxa"/>
            <w:tcMar>
              <w:top w:w="100" w:type="dxa"/>
              <w:left w:w="100" w:type="dxa"/>
              <w:bottom w:w="100" w:type="dxa"/>
              <w:right w:w="100" w:type="dxa"/>
            </w:tcMar>
            <w:vAlign w:val="center"/>
          </w:tcPr>
          <w:p w14:paraId="39DB703D" w14:textId="3F3011E1" w:rsidR="00E879BD" w:rsidRPr="006A2A4A" w:rsidRDefault="00E879BD" w:rsidP="006A2A4A">
            <w:pPr>
              <w:spacing w:line="240" w:lineRule="auto"/>
              <w:ind w:firstLine="0"/>
              <w:jc w:val="right"/>
            </w:pPr>
            <w:r w:rsidRPr="006A2A4A">
              <w:rPr>
                <w:color w:val="000000"/>
              </w:rPr>
              <w:t>6.718</w:t>
            </w:r>
          </w:p>
        </w:tc>
      </w:tr>
      <w:tr w:rsidR="00E879BD" w:rsidRPr="006A2A4A" w14:paraId="1B5BB0F7" w14:textId="77777777" w:rsidTr="006A2A4A">
        <w:trPr>
          <w:trHeight w:val="20"/>
        </w:trPr>
        <w:tc>
          <w:tcPr>
            <w:tcW w:w="2430" w:type="dxa"/>
            <w:tcMar>
              <w:top w:w="100" w:type="dxa"/>
              <w:left w:w="100" w:type="dxa"/>
              <w:bottom w:w="100" w:type="dxa"/>
              <w:right w:w="100" w:type="dxa"/>
            </w:tcMar>
            <w:vAlign w:val="center"/>
          </w:tcPr>
          <w:p w14:paraId="31A84AFB" w14:textId="125265F1" w:rsidR="00E879BD" w:rsidRPr="006A2A4A" w:rsidRDefault="00E879BD" w:rsidP="006A2A4A">
            <w:pPr>
              <w:spacing w:line="240" w:lineRule="auto"/>
              <w:ind w:firstLine="0"/>
            </w:pPr>
            <w:r w:rsidRPr="006A2A4A">
              <w:t>Canopy kelp summed</w:t>
            </w:r>
          </w:p>
        </w:tc>
        <w:tc>
          <w:tcPr>
            <w:tcW w:w="990" w:type="dxa"/>
            <w:tcMar>
              <w:top w:w="100" w:type="dxa"/>
              <w:left w:w="100" w:type="dxa"/>
              <w:bottom w:w="100" w:type="dxa"/>
              <w:right w:w="100" w:type="dxa"/>
            </w:tcMar>
            <w:vAlign w:val="center"/>
          </w:tcPr>
          <w:p w14:paraId="20513EBA" w14:textId="070DA609" w:rsidR="00E879BD" w:rsidRPr="006A2A4A" w:rsidRDefault="00E879BD" w:rsidP="006A2A4A">
            <w:pPr>
              <w:spacing w:line="240" w:lineRule="auto"/>
              <w:ind w:firstLine="0"/>
            </w:pPr>
            <w:r w:rsidRPr="006A2A4A">
              <w:rPr>
                <w:color w:val="000000"/>
              </w:rPr>
              <w:t>243.299</w:t>
            </w:r>
          </w:p>
        </w:tc>
        <w:tc>
          <w:tcPr>
            <w:tcW w:w="1350" w:type="dxa"/>
            <w:tcMar>
              <w:top w:w="100" w:type="dxa"/>
              <w:left w:w="100" w:type="dxa"/>
              <w:bottom w:w="100" w:type="dxa"/>
              <w:right w:w="100" w:type="dxa"/>
            </w:tcMar>
            <w:vAlign w:val="center"/>
          </w:tcPr>
          <w:p w14:paraId="67E01A3E" w14:textId="2D8A7DAE" w:rsidR="00E879BD" w:rsidRPr="006A2A4A" w:rsidRDefault="00E879BD" w:rsidP="006A2A4A">
            <w:pPr>
              <w:spacing w:line="240" w:lineRule="auto"/>
              <w:ind w:firstLine="0"/>
              <w:jc w:val="right"/>
            </w:pPr>
            <w:r w:rsidRPr="006A2A4A">
              <w:rPr>
                <w:color w:val="000000"/>
              </w:rPr>
              <w:t>7.285</w:t>
            </w:r>
          </w:p>
        </w:tc>
      </w:tr>
      <w:tr w:rsidR="00E879BD" w:rsidRPr="006A2A4A" w14:paraId="32C4239E" w14:textId="77777777" w:rsidTr="006A2A4A">
        <w:trPr>
          <w:trHeight w:val="20"/>
        </w:trPr>
        <w:tc>
          <w:tcPr>
            <w:tcW w:w="2430" w:type="dxa"/>
            <w:tcMar>
              <w:top w:w="100" w:type="dxa"/>
              <w:left w:w="100" w:type="dxa"/>
              <w:bottom w:w="100" w:type="dxa"/>
              <w:right w:w="100" w:type="dxa"/>
            </w:tcMar>
            <w:vAlign w:val="center"/>
          </w:tcPr>
          <w:p w14:paraId="27A0B18C" w14:textId="7379F407" w:rsidR="00E879BD" w:rsidRPr="006A2A4A" w:rsidRDefault="002E4B5F" w:rsidP="006A2A4A">
            <w:pPr>
              <w:spacing w:line="240" w:lineRule="auto"/>
              <w:ind w:firstLine="0"/>
            </w:pPr>
            <w:r w:rsidRPr="006A2A4A">
              <w:t>Three kelps summed</w:t>
            </w:r>
          </w:p>
        </w:tc>
        <w:tc>
          <w:tcPr>
            <w:tcW w:w="990" w:type="dxa"/>
            <w:tcMar>
              <w:top w:w="100" w:type="dxa"/>
              <w:left w:w="100" w:type="dxa"/>
              <w:bottom w:w="100" w:type="dxa"/>
              <w:right w:w="100" w:type="dxa"/>
            </w:tcMar>
            <w:vAlign w:val="center"/>
          </w:tcPr>
          <w:p w14:paraId="5AC81C14" w14:textId="7E5C4B85" w:rsidR="00E879BD" w:rsidRPr="006A2A4A" w:rsidRDefault="00E879BD" w:rsidP="006A2A4A">
            <w:pPr>
              <w:spacing w:line="240" w:lineRule="auto"/>
              <w:ind w:firstLine="0"/>
            </w:pPr>
            <w:r w:rsidRPr="006A2A4A">
              <w:rPr>
                <w:color w:val="000000"/>
              </w:rPr>
              <w:t>243.967</w:t>
            </w:r>
          </w:p>
        </w:tc>
        <w:tc>
          <w:tcPr>
            <w:tcW w:w="1350" w:type="dxa"/>
            <w:tcMar>
              <w:top w:w="100" w:type="dxa"/>
              <w:left w:w="100" w:type="dxa"/>
              <w:bottom w:w="100" w:type="dxa"/>
              <w:right w:w="100" w:type="dxa"/>
            </w:tcMar>
            <w:vAlign w:val="center"/>
          </w:tcPr>
          <w:p w14:paraId="49EA0B66" w14:textId="7FC560A7" w:rsidR="00E879BD" w:rsidRPr="006A2A4A" w:rsidRDefault="00E879BD" w:rsidP="006A2A4A">
            <w:pPr>
              <w:spacing w:line="240" w:lineRule="auto"/>
              <w:ind w:firstLine="0"/>
              <w:jc w:val="right"/>
            </w:pPr>
            <w:r w:rsidRPr="006A2A4A">
              <w:rPr>
                <w:color w:val="000000"/>
              </w:rPr>
              <w:t>7.953</w:t>
            </w:r>
          </w:p>
        </w:tc>
      </w:tr>
      <w:tr w:rsidR="00E879BD" w:rsidRPr="006A2A4A" w14:paraId="3BAA7724" w14:textId="77777777" w:rsidTr="006A2A4A">
        <w:trPr>
          <w:trHeight w:val="20"/>
        </w:trPr>
        <w:tc>
          <w:tcPr>
            <w:tcW w:w="2430" w:type="dxa"/>
            <w:tcMar>
              <w:top w:w="100" w:type="dxa"/>
              <w:left w:w="100" w:type="dxa"/>
              <w:bottom w:w="100" w:type="dxa"/>
              <w:right w:w="100" w:type="dxa"/>
            </w:tcMar>
            <w:vAlign w:val="center"/>
          </w:tcPr>
          <w:p w14:paraId="29973CE4" w14:textId="769B1722" w:rsidR="00E879BD" w:rsidRPr="006A2A4A" w:rsidRDefault="002E4B5F" w:rsidP="006A2A4A">
            <w:pPr>
              <w:spacing w:line="240" w:lineRule="auto"/>
              <w:ind w:firstLine="0"/>
              <w:rPr>
                <w:i/>
              </w:rPr>
            </w:pPr>
            <w:r w:rsidRPr="006A2A4A">
              <w:rPr>
                <w:i/>
              </w:rPr>
              <w:t xml:space="preserve">Macro </w:t>
            </w:r>
            <w:r w:rsidRPr="006A2A4A">
              <w:t xml:space="preserve">+ </w:t>
            </w:r>
            <w:proofErr w:type="spellStart"/>
            <w:r w:rsidRPr="006A2A4A">
              <w:rPr>
                <w:i/>
              </w:rPr>
              <w:t>Ptery</w:t>
            </w:r>
            <w:proofErr w:type="spellEnd"/>
          </w:p>
        </w:tc>
        <w:tc>
          <w:tcPr>
            <w:tcW w:w="990" w:type="dxa"/>
            <w:tcMar>
              <w:top w:w="100" w:type="dxa"/>
              <w:left w:w="100" w:type="dxa"/>
              <w:bottom w:w="100" w:type="dxa"/>
              <w:right w:w="100" w:type="dxa"/>
            </w:tcMar>
            <w:vAlign w:val="center"/>
          </w:tcPr>
          <w:p w14:paraId="2A07BE29" w14:textId="25053E50" w:rsidR="00E879BD" w:rsidRPr="006A2A4A" w:rsidRDefault="00E879BD" w:rsidP="006A2A4A">
            <w:pPr>
              <w:spacing w:line="240" w:lineRule="auto"/>
              <w:ind w:firstLine="0"/>
            </w:pPr>
            <w:r w:rsidRPr="006A2A4A">
              <w:rPr>
                <w:color w:val="000000"/>
              </w:rPr>
              <w:t>244.992</w:t>
            </w:r>
          </w:p>
        </w:tc>
        <w:tc>
          <w:tcPr>
            <w:tcW w:w="1350" w:type="dxa"/>
            <w:tcMar>
              <w:top w:w="100" w:type="dxa"/>
              <w:left w:w="100" w:type="dxa"/>
              <w:bottom w:w="100" w:type="dxa"/>
              <w:right w:w="100" w:type="dxa"/>
            </w:tcMar>
            <w:vAlign w:val="center"/>
          </w:tcPr>
          <w:p w14:paraId="061701BE" w14:textId="4772C27B" w:rsidR="00E879BD" w:rsidRPr="006A2A4A" w:rsidRDefault="00E879BD" w:rsidP="006A2A4A">
            <w:pPr>
              <w:spacing w:line="240" w:lineRule="auto"/>
              <w:ind w:firstLine="0"/>
              <w:jc w:val="right"/>
            </w:pPr>
            <w:r w:rsidRPr="006A2A4A">
              <w:rPr>
                <w:color w:val="000000"/>
              </w:rPr>
              <w:t>8.978</w:t>
            </w:r>
          </w:p>
        </w:tc>
      </w:tr>
      <w:tr w:rsidR="00E879BD" w:rsidRPr="006A2A4A" w14:paraId="0BF2F2CC" w14:textId="77777777" w:rsidTr="006A2A4A">
        <w:trPr>
          <w:trHeight w:val="20"/>
        </w:trPr>
        <w:tc>
          <w:tcPr>
            <w:tcW w:w="2430" w:type="dxa"/>
            <w:tcMar>
              <w:top w:w="100" w:type="dxa"/>
              <w:left w:w="100" w:type="dxa"/>
              <w:bottom w:w="100" w:type="dxa"/>
              <w:right w:w="100" w:type="dxa"/>
            </w:tcMar>
            <w:vAlign w:val="center"/>
          </w:tcPr>
          <w:p w14:paraId="15A984DC" w14:textId="0EB376BB" w:rsidR="00E879BD" w:rsidRPr="006A2A4A" w:rsidRDefault="002E4B5F" w:rsidP="006A2A4A">
            <w:pPr>
              <w:spacing w:line="240" w:lineRule="auto"/>
              <w:ind w:firstLine="0"/>
              <w:rPr>
                <w:i/>
              </w:rPr>
            </w:pPr>
            <w:r w:rsidRPr="006A2A4A">
              <w:rPr>
                <w:i/>
              </w:rPr>
              <w:t xml:space="preserve">Macro </w:t>
            </w:r>
            <w:r w:rsidRPr="006A2A4A">
              <w:t>+</w:t>
            </w:r>
            <w:proofErr w:type="spellStart"/>
            <w:r w:rsidRPr="006A2A4A">
              <w:rPr>
                <w:i/>
              </w:rPr>
              <w:t>Nereo</w:t>
            </w:r>
            <w:proofErr w:type="spellEnd"/>
          </w:p>
        </w:tc>
        <w:tc>
          <w:tcPr>
            <w:tcW w:w="990" w:type="dxa"/>
            <w:tcMar>
              <w:top w:w="100" w:type="dxa"/>
              <w:left w:w="100" w:type="dxa"/>
              <w:bottom w:w="100" w:type="dxa"/>
              <w:right w:w="100" w:type="dxa"/>
            </w:tcMar>
            <w:vAlign w:val="center"/>
          </w:tcPr>
          <w:p w14:paraId="235AAB2A" w14:textId="4FBB36B1" w:rsidR="00E879BD" w:rsidRPr="006A2A4A" w:rsidRDefault="00E879BD" w:rsidP="006A2A4A">
            <w:pPr>
              <w:spacing w:line="240" w:lineRule="auto"/>
              <w:ind w:firstLine="0"/>
            </w:pPr>
            <w:r w:rsidRPr="006A2A4A">
              <w:rPr>
                <w:color w:val="000000"/>
              </w:rPr>
              <w:t>245.356</w:t>
            </w:r>
          </w:p>
        </w:tc>
        <w:tc>
          <w:tcPr>
            <w:tcW w:w="1350" w:type="dxa"/>
            <w:tcMar>
              <w:top w:w="100" w:type="dxa"/>
              <w:left w:w="100" w:type="dxa"/>
              <w:bottom w:w="100" w:type="dxa"/>
              <w:right w:w="100" w:type="dxa"/>
            </w:tcMar>
            <w:vAlign w:val="center"/>
          </w:tcPr>
          <w:p w14:paraId="6865296C" w14:textId="2C346CD3" w:rsidR="00E879BD" w:rsidRPr="006A2A4A" w:rsidRDefault="00E879BD" w:rsidP="006A2A4A">
            <w:pPr>
              <w:spacing w:line="240" w:lineRule="auto"/>
              <w:ind w:firstLine="0"/>
              <w:jc w:val="right"/>
            </w:pPr>
            <w:r w:rsidRPr="006A2A4A">
              <w:rPr>
                <w:color w:val="000000"/>
              </w:rPr>
              <w:t>9.342</w:t>
            </w:r>
          </w:p>
        </w:tc>
      </w:tr>
      <w:tr w:rsidR="00E879BD" w:rsidRPr="006A2A4A" w14:paraId="54E76875" w14:textId="77777777" w:rsidTr="006A2A4A">
        <w:trPr>
          <w:trHeight w:val="20"/>
        </w:trPr>
        <w:tc>
          <w:tcPr>
            <w:tcW w:w="2430" w:type="dxa"/>
            <w:tcMar>
              <w:top w:w="100" w:type="dxa"/>
              <w:left w:w="100" w:type="dxa"/>
              <w:bottom w:w="100" w:type="dxa"/>
              <w:right w:w="100" w:type="dxa"/>
            </w:tcMar>
            <w:vAlign w:val="center"/>
          </w:tcPr>
          <w:p w14:paraId="0259386E" w14:textId="7844D354" w:rsidR="00E879BD" w:rsidRPr="006A2A4A" w:rsidRDefault="002E4B5F" w:rsidP="006A2A4A">
            <w:pPr>
              <w:spacing w:line="240" w:lineRule="auto"/>
              <w:ind w:firstLine="0"/>
              <w:rPr>
                <w:i/>
              </w:rPr>
            </w:pPr>
            <w:proofErr w:type="spellStart"/>
            <w:r w:rsidRPr="006A2A4A">
              <w:rPr>
                <w:i/>
              </w:rPr>
              <w:t>Ptery</w:t>
            </w:r>
            <w:proofErr w:type="spellEnd"/>
          </w:p>
        </w:tc>
        <w:tc>
          <w:tcPr>
            <w:tcW w:w="990" w:type="dxa"/>
            <w:tcMar>
              <w:top w:w="100" w:type="dxa"/>
              <w:left w:w="100" w:type="dxa"/>
              <w:bottom w:w="100" w:type="dxa"/>
              <w:right w:w="100" w:type="dxa"/>
            </w:tcMar>
            <w:vAlign w:val="center"/>
          </w:tcPr>
          <w:p w14:paraId="33D68FE8" w14:textId="6BF15772" w:rsidR="00E879BD" w:rsidRPr="006A2A4A" w:rsidRDefault="00E879BD" w:rsidP="006A2A4A">
            <w:pPr>
              <w:spacing w:line="240" w:lineRule="auto"/>
              <w:ind w:firstLine="0"/>
            </w:pPr>
            <w:r w:rsidRPr="006A2A4A">
              <w:rPr>
                <w:color w:val="000000"/>
              </w:rPr>
              <w:t>245.403</w:t>
            </w:r>
          </w:p>
        </w:tc>
        <w:tc>
          <w:tcPr>
            <w:tcW w:w="1350" w:type="dxa"/>
            <w:tcMar>
              <w:top w:w="100" w:type="dxa"/>
              <w:left w:w="100" w:type="dxa"/>
              <w:bottom w:w="100" w:type="dxa"/>
              <w:right w:w="100" w:type="dxa"/>
            </w:tcMar>
            <w:vAlign w:val="center"/>
          </w:tcPr>
          <w:p w14:paraId="495B76BF" w14:textId="0FA606D7" w:rsidR="00E879BD" w:rsidRPr="006A2A4A" w:rsidRDefault="00E879BD" w:rsidP="006A2A4A">
            <w:pPr>
              <w:spacing w:line="240" w:lineRule="auto"/>
              <w:ind w:firstLine="0"/>
              <w:jc w:val="right"/>
            </w:pPr>
            <w:r w:rsidRPr="006A2A4A">
              <w:rPr>
                <w:color w:val="000000"/>
              </w:rPr>
              <w:t>9.389</w:t>
            </w:r>
          </w:p>
        </w:tc>
      </w:tr>
      <w:tr w:rsidR="00E879BD" w:rsidRPr="006A2A4A" w14:paraId="6E0C59EA" w14:textId="77777777" w:rsidTr="006A2A4A">
        <w:trPr>
          <w:trHeight w:val="20"/>
        </w:trPr>
        <w:tc>
          <w:tcPr>
            <w:tcW w:w="2430" w:type="dxa"/>
            <w:tcBorders>
              <w:bottom w:val="single" w:sz="4" w:space="0" w:color="auto"/>
            </w:tcBorders>
            <w:tcMar>
              <w:top w:w="100" w:type="dxa"/>
              <w:left w:w="100" w:type="dxa"/>
              <w:bottom w:w="100" w:type="dxa"/>
              <w:right w:w="100" w:type="dxa"/>
            </w:tcMar>
            <w:vAlign w:val="center"/>
          </w:tcPr>
          <w:p w14:paraId="4C9F3FFF" w14:textId="66C4AE72" w:rsidR="00E879BD" w:rsidRPr="006A2A4A" w:rsidRDefault="002E4B5F" w:rsidP="006A2A4A">
            <w:pPr>
              <w:spacing w:line="240" w:lineRule="auto"/>
              <w:ind w:firstLine="0"/>
            </w:pPr>
            <w:r w:rsidRPr="006A2A4A">
              <w:rPr>
                <w:i/>
              </w:rPr>
              <w:t xml:space="preserve">Macro </w:t>
            </w:r>
            <w:r w:rsidRPr="006A2A4A">
              <w:t>+</w:t>
            </w:r>
            <w:proofErr w:type="spellStart"/>
            <w:r w:rsidRPr="006A2A4A">
              <w:rPr>
                <w:i/>
              </w:rPr>
              <w:t>Nereo</w:t>
            </w:r>
            <w:proofErr w:type="spellEnd"/>
            <w:r w:rsidRPr="006A2A4A">
              <w:rPr>
                <w:i/>
              </w:rPr>
              <w:t xml:space="preserve"> </w:t>
            </w:r>
            <w:r w:rsidRPr="006A2A4A">
              <w:t xml:space="preserve">+ </w:t>
            </w:r>
            <w:proofErr w:type="spellStart"/>
            <w:r w:rsidRPr="006A2A4A">
              <w:rPr>
                <w:i/>
              </w:rPr>
              <w:t>Ptery</w:t>
            </w:r>
            <w:proofErr w:type="spellEnd"/>
          </w:p>
        </w:tc>
        <w:tc>
          <w:tcPr>
            <w:tcW w:w="990" w:type="dxa"/>
            <w:tcBorders>
              <w:bottom w:val="single" w:sz="4" w:space="0" w:color="auto"/>
            </w:tcBorders>
            <w:tcMar>
              <w:top w:w="100" w:type="dxa"/>
              <w:left w:w="100" w:type="dxa"/>
              <w:bottom w:w="100" w:type="dxa"/>
              <w:right w:w="100" w:type="dxa"/>
            </w:tcMar>
            <w:vAlign w:val="center"/>
          </w:tcPr>
          <w:p w14:paraId="1466FE45" w14:textId="40842AC4" w:rsidR="00E879BD" w:rsidRPr="006A2A4A" w:rsidRDefault="00E879BD" w:rsidP="006A2A4A">
            <w:pPr>
              <w:spacing w:line="240" w:lineRule="auto"/>
              <w:ind w:firstLine="0"/>
            </w:pPr>
            <w:r w:rsidRPr="006A2A4A">
              <w:rPr>
                <w:color w:val="000000"/>
              </w:rPr>
              <w:t>249.667</w:t>
            </w:r>
          </w:p>
        </w:tc>
        <w:tc>
          <w:tcPr>
            <w:tcW w:w="1350" w:type="dxa"/>
            <w:tcBorders>
              <w:bottom w:val="single" w:sz="4" w:space="0" w:color="auto"/>
            </w:tcBorders>
            <w:tcMar>
              <w:top w:w="100" w:type="dxa"/>
              <w:left w:w="100" w:type="dxa"/>
              <w:bottom w:w="100" w:type="dxa"/>
              <w:right w:w="100" w:type="dxa"/>
            </w:tcMar>
            <w:vAlign w:val="center"/>
          </w:tcPr>
          <w:p w14:paraId="4E354E5E" w14:textId="79D1C9CD" w:rsidR="00E879BD" w:rsidRPr="006A2A4A" w:rsidRDefault="00E879BD" w:rsidP="006A2A4A">
            <w:pPr>
              <w:spacing w:line="240" w:lineRule="auto"/>
              <w:ind w:firstLine="0"/>
              <w:jc w:val="right"/>
            </w:pPr>
            <w:r w:rsidRPr="006A2A4A">
              <w:rPr>
                <w:color w:val="000000"/>
              </w:rPr>
              <w:t>13.653</w:t>
            </w:r>
          </w:p>
        </w:tc>
      </w:tr>
    </w:tbl>
    <w:p w14:paraId="399C7B3B" w14:textId="77777777" w:rsidR="00471A3D" w:rsidRDefault="00471A3D" w:rsidP="000D6AFE">
      <w:bookmarkStart w:id="72" w:name="_wevhoo6kd9g5" w:colFirst="0" w:colLast="0"/>
      <w:bookmarkEnd w:id="72"/>
    </w:p>
    <w:p w14:paraId="4330673E" w14:textId="77777777" w:rsidR="00471A3D" w:rsidRDefault="00EF0B3C">
      <w:pPr>
        <w:pStyle w:val="Heading2"/>
      </w:pPr>
      <w:bookmarkStart w:id="73" w:name="_rsiltnns0pnj" w:colFirst="0" w:colLast="0"/>
      <w:bookmarkEnd w:id="73"/>
      <w:r>
        <w:br w:type="page"/>
      </w:r>
    </w:p>
    <w:p w14:paraId="32F58313" w14:textId="77777777" w:rsidR="00471A3D" w:rsidRDefault="00EF0B3C">
      <w:pPr>
        <w:pStyle w:val="Heading2"/>
      </w:pPr>
      <w:bookmarkStart w:id="74" w:name="_vvknb4n4tpdq" w:colFirst="0" w:colLast="0"/>
      <w:bookmarkEnd w:id="74"/>
      <w:r>
        <w:lastRenderedPageBreak/>
        <w:t>Supplement Figures</w:t>
      </w:r>
    </w:p>
    <w:p w14:paraId="45C0EFD3" w14:textId="77777777" w:rsidR="00471A3D" w:rsidRDefault="00EF0B3C">
      <w:pPr>
        <w:jc w:val="center"/>
      </w:pPr>
      <w:r>
        <w:rPr>
          <w:noProof/>
          <w:lang w:val="en-US"/>
        </w:rPr>
        <w:drawing>
          <wp:inline distT="114300" distB="114300" distL="114300" distR="114300" wp14:anchorId="02E518A6" wp14:editId="29EF433E">
            <wp:extent cx="3640542" cy="2906116"/>
            <wp:effectExtent l="0" t="0" r="0" b="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7"/>
                    <a:srcRect/>
                    <a:stretch>
                      <a:fillRect/>
                    </a:stretch>
                  </pic:blipFill>
                  <pic:spPr>
                    <a:xfrm>
                      <a:off x="0" y="0"/>
                      <a:ext cx="3640542" cy="2906116"/>
                    </a:xfrm>
                    <a:prstGeom prst="rect">
                      <a:avLst/>
                    </a:prstGeom>
                    <a:ln/>
                  </pic:spPr>
                </pic:pic>
              </a:graphicData>
            </a:graphic>
          </wp:inline>
        </w:drawing>
      </w:r>
    </w:p>
    <w:p w14:paraId="15BD4F2A" w14:textId="77777777" w:rsidR="00471A3D" w:rsidRDefault="00EF0B3C">
      <w:pPr>
        <w:pStyle w:val="Heading5"/>
      </w:pPr>
      <w:bookmarkStart w:id="75" w:name="_jmvonyj6prg1" w:colFirst="0" w:colLast="0"/>
      <w:bookmarkEnd w:id="75"/>
      <w:r>
        <w:t xml:space="preserve">Figure S1. Substrate and relief at the five sites: DI = Destruction Island, CJ = Cape Johnson, CA = Cape Alava, TI = </w:t>
      </w:r>
      <w:proofErr w:type="spellStart"/>
      <w:r>
        <w:t>Tatoosh</w:t>
      </w:r>
      <w:proofErr w:type="spellEnd"/>
      <w:r>
        <w:t xml:space="preserve"> Island, NB = </w:t>
      </w:r>
      <w:proofErr w:type="spellStart"/>
      <w:r>
        <w:t>Neah</w:t>
      </w:r>
      <w:proofErr w:type="spellEnd"/>
      <w:r>
        <w:t xml:space="preserve"> Bay.</w:t>
      </w:r>
    </w:p>
    <w:p w14:paraId="1A92CC1C" w14:textId="77777777" w:rsidR="00471A3D" w:rsidRDefault="00471A3D"/>
    <w:p w14:paraId="0CAD1D73" w14:textId="77777777" w:rsidR="00471A3D" w:rsidRDefault="00471A3D"/>
    <w:p w14:paraId="684F7EFF" w14:textId="77777777" w:rsidR="00471A3D" w:rsidRDefault="00EF0B3C">
      <w:r>
        <w:br w:type="page"/>
      </w:r>
    </w:p>
    <w:p w14:paraId="4CC7DBA5" w14:textId="77777777" w:rsidR="00471A3D" w:rsidRDefault="00471A3D" w:rsidP="000D6AFE">
      <w:bookmarkStart w:id="76" w:name="_si5p3bles54l" w:colFirst="0" w:colLast="0"/>
      <w:bookmarkEnd w:id="76"/>
    </w:p>
    <w:p w14:paraId="2A422F12" w14:textId="77777777" w:rsidR="00471A3D" w:rsidRDefault="00471A3D" w:rsidP="000D6AFE">
      <w:bookmarkStart w:id="77" w:name="_qdmblj59vhf1" w:colFirst="0" w:colLast="0"/>
      <w:bookmarkEnd w:id="77"/>
    </w:p>
    <w:p w14:paraId="48148F1E" w14:textId="77777777" w:rsidR="00471A3D" w:rsidRDefault="00EF0B3C" w:rsidP="000D6AFE">
      <w:bookmarkStart w:id="78" w:name="_1bplmm5dhi9t" w:colFirst="0" w:colLast="0"/>
      <w:bookmarkEnd w:id="78"/>
      <w:r>
        <w:rPr>
          <w:noProof/>
          <w:lang w:val="en-US"/>
        </w:rPr>
        <w:drawing>
          <wp:inline distT="114300" distB="114300" distL="114300" distR="114300" wp14:anchorId="5AF35812" wp14:editId="4486A45F">
            <wp:extent cx="5486400" cy="364261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486400" cy="3642610"/>
                    </a:xfrm>
                    <a:prstGeom prst="rect">
                      <a:avLst/>
                    </a:prstGeom>
                    <a:ln/>
                  </pic:spPr>
                </pic:pic>
              </a:graphicData>
            </a:graphic>
          </wp:inline>
        </w:drawing>
      </w:r>
    </w:p>
    <w:p w14:paraId="57C359F9" w14:textId="77777777" w:rsidR="00471A3D" w:rsidRDefault="00EF0B3C">
      <w:pPr>
        <w:pStyle w:val="Heading5"/>
      </w:pPr>
      <w:bookmarkStart w:id="79" w:name="_3tpj4zpm8qe5" w:colFirst="0" w:colLast="0"/>
      <w:bookmarkEnd w:id="79"/>
      <w:r>
        <w:t xml:space="preserve">Figure S2. Mean SST at the five sites (5-day smooth) from 2003-2021. Note </w:t>
      </w:r>
      <w:proofErr w:type="spellStart"/>
      <w:r>
        <w:t>Tatoosh</w:t>
      </w:r>
      <w:proofErr w:type="spellEnd"/>
      <w:r>
        <w:t xml:space="preserve"> Island and </w:t>
      </w:r>
      <w:proofErr w:type="spellStart"/>
      <w:r>
        <w:t>Neah</w:t>
      </w:r>
      <w:proofErr w:type="spellEnd"/>
      <w:r>
        <w:t xml:space="preserve"> Bay are in the same interpolated grid cell and combined in pane 1.</w:t>
      </w:r>
    </w:p>
    <w:p w14:paraId="7C5F8AC2" w14:textId="77777777" w:rsidR="00471A3D" w:rsidRDefault="00471A3D"/>
    <w:p w14:paraId="785B247E" w14:textId="77777777" w:rsidR="00471A3D" w:rsidRDefault="00EF0B3C">
      <w:pPr>
        <w:ind w:firstLine="0"/>
      </w:pPr>
      <w:r>
        <w:rPr>
          <w:noProof/>
          <w:lang w:val="en-US"/>
        </w:rPr>
        <w:lastRenderedPageBreak/>
        <w:drawing>
          <wp:inline distT="114300" distB="114300" distL="114300" distR="114300" wp14:anchorId="7C5CB7AF" wp14:editId="0BFFB95A">
            <wp:extent cx="5943600" cy="64008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943600" cy="6400800"/>
                    </a:xfrm>
                    <a:prstGeom prst="rect">
                      <a:avLst/>
                    </a:prstGeom>
                    <a:ln/>
                  </pic:spPr>
                </pic:pic>
              </a:graphicData>
            </a:graphic>
          </wp:inline>
        </w:drawing>
      </w:r>
    </w:p>
    <w:p w14:paraId="5B93E4E4" w14:textId="77777777" w:rsidR="00471A3D" w:rsidRDefault="00EF0B3C">
      <w:pPr>
        <w:pStyle w:val="Heading5"/>
      </w:pPr>
      <w:bookmarkStart w:id="80" w:name="_sllb5lz8o67m" w:colFirst="0" w:colLast="0"/>
      <w:bookmarkEnd w:id="80"/>
      <w:r>
        <w:t>Figure S3. Yearly progression of SST for 2013-2021 compared to the average of 2003-2012</w:t>
      </w:r>
      <w:r>
        <w:br w:type="page"/>
      </w:r>
    </w:p>
    <w:p w14:paraId="53C0E70D" w14:textId="77777777" w:rsidR="00471A3D" w:rsidRDefault="00EF0B3C">
      <w:pPr>
        <w:jc w:val="center"/>
      </w:pPr>
      <w:r>
        <w:rPr>
          <w:noProof/>
          <w:lang w:val="en-US"/>
        </w:rPr>
        <w:lastRenderedPageBreak/>
        <w:drawing>
          <wp:inline distT="114300" distB="114300" distL="114300" distR="114300" wp14:anchorId="6C766013" wp14:editId="1450A374">
            <wp:extent cx="5486400" cy="548640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0"/>
                    <a:srcRect/>
                    <a:stretch>
                      <a:fillRect/>
                    </a:stretch>
                  </pic:blipFill>
                  <pic:spPr>
                    <a:xfrm>
                      <a:off x="0" y="0"/>
                      <a:ext cx="5486400" cy="5486400"/>
                    </a:xfrm>
                    <a:prstGeom prst="rect">
                      <a:avLst/>
                    </a:prstGeom>
                    <a:ln/>
                  </pic:spPr>
                </pic:pic>
              </a:graphicData>
            </a:graphic>
          </wp:inline>
        </w:drawing>
      </w:r>
    </w:p>
    <w:p w14:paraId="2A6CD0F7" w14:textId="77777777" w:rsidR="00471A3D" w:rsidRDefault="00EF0B3C">
      <w:pPr>
        <w:pStyle w:val="Heading5"/>
      </w:pPr>
      <w:bookmarkStart w:id="81" w:name="_j0sxv6xvznze" w:colFirst="0" w:colLast="0"/>
      <w:bookmarkEnd w:id="81"/>
      <w:r>
        <w:t xml:space="preserve">Figure S4. Canopy area of </w:t>
      </w:r>
      <w:proofErr w:type="spellStart"/>
      <w:r>
        <w:rPr>
          <w:i/>
        </w:rPr>
        <w:t>Nereocystis</w:t>
      </w:r>
      <w:proofErr w:type="spellEnd"/>
      <w:r>
        <w:rPr>
          <w:i/>
        </w:rPr>
        <w:t xml:space="preserve"> </w:t>
      </w:r>
      <w:r>
        <w:t>and</w:t>
      </w:r>
      <w:r>
        <w:rPr>
          <w:i/>
        </w:rPr>
        <w:t xml:space="preserve"> </w:t>
      </w:r>
      <w:proofErr w:type="spellStart"/>
      <w:r>
        <w:rPr>
          <w:i/>
        </w:rPr>
        <w:t>Macrocystis</w:t>
      </w:r>
      <w:proofErr w:type="spellEnd"/>
      <w:r>
        <w:rPr>
          <w:i/>
        </w:rPr>
        <w:t xml:space="preserve"> </w:t>
      </w:r>
      <w:r>
        <w:t xml:space="preserve">from 1989 to 2020 </w:t>
      </w:r>
      <w:proofErr w:type="spellStart"/>
      <w:r>
        <w:t>coastwide</w:t>
      </w:r>
      <w:proofErr w:type="spellEnd"/>
      <w:r>
        <w:t xml:space="preserve"> and at five sites along the Washington coast. Canopy area is the spatial extent of individual surface kelp plants and canopies (Van </w:t>
      </w:r>
      <w:proofErr w:type="spellStart"/>
      <w:r>
        <w:t>Wagenen</w:t>
      </w:r>
      <w:proofErr w:type="spellEnd"/>
      <w:r>
        <w:t xml:space="preserve"> 2015). Note, there was no </w:t>
      </w:r>
      <w:proofErr w:type="spellStart"/>
      <w:r>
        <w:rPr>
          <w:i/>
        </w:rPr>
        <w:t>Macrocystis</w:t>
      </w:r>
      <w:proofErr w:type="spellEnd"/>
      <w:r>
        <w:rPr>
          <w:i/>
        </w:rPr>
        <w:t xml:space="preserve"> </w:t>
      </w:r>
      <w:r>
        <w:t xml:space="preserve">at </w:t>
      </w:r>
      <w:proofErr w:type="spellStart"/>
      <w:r>
        <w:t>Tatoosh</w:t>
      </w:r>
      <w:proofErr w:type="spellEnd"/>
      <w:r>
        <w:t xml:space="preserve"> Island, so the Total and </w:t>
      </w:r>
      <w:proofErr w:type="spellStart"/>
      <w:r>
        <w:rPr>
          <w:i/>
        </w:rPr>
        <w:t>Nereocystis</w:t>
      </w:r>
      <w:proofErr w:type="spellEnd"/>
      <w:r>
        <w:rPr>
          <w:i/>
        </w:rPr>
        <w:t xml:space="preserve"> </w:t>
      </w:r>
      <w:r>
        <w:t>values overlap.</w:t>
      </w:r>
      <w:r>
        <w:br w:type="page"/>
      </w:r>
    </w:p>
    <w:p w14:paraId="2B995525" w14:textId="77777777" w:rsidR="00471A3D" w:rsidRDefault="00471A3D"/>
    <w:p w14:paraId="346435DF" w14:textId="77777777" w:rsidR="00471A3D" w:rsidRDefault="00471A3D"/>
    <w:p w14:paraId="03738628" w14:textId="77777777" w:rsidR="00471A3D" w:rsidRDefault="00471A3D"/>
    <w:p w14:paraId="01EE4D5B" w14:textId="77777777" w:rsidR="00471A3D" w:rsidRDefault="00471A3D"/>
    <w:p w14:paraId="2E1A3E9A" w14:textId="77777777" w:rsidR="00471A3D" w:rsidRDefault="00EF0B3C">
      <w:pPr>
        <w:jc w:val="center"/>
      </w:pPr>
      <w:r>
        <w:rPr>
          <w:noProof/>
          <w:lang w:val="en-US"/>
        </w:rPr>
        <w:drawing>
          <wp:inline distT="114300" distB="114300" distL="114300" distR="114300" wp14:anchorId="749B5801" wp14:editId="068C076B">
            <wp:extent cx="5943600" cy="39624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943600" cy="3962400"/>
                    </a:xfrm>
                    <a:prstGeom prst="rect">
                      <a:avLst/>
                    </a:prstGeom>
                    <a:ln/>
                  </pic:spPr>
                </pic:pic>
              </a:graphicData>
            </a:graphic>
          </wp:inline>
        </w:drawing>
      </w:r>
    </w:p>
    <w:p w14:paraId="3FE069AC" w14:textId="77777777" w:rsidR="00471A3D" w:rsidRDefault="00EF0B3C">
      <w:pPr>
        <w:pStyle w:val="Heading5"/>
      </w:pPr>
      <w:bookmarkStart w:id="82" w:name="_8tjttts9le8n" w:colFirst="0" w:colLast="0"/>
      <w:bookmarkEnd w:id="82"/>
      <w:r>
        <w:t>Figure S5. Stipe density for the three primary kelps at five sites and two depths from 2015-2021.</w:t>
      </w:r>
    </w:p>
    <w:p w14:paraId="1F42C028" w14:textId="77777777" w:rsidR="00471A3D" w:rsidRDefault="00471A3D"/>
    <w:p w14:paraId="5ED27BBF" w14:textId="77777777" w:rsidR="00471A3D" w:rsidRDefault="00EF0B3C">
      <w:pPr>
        <w:jc w:val="center"/>
      </w:pPr>
      <w:r>
        <w:br w:type="page"/>
      </w:r>
    </w:p>
    <w:p w14:paraId="4BE23796" w14:textId="77777777" w:rsidR="00471A3D" w:rsidRDefault="00471A3D">
      <w:pPr>
        <w:rPr>
          <w:i/>
        </w:rPr>
      </w:pPr>
    </w:p>
    <w:p w14:paraId="407B503B" w14:textId="77777777" w:rsidR="00471A3D" w:rsidRDefault="00471A3D">
      <w:pPr>
        <w:rPr>
          <w:i/>
        </w:rPr>
      </w:pPr>
    </w:p>
    <w:p w14:paraId="55C1BFFF" w14:textId="77777777" w:rsidR="00471A3D" w:rsidRDefault="00471A3D"/>
    <w:p w14:paraId="04EF8E4E" w14:textId="77777777" w:rsidR="00471A3D" w:rsidRDefault="00EF0B3C">
      <w:pPr>
        <w:jc w:val="center"/>
      </w:pPr>
      <w:r>
        <w:rPr>
          <w:noProof/>
          <w:lang w:val="en-US"/>
        </w:rPr>
        <w:drawing>
          <wp:inline distT="114300" distB="114300" distL="114300" distR="114300" wp14:anchorId="45053A76" wp14:editId="74A0893F">
            <wp:extent cx="5943600" cy="36576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943600" cy="3657600"/>
                    </a:xfrm>
                    <a:prstGeom prst="rect">
                      <a:avLst/>
                    </a:prstGeom>
                    <a:ln/>
                  </pic:spPr>
                </pic:pic>
              </a:graphicData>
            </a:graphic>
          </wp:inline>
        </w:drawing>
      </w:r>
    </w:p>
    <w:p w14:paraId="7532F2B1" w14:textId="77777777" w:rsidR="00471A3D" w:rsidRDefault="00EF0B3C">
      <w:pPr>
        <w:pStyle w:val="Heading5"/>
      </w:pPr>
      <w:bookmarkStart w:id="83" w:name="_32vg8hmw5u0g" w:colFirst="0" w:colLast="0"/>
      <w:bookmarkEnd w:id="83"/>
      <w:commentRangeStart w:id="84"/>
      <w:r>
        <w:t xml:space="preserve">Figure </w:t>
      </w:r>
      <w:commentRangeEnd w:id="84"/>
      <w:r w:rsidR="00106C7E">
        <w:rPr>
          <w:rStyle w:val="CommentReference"/>
          <w:color w:val="auto"/>
        </w:rPr>
        <w:commentReference w:id="84"/>
      </w:r>
      <w:r>
        <w:t>S6. Abundance of urchins at five sites and two depths from 2015-2021.</w:t>
      </w:r>
    </w:p>
    <w:p w14:paraId="3E955E85" w14:textId="77777777" w:rsidR="00471A3D" w:rsidRDefault="00471A3D"/>
    <w:p w14:paraId="0357F5A7" w14:textId="77777777" w:rsidR="00471A3D" w:rsidRDefault="00EF0B3C">
      <w:r>
        <w:br w:type="page"/>
      </w:r>
    </w:p>
    <w:p w14:paraId="6077B945" w14:textId="77777777" w:rsidR="00471A3D" w:rsidRDefault="00EF0B3C">
      <w:pPr>
        <w:jc w:val="center"/>
      </w:pPr>
      <w:r>
        <w:rPr>
          <w:noProof/>
          <w:lang w:val="en-US"/>
        </w:rPr>
        <w:lastRenderedPageBreak/>
        <w:drawing>
          <wp:inline distT="114300" distB="114300" distL="114300" distR="114300" wp14:anchorId="4DBE218F" wp14:editId="121A458A">
            <wp:extent cx="5212080" cy="62455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212080" cy="6245510"/>
                    </a:xfrm>
                    <a:prstGeom prst="rect">
                      <a:avLst/>
                    </a:prstGeom>
                    <a:ln/>
                  </pic:spPr>
                </pic:pic>
              </a:graphicData>
            </a:graphic>
          </wp:inline>
        </w:drawing>
      </w:r>
    </w:p>
    <w:p w14:paraId="6C0B6F58" w14:textId="77777777" w:rsidR="00471A3D" w:rsidRDefault="00EF0B3C">
      <w:pPr>
        <w:pStyle w:val="Heading5"/>
      </w:pPr>
      <w:bookmarkStart w:id="85" w:name="_9398cubh7527" w:colFirst="0" w:colLast="0"/>
      <w:bookmarkEnd w:id="85"/>
      <w:r>
        <w:t>Figure S7. Abundance of seven fish species at five sites from 2015-2021.</w:t>
      </w:r>
    </w:p>
    <w:p w14:paraId="0DBB76A9" w14:textId="77777777" w:rsidR="00471A3D" w:rsidRDefault="00471A3D"/>
    <w:p w14:paraId="6BC3F640" w14:textId="77777777" w:rsidR="00471A3D" w:rsidRDefault="00EF0B3C">
      <w:r>
        <w:br w:type="page"/>
      </w:r>
    </w:p>
    <w:p w14:paraId="57CAF2AE" w14:textId="14607576" w:rsidR="00471A3D" w:rsidRDefault="007949C2">
      <w:pPr>
        <w:jc w:val="center"/>
      </w:pPr>
      <w:r>
        <w:rPr>
          <w:noProof/>
          <w:lang w:val="en-US"/>
        </w:rPr>
        <w:lastRenderedPageBreak/>
        <w:drawing>
          <wp:inline distT="0" distB="0" distL="0" distR="0" wp14:anchorId="5386DAA6" wp14:editId="563CBD58">
            <wp:extent cx="4572009" cy="5486411"/>
            <wp:effectExtent l="0" t="0" r="0" b="0"/>
            <wp:docPr id="5" name="supplement-yoy-site-y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pplement-yoy-site-year-1.png"/>
                    <pic:cNvPicPr/>
                  </pic:nvPicPr>
                  <pic:blipFill>
                    <a:blip r:embed="rId24" r:link="rId25" cstate="print">
                      <a:extLst>
                        <a:ext uri="{28A0092B-C50C-407E-A947-70E740481C1C}">
                          <a14:useLocalDpi xmlns:a14="http://schemas.microsoft.com/office/drawing/2010/main" val="0"/>
                        </a:ext>
                      </a:extLst>
                    </a:blip>
                    <a:stretch>
                      <a:fillRect/>
                    </a:stretch>
                  </pic:blipFill>
                  <pic:spPr>
                    <a:xfrm>
                      <a:off x="0" y="0"/>
                      <a:ext cx="4572009" cy="5486411"/>
                    </a:xfrm>
                    <a:prstGeom prst="rect">
                      <a:avLst/>
                    </a:prstGeom>
                  </pic:spPr>
                </pic:pic>
              </a:graphicData>
            </a:graphic>
          </wp:inline>
        </w:drawing>
      </w:r>
    </w:p>
    <w:p w14:paraId="1FCCD9C0" w14:textId="548CF619" w:rsidR="00471A3D" w:rsidRDefault="00EF0B3C">
      <w:pPr>
        <w:pStyle w:val="Heading5"/>
      </w:pPr>
      <w:bookmarkStart w:id="86" w:name="_4d6dqq7x59qj" w:colFirst="0" w:colLast="0"/>
      <w:bookmarkEnd w:id="86"/>
      <w:r>
        <w:t>Figure S8. Abundance of rockfish young-of-year at five sites from 2015-2021. Note the scales on the y-axes differ.</w:t>
      </w:r>
      <w:r w:rsidR="00293C4C">
        <w:t xml:space="preserve"> YTB = yellowtail and black rockfishes. CQB = copper, quillback, and brown rockfishes.</w:t>
      </w:r>
    </w:p>
    <w:p w14:paraId="10CA5ABE" w14:textId="77777777" w:rsidR="00471A3D" w:rsidRDefault="00471A3D"/>
    <w:p w14:paraId="77E807B4" w14:textId="77777777" w:rsidR="00EF0B3C" w:rsidRDefault="00EF0B3C">
      <w:pPr>
        <w:ind w:firstLine="0"/>
      </w:pPr>
    </w:p>
    <w:p w14:paraId="148CDAA9" w14:textId="77777777" w:rsidR="00EF0B3C" w:rsidRDefault="00EF0B3C">
      <w:pPr>
        <w:ind w:firstLine="0"/>
      </w:pPr>
    </w:p>
    <w:p w14:paraId="2250598F" w14:textId="77777777" w:rsidR="00735927" w:rsidRDefault="00735927">
      <w:pPr>
        <w:ind w:firstLine="0"/>
      </w:pPr>
    </w:p>
    <w:p w14:paraId="31876185" w14:textId="77777777" w:rsidR="00735927" w:rsidRDefault="00735927">
      <w:pPr>
        <w:ind w:firstLine="0"/>
      </w:pPr>
    </w:p>
    <w:p w14:paraId="37E5F2DB" w14:textId="77777777" w:rsidR="00735927" w:rsidRPr="00735927" w:rsidRDefault="00735927" w:rsidP="00735927">
      <w:pPr>
        <w:pStyle w:val="EndNoteBibliography"/>
        <w:ind w:left="720" w:hanging="720"/>
      </w:pPr>
      <w:r>
        <w:lastRenderedPageBreak/>
        <w:fldChar w:fldCharType="begin"/>
      </w:r>
      <w:r>
        <w:instrText xml:space="preserve"> ADDIN EN.REFLIST </w:instrText>
      </w:r>
      <w:r>
        <w:fldChar w:fldCharType="separate"/>
      </w:r>
      <w:r w:rsidRPr="00735927">
        <w:t xml:space="preserve">Ammann, A. J. 2004. SMURFs: standard monitoring unts for the recruitment of temperate reef fishes. Journal of Experimental Marine Biology and Ecology </w:t>
      </w:r>
      <w:r w:rsidRPr="00735927">
        <w:rPr>
          <w:b/>
        </w:rPr>
        <w:t>299</w:t>
      </w:r>
      <w:r w:rsidRPr="00735927">
        <w:t>:135-154.</w:t>
      </w:r>
    </w:p>
    <w:p w14:paraId="00002DD1" w14:textId="77777777" w:rsidR="00735927" w:rsidRPr="00735927" w:rsidRDefault="00735927" w:rsidP="00735927">
      <w:pPr>
        <w:pStyle w:val="EndNoteBibliography"/>
        <w:ind w:left="720" w:hanging="720"/>
      </w:pPr>
      <w:r w:rsidRPr="00735927">
        <w:t xml:space="preserve">Anderson, M. J. 2001. A new method for non-parametric multivariate analysis of variance. Austral Ecology </w:t>
      </w:r>
      <w:r w:rsidRPr="00735927">
        <w:rPr>
          <w:b/>
        </w:rPr>
        <w:t>26</w:t>
      </w:r>
      <w:r w:rsidRPr="00735927">
        <w:t>:32-46.</w:t>
      </w:r>
    </w:p>
    <w:p w14:paraId="38D25478" w14:textId="77777777" w:rsidR="00735927" w:rsidRPr="00735927" w:rsidRDefault="00735927" w:rsidP="00735927">
      <w:pPr>
        <w:pStyle w:val="EndNoteBibliography"/>
        <w:ind w:left="720" w:hanging="720"/>
      </w:pPr>
      <w:r w:rsidRPr="00735927">
        <w:t xml:space="preserve">Anderson, M. J., and T. J. Willis. 2003. Canonical analysis of principal coordinates: A useful method of constrained ordination for ecology. Ecology </w:t>
      </w:r>
      <w:r w:rsidRPr="00735927">
        <w:rPr>
          <w:b/>
        </w:rPr>
        <w:t>84</w:t>
      </w:r>
      <w:r w:rsidRPr="00735927">
        <w:t>:511-525.</w:t>
      </w:r>
    </w:p>
    <w:p w14:paraId="421C12CE" w14:textId="77777777" w:rsidR="00735927" w:rsidRPr="00735927" w:rsidRDefault="00735927" w:rsidP="00735927">
      <w:pPr>
        <w:pStyle w:val="EndNoteBibliography"/>
        <w:ind w:left="720" w:hanging="720"/>
      </w:pPr>
      <w:r w:rsidRPr="00735927">
        <w:t xml:space="preserve">Andrews, K. S., and T. W. Anderson. 2004. Habitat-dependent recruitment of two temperate reef fishes at multiple spatial scales. Marine Ecology-Progress Series </w:t>
      </w:r>
      <w:r w:rsidRPr="00735927">
        <w:rPr>
          <w:b/>
        </w:rPr>
        <w:t>277</w:t>
      </w:r>
      <w:r w:rsidRPr="00735927">
        <w:t>:231-244.</w:t>
      </w:r>
    </w:p>
    <w:p w14:paraId="6A1D1091" w14:textId="77777777" w:rsidR="00735927" w:rsidRPr="00735927" w:rsidRDefault="00735927" w:rsidP="00735927">
      <w:pPr>
        <w:pStyle w:val="EndNoteBibliography"/>
        <w:ind w:left="720" w:hanging="720"/>
      </w:pPr>
      <w:r w:rsidRPr="00735927">
        <w:t xml:space="preserve">Arafeh-Dalmau, N., G. Montano-Moctezuma, J. A. Martinez, R. Beas-Luna, D. S. Schoeman, and G. Torres-Moye. 2019. Extreme Marine Heatwaves Alter Kelp Forest Community Near Its Equatorward Distribution Limit. Frontiers in Marine Science </w:t>
      </w:r>
      <w:r w:rsidRPr="00735927">
        <w:rPr>
          <w:b/>
        </w:rPr>
        <w:t>6</w:t>
      </w:r>
      <w:r w:rsidRPr="00735927">
        <w:t>.</w:t>
      </w:r>
    </w:p>
    <w:p w14:paraId="7B2F03EA" w14:textId="77777777" w:rsidR="00735927" w:rsidRPr="00735927" w:rsidRDefault="00735927" w:rsidP="00735927">
      <w:pPr>
        <w:pStyle w:val="EndNoteBibliography"/>
        <w:ind w:left="720" w:hanging="720"/>
      </w:pPr>
      <w:r w:rsidRPr="00735927">
        <w:t xml:space="preserve">Beas-Luna, R., F. Micheli, C. B. Woodson, M. Carr, D. Malone, J. Torre, C. Boch, J. E. Caselle, M. Edwards, J. Freiwald, S. L. Hamilton, A. Hernandez, B. Konar, K. J. Kroeker, J. Lorda, G. Montano-Moctezuma, and G. Torres-Moye. 2020. Geographic variation in responses of kelp forest communities of the California Current to recent climatic changes. Global Change Biology </w:t>
      </w:r>
      <w:r w:rsidRPr="00735927">
        <w:rPr>
          <w:b/>
        </w:rPr>
        <w:t>26</w:t>
      </w:r>
      <w:r w:rsidRPr="00735927">
        <w:t>:6457-6473.</w:t>
      </w:r>
    </w:p>
    <w:p w14:paraId="47923BDF" w14:textId="77777777" w:rsidR="00735927" w:rsidRPr="00735927" w:rsidRDefault="00735927" w:rsidP="00735927">
      <w:pPr>
        <w:pStyle w:val="EndNoteBibliography"/>
        <w:ind w:left="720" w:hanging="720"/>
      </w:pPr>
      <w:r w:rsidRPr="00735927">
        <w:t xml:space="preserve">Bond, N. A., M. F. Cronin, H. Freeland, and N. Mantua. 2015. Causes and impacts of the 2014 warm anomaly in the NE Pacific. Geophysical Research Letters </w:t>
      </w:r>
      <w:r w:rsidRPr="00735927">
        <w:rPr>
          <w:b/>
        </w:rPr>
        <w:t>42</w:t>
      </w:r>
      <w:r w:rsidRPr="00735927">
        <w:t>:3414-3420.</w:t>
      </w:r>
    </w:p>
    <w:p w14:paraId="2C215A51" w14:textId="77777777" w:rsidR="00735927" w:rsidRPr="00735927" w:rsidRDefault="00735927" w:rsidP="00735927">
      <w:pPr>
        <w:pStyle w:val="EndNoteBibliography"/>
        <w:ind w:left="720" w:hanging="720"/>
      </w:pPr>
      <w:r w:rsidRPr="00735927">
        <w:t>Burnham, K. P., and D. R. Anderson. 1998. Model selection and inference: a practical information-theoretic approach. Springer-Verlag, New York, NY.</w:t>
      </w:r>
    </w:p>
    <w:p w14:paraId="6D08429B" w14:textId="77777777" w:rsidR="00735927" w:rsidRPr="00735927" w:rsidRDefault="00735927" w:rsidP="00735927">
      <w:pPr>
        <w:pStyle w:val="EndNoteBibliography"/>
        <w:ind w:left="720" w:hanging="720"/>
      </w:pPr>
      <w:r w:rsidRPr="00735927">
        <w:t xml:space="preserve">Burt, J. M., M. T. Tinker, D. K. Okamoto, K. W. Demes, K. Holmes, and A. K. Salomon. 2018. Sudden collapse of a mesopredator reveals its complementary role in mediating rocky reef regime shifts. Proceedings of the Royal Society B-Biological Sciences </w:t>
      </w:r>
      <w:r w:rsidRPr="00735927">
        <w:rPr>
          <w:b/>
        </w:rPr>
        <w:t>285</w:t>
      </w:r>
      <w:r w:rsidRPr="00735927">
        <w:t>.</w:t>
      </w:r>
    </w:p>
    <w:p w14:paraId="470D7A83" w14:textId="77777777" w:rsidR="00735927" w:rsidRPr="00735927" w:rsidRDefault="00735927" w:rsidP="00735927">
      <w:pPr>
        <w:pStyle w:val="EndNoteBibliography"/>
        <w:ind w:left="720" w:hanging="720"/>
      </w:pPr>
      <w:r w:rsidRPr="00735927">
        <w:t xml:space="preserve">Carpenter, S. R., C. Folke, M. Scheffer, and W. F.R. 2009. Resilience: accounting for the noncomputable. . Ecology and Society </w:t>
      </w:r>
      <w:r w:rsidRPr="00735927">
        <w:rPr>
          <w:b/>
        </w:rPr>
        <w:t>14</w:t>
      </w:r>
      <w:r w:rsidRPr="00735927">
        <w:t>:13.</w:t>
      </w:r>
    </w:p>
    <w:p w14:paraId="7A1DC885" w14:textId="77777777" w:rsidR="00735927" w:rsidRPr="00735927" w:rsidRDefault="00735927" w:rsidP="00735927">
      <w:pPr>
        <w:pStyle w:val="EndNoteBibliography"/>
        <w:ind w:left="720" w:hanging="720"/>
      </w:pPr>
      <w:r w:rsidRPr="00735927">
        <w:t xml:space="preserve">Carr, M. H. 1991. Habitat selection and recruitment of an assemblage of temperate zone reef fishes. Journal of Experimental Marine Biology and Ecology </w:t>
      </w:r>
      <w:r w:rsidRPr="00735927">
        <w:rPr>
          <w:b/>
        </w:rPr>
        <w:t>146</w:t>
      </w:r>
      <w:r w:rsidRPr="00735927">
        <w:t>:113-137.</w:t>
      </w:r>
    </w:p>
    <w:p w14:paraId="03CA9148" w14:textId="77777777" w:rsidR="00735927" w:rsidRPr="00735927" w:rsidRDefault="00735927" w:rsidP="00735927">
      <w:pPr>
        <w:pStyle w:val="EndNoteBibliography"/>
        <w:ind w:left="720" w:hanging="720"/>
      </w:pPr>
      <w:r w:rsidRPr="00735927">
        <w:t xml:space="preserve">Castorani, M. C. N., D. C. Reed, F. Alberto, T. W. Bell, R. D. Simons, K. C. Cavanaugh, D. A. Siegel, and P. T. Raimondi. 2015. Connectivity structures local population dynamics: a long-term empirical test in a large metapopulation system. Ecology </w:t>
      </w:r>
      <w:r w:rsidRPr="00735927">
        <w:rPr>
          <w:b/>
        </w:rPr>
        <w:t>96</w:t>
      </w:r>
      <w:r w:rsidRPr="00735927">
        <w:t>:3141-3152.</w:t>
      </w:r>
    </w:p>
    <w:p w14:paraId="796B50FF" w14:textId="77777777" w:rsidR="00735927" w:rsidRPr="00735927" w:rsidRDefault="00735927" w:rsidP="00735927">
      <w:pPr>
        <w:pStyle w:val="EndNoteBibliography"/>
        <w:ind w:left="720" w:hanging="720"/>
      </w:pPr>
      <w:r w:rsidRPr="00735927">
        <w:t xml:space="preserve">Cavanaugh, K. C., D. C. Reed, T. W. Bell, M. N. Castorani, and R. Beas-Luna. 2019. Spatial Variability in the Resistance and Resilience of Giant Kelp in Southern and Baja California to a Multiyear Heatwave. Frontiers in Marine Science </w:t>
      </w:r>
      <w:r w:rsidRPr="00735927">
        <w:rPr>
          <w:b/>
        </w:rPr>
        <w:t>6</w:t>
      </w:r>
      <w:r w:rsidRPr="00735927">
        <w:t>.</w:t>
      </w:r>
    </w:p>
    <w:p w14:paraId="06FECE51" w14:textId="77777777" w:rsidR="00735927" w:rsidRPr="00735927" w:rsidRDefault="00735927" w:rsidP="00735927">
      <w:pPr>
        <w:pStyle w:val="EndNoteBibliography"/>
        <w:ind w:left="720" w:hanging="720"/>
      </w:pPr>
      <w:r w:rsidRPr="00735927">
        <w:t xml:space="preserve">Cavole, L. M., A. M. Demko, R. E. Diner, A. Giddings, I. Koester, C. M. L. S. Pagniello, M. L. Paulsen, A. Ramirez-Valdez, S. M. Schwenck, N. K. Yen, M. E. Zill, and P. J. S. Franks. 2016. Biological Impacts of the 2013-2015 Warm-Water Anomaly in the Northeast Pacific. Oceanography </w:t>
      </w:r>
      <w:r w:rsidRPr="00735927">
        <w:rPr>
          <w:b/>
        </w:rPr>
        <w:t>29</w:t>
      </w:r>
      <w:r w:rsidRPr="00735927">
        <w:t>:273-285.</w:t>
      </w:r>
    </w:p>
    <w:p w14:paraId="7D679A66" w14:textId="77777777" w:rsidR="00735927" w:rsidRPr="00735927" w:rsidRDefault="00735927" w:rsidP="00735927">
      <w:pPr>
        <w:pStyle w:val="EndNoteBibliography"/>
        <w:ind w:left="720" w:hanging="720"/>
      </w:pPr>
      <w:r w:rsidRPr="00735927">
        <w:lastRenderedPageBreak/>
        <w:t xml:space="preserve">Cheung, W. W. L., and T. L. Frölicher. 2020. Marine heatwaves exacerbate climate change impacts for fisheries in the northeast Pacific. Scientific Reports </w:t>
      </w:r>
      <w:r w:rsidRPr="00735927">
        <w:rPr>
          <w:b/>
        </w:rPr>
        <w:t>10</w:t>
      </w:r>
      <w:r w:rsidRPr="00735927">
        <w:t>:6678.</w:t>
      </w:r>
    </w:p>
    <w:p w14:paraId="6E1CC030" w14:textId="77777777" w:rsidR="00735927" w:rsidRPr="00735927" w:rsidRDefault="00735927" w:rsidP="00735927">
      <w:pPr>
        <w:pStyle w:val="EndNoteBibliography"/>
        <w:ind w:left="720" w:hanging="720"/>
      </w:pPr>
      <w:r w:rsidRPr="00735927">
        <w:t xml:space="preserve">Cheung, W. W. L., T. L. Frolicher, R. G. Asch, M. C. Jones, M. L. Pinsky, G. Reygondeau, K. B. Rodgers, R. R. Rykaczewski, J. L. Sarmiento, C. Stock, and J. R. Watson. 2016. Building confidence in projections of the responses of living marine resources to climate change. ICES Journal of Marine Science </w:t>
      </w:r>
      <w:r w:rsidRPr="00735927">
        <w:rPr>
          <w:b/>
        </w:rPr>
        <w:t>73</w:t>
      </w:r>
      <w:r w:rsidRPr="00735927">
        <w:t>:1283-1296.</w:t>
      </w:r>
    </w:p>
    <w:p w14:paraId="5B651CBE" w14:textId="77777777" w:rsidR="00735927" w:rsidRPr="00735927" w:rsidRDefault="00735927" w:rsidP="00735927">
      <w:pPr>
        <w:pStyle w:val="EndNoteBibliography"/>
        <w:ind w:left="720" w:hanging="720"/>
      </w:pPr>
      <w:r w:rsidRPr="00735927">
        <w:t xml:space="preserve">Connell, S. D. 2005. Assembly and maintenance of subtidal habitat heterogeneity: synergistic effects of light penetration and sedimentation. Marine Ecology Progress Series </w:t>
      </w:r>
      <w:r w:rsidRPr="00735927">
        <w:rPr>
          <w:b/>
        </w:rPr>
        <w:t>289</w:t>
      </w:r>
      <w:r w:rsidRPr="00735927">
        <w:t>:53-61.</w:t>
      </w:r>
    </w:p>
    <w:p w14:paraId="551FF0C2" w14:textId="77777777" w:rsidR="00735927" w:rsidRPr="00735927" w:rsidRDefault="00735927" w:rsidP="00735927">
      <w:pPr>
        <w:pStyle w:val="EndNoteBibliography"/>
        <w:ind w:left="720" w:hanging="720"/>
      </w:pPr>
      <w:r w:rsidRPr="00735927">
        <w:t xml:space="preserve">Dayton, P. K., V. Currie, T. Gerrodette, B. D. Keller, R. Rosenthal, and D. V. Tresca. 1984. Patch dynamics and stability of some California kelp communities. Ecological Monographs </w:t>
      </w:r>
      <w:r w:rsidRPr="00735927">
        <w:rPr>
          <w:b/>
        </w:rPr>
        <w:t>54</w:t>
      </w:r>
      <w:r w:rsidRPr="00735927">
        <w:t>:253-289.</w:t>
      </w:r>
    </w:p>
    <w:p w14:paraId="74FDCD3C" w14:textId="77777777" w:rsidR="00735927" w:rsidRPr="00735927" w:rsidRDefault="00735927" w:rsidP="00735927">
      <w:pPr>
        <w:pStyle w:val="EndNoteBibliography"/>
        <w:ind w:left="720" w:hanging="720"/>
      </w:pPr>
      <w:r w:rsidRPr="00735927">
        <w:t xml:space="preserve">Duggins, D. O. 1983. Starfish Predation and the Creation of Mosaic Patterns in a Kelp-Dominated Community. Ecology </w:t>
      </w:r>
      <w:r w:rsidRPr="00735927">
        <w:rPr>
          <w:b/>
        </w:rPr>
        <w:t>64</w:t>
      </w:r>
      <w:r w:rsidRPr="00735927">
        <w:t>:1610-1619.</w:t>
      </w:r>
    </w:p>
    <w:p w14:paraId="60499B9E" w14:textId="77777777" w:rsidR="00735927" w:rsidRPr="00735927" w:rsidRDefault="00735927" w:rsidP="00735927">
      <w:pPr>
        <w:pStyle w:val="EndNoteBibliography"/>
        <w:ind w:left="720" w:hanging="720"/>
      </w:pPr>
      <w:r w:rsidRPr="00735927">
        <w:t xml:space="preserve">Duggins, D. O., C. A. Simenstad, and J. A. Estes. 1989. Magnification of Secondary Production by Kelp Detritus in Coastal Marine Ecosystems. Science </w:t>
      </w:r>
      <w:r w:rsidRPr="00735927">
        <w:rPr>
          <w:b/>
        </w:rPr>
        <w:t>245</w:t>
      </w:r>
      <w:r w:rsidRPr="00735927">
        <w:t>:170-173.</w:t>
      </w:r>
    </w:p>
    <w:p w14:paraId="77EC12C0" w14:textId="77777777" w:rsidR="00735927" w:rsidRPr="00735927" w:rsidRDefault="00735927" w:rsidP="00735927">
      <w:pPr>
        <w:pStyle w:val="EndNoteBibliography"/>
        <w:ind w:left="720" w:hanging="720"/>
      </w:pPr>
      <w:r w:rsidRPr="00735927">
        <w:t xml:space="preserve">Dunn, R. P., J. F. Samhouri, and M. L. Baskett. 2021. Transient dynamics during kelp forest recovery from fishing across multiple trophic levels. Ecological Applications </w:t>
      </w:r>
      <w:r w:rsidRPr="00735927">
        <w:rPr>
          <w:b/>
        </w:rPr>
        <w:t>31</w:t>
      </w:r>
      <w:r w:rsidRPr="00735927">
        <w:t>.</w:t>
      </w:r>
    </w:p>
    <w:p w14:paraId="17360384" w14:textId="77777777" w:rsidR="00735927" w:rsidRPr="00735927" w:rsidRDefault="00735927" w:rsidP="00735927">
      <w:pPr>
        <w:pStyle w:val="EndNoteBibliography"/>
        <w:ind w:left="720" w:hanging="720"/>
      </w:pPr>
      <w:r w:rsidRPr="00735927">
        <w:t xml:space="preserve">Ebert, T. A. 2010. Demographic patterns of the purple sea urchin </w:t>
      </w:r>
      <w:r w:rsidRPr="00735927">
        <w:rPr>
          <w:i/>
        </w:rPr>
        <w:t>Strongylocentrotus purpuratus</w:t>
      </w:r>
      <w:r w:rsidRPr="00735927">
        <w:t xml:space="preserve"> along a latitudinal gradient, 1985–1987. Marine Ecology Progress Series </w:t>
      </w:r>
      <w:r w:rsidRPr="00735927">
        <w:rPr>
          <w:b/>
        </w:rPr>
        <w:t>406</w:t>
      </w:r>
      <w:r w:rsidRPr="00735927">
        <w:t>:105-120.</w:t>
      </w:r>
    </w:p>
    <w:p w14:paraId="20B23B29" w14:textId="77777777" w:rsidR="00735927" w:rsidRPr="00735927" w:rsidRDefault="00735927" w:rsidP="00735927">
      <w:pPr>
        <w:pStyle w:val="EndNoteBibliography"/>
        <w:ind w:left="720" w:hanging="720"/>
      </w:pPr>
      <w:r w:rsidRPr="00735927">
        <w:t xml:space="preserve">Estes, J. A., E. M. Danner, D. F. Doak, B. Konar, A. M. Springer, P. D. Steinberg, M. T. Tinker, and T. M. Williams. 2004. Complex trophic interactions in kelp forest ecosystems. Bulletin of Marine Science </w:t>
      </w:r>
      <w:r w:rsidRPr="00735927">
        <w:rPr>
          <w:b/>
        </w:rPr>
        <w:t>74</w:t>
      </w:r>
      <w:r w:rsidRPr="00735927">
        <w:t>:621-638.</w:t>
      </w:r>
    </w:p>
    <w:p w14:paraId="08CCBC46" w14:textId="77777777" w:rsidR="00735927" w:rsidRPr="00735927" w:rsidRDefault="00735927" w:rsidP="00735927">
      <w:pPr>
        <w:pStyle w:val="EndNoteBibliography"/>
        <w:ind w:left="720" w:hanging="720"/>
      </w:pPr>
      <w:r w:rsidRPr="00735927">
        <w:t xml:space="preserve">Eurich, J. G., R. L. Selden, and R. R. Warner. 2014. California spiny lobster preference for urchins from kelp forests: implications for urchin barren persistence. Marine Ecology Progress Series </w:t>
      </w:r>
      <w:r w:rsidRPr="00735927">
        <w:rPr>
          <w:b/>
        </w:rPr>
        <w:t>498</w:t>
      </w:r>
      <w:r w:rsidRPr="00735927">
        <w:t>:217-225.</w:t>
      </w:r>
    </w:p>
    <w:p w14:paraId="55AC74F1" w14:textId="77777777" w:rsidR="00735927" w:rsidRPr="00735927" w:rsidRDefault="00735927" w:rsidP="00735927">
      <w:pPr>
        <w:pStyle w:val="EndNoteBibliography"/>
        <w:ind w:left="720" w:hanging="720"/>
      </w:pPr>
      <w:r w:rsidRPr="00735927">
        <w:t xml:space="preserve">Feehan, C. J., and R. E. Scheibling. 2014. Effects of sea urchin disease on coastal marine ecosystems. Marine Biology </w:t>
      </w:r>
      <w:r w:rsidRPr="00735927">
        <w:rPr>
          <w:b/>
        </w:rPr>
        <w:t>161</w:t>
      </w:r>
      <w:r w:rsidRPr="00735927">
        <w:t>:1467-1485.</w:t>
      </w:r>
    </w:p>
    <w:p w14:paraId="20DDC2E4" w14:textId="77777777" w:rsidR="00735927" w:rsidRPr="00735927" w:rsidRDefault="00735927" w:rsidP="00735927">
      <w:pPr>
        <w:pStyle w:val="EndNoteBibliography"/>
        <w:ind w:left="720" w:hanging="720"/>
      </w:pPr>
      <w:r w:rsidRPr="00735927">
        <w:t xml:space="preserve">Field, J. C., R. R. Miller, J. A. Santora, N. Tolimieri, M. A. Haltuch, R. D. Brodeur, T. D. Auth, E. J. Dick, M. H. Monk, K. M. Sakuma, and B. K. Wells. 2021. Spatiotemporal patterns of variability in the abundance and distribution of winter-spawned pelagic juvenile rockfish in the California Current. Plos One </w:t>
      </w:r>
      <w:r w:rsidRPr="00735927">
        <w:rPr>
          <w:b/>
        </w:rPr>
        <w:t>16</w:t>
      </w:r>
      <w:r w:rsidRPr="00735927">
        <w:t>.</w:t>
      </w:r>
    </w:p>
    <w:p w14:paraId="4A7165A4" w14:textId="77777777" w:rsidR="00735927" w:rsidRPr="00735927" w:rsidRDefault="00735927" w:rsidP="00735927">
      <w:pPr>
        <w:pStyle w:val="EndNoteBibliography"/>
        <w:ind w:left="720" w:hanging="720"/>
      </w:pPr>
      <w:r w:rsidRPr="00735927">
        <w:t xml:space="preserve">Gabara, S. S., B. H. Konar, and M. S. Edwards. 2021. Biodiversity loss leads to reductions in community-wide trophic complexity. Ecosphere </w:t>
      </w:r>
      <w:r w:rsidRPr="00735927">
        <w:rPr>
          <w:b/>
        </w:rPr>
        <w:t>12</w:t>
      </w:r>
      <w:r w:rsidRPr="00735927">
        <w:t>:e03361.</w:t>
      </w:r>
    </w:p>
    <w:p w14:paraId="0D2ECD05" w14:textId="77777777" w:rsidR="00735927" w:rsidRPr="00735927" w:rsidRDefault="00735927" w:rsidP="00735927">
      <w:pPr>
        <w:pStyle w:val="EndNoteBibliography"/>
        <w:ind w:left="720" w:hanging="720"/>
      </w:pPr>
      <w:r w:rsidRPr="00735927">
        <w:t>Gallagher, J. B., V. Shelamoff, and C. Layton. 2022. Seaweed ecosystems may not mitigate CO2 emissions. ICES Journal of Marine Science.</w:t>
      </w:r>
    </w:p>
    <w:p w14:paraId="7214A3A9" w14:textId="77777777" w:rsidR="00735927" w:rsidRPr="00735927" w:rsidRDefault="00735927" w:rsidP="00735927">
      <w:pPr>
        <w:pStyle w:val="EndNoteBibliography"/>
        <w:ind w:left="720" w:hanging="720"/>
      </w:pPr>
      <w:r w:rsidRPr="00735927">
        <w:t xml:space="preserve">Graham, M. H. 2004. Effects of Local Deforestation on the Diversity and Structure of Southern California Giant Kelp Forest Food Webs. Ecosystems </w:t>
      </w:r>
      <w:r w:rsidRPr="00735927">
        <w:rPr>
          <w:b/>
        </w:rPr>
        <w:t>7</w:t>
      </w:r>
      <w:r w:rsidRPr="00735927">
        <w:t>:341-357.</w:t>
      </w:r>
    </w:p>
    <w:p w14:paraId="2379B339" w14:textId="77777777" w:rsidR="00735927" w:rsidRPr="00735927" w:rsidRDefault="00735927" w:rsidP="00735927">
      <w:pPr>
        <w:pStyle w:val="EndNoteBibliography"/>
        <w:ind w:left="720" w:hanging="720"/>
      </w:pPr>
      <w:r w:rsidRPr="00735927">
        <w:t xml:space="preserve">Gregr, E. J., V. Christensen, L. Nichol, R. G. Martone, R. W. Markel, J. C. Watson, C. D. G. Harley, E. A. Pakhomov, J. B. Shurin, and K. M. A. Chan. 2020. </w:t>
      </w:r>
      <w:r w:rsidRPr="00735927">
        <w:lastRenderedPageBreak/>
        <w:t xml:space="preserve">Cascading social-ecological costs and benefits triggered by a recovering keystone predator. Science </w:t>
      </w:r>
      <w:r w:rsidRPr="00735927">
        <w:rPr>
          <w:b/>
        </w:rPr>
        <w:t>368</w:t>
      </w:r>
      <w:r w:rsidRPr="00735927">
        <w:t>:1243-+.</w:t>
      </w:r>
    </w:p>
    <w:p w14:paraId="0FDC6A31" w14:textId="77777777" w:rsidR="00735927" w:rsidRPr="00735927" w:rsidRDefault="00735927" w:rsidP="00735927">
      <w:pPr>
        <w:pStyle w:val="EndNoteBibliography"/>
        <w:ind w:left="720" w:hanging="720"/>
      </w:pPr>
      <w:r w:rsidRPr="00735927">
        <w:t xml:space="preserve">Hamilton, S. L., T. W. Bell, J. R. Watson, K. A. Grorud-Colvert, and B. A. Menge. 2020. Remote sensing: generation of long-term kelp bed data sets for evaluation of impacts of climatic variation. Ecology </w:t>
      </w:r>
      <w:r w:rsidRPr="00735927">
        <w:rPr>
          <w:b/>
        </w:rPr>
        <w:t>101</w:t>
      </w:r>
      <w:r w:rsidRPr="00735927">
        <w:t>.</w:t>
      </w:r>
    </w:p>
    <w:p w14:paraId="0E4D399A" w14:textId="77777777" w:rsidR="00735927" w:rsidRPr="00735927" w:rsidRDefault="00735927" w:rsidP="00735927">
      <w:pPr>
        <w:pStyle w:val="EndNoteBibliography"/>
        <w:ind w:left="720" w:hanging="720"/>
      </w:pPr>
      <w:r w:rsidRPr="00735927">
        <w:t xml:space="preserve">Hamilton, S. L., V. R. Saccomanno, W. N. Heady, A. L. Gehman, S. I. Lonhart, R. Beas-Luna, F. T. Francis, L. Lee, L. Rogers-Bennett, A. K. Salomon, and S. A. Gravem. 2021. Disease-driven mass mortality event leads to widespread extirpation and variable recovery potential of a marine predator across the eastern Pacific. Proceedings of the Royal Society B: Biological Sciences </w:t>
      </w:r>
      <w:r w:rsidRPr="00735927">
        <w:rPr>
          <w:b/>
        </w:rPr>
        <w:t>288</w:t>
      </w:r>
      <w:r w:rsidRPr="00735927">
        <w:t>:20211195.</w:t>
      </w:r>
    </w:p>
    <w:p w14:paraId="4E61158D" w14:textId="77777777" w:rsidR="00735927" w:rsidRPr="00735927" w:rsidRDefault="00735927" w:rsidP="00735927">
      <w:pPr>
        <w:pStyle w:val="EndNoteBibliography"/>
        <w:ind w:left="720" w:hanging="720"/>
      </w:pPr>
      <w:r w:rsidRPr="00735927">
        <w:t>Harvey, C. J., T. Garfield, G. Williams, and N. Tolimieri, editors. 2022. 2021-2022 California Current ecosystem status report: A report of the NOAA California Current Integrated Ecosystem Assessment Team (CCIEA) to the Pacific Fishery Management Council, March 13, 2022.</w:t>
      </w:r>
    </w:p>
    <w:p w14:paraId="05B18BDA" w14:textId="77777777" w:rsidR="00735927" w:rsidRPr="00735927" w:rsidRDefault="00735927" w:rsidP="00735927">
      <w:pPr>
        <w:pStyle w:val="EndNoteBibliography"/>
        <w:ind w:left="720" w:hanging="720"/>
      </w:pPr>
      <w:r w:rsidRPr="00735927">
        <w:t xml:space="preserve">Hewson, I., K. S. I. Bistolas, E. M. Quijano Cardé, J. B. Button, P. J. Foster, J. M. Flanzenbaum, J. Kocian, and C. K. Lewis. 2018. Investigating the Complex Association Between Viral Ecology, Environment, and Northeast Pacific Sea Star Wasting. Frontiers in Marine Science </w:t>
      </w:r>
      <w:r w:rsidRPr="00735927">
        <w:rPr>
          <w:b/>
        </w:rPr>
        <w:t>5</w:t>
      </w:r>
      <w:r w:rsidRPr="00735927">
        <w:t>.</w:t>
      </w:r>
    </w:p>
    <w:p w14:paraId="2B060442" w14:textId="77777777" w:rsidR="00735927" w:rsidRPr="00735927" w:rsidRDefault="00735927" w:rsidP="00735927">
      <w:pPr>
        <w:pStyle w:val="EndNoteBibliography"/>
        <w:ind w:left="720" w:hanging="720"/>
      </w:pPr>
      <w:r w:rsidRPr="00735927">
        <w:t xml:space="preserve">Hewson, I., J. B. Button, B. M. Gudenkauf, B. Miner, A. L. Newton, J. K. Gaydos, J. Wynne, C. L. Groves, G. Hendler, M. Murray, S. Fradkin, M. Breitbart, E. Fahsbender, K. D. Lafferty, A. M. Kilpatrick, C. M. Miner, P. Raimondi, L. Lahner, C. S. Friedman, S. Daniels, M. Haulena, J. Marliave, C. A. Burge, M. E. Eisenlord, and C. D. Harvell. 2014. Densovirus associated with sea-star wasting disease and mass mortality. Proc Natl Acad Sci U S A </w:t>
      </w:r>
      <w:r w:rsidRPr="00735927">
        <w:rPr>
          <w:b/>
        </w:rPr>
        <w:t>111</w:t>
      </w:r>
      <w:r w:rsidRPr="00735927">
        <w:t>:17278-17283.</w:t>
      </w:r>
    </w:p>
    <w:p w14:paraId="4080C9B1" w14:textId="77777777" w:rsidR="00735927" w:rsidRPr="00735927" w:rsidRDefault="00735927" w:rsidP="00735927">
      <w:pPr>
        <w:pStyle w:val="EndNoteBibliography"/>
        <w:ind w:left="720" w:hanging="720"/>
      </w:pPr>
      <w:r w:rsidRPr="00735927">
        <w:t xml:space="preserve">Holbrook, S. J., M. H. Carr, R. J. Schmitt, and J. A. Coyer. 1990. Effect of Giant Kelp on Local Abundance of Reef Fishes: The Importance of Ontogenetic Resource Requirements. Bulletin of Marine Science </w:t>
      </w:r>
      <w:r w:rsidRPr="00735927">
        <w:rPr>
          <w:b/>
        </w:rPr>
        <w:t>47</w:t>
      </w:r>
      <w:r w:rsidRPr="00735927">
        <w:t>:104-114.</w:t>
      </w:r>
    </w:p>
    <w:p w14:paraId="3CC5230E" w14:textId="77777777" w:rsidR="00735927" w:rsidRPr="00735927" w:rsidRDefault="00735927" w:rsidP="00735927">
      <w:pPr>
        <w:pStyle w:val="EndNoteBibliography"/>
        <w:ind w:left="720" w:hanging="720"/>
      </w:pPr>
      <w:r w:rsidRPr="00735927">
        <w:t xml:space="preserve">Huang, B., C. Liu, V. Banzon, E. Freeman, G. Graham, B. Hankins, T. Smith, and H.-M. Zhang. 2021. Improvements of the Daily Optimum Interpolation Sea Surface Temperature (DOISST) Version 2.1. Journal of Climate </w:t>
      </w:r>
      <w:r w:rsidRPr="00735927">
        <w:rPr>
          <w:b/>
        </w:rPr>
        <w:t>34</w:t>
      </w:r>
      <w:r w:rsidRPr="00735927">
        <w:t>:2923-2939.</w:t>
      </w:r>
    </w:p>
    <w:p w14:paraId="3AF093FC" w14:textId="77777777" w:rsidR="00735927" w:rsidRPr="00735927" w:rsidRDefault="00735927" w:rsidP="00735927">
      <w:pPr>
        <w:pStyle w:val="EndNoteBibliography"/>
        <w:ind w:left="720" w:hanging="720"/>
      </w:pPr>
      <w:r w:rsidRPr="00735927">
        <w:t>IPCC. 2022. Climate change 2022: Impacts, adaptation and vulnerability. Summary for policy makers. Sixth assessment report., Intergovernmental panel on clmate change.</w:t>
      </w:r>
    </w:p>
    <w:p w14:paraId="6FE74E97" w14:textId="77777777" w:rsidR="00735927" w:rsidRPr="00735927" w:rsidRDefault="00735927" w:rsidP="00735927">
      <w:pPr>
        <w:pStyle w:val="EndNoteBibliography"/>
        <w:ind w:left="720" w:hanging="720"/>
      </w:pPr>
      <w:r w:rsidRPr="00735927">
        <w:t xml:space="preserve">Jacox, M. G., M. A. Alexander, N. J. Mantua, J. D. Scott, G. Hervieux, R. S. Webb, and F. E. Werner. 2018. Forcing of Multiyear Extreme Ocean Temperatures That Impacted California Current Living Marine Resources in 2016. Bulletin of the American Meteorological Society </w:t>
      </w:r>
      <w:r w:rsidRPr="00735927">
        <w:rPr>
          <w:b/>
        </w:rPr>
        <w:t>99</w:t>
      </w:r>
      <w:r w:rsidRPr="00735927">
        <w:t>:S27-S33.</w:t>
      </w:r>
    </w:p>
    <w:p w14:paraId="1349D583" w14:textId="77777777" w:rsidR="00735927" w:rsidRPr="00735927" w:rsidRDefault="00735927" w:rsidP="00735927">
      <w:pPr>
        <w:pStyle w:val="EndNoteBibliography"/>
        <w:ind w:left="720" w:hanging="720"/>
      </w:pPr>
      <w:r w:rsidRPr="00735927">
        <w:t xml:space="preserve">Johnson, D. W. 2006. Predation, habitat complexity, and variation in density-dependent mortality of temperate reef fishes. Ecology </w:t>
      </w:r>
      <w:r w:rsidRPr="00735927">
        <w:rPr>
          <w:b/>
        </w:rPr>
        <w:t>87</w:t>
      </w:r>
      <w:r w:rsidRPr="00735927">
        <w:t>:1179-1188.</w:t>
      </w:r>
    </w:p>
    <w:p w14:paraId="5012C894" w14:textId="77777777" w:rsidR="00735927" w:rsidRPr="00735927" w:rsidRDefault="00735927" w:rsidP="00735927">
      <w:pPr>
        <w:pStyle w:val="EndNoteBibliography"/>
        <w:ind w:left="720" w:hanging="720"/>
      </w:pPr>
      <w:r w:rsidRPr="00735927">
        <w:t xml:space="preserve">Kriegisch, N., S. E. Reeves, E. B. Flukes, C. R. Johnson, and S. D. Ling. 2019. Drift-kelp suppresses foraging movement of overgrazing sea urchins. Oecologia </w:t>
      </w:r>
      <w:r w:rsidRPr="00735927">
        <w:rPr>
          <w:b/>
        </w:rPr>
        <w:t>190</w:t>
      </w:r>
      <w:r w:rsidRPr="00735927">
        <w:t>:665-677.</w:t>
      </w:r>
    </w:p>
    <w:p w14:paraId="0804307B" w14:textId="77777777" w:rsidR="00735927" w:rsidRPr="00735927" w:rsidRDefault="00735927" w:rsidP="00735927">
      <w:pPr>
        <w:pStyle w:val="EndNoteBibliography"/>
        <w:ind w:left="720" w:hanging="720"/>
      </w:pPr>
      <w:r w:rsidRPr="00735927">
        <w:lastRenderedPageBreak/>
        <w:t xml:space="preserve">Kvitek, R. G., P. Iampietro, and C. E. Bowlby. 1998. Sea Otters and Benthic Prey Communities: A Direct Test of the Sea Otter as Keystone Predator in Washington State. Marine Mammal Science </w:t>
      </w:r>
      <w:r w:rsidRPr="00735927">
        <w:rPr>
          <w:b/>
        </w:rPr>
        <w:t>14</w:t>
      </w:r>
      <w:r w:rsidRPr="00735927">
        <w:t>:895-902.</w:t>
      </w:r>
    </w:p>
    <w:p w14:paraId="480B1659" w14:textId="77777777" w:rsidR="00735927" w:rsidRPr="00735927" w:rsidRDefault="00735927" w:rsidP="00735927">
      <w:pPr>
        <w:pStyle w:val="EndNoteBibliography"/>
        <w:ind w:left="720" w:hanging="720"/>
      </w:pPr>
      <w:r w:rsidRPr="00735927">
        <w:t xml:space="preserve">Kvitek, R. G., D. Shull, D. Canestro, E. C. Bowlby, and B. L. Troutman. 1989. Sea Otters and Benthic Prey Communities in Washington State. Marine Mammal Science </w:t>
      </w:r>
      <w:r w:rsidRPr="00735927">
        <w:rPr>
          <w:b/>
        </w:rPr>
        <w:t>5</w:t>
      </w:r>
      <w:r w:rsidRPr="00735927">
        <w:t>:266-280.</w:t>
      </w:r>
    </w:p>
    <w:p w14:paraId="27E09766" w14:textId="77777777" w:rsidR="00735927" w:rsidRPr="00735927" w:rsidRDefault="00735927" w:rsidP="00735927">
      <w:pPr>
        <w:pStyle w:val="EndNoteBibliography"/>
        <w:ind w:left="720" w:hanging="720"/>
      </w:pPr>
      <w:r w:rsidRPr="00735927">
        <w:t xml:space="preserve">Lamy, T., C. Koenigs, S. J. Holbrook, R. J. Miller, A. C. Stier, and D. C. Reed. 2020. Foundation species promote community stability by increasing diversity in a giant kelp forest. Ecology </w:t>
      </w:r>
      <w:r w:rsidRPr="00735927">
        <w:rPr>
          <w:b/>
        </w:rPr>
        <w:t>101</w:t>
      </w:r>
      <w:r w:rsidRPr="00735927">
        <w:t>:e02987.</w:t>
      </w:r>
    </w:p>
    <w:p w14:paraId="44CD7EF9" w14:textId="77777777" w:rsidR="00735927" w:rsidRPr="00735927" w:rsidRDefault="00735927" w:rsidP="00735927">
      <w:pPr>
        <w:pStyle w:val="EndNoteBibliography"/>
        <w:ind w:left="720" w:hanging="720"/>
      </w:pPr>
      <w:r w:rsidRPr="00735927">
        <w:t xml:space="preserve">Lonhart, S. I., R. Jeppesen, R. Beas-Luna, J. A. Crooks, and J. Lorda. 2019. Shifts in the distribution and abundance of coastal marine species along the eastern Pacific Ocean during marine heatwaves from 2013 to 2018. Marine Biodiversity Records </w:t>
      </w:r>
      <w:r w:rsidRPr="00735927">
        <w:rPr>
          <w:b/>
        </w:rPr>
        <w:t>12</w:t>
      </w:r>
      <w:r w:rsidRPr="00735927">
        <w:t>:13.</w:t>
      </w:r>
    </w:p>
    <w:p w14:paraId="4D91B07F" w14:textId="77777777" w:rsidR="00735927" w:rsidRPr="00735927" w:rsidRDefault="00735927" w:rsidP="00735927">
      <w:pPr>
        <w:pStyle w:val="EndNoteBibliography"/>
        <w:ind w:left="720" w:hanging="720"/>
      </w:pPr>
      <w:r w:rsidRPr="00735927">
        <w:t>Love, M. S., M. Yoklavich, and L. Thorsteinson. 2002. The rockfishes of the Northeast Pacific. University of California Press, Berkley and Los Angeles.</w:t>
      </w:r>
    </w:p>
    <w:p w14:paraId="559C72E0" w14:textId="77777777" w:rsidR="00735927" w:rsidRPr="00735927" w:rsidRDefault="00735927" w:rsidP="00735927">
      <w:pPr>
        <w:pStyle w:val="EndNoteBibliography"/>
        <w:ind w:left="720" w:hanging="720"/>
      </w:pPr>
      <w:r w:rsidRPr="00735927">
        <w:t xml:space="preserve">Malone, D. P., K. Davis, S. I. Lonhart, A. Parsons-Field, J. E. Caselle, and M. H. Carr. 2022. Large scale, multi-decade monitoring data from kelp forest ecosystems in California and Oregon (USA). Ecology </w:t>
      </w:r>
      <w:r w:rsidRPr="00735927">
        <w:rPr>
          <w:b/>
        </w:rPr>
        <w:t>n/a</w:t>
      </w:r>
      <w:r w:rsidRPr="00735927">
        <w:t>:e3630.</w:t>
      </w:r>
    </w:p>
    <w:p w14:paraId="0F1ABEAA" w14:textId="77777777" w:rsidR="00735927" w:rsidRPr="00735927" w:rsidRDefault="00735927" w:rsidP="00735927">
      <w:pPr>
        <w:pStyle w:val="EndNoteBibliography"/>
        <w:ind w:left="720" w:hanging="720"/>
      </w:pPr>
      <w:r w:rsidRPr="00735927">
        <w:t xml:space="preserve">Markel, R. W., and J. B. Shurin. 2020. Contrasting effects of coastal upwelling on growth and recruitment of nearshore Pacific rockfishes (genus Sebastes). Canadian Journal of Fisheries and Aquatic Sciences </w:t>
      </w:r>
      <w:r w:rsidRPr="00735927">
        <w:rPr>
          <w:b/>
        </w:rPr>
        <w:t>77</w:t>
      </w:r>
      <w:r w:rsidRPr="00735927">
        <w:t>:950-962.</w:t>
      </w:r>
    </w:p>
    <w:p w14:paraId="7D970599" w14:textId="77777777" w:rsidR="00735927" w:rsidRPr="00735927" w:rsidRDefault="00735927" w:rsidP="00735927">
      <w:pPr>
        <w:pStyle w:val="EndNoteBibliography"/>
        <w:ind w:left="720" w:hanging="720"/>
      </w:pPr>
      <w:r w:rsidRPr="00735927">
        <w:t xml:space="preserve">Maunder, M. N., and A. E. Punt. 2004. Standardizing catch and effort data: a review of recent approaches. Fisheries Research </w:t>
      </w:r>
      <w:r w:rsidRPr="00735927">
        <w:rPr>
          <w:b/>
        </w:rPr>
        <w:t>70</w:t>
      </w:r>
      <w:r w:rsidRPr="00735927">
        <w:t>:141-159.</w:t>
      </w:r>
    </w:p>
    <w:p w14:paraId="47F9D882" w14:textId="77777777" w:rsidR="00735927" w:rsidRPr="00735927" w:rsidRDefault="00735927" w:rsidP="00735927">
      <w:pPr>
        <w:pStyle w:val="EndNoteBibliography"/>
        <w:ind w:left="720" w:hanging="720"/>
      </w:pPr>
      <w:r w:rsidRPr="00735927">
        <w:t xml:space="preserve">McNaughton, S. J. 1977. Diversity and Stability of Ecological Communities: A Comment on the Role of Empiricism in Ecology. The American Naturalist </w:t>
      </w:r>
      <w:r w:rsidRPr="00735927">
        <w:rPr>
          <w:b/>
        </w:rPr>
        <w:t>111</w:t>
      </w:r>
      <w:r w:rsidRPr="00735927">
        <w:t>:515-525.</w:t>
      </w:r>
    </w:p>
    <w:p w14:paraId="65FEDD53" w14:textId="77777777" w:rsidR="00735927" w:rsidRPr="00735927" w:rsidRDefault="00735927" w:rsidP="00735927">
      <w:pPr>
        <w:pStyle w:val="EndNoteBibliography"/>
        <w:ind w:left="720" w:hanging="720"/>
      </w:pPr>
      <w:r w:rsidRPr="00735927">
        <w:t xml:space="preserve">McPherson, M. L., D. J. I. Finger, H. F. Houskeeper, T. W. Bell, M. H. Carr, L. Rogers-Bennett, and R. M. Kudela. 2021. Large-scale shift in the structure of a kelp forest ecosystem co-occurs with an epizootic and marine heatwave. Communications Biology </w:t>
      </w:r>
      <w:r w:rsidRPr="00735927">
        <w:rPr>
          <w:b/>
        </w:rPr>
        <w:t>4</w:t>
      </w:r>
      <w:r w:rsidRPr="00735927">
        <w:t>:298.</w:t>
      </w:r>
    </w:p>
    <w:p w14:paraId="2C7B94CE" w14:textId="77777777" w:rsidR="00735927" w:rsidRPr="00735927" w:rsidRDefault="00735927" w:rsidP="00735927">
      <w:pPr>
        <w:pStyle w:val="EndNoteBibliography"/>
        <w:ind w:left="720" w:hanging="720"/>
      </w:pPr>
      <w:r w:rsidRPr="00735927">
        <w:t xml:space="preserve">Moitoza, D. J., and D. W. Phillips. 1979. Prey defense, predator preference, and nonrandom diet: The interactions between Pycnopodia helianthoides and two species of sea urchins. Marine Biology </w:t>
      </w:r>
      <w:r w:rsidRPr="00735927">
        <w:rPr>
          <w:b/>
        </w:rPr>
        <w:t>53</w:t>
      </w:r>
      <w:r w:rsidRPr="00735927">
        <w:t>:299-304.</w:t>
      </w:r>
    </w:p>
    <w:p w14:paraId="18DF3696" w14:textId="77777777" w:rsidR="00735927" w:rsidRPr="00735927" w:rsidRDefault="00735927" w:rsidP="00735927">
      <w:pPr>
        <w:pStyle w:val="EndNoteBibliography"/>
        <w:ind w:left="720" w:hanging="720"/>
      </w:pPr>
      <w:r w:rsidRPr="00735927">
        <w:t xml:space="preserve">Montecino-Latorre, D., M. E. Eisenlord, M. Turner, R. Yoshioka, C. D. Harvell, C. V. Pattengill-Semmens, J. D. Nichols, and J. K. Gaydos. 2016. Devastating Transboundary Impacts of Sea Star Wasting Disease on Subtidal Asteroids. PLoS One </w:t>
      </w:r>
      <w:r w:rsidRPr="00735927">
        <w:rPr>
          <w:b/>
        </w:rPr>
        <w:t>11</w:t>
      </w:r>
      <w:r w:rsidRPr="00735927">
        <w:t>:e0163190.</w:t>
      </w:r>
    </w:p>
    <w:p w14:paraId="4F1F543A" w14:textId="77777777" w:rsidR="00735927" w:rsidRPr="00735927" w:rsidRDefault="00735927" w:rsidP="00735927">
      <w:pPr>
        <w:pStyle w:val="EndNoteBibliography"/>
        <w:ind w:left="720" w:hanging="720"/>
      </w:pPr>
      <w:r w:rsidRPr="00735927">
        <w:t xml:space="preserve">Morgan, C. A., B. R. Beckman, L. A. Weitkamp, and K. L. Fresh. 2019. Recent Ecosystem Disturbance in the Northern California Current. Fisheries </w:t>
      </w:r>
      <w:r w:rsidRPr="00735927">
        <w:rPr>
          <w:b/>
        </w:rPr>
        <w:t>44</w:t>
      </w:r>
      <w:r w:rsidRPr="00735927">
        <w:t>:465-474.</w:t>
      </w:r>
    </w:p>
    <w:p w14:paraId="48135047" w14:textId="77777777" w:rsidR="00735927" w:rsidRPr="00735927" w:rsidRDefault="00735927" w:rsidP="00735927">
      <w:pPr>
        <w:pStyle w:val="EndNoteBibliography"/>
        <w:ind w:left="720" w:hanging="720"/>
      </w:pPr>
      <w:r w:rsidRPr="00735927">
        <w:t xml:space="preserve">Pearse, J. S. 2006. Perspective - Ecological role of purple sea urchins. Science </w:t>
      </w:r>
      <w:r w:rsidRPr="00735927">
        <w:rPr>
          <w:b/>
        </w:rPr>
        <w:t>314</w:t>
      </w:r>
      <w:r w:rsidRPr="00735927">
        <w:t>:940-941.</w:t>
      </w:r>
    </w:p>
    <w:p w14:paraId="7821F545" w14:textId="77777777" w:rsidR="00735927" w:rsidRPr="00735927" w:rsidRDefault="00735927" w:rsidP="00735927">
      <w:pPr>
        <w:pStyle w:val="EndNoteBibliography"/>
        <w:ind w:left="720" w:hanging="720"/>
      </w:pPr>
      <w:r w:rsidRPr="00735927">
        <w:t xml:space="preserve">Pearse, J. S., and A. H. Hines. 1987. Long-Term Population-Dynamics of Sea-Urchins in a Central California Kelp Forest - Rare Recruitment and Rapid Decline. Marine Ecology Progress Series </w:t>
      </w:r>
      <w:r w:rsidRPr="00735927">
        <w:rPr>
          <w:b/>
        </w:rPr>
        <w:t>39</w:t>
      </w:r>
      <w:r w:rsidRPr="00735927">
        <w:t>:275-283.</w:t>
      </w:r>
    </w:p>
    <w:p w14:paraId="6FB6B841" w14:textId="77777777" w:rsidR="00735927" w:rsidRPr="00735927" w:rsidRDefault="00735927" w:rsidP="00735927">
      <w:pPr>
        <w:pStyle w:val="EndNoteBibliography"/>
        <w:ind w:left="720" w:hanging="720"/>
      </w:pPr>
      <w:r w:rsidRPr="00735927">
        <w:lastRenderedPageBreak/>
        <w:t xml:space="preserve">Pfister, C. A., H. D. Berry, T. Mumford, and A. Randall Hughes. 2018. The dynamics of Kelp Forests in the Northeast Pacific Ocean and the relationship with environmental drivers. Journal of Ecology </w:t>
      </w:r>
      <w:r w:rsidRPr="00735927">
        <w:rPr>
          <w:b/>
        </w:rPr>
        <w:t>106</w:t>
      </w:r>
      <w:r w:rsidRPr="00735927">
        <w:t>:1520-1533.</w:t>
      </w:r>
    </w:p>
    <w:p w14:paraId="048412CD" w14:textId="77777777" w:rsidR="00735927" w:rsidRPr="00735927" w:rsidRDefault="00735927" w:rsidP="00735927">
      <w:pPr>
        <w:pStyle w:val="EndNoteBibliography"/>
        <w:ind w:left="720" w:hanging="720"/>
      </w:pPr>
      <w:r w:rsidRPr="00735927">
        <w:t>PFMC. 2020. Pacific coast groundifhs fishery management plan: for the California, Oregon, and Washington groundfish fishery. Pacific Fishery Management Council, 7700 NE Ambnassador Place, Suite 101, Portland, OR, 97220.</w:t>
      </w:r>
    </w:p>
    <w:p w14:paraId="0640EA7A" w14:textId="77777777" w:rsidR="00735927" w:rsidRPr="00735927" w:rsidRDefault="00735927" w:rsidP="00735927">
      <w:pPr>
        <w:pStyle w:val="EndNoteBibliography"/>
        <w:ind w:left="720" w:hanging="720"/>
      </w:pPr>
      <w:r w:rsidRPr="00735927">
        <w:t xml:space="preserve">Pinsky, M. L., G. Guannel, and K. K. Arkema. 2013. Quantifying wave attenuation to inform coastal habitat conservation. Ecosphere </w:t>
      </w:r>
      <w:r w:rsidRPr="00735927">
        <w:rPr>
          <w:b/>
        </w:rPr>
        <w:t>4</w:t>
      </w:r>
      <w:r w:rsidRPr="00735927">
        <w:t>:art95.</w:t>
      </w:r>
    </w:p>
    <w:p w14:paraId="7A822B9D" w14:textId="77777777" w:rsidR="00735927" w:rsidRPr="00735927" w:rsidRDefault="00735927" w:rsidP="00735927">
      <w:pPr>
        <w:pStyle w:val="EndNoteBibliography"/>
        <w:ind w:left="720" w:hanging="720"/>
      </w:pPr>
      <w:r w:rsidRPr="00735927">
        <w:t xml:space="preserve">Potts, J. M., and J. Elith. 2006. Comparing species abundance models. Ecological Modelling </w:t>
      </w:r>
      <w:r w:rsidRPr="00735927">
        <w:rPr>
          <w:b/>
        </w:rPr>
        <w:t>199</w:t>
      </w:r>
      <w:r w:rsidRPr="00735927">
        <w:t>:153-163.</w:t>
      </w:r>
    </w:p>
    <w:p w14:paraId="790CE861" w14:textId="272273D5" w:rsidR="00735927" w:rsidRPr="00735927" w:rsidRDefault="00735927" w:rsidP="00735927">
      <w:pPr>
        <w:pStyle w:val="EndNoteBibliography"/>
        <w:ind w:left="720" w:hanging="720"/>
      </w:pPr>
      <w:r w:rsidRPr="00735927">
        <w:t xml:space="preserve">R Core Team. 2021. R: A language and environment for statistical computing. R Foundation for Statistical Computing, Vienna, Austria. URL </w:t>
      </w:r>
      <w:hyperlink r:id="rId26" w:history="1">
        <w:r w:rsidRPr="00735927">
          <w:rPr>
            <w:rStyle w:val="Hyperlink"/>
          </w:rPr>
          <w:t>https://www.R-project.org/</w:t>
        </w:r>
      </w:hyperlink>
      <w:r w:rsidRPr="00735927">
        <w:t>.</w:t>
      </w:r>
    </w:p>
    <w:p w14:paraId="338E5D01" w14:textId="77777777" w:rsidR="00735927" w:rsidRPr="00735927" w:rsidRDefault="00735927" w:rsidP="00735927">
      <w:pPr>
        <w:pStyle w:val="EndNoteBibliography"/>
        <w:ind w:left="720" w:hanging="720"/>
      </w:pPr>
      <w:r w:rsidRPr="00735927">
        <w:t xml:space="preserve">Randell, Z., M. Kenner, J. Tomoleoni, J. Yee, and M. Novak. 2022. Kelp-forest dynamics controlled by substrate complexity. Proceedings of the National Academy of Sciences </w:t>
      </w:r>
      <w:r w:rsidRPr="00735927">
        <w:rPr>
          <w:b/>
        </w:rPr>
        <w:t>119</w:t>
      </w:r>
      <w:r w:rsidRPr="00735927">
        <w:t>:e2103483119.</w:t>
      </w:r>
    </w:p>
    <w:p w14:paraId="7D6B5F39" w14:textId="77777777" w:rsidR="00735927" w:rsidRPr="00735927" w:rsidRDefault="00735927" w:rsidP="00735927">
      <w:pPr>
        <w:pStyle w:val="EndNoteBibliography"/>
        <w:ind w:left="720" w:hanging="720"/>
      </w:pPr>
      <w:r w:rsidRPr="00735927">
        <w:t xml:space="preserve">Reed, D., L. Washburn, A. Rassweiler, R. Miller, T. Bell, and S. Harrer. 2016. Extreme warming challenges sentinel status of kelp forests as indicators of climate change. Nature Communications </w:t>
      </w:r>
      <w:r w:rsidRPr="00735927">
        <w:rPr>
          <w:b/>
        </w:rPr>
        <w:t>7</w:t>
      </w:r>
      <w:r w:rsidRPr="00735927">
        <w:t>.</w:t>
      </w:r>
    </w:p>
    <w:p w14:paraId="07FE560A" w14:textId="77777777" w:rsidR="00735927" w:rsidRPr="00735927" w:rsidRDefault="00735927" w:rsidP="00735927">
      <w:pPr>
        <w:pStyle w:val="EndNoteBibliography"/>
        <w:ind w:left="720" w:hanging="720"/>
      </w:pPr>
      <w:r w:rsidRPr="00735927">
        <w:t xml:space="preserve">Reynolds, R. W., T. M. Smith, C. Liu, D. B. Chelton, K. S. Casey, and M. G. Schlax. 2007. Daily High-Resolution-Blended Analyses for Sea Surface Temperature. Journal of Climate </w:t>
      </w:r>
      <w:r w:rsidRPr="00735927">
        <w:rPr>
          <w:b/>
        </w:rPr>
        <w:t>20</w:t>
      </w:r>
      <w:r w:rsidRPr="00735927">
        <w:t>:5473-5496.</w:t>
      </w:r>
    </w:p>
    <w:p w14:paraId="4003DBF7" w14:textId="77777777" w:rsidR="00735927" w:rsidRPr="00735927" w:rsidRDefault="00735927" w:rsidP="00735927">
      <w:pPr>
        <w:pStyle w:val="EndNoteBibliography"/>
        <w:ind w:left="720" w:hanging="720"/>
      </w:pPr>
      <w:r w:rsidRPr="00735927">
        <w:t xml:space="preserve">Rogers-Bennett, L., and C. A. Catton. 2019. Marine heat wave and multiple stressors tip bull kelp forest to sea urchin barrens. Sci Rep </w:t>
      </w:r>
      <w:r w:rsidRPr="00735927">
        <w:rPr>
          <w:b/>
        </w:rPr>
        <w:t>9</w:t>
      </w:r>
      <w:r w:rsidRPr="00735927">
        <w:t>:15050.</w:t>
      </w:r>
    </w:p>
    <w:p w14:paraId="669190F9" w14:textId="77777777" w:rsidR="00735927" w:rsidRPr="00735927" w:rsidRDefault="00735927" w:rsidP="00735927">
      <w:pPr>
        <w:pStyle w:val="EndNoteBibliography"/>
        <w:ind w:left="720" w:hanging="720"/>
      </w:pPr>
      <w:r w:rsidRPr="00735927">
        <w:t xml:space="preserve">Sanford, E., J. L. Sones, M. García-Reyes, J. H. R. Goddard, and J. L. Largier. 2019. Widespread shifts in the coastal biota of northern California during the 2014–2016 marine heatwaves. Scientific Reports </w:t>
      </w:r>
      <w:r w:rsidRPr="00735927">
        <w:rPr>
          <w:b/>
        </w:rPr>
        <w:t>9</w:t>
      </w:r>
      <w:r w:rsidRPr="00735927">
        <w:t>:4216.</w:t>
      </w:r>
    </w:p>
    <w:p w14:paraId="52B8A1CC" w14:textId="77777777" w:rsidR="00735927" w:rsidRPr="00735927" w:rsidRDefault="00735927" w:rsidP="00735927">
      <w:pPr>
        <w:pStyle w:val="EndNoteBibliography"/>
        <w:ind w:left="720" w:hanging="720"/>
      </w:pPr>
      <w:r w:rsidRPr="00735927">
        <w:t xml:space="preserve">Scannell, H. A., G. C. Johnson, L. Thompson, J. M. Lyman, and S. C. Riser. 2020. Subsurface Evolution and Persistence of Marine Heatwaves in the Northeast Pacific. Geophysical Research Letters </w:t>
      </w:r>
      <w:r w:rsidRPr="00735927">
        <w:rPr>
          <w:b/>
        </w:rPr>
        <w:t>47</w:t>
      </w:r>
      <w:r w:rsidRPr="00735927">
        <w:t>:e2020GL090548.</w:t>
      </w:r>
    </w:p>
    <w:p w14:paraId="09942D4F" w14:textId="77777777" w:rsidR="00735927" w:rsidRPr="00735927" w:rsidRDefault="00735927" w:rsidP="00735927">
      <w:pPr>
        <w:pStyle w:val="EndNoteBibliography"/>
        <w:ind w:left="720" w:hanging="720"/>
      </w:pPr>
      <w:r w:rsidRPr="00735927">
        <w:t>Schiel, D. R., and M. S. Foster. 2015. The Biology and Ecology of Giant Kelp Forests. University of California Press, Berkeley, CA.</w:t>
      </w:r>
    </w:p>
    <w:p w14:paraId="149CCBF0" w14:textId="77777777" w:rsidR="00735927" w:rsidRPr="00735927" w:rsidRDefault="00735927" w:rsidP="00735927">
      <w:pPr>
        <w:pStyle w:val="EndNoteBibliography"/>
        <w:ind w:left="720" w:hanging="720"/>
      </w:pPr>
      <w:r w:rsidRPr="00735927">
        <w:t xml:space="preserve">Schindler, D. E., J. B. Armstrong, and T. E. Reed. 2015. The portfolio concept in ecology and evolution. Frontiers in Ecology and the Environment </w:t>
      </w:r>
      <w:r w:rsidRPr="00735927">
        <w:rPr>
          <w:b/>
        </w:rPr>
        <w:t>15</w:t>
      </w:r>
      <w:r w:rsidRPr="00735927">
        <w:t>:257-263.</w:t>
      </w:r>
    </w:p>
    <w:p w14:paraId="7C6EE969" w14:textId="77777777" w:rsidR="00735927" w:rsidRPr="00735927" w:rsidRDefault="00735927" w:rsidP="00735927">
      <w:pPr>
        <w:pStyle w:val="EndNoteBibliography"/>
        <w:ind w:left="720" w:hanging="720"/>
      </w:pPr>
      <w:r w:rsidRPr="00735927">
        <w:t xml:space="preserve">Schmitt, R. J., and S. J. Holbrook. 1990. Contrasting effects of giant kelp on dynamics of surfperch populations. Oecologia </w:t>
      </w:r>
      <w:r w:rsidRPr="00735927">
        <w:rPr>
          <w:b/>
        </w:rPr>
        <w:t>84</w:t>
      </w:r>
      <w:r w:rsidRPr="00735927">
        <w:t>:419-429.</w:t>
      </w:r>
    </w:p>
    <w:p w14:paraId="7DEC0804" w14:textId="77777777" w:rsidR="00735927" w:rsidRPr="00735927" w:rsidRDefault="00735927" w:rsidP="00735927">
      <w:pPr>
        <w:pStyle w:val="EndNoteBibliography"/>
        <w:ind w:left="720" w:hanging="720"/>
      </w:pPr>
      <w:r w:rsidRPr="00735927">
        <w:t xml:space="preserve">Schroeder, I. D., J. A. Santora, S. J. Bograd, E. L. Hazen, K. M. Sakuma, A. M. Moore, C. A. Edwards, B. K. Wells, and J. C. Field. 2019. Source water variability as a driver of rockfish recruitment in the California Current Ecosystem: implications for climate change and fisheries management. Canadian Journal of Fisheries and Aquatic Sciences </w:t>
      </w:r>
      <w:r w:rsidRPr="00735927">
        <w:rPr>
          <w:b/>
        </w:rPr>
        <w:t>76</w:t>
      </w:r>
      <w:r w:rsidRPr="00735927">
        <w:t>:950-960.</w:t>
      </w:r>
    </w:p>
    <w:p w14:paraId="11E9D8EF" w14:textId="77777777" w:rsidR="00735927" w:rsidRPr="00735927" w:rsidRDefault="00735927" w:rsidP="00735927">
      <w:pPr>
        <w:pStyle w:val="EndNoteBibliography"/>
        <w:ind w:left="720" w:hanging="720"/>
      </w:pPr>
      <w:r w:rsidRPr="00735927">
        <w:t xml:space="preserve">Shelton, A. O., C. J. Harvey, J. F. Samhouri, K. S. Andrews, B. E. Feist, K. E. Frick, N. Tolimieri, G. D. Williams, L. D. Antrim, and H. D. Berry. 2018. From the predictable to the unexpected: kelp forest and benthic invertebrate community dynamics following decades of sea otter expansion. Oecologia </w:t>
      </w:r>
      <w:r w:rsidRPr="00735927">
        <w:rPr>
          <w:b/>
        </w:rPr>
        <w:t>188</w:t>
      </w:r>
      <w:r w:rsidRPr="00735927">
        <w:t>:1105-1119.</w:t>
      </w:r>
    </w:p>
    <w:p w14:paraId="432C5DB6" w14:textId="77777777" w:rsidR="00735927" w:rsidRPr="00735927" w:rsidRDefault="00735927" w:rsidP="00735927">
      <w:pPr>
        <w:pStyle w:val="EndNoteBibliography"/>
        <w:ind w:left="720" w:hanging="720"/>
      </w:pPr>
      <w:r w:rsidRPr="00735927">
        <w:lastRenderedPageBreak/>
        <w:t xml:space="preserve">Siikavuopio, S. I., A. Mortensen, and J. S. Christiansen. 2008. Effects of body weight and temperature on feed intake, gonad growth and oxygen consumption in green sea urchin, Strongylocentrotus droebachiensis. Aquaculture </w:t>
      </w:r>
      <w:r w:rsidRPr="00735927">
        <w:rPr>
          <w:b/>
        </w:rPr>
        <w:t>281</w:t>
      </w:r>
      <w:r w:rsidRPr="00735927">
        <w:t>:77-82.</w:t>
      </w:r>
    </w:p>
    <w:p w14:paraId="17D2CE12" w14:textId="77777777" w:rsidR="00735927" w:rsidRPr="00735927" w:rsidRDefault="00735927" w:rsidP="00735927">
      <w:pPr>
        <w:pStyle w:val="EndNoteBibliography"/>
        <w:ind w:left="720" w:hanging="720"/>
      </w:pPr>
      <w:r w:rsidRPr="00735927">
        <w:t>Smith, E. A. E., and M. D. Fox. 2021. Characterizing energy flow in kelp forest food webs: a geochemical review and call for additional research. Ecography.</w:t>
      </w:r>
    </w:p>
    <w:p w14:paraId="1F8ADA1F" w14:textId="77777777" w:rsidR="00735927" w:rsidRPr="00735927" w:rsidRDefault="00735927" w:rsidP="00735927">
      <w:pPr>
        <w:pStyle w:val="EndNoteBibliography"/>
        <w:ind w:left="720" w:hanging="720"/>
      </w:pPr>
      <w:r w:rsidRPr="00735927">
        <w:t xml:space="preserve">Smith, J. G., J. Tomoleoni, M. Staedler, S. Lyon, J. Fujii, and M. T. Tinker. 2021. Behavioral responses across a mosaic of ecosystem states restructure a sea otter-urchin trophic cascade. Proc Natl Acad Sci U S A </w:t>
      </w:r>
      <w:r w:rsidRPr="00735927">
        <w:rPr>
          <w:b/>
        </w:rPr>
        <w:t>118</w:t>
      </w:r>
      <w:r w:rsidRPr="00735927">
        <w:t>.</w:t>
      </w:r>
    </w:p>
    <w:p w14:paraId="610B79B4" w14:textId="77777777" w:rsidR="00735927" w:rsidRPr="00735927" w:rsidRDefault="00735927" w:rsidP="00735927">
      <w:pPr>
        <w:pStyle w:val="EndNoteBibliography"/>
        <w:ind w:left="720" w:hanging="720"/>
      </w:pPr>
      <w:r w:rsidRPr="00735927">
        <w:t xml:space="preserve">Thorson, J. T., M. D. Scheuerell, J. D. Olden, and D. E. Schindler. 2018. Spatial heterogeneity contributes more to portfolio effects than species variability in bottom-associated marine fishes. Proceedings of the Royal Society B: Biological Sciences </w:t>
      </w:r>
      <w:r w:rsidRPr="00735927">
        <w:rPr>
          <w:b/>
        </w:rPr>
        <w:t>285</w:t>
      </w:r>
      <w:r w:rsidRPr="00735927">
        <w:t>:20180915.</w:t>
      </w:r>
    </w:p>
    <w:p w14:paraId="0AEE2845" w14:textId="77777777" w:rsidR="00735927" w:rsidRPr="00735927" w:rsidRDefault="00735927" w:rsidP="00735927">
      <w:pPr>
        <w:pStyle w:val="EndNoteBibliography"/>
        <w:ind w:left="720" w:hanging="720"/>
      </w:pPr>
      <w:r w:rsidRPr="00735927">
        <w:t xml:space="preserve">Uthicke, S., B. Schaffelke, and M. Byrne. 2009. A boom–bust phylum? Ecological and evolutionary consequences of density variations in echinoderms. Ecological Monographs </w:t>
      </w:r>
      <w:r w:rsidRPr="00735927">
        <w:rPr>
          <w:b/>
        </w:rPr>
        <w:t>79</w:t>
      </w:r>
      <w:r w:rsidRPr="00735927">
        <w:t>:3-24.</w:t>
      </w:r>
    </w:p>
    <w:p w14:paraId="20397C62" w14:textId="77777777" w:rsidR="00735927" w:rsidRPr="00735927" w:rsidRDefault="00735927" w:rsidP="00735927">
      <w:pPr>
        <w:pStyle w:val="EndNoteBibliography"/>
        <w:ind w:left="720" w:hanging="720"/>
      </w:pPr>
      <w:r w:rsidRPr="00735927">
        <w:t>Van Wagenen, R. F. 2015. Washington Coastal kelp resources—port townsend to the Columbia River, summer 2014. Washington Department of Natural Resources, Olympia.</w:t>
      </w:r>
    </w:p>
    <w:p w14:paraId="3A840087" w14:textId="3CBD181D" w:rsidR="00735927" w:rsidRPr="00735927" w:rsidRDefault="00735927" w:rsidP="00735927">
      <w:pPr>
        <w:pStyle w:val="EndNoteBibliography"/>
        <w:ind w:left="720" w:hanging="720"/>
      </w:pPr>
      <w:r w:rsidRPr="00735927">
        <w:t xml:space="preserve">WADNR. 2017. Kelp monitoring—Olympic Peninsula,  Washington State Department of Natural Resources, Olympia, WA. </w:t>
      </w:r>
      <w:hyperlink r:id="rId27" w:history="1">
        <w:r w:rsidRPr="00735927">
          <w:rPr>
            <w:rStyle w:val="Hyperlink"/>
          </w:rPr>
          <w:t>http://data-wadnr</w:t>
        </w:r>
      </w:hyperlink>
      <w:r w:rsidRPr="00735927">
        <w:t xml:space="preserve"> .opend ata.arcgi s.com/datas ets/kelp-monit oring -olympic-penin sula Accessed: 1 Sept 2017.</w:t>
      </w:r>
    </w:p>
    <w:p w14:paraId="15E0B407" w14:textId="77777777" w:rsidR="00735927" w:rsidRPr="00735927" w:rsidRDefault="00735927" w:rsidP="00735927">
      <w:pPr>
        <w:pStyle w:val="EndNoteBibliography"/>
        <w:ind w:left="720" w:hanging="720"/>
      </w:pPr>
      <w:r w:rsidRPr="00735927">
        <w:t>Wallace, F. R., A. Hoffmann, and J. Tagart. 1999. Status of the black rockfish resource in 1999. Pacific Fishery Management Council.</w:t>
      </w:r>
    </w:p>
    <w:p w14:paraId="5933B619" w14:textId="77777777" w:rsidR="00735927" w:rsidRPr="00735927" w:rsidRDefault="00735927" w:rsidP="00735927">
      <w:pPr>
        <w:pStyle w:val="EndNoteBibliography"/>
        <w:ind w:left="720" w:hanging="720"/>
      </w:pPr>
      <w:r w:rsidRPr="00735927">
        <w:t xml:space="preserve">Walter, J. A., M. C. N. Castorani, T. W. Bell, Lawrence W. Sheppard, K. C. Cavanaugh, and D. C. Reuman. 2022. Tail-dependent spatial synchrony arises from nonlinear driver–response relationships. Ecology Letters </w:t>
      </w:r>
      <w:r w:rsidRPr="00735927">
        <w:rPr>
          <w:b/>
        </w:rPr>
        <w:t>00</w:t>
      </w:r>
      <w:r w:rsidRPr="00735927">
        <w:t>:1-13.</w:t>
      </w:r>
    </w:p>
    <w:p w14:paraId="6BEAD6B0" w14:textId="77777777" w:rsidR="00735927" w:rsidRPr="00735927" w:rsidRDefault="00735927" w:rsidP="00735927">
      <w:pPr>
        <w:pStyle w:val="EndNoteBibliography"/>
        <w:ind w:left="720" w:hanging="720"/>
      </w:pPr>
      <w:r w:rsidRPr="00735927">
        <w:t xml:space="preserve">Watson, J., and J. A. Estes. 2011. Stability, resilience, and phase shifts in rocky subtidal communities along the west coast of Vancouver Island, Canada. Ecological Monographs </w:t>
      </w:r>
      <w:r w:rsidRPr="00735927">
        <w:rPr>
          <w:b/>
        </w:rPr>
        <w:t>81</w:t>
      </w:r>
      <w:r w:rsidRPr="00735927">
        <w:t>:215-239.</w:t>
      </w:r>
    </w:p>
    <w:p w14:paraId="724FEE89" w14:textId="77777777" w:rsidR="00735927" w:rsidRPr="00735927" w:rsidRDefault="00735927" w:rsidP="00735927">
      <w:pPr>
        <w:pStyle w:val="EndNoteBibliography"/>
        <w:ind w:left="720" w:hanging="720"/>
      </w:pPr>
      <w:r w:rsidRPr="00735927">
        <w:t xml:space="preserve">Weigel, B. L., and C. A. Pfister. 2021. The dynamics and stoichiometry of dissolved organic carbon release by kelp. Ecology </w:t>
      </w:r>
      <w:r w:rsidRPr="00735927">
        <w:rPr>
          <w:b/>
        </w:rPr>
        <w:t>102</w:t>
      </w:r>
      <w:r w:rsidRPr="00735927">
        <w:t>:e03221.</w:t>
      </w:r>
    </w:p>
    <w:p w14:paraId="4B9BE6EF" w14:textId="77777777" w:rsidR="00735927" w:rsidRPr="00735927" w:rsidRDefault="00735927" w:rsidP="00735927">
      <w:pPr>
        <w:pStyle w:val="EndNoteBibliography"/>
        <w:ind w:left="720" w:hanging="720"/>
      </w:pPr>
      <w:r w:rsidRPr="00735927">
        <w:t xml:space="preserve">Williams, J. P., J. T. Claisse, D. J. Pondella, II, C. M. Williams, M. J. Robart, Z. Scholz, E. M. Jaco, T. Ford, H. Burdick, and D. Witting. 2021. Sea urchin mass mortality rapidly restores kelp forest communities. Marine Ecology Progress Series </w:t>
      </w:r>
      <w:r w:rsidRPr="00735927">
        <w:rPr>
          <w:b/>
        </w:rPr>
        <w:t>664</w:t>
      </w:r>
      <w:r w:rsidRPr="00735927">
        <w:t>:117-131.</w:t>
      </w:r>
    </w:p>
    <w:p w14:paraId="27A07645" w14:textId="77777777" w:rsidR="00735927" w:rsidRPr="00735927" w:rsidRDefault="00735927" w:rsidP="00735927">
      <w:pPr>
        <w:pStyle w:val="EndNoteBibliography"/>
        <w:ind w:left="720" w:hanging="720"/>
      </w:pPr>
      <w:r w:rsidRPr="00735927">
        <w:t xml:space="preserve">Wilmers, C. C., J. A. Estes, M. Edwards, K. L. Laidre, and B. Konar. 2012. Do trophic cascades affect the storage and flux of atmospheric carbon? An analysis of sea otters and kelp forests. Frontiers in Ecology and the Environment </w:t>
      </w:r>
      <w:r w:rsidRPr="00735927">
        <w:rPr>
          <w:b/>
        </w:rPr>
        <w:t>10</w:t>
      </w:r>
      <w:r w:rsidRPr="00735927">
        <w:t>:409-415.</w:t>
      </w:r>
    </w:p>
    <w:p w14:paraId="3E07E325" w14:textId="440C5187" w:rsidR="00471A3D" w:rsidRDefault="00735927">
      <w:pPr>
        <w:ind w:firstLine="0"/>
      </w:pPr>
      <w:r>
        <w:fldChar w:fldCharType="end"/>
      </w:r>
    </w:p>
    <w:sectPr w:rsidR="00471A3D" w:rsidSect="00C44F74">
      <w:footerReference w:type="default" r:id="rId28"/>
      <w:pgSz w:w="12240" w:h="15840"/>
      <w:pgMar w:top="1440" w:right="243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Steve Lonhart" w:date="2022-03-17T09:32:00Z" w:initials="SIL">
    <w:p w14:paraId="0295AA0B" w14:textId="0240B9C7" w:rsidR="00735927" w:rsidRDefault="00735927">
      <w:pPr>
        <w:pStyle w:val="CommentText"/>
      </w:pPr>
      <w:r>
        <w:rPr>
          <w:rStyle w:val="CommentReference"/>
        </w:rPr>
        <w:annotationRef/>
      </w:r>
      <w:r>
        <w:t>Ok, this addresses some of my comments above, but seems like it was “tacked on” to the 2014-16 window.  I think of it more of a hard 2014-16, then up-and-down 2018-2020.</w:t>
      </w:r>
    </w:p>
  </w:comment>
  <w:comment w:id="7" w:author="Nick.Tolimieri" w:date="2022-03-21T14:08:00Z" w:initials="NT">
    <w:p w14:paraId="1C5EC1F2" w14:textId="23D391D6" w:rsidR="00735927" w:rsidRDefault="00735927">
      <w:pPr>
        <w:pStyle w:val="CommentText"/>
      </w:pPr>
      <w:r>
        <w:rPr>
          <w:rStyle w:val="CommentReference"/>
        </w:rPr>
        <w:annotationRef/>
      </w:r>
      <w:r>
        <w:t>I’ve included them as MHWs because they are on the MHW figure in the ESR.</w:t>
      </w:r>
    </w:p>
  </w:comment>
  <w:comment w:id="8" w:author="Steve Lonhart" w:date="2022-03-17T09:54:00Z" w:initials="SIL">
    <w:p w14:paraId="586FB7E9" w14:textId="77777777" w:rsidR="00735927" w:rsidRDefault="00735927">
      <w:pPr>
        <w:pStyle w:val="CommentText"/>
      </w:pPr>
      <w:r>
        <w:rPr>
          <w:rStyle w:val="CommentReference"/>
        </w:rPr>
        <w:annotationRef/>
      </w:r>
      <w:r>
        <w:t>It might be good to have in the introduction a term, such as Northeast Pacific, defined and then used consistently thereafter.</w:t>
      </w:r>
    </w:p>
    <w:p w14:paraId="080F6AF1" w14:textId="77777777" w:rsidR="00735927" w:rsidRDefault="00735927">
      <w:pPr>
        <w:pStyle w:val="CommentText"/>
      </w:pPr>
    </w:p>
    <w:p w14:paraId="40FDDD1B" w14:textId="6D97A29B" w:rsidR="00735927" w:rsidRDefault="00735927">
      <w:pPr>
        <w:pStyle w:val="CommentText"/>
      </w:pPr>
      <w:r>
        <w:t>…the Northeast Pacific (i.e. Washington, Oregon, and California) had….</w:t>
      </w:r>
    </w:p>
    <w:p w14:paraId="6D460FDD" w14:textId="77777777" w:rsidR="00735927" w:rsidRDefault="00735927">
      <w:pPr>
        <w:pStyle w:val="CommentText"/>
      </w:pPr>
    </w:p>
  </w:comment>
  <w:comment w:id="9" w:author="Nick.Tolimieri" w:date="2022-03-21T14:35:00Z" w:initials="NT">
    <w:p w14:paraId="0C47E3BB" w14:textId="47B77F1E" w:rsidR="00735927" w:rsidRDefault="00735927">
      <w:pPr>
        <w:pStyle w:val="CommentText"/>
      </w:pPr>
      <w:r>
        <w:rPr>
          <w:rStyle w:val="CommentReference"/>
        </w:rPr>
        <w:annotationRef/>
      </w:r>
      <w:r>
        <w:t>Given the inclusion of Baja might also just be Easter Pacific?</w:t>
      </w:r>
    </w:p>
  </w:comment>
  <w:comment w:id="16" w:author="Steve Lonhart" w:date="2022-03-17T10:27:00Z" w:initials="SIL">
    <w:p w14:paraId="678D8195" w14:textId="7C2A466A" w:rsidR="00735927" w:rsidRDefault="00735927">
      <w:pPr>
        <w:pStyle w:val="CommentText"/>
      </w:pPr>
      <w:r>
        <w:rPr>
          <w:rStyle w:val="CommentReference"/>
        </w:rPr>
        <w:annotationRef/>
      </w:r>
      <w:r>
        <w:t>Is this all species?  Not sure what this means.</w:t>
      </w:r>
    </w:p>
  </w:comment>
  <w:comment w:id="17" w:author="Steve Lonhart" w:date="2022-03-17T10:28:00Z" w:initials="SIL">
    <w:p w14:paraId="2FFEE87E" w14:textId="18969337" w:rsidR="00735927" w:rsidRDefault="00735927">
      <w:pPr>
        <w:pStyle w:val="CommentText"/>
      </w:pPr>
      <w:r>
        <w:rPr>
          <w:rStyle w:val="CommentReference"/>
        </w:rPr>
        <w:annotationRef/>
      </w:r>
      <w:r>
        <w:t>I assume you mean there are distinct differences in life history characteristics, which can manifest in very different demographic responses?</w:t>
      </w:r>
    </w:p>
  </w:comment>
  <w:comment w:id="18" w:author="Steve Lonhart" w:date="2022-03-17T12:06:00Z" w:initials="SIL">
    <w:p w14:paraId="4B82F7AD" w14:textId="4397853C" w:rsidR="00735927" w:rsidRDefault="00735927">
      <w:pPr>
        <w:pStyle w:val="CommentText"/>
      </w:pPr>
      <w:r>
        <w:rPr>
          <w:rStyle w:val="CommentReference"/>
        </w:rPr>
        <w:annotationRef/>
      </w:r>
      <w:r>
        <w:t>Using guilds here:  is that different from the “four guilds”, since urchins are a part of the invert guild?</w:t>
      </w:r>
    </w:p>
  </w:comment>
  <w:comment w:id="35" w:author="Andrew Shelton - NOAA Federal" w:date="2022-03-14T23:37:00Z" w:initials="">
    <w:p w14:paraId="4F6CE07F" w14:textId="77777777" w:rsidR="00735927" w:rsidRDefault="00735927">
      <w:pPr>
        <w:widowControl w:val="0"/>
        <w:pBdr>
          <w:top w:val="nil"/>
          <w:left w:val="nil"/>
          <w:bottom w:val="nil"/>
          <w:right w:val="nil"/>
          <w:between w:val="nil"/>
        </w:pBdr>
        <w:spacing w:line="240" w:lineRule="auto"/>
        <w:ind w:firstLine="0"/>
        <w:rPr>
          <w:rFonts w:ascii="Arial" w:eastAsia="Arial" w:hAnsi="Arial" w:cs="Arial"/>
          <w:color w:val="000000"/>
          <w:sz w:val="22"/>
          <w:szCs w:val="22"/>
        </w:rPr>
      </w:pPr>
      <w:proofErr w:type="spellStart"/>
      <w:r>
        <w:rPr>
          <w:rFonts w:ascii="Arial" w:eastAsia="Arial" w:hAnsi="Arial" w:cs="Arial"/>
          <w:color w:val="000000"/>
          <w:sz w:val="22"/>
          <w:szCs w:val="22"/>
        </w:rPr>
        <w:t>Im</w:t>
      </w:r>
      <w:proofErr w:type="spellEnd"/>
      <w:r>
        <w:rPr>
          <w:rFonts w:ascii="Arial" w:eastAsia="Arial" w:hAnsi="Arial" w:cs="Arial"/>
          <w:color w:val="000000"/>
          <w:sz w:val="22"/>
          <w:szCs w:val="22"/>
        </w:rPr>
        <w:t xml:space="preserve"> a bit torn about keeping the different symbols.  I worry people will start focusing on the exposure and how you get that information and less on the SST and kelp info here.</w:t>
      </w:r>
    </w:p>
  </w:comment>
  <w:comment w:id="36" w:author="Steve Lonhart" w:date="2022-03-18T17:46:00Z" w:initials="SIL">
    <w:p w14:paraId="1E30A741" w14:textId="5BC3BA3D" w:rsidR="00735927" w:rsidRDefault="00735927">
      <w:pPr>
        <w:pStyle w:val="CommentText"/>
      </w:pPr>
      <w:r>
        <w:rPr>
          <w:rStyle w:val="CommentReference"/>
        </w:rPr>
        <w:annotationRef/>
      </w:r>
      <w:r>
        <w:t>I am not familiar with this metric (k), and there is not enough info in the legend to explain it, so I agree it is confusing at this stage.</w:t>
      </w:r>
    </w:p>
  </w:comment>
  <w:comment w:id="43" w:author="Owen.Liu" w:date="2022-03-16T14:46:00Z" w:initials="O">
    <w:p w14:paraId="15CA9609" w14:textId="5ED212AD" w:rsidR="00735927" w:rsidRDefault="00735927">
      <w:pPr>
        <w:pStyle w:val="CommentText"/>
      </w:pPr>
      <w:r>
        <w:rPr>
          <w:rStyle w:val="CommentReference"/>
        </w:rPr>
        <w:annotationRef/>
      </w:r>
      <w:r>
        <w:t>This is a cool figure that is showing a lot, but to me the circle size doesn’t add much, because there isn’t too much obvious variation in circle size besides a few very small circles</w:t>
      </w:r>
    </w:p>
  </w:comment>
  <w:comment w:id="44" w:author="Steve Lonhart" w:date="2022-03-18T18:03:00Z" w:initials="SIL">
    <w:p w14:paraId="22A009CB" w14:textId="659FA0F1" w:rsidR="00735927" w:rsidRDefault="00735927">
      <w:pPr>
        <w:pStyle w:val="CommentText"/>
      </w:pPr>
      <w:r>
        <w:rPr>
          <w:rStyle w:val="CommentReference"/>
        </w:rPr>
        <w:annotationRef/>
      </w:r>
      <w:r>
        <w:t>I agree.</w:t>
      </w:r>
    </w:p>
  </w:comment>
  <w:comment w:id="47" w:author="Steve Lonhart" w:date="2022-03-18T18:13:00Z" w:initials="SIL">
    <w:p w14:paraId="0D988492" w14:textId="4353EB10" w:rsidR="00735927" w:rsidRDefault="00735927">
      <w:pPr>
        <w:pStyle w:val="CommentText"/>
      </w:pPr>
      <w:r>
        <w:rPr>
          <w:rStyle w:val="CommentReference"/>
        </w:rPr>
        <w:annotationRef/>
      </w:r>
      <w:r>
        <w:t>Again, a repeat of M&amp;M.  Was there a debate on what to keep in main paper vs. what to put in a supplement?</w:t>
      </w:r>
    </w:p>
  </w:comment>
  <w:comment w:id="48" w:author="Steve Lonhart" w:date="2022-03-18T18:16:00Z" w:initials="SIL">
    <w:p w14:paraId="00F9ADED" w14:textId="47218D5B" w:rsidR="00735927" w:rsidRDefault="00735927">
      <w:pPr>
        <w:pStyle w:val="CommentText"/>
      </w:pPr>
      <w:r>
        <w:rPr>
          <w:rStyle w:val="CommentReference"/>
        </w:rPr>
        <w:annotationRef/>
      </w:r>
      <w:r>
        <w:t>Makes me wonder why we are talking about them?  For completeness sake?</w:t>
      </w:r>
    </w:p>
  </w:comment>
  <w:comment w:id="84" w:author="Steve Lonhart" w:date="2022-03-18T18:31:00Z" w:initials="SIL">
    <w:p w14:paraId="48546958" w14:textId="3EBAB6D1" w:rsidR="00735927" w:rsidRDefault="00735927">
      <w:pPr>
        <w:pStyle w:val="CommentText"/>
      </w:pPr>
      <w:r>
        <w:rPr>
          <w:rStyle w:val="CommentReference"/>
        </w:rPr>
        <w:annotationRef/>
      </w:r>
      <w:r>
        <w:t>This seems like a fairly important plot—or some version of it.  No room in the main paper for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295AA0B" w15:done="0"/>
  <w15:commentEx w15:paraId="1C5EC1F2" w15:paraIdParent="0295AA0B" w15:done="0"/>
  <w15:commentEx w15:paraId="6D460FDD" w15:done="0"/>
  <w15:commentEx w15:paraId="0C47E3BB" w15:paraIdParent="6D460FDD" w15:done="0"/>
  <w15:commentEx w15:paraId="678D8195" w15:done="0"/>
  <w15:commentEx w15:paraId="2FFEE87E" w15:done="0"/>
  <w15:commentEx w15:paraId="4B82F7AD" w15:done="0"/>
  <w15:commentEx w15:paraId="4F6CE07F" w15:done="0"/>
  <w15:commentEx w15:paraId="1E30A741" w15:paraIdParent="4F6CE07F" w15:done="0"/>
  <w15:commentEx w15:paraId="15CA9609" w15:done="0"/>
  <w15:commentEx w15:paraId="22A009CB" w15:paraIdParent="15CA9609" w15:done="0"/>
  <w15:commentEx w15:paraId="0D988492" w15:done="0"/>
  <w15:commentEx w15:paraId="00F9ADED" w15:done="0"/>
  <w15:commentEx w15:paraId="4854695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8E6E205" w16cid:durableId="25DD77E3"/>
  <w16cid:commentId w16cid:paraId="700DED1B" w16cid:durableId="25DD787A"/>
  <w16cid:commentId w16cid:paraId="1F5C3B76" w16cid:durableId="25DD78EE"/>
  <w16cid:commentId w16cid:paraId="10FDC87B" w16cid:durableId="25DD76F4"/>
  <w16cid:commentId w16cid:paraId="294748C3" w16cid:durableId="25DD79EC"/>
  <w16cid:commentId w16cid:paraId="1CB89BEF" w16cid:durableId="25DD7AEB"/>
  <w16cid:commentId w16cid:paraId="4DB890CB" w16cid:durableId="25DD7C57"/>
  <w16cid:commentId w16cid:paraId="5A9CF4E5" w16cid:durableId="25DD7D43"/>
  <w16cid:commentId w16cid:paraId="7A58AF86" w16cid:durableId="25DD7DCE"/>
  <w16cid:commentId w16cid:paraId="3A4847E6" w16cid:durableId="25DD7E20"/>
  <w16cid:commentId w16cid:paraId="0295AA0B" w16cid:durableId="25DD7EB1"/>
  <w16cid:commentId w16cid:paraId="1C539505" w16cid:durableId="25DD7EF1"/>
  <w16cid:commentId w16cid:paraId="2B43F50B" w16cid:durableId="25DD80AE"/>
  <w16cid:commentId w16cid:paraId="1E96EDB9" w16cid:durableId="25DD76F5"/>
  <w16cid:commentId w16cid:paraId="51181F35" w16cid:durableId="25DD80ED"/>
  <w16cid:commentId w16cid:paraId="509A4270" w16cid:durableId="25DD81FC"/>
  <w16cid:commentId w16cid:paraId="40FDDD1B" w16cid:durableId="25DD83C6"/>
  <w16cid:commentId w16cid:paraId="0FD7E707" w16cid:durableId="25DD847F"/>
  <w16cid:commentId w16cid:paraId="5CFA7965" w16cid:durableId="25DD85B0"/>
  <w16cid:commentId w16cid:paraId="595434F3" w16cid:durableId="25DD886A"/>
  <w16cid:commentId w16cid:paraId="678D8195" w16cid:durableId="25DD8B88"/>
  <w16cid:commentId w16cid:paraId="2FFEE87E" w16cid:durableId="25DD8BD3"/>
  <w16cid:commentId w16cid:paraId="4B82F7AD" w16cid:durableId="25DDA2B8"/>
  <w16cid:commentId w16cid:paraId="17003CC7" w16cid:durableId="25DD76F6"/>
  <w16cid:commentId w16cid:paraId="267EC543" w16cid:durableId="25DD76F7"/>
  <w16cid:commentId w16cid:paraId="6831F2CF" w16cid:durableId="25DDAEE7"/>
  <w16cid:commentId w16cid:paraId="712D0302" w16cid:durableId="25DDAF98"/>
  <w16cid:commentId w16cid:paraId="1A5EA898" w16cid:durableId="25DD76F8"/>
  <w16cid:commentId w16cid:paraId="452AE94D" w16cid:durableId="25DDB031"/>
  <w16cid:commentId w16cid:paraId="09915E05" w16cid:durableId="25DDB31D"/>
  <w16cid:commentId w16cid:paraId="080240B5" w16cid:durableId="25DDB2CC"/>
  <w16cid:commentId w16cid:paraId="7BBDD47B" w16cid:durableId="25DDB351"/>
  <w16cid:commentId w16cid:paraId="3B641E13" w16cid:durableId="25DD76F9"/>
  <w16cid:commentId w16cid:paraId="34F4AE52" w16cid:durableId="25DDB451"/>
  <w16cid:commentId w16cid:paraId="0E0D9EE9" w16cid:durableId="25DDB5A2"/>
  <w16cid:commentId w16cid:paraId="6333CC8C" w16cid:durableId="25DD76FA"/>
  <w16cid:commentId w16cid:paraId="594F3A9C" w16cid:durableId="25DDB730"/>
  <w16cid:commentId w16cid:paraId="38AE3C25" w16cid:durableId="25DDCD5B"/>
  <w16cid:commentId w16cid:paraId="492B88AE" w16cid:durableId="25DDCE21"/>
  <w16cid:commentId w16cid:paraId="55A197B4" w16cid:durableId="25DDCF96"/>
  <w16cid:commentId w16cid:paraId="6E2A72CE" w16cid:durableId="25DDD020"/>
  <w16cid:commentId w16cid:paraId="3F4BD8C9" w16cid:durableId="25DDD114"/>
  <w16cid:commentId w16cid:paraId="2F7F4FBA" w16cid:durableId="25DD76FB"/>
  <w16cid:commentId w16cid:paraId="4F6CE07F" w16cid:durableId="25DD76FC"/>
  <w16cid:commentId w16cid:paraId="1E30A741" w16cid:durableId="25DF440F"/>
  <w16cid:commentId w16cid:paraId="557CDBA4" w16cid:durableId="25DF4454"/>
  <w16cid:commentId w16cid:paraId="0056E7BB" w16cid:durableId="25DF4698"/>
  <w16cid:commentId w16cid:paraId="1018A50B" w16cid:durableId="25DD76FD"/>
  <w16cid:commentId w16cid:paraId="49A28224" w16cid:durableId="25DF464C"/>
  <w16cid:commentId w16cid:paraId="492E612C" w16cid:durableId="25DF471C"/>
  <w16cid:commentId w16cid:paraId="4D289FDA" w16cid:durableId="25DF4736"/>
  <w16cid:commentId w16cid:paraId="15CA9609" w16cid:durableId="25DD76FE"/>
  <w16cid:commentId w16cid:paraId="22A009CB" w16cid:durableId="25DF47D8"/>
  <w16cid:commentId w16cid:paraId="21E2A71B" w16cid:durableId="25DF484B"/>
  <w16cid:commentId w16cid:paraId="5B9E3D79" w16cid:durableId="25DF494F"/>
  <w16cid:commentId w16cid:paraId="0D988492" w16cid:durableId="25DF4A52"/>
  <w16cid:commentId w16cid:paraId="00F9ADED" w16cid:durableId="25DF4B19"/>
  <w16cid:commentId w16cid:paraId="1F19060D" w16cid:durableId="25DF4BD8"/>
  <w16cid:commentId w16cid:paraId="48546958" w16cid:durableId="25DF4E9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5A6DE8" w14:textId="77777777" w:rsidR="0066097C" w:rsidRDefault="0066097C">
      <w:pPr>
        <w:spacing w:line="240" w:lineRule="auto"/>
      </w:pPr>
      <w:r>
        <w:separator/>
      </w:r>
    </w:p>
  </w:endnote>
  <w:endnote w:type="continuationSeparator" w:id="0">
    <w:p w14:paraId="3B44F4B5" w14:textId="77777777" w:rsidR="0066097C" w:rsidRDefault="006609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Helvetica">
    <w:panose1 w:val="020B0504020202020204"/>
    <w:charset w:val="00"/>
    <w:family w:val="swiss"/>
    <w:pitch w:val="variable"/>
    <w:sig w:usb0="E0002EFF" w:usb1="C000785B" w:usb2="00000009" w:usb3="00000000" w:csb0="000001FF" w:csb1="00000000"/>
  </w:font>
  <w:font w:name="Gungsuh">
    <w:altName w:val="Malgun Gothic"/>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845808"/>
      <w:docPartObj>
        <w:docPartGallery w:val="Page Numbers (Bottom of Page)"/>
        <w:docPartUnique/>
      </w:docPartObj>
    </w:sdtPr>
    <w:sdtEndPr>
      <w:rPr>
        <w:noProof/>
      </w:rPr>
    </w:sdtEndPr>
    <w:sdtContent>
      <w:p w14:paraId="69319FA2" w14:textId="02A0241E" w:rsidR="00735927" w:rsidRDefault="00735927">
        <w:pPr>
          <w:pStyle w:val="Footer"/>
          <w:jc w:val="center"/>
        </w:pPr>
        <w:r>
          <w:fldChar w:fldCharType="begin"/>
        </w:r>
        <w:r>
          <w:instrText xml:space="preserve"> PAGE   \* MERGEFORMAT </w:instrText>
        </w:r>
        <w:r>
          <w:fldChar w:fldCharType="separate"/>
        </w:r>
        <w:r w:rsidR="00577222">
          <w:rPr>
            <w:noProof/>
          </w:rPr>
          <w:t>34</w:t>
        </w:r>
        <w:r>
          <w:rPr>
            <w:noProof/>
          </w:rPr>
          <w:fldChar w:fldCharType="end"/>
        </w:r>
      </w:p>
    </w:sdtContent>
  </w:sdt>
  <w:p w14:paraId="06AEA31B" w14:textId="629E2D02" w:rsidR="00735927" w:rsidRDefault="00735927">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DA5A0E" w14:textId="77777777" w:rsidR="0066097C" w:rsidRDefault="0066097C">
      <w:pPr>
        <w:spacing w:line="240" w:lineRule="auto"/>
      </w:pPr>
      <w:r>
        <w:separator/>
      </w:r>
    </w:p>
  </w:footnote>
  <w:footnote w:type="continuationSeparator" w:id="0">
    <w:p w14:paraId="136E1A58" w14:textId="77777777" w:rsidR="0066097C" w:rsidRDefault="0066097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145771"/>
    <w:multiLevelType w:val="hybridMultilevel"/>
    <w:tmpl w:val="2130B316"/>
    <w:lvl w:ilvl="0" w:tplc="4E384F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E048BF"/>
    <w:multiLevelType w:val="hybridMultilevel"/>
    <w:tmpl w:val="5DEA3FAA"/>
    <w:lvl w:ilvl="0" w:tplc="F36E6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A715149"/>
    <w:multiLevelType w:val="hybridMultilevel"/>
    <w:tmpl w:val="7A188920"/>
    <w:lvl w:ilvl="0" w:tplc="CEF056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CA1F0C"/>
    <w:multiLevelType w:val="hybridMultilevel"/>
    <w:tmpl w:val="82125010"/>
    <w:lvl w:ilvl="0" w:tplc="8BE8CCD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213EEC"/>
    <w:multiLevelType w:val="multilevel"/>
    <w:tmpl w:val="41C2027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4"/>
  </w:num>
  <w:num w:numId="2">
    <w:abstractNumId w:val="2"/>
  </w:num>
  <w:num w:numId="3">
    <w:abstractNumId w:val="1"/>
  </w:num>
  <w:num w:numId="4">
    <w:abstractNumId w:val="0"/>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Owen.Liu">
    <w15:presenceInfo w15:providerId="None" w15:userId="Owen.Liu"/>
  </w15:person>
  <w15:person w15:author="Steve Lonhart">
    <w15:presenceInfo w15:providerId="None" w15:userId="Steve Lonhart"/>
  </w15:person>
  <w15:person w15:author="Nick.Tolimieri">
    <w15:presenceInfo w15:providerId="None" w15:userId="Nick.Tolimie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xrzzvdy0x2s4ee00qpxptadsswa02rwx0p&quot;&gt;References&lt;record-ids&gt;&lt;item&gt;447&lt;/item&gt;&lt;item&gt;3670&lt;/item&gt;&lt;item&gt;4646&lt;/item&gt;&lt;item&gt;4713&lt;/item&gt;&lt;item&gt;4716&lt;/item&gt;&lt;item&gt;5190&lt;/item&gt;&lt;item&gt;5263&lt;/item&gt;&lt;item&gt;5268&lt;/item&gt;&lt;item&gt;5786&lt;/item&gt;&lt;item&gt;6090&lt;/item&gt;&lt;item&gt;6116&lt;/item&gt;&lt;item&gt;6619&lt;/item&gt;&lt;item&gt;7229&lt;/item&gt;&lt;item&gt;7421&lt;/item&gt;&lt;item&gt;8246&lt;/item&gt;&lt;item&gt;8247&lt;/item&gt;&lt;item&gt;8340&lt;/item&gt;&lt;item&gt;8351&lt;/item&gt;&lt;item&gt;8382&lt;/item&gt;&lt;item&gt;8408&lt;/item&gt;&lt;item&gt;8410&lt;/item&gt;&lt;item&gt;8424&lt;/item&gt;&lt;item&gt;8449&lt;/item&gt;&lt;item&gt;8451&lt;/item&gt;&lt;item&gt;8466&lt;/item&gt;&lt;item&gt;8471&lt;/item&gt;&lt;item&gt;8495&lt;/item&gt;&lt;item&gt;8496&lt;/item&gt;&lt;item&gt;8497&lt;/item&gt;&lt;item&gt;8503&lt;/item&gt;&lt;item&gt;8521&lt;/item&gt;&lt;item&gt;8522&lt;/item&gt;&lt;item&gt;8527&lt;/item&gt;&lt;item&gt;8529&lt;/item&gt;&lt;item&gt;8531&lt;/item&gt;&lt;item&gt;8539&lt;/item&gt;&lt;item&gt;8675&lt;/item&gt;&lt;item&gt;8680&lt;/item&gt;&lt;item&gt;8681&lt;/item&gt;&lt;item&gt;8682&lt;/item&gt;&lt;item&gt;8683&lt;/item&gt;&lt;item&gt;8684&lt;/item&gt;&lt;item&gt;8691&lt;/item&gt;&lt;item&gt;8693&lt;/item&gt;&lt;item&gt;8694&lt;/item&gt;&lt;item&gt;8701&lt;/item&gt;&lt;item&gt;8702&lt;/item&gt;&lt;item&gt;8703&lt;/item&gt;&lt;item&gt;8708&lt;/item&gt;&lt;item&gt;8711&lt;/item&gt;&lt;item&gt;8978&lt;/item&gt;&lt;item&gt;8987&lt;/item&gt;&lt;item&gt;9062&lt;/item&gt;&lt;item&gt;9063&lt;/item&gt;&lt;item&gt;9067&lt;/item&gt;&lt;item&gt;9069&lt;/item&gt;&lt;item&gt;9074&lt;/item&gt;&lt;item&gt;9076&lt;/item&gt;&lt;item&gt;9077&lt;/item&gt;&lt;item&gt;9078&lt;/item&gt;&lt;item&gt;9080&lt;/item&gt;&lt;item&gt;9082&lt;/item&gt;&lt;item&gt;9083&lt;/item&gt;&lt;item&gt;9084&lt;/item&gt;&lt;item&gt;9085&lt;/item&gt;&lt;item&gt;9086&lt;/item&gt;&lt;item&gt;9088&lt;/item&gt;&lt;item&gt;9089&lt;/item&gt;&lt;item&gt;9090&lt;/item&gt;&lt;item&gt;9091&lt;/item&gt;&lt;item&gt;9093&lt;/item&gt;&lt;item&gt;9094&lt;/item&gt;&lt;item&gt;9097&lt;/item&gt;&lt;item&gt;9099&lt;/item&gt;&lt;item&gt;9100&lt;/item&gt;&lt;item&gt;9101&lt;/item&gt;&lt;item&gt;9102&lt;/item&gt;&lt;item&gt;9109&lt;/item&gt;&lt;item&gt;9110&lt;/item&gt;&lt;item&gt;9111&lt;/item&gt;&lt;item&gt;9112&lt;/item&gt;&lt;item&gt;9113&lt;/item&gt;&lt;item&gt;9114&lt;/item&gt;&lt;item&gt;9115&lt;/item&gt;&lt;item&gt;9117&lt;/item&gt;&lt;/record-ids&gt;&lt;/item&gt;&lt;/Libraries&gt;"/>
  </w:docVars>
  <w:rsids>
    <w:rsidRoot w:val="00471A3D"/>
    <w:rsid w:val="00004A8C"/>
    <w:rsid w:val="00006FBC"/>
    <w:rsid w:val="00033261"/>
    <w:rsid w:val="000351C5"/>
    <w:rsid w:val="000422F1"/>
    <w:rsid w:val="000436A3"/>
    <w:rsid w:val="00045994"/>
    <w:rsid w:val="00057F18"/>
    <w:rsid w:val="00073FAF"/>
    <w:rsid w:val="000919F8"/>
    <w:rsid w:val="000B76E4"/>
    <w:rsid w:val="000C02D6"/>
    <w:rsid w:val="000D6AFE"/>
    <w:rsid w:val="000E2E98"/>
    <w:rsid w:val="000F1A32"/>
    <w:rsid w:val="00106C7E"/>
    <w:rsid w:val="00115A96"/>
    <w:rsid w:val="00115CEB"/>
    <w:rsid w:val="001302B4"/>
    <w:rsid w:val="001328F7"/>
    <w:rsid w:val="00135413"/>
    <w:rsid w:val="00151934"/>
    <w:rsid w:val="00154489"/>
    <w:rsid w:val="00164689"/>
    <w:rsid w:val="00175D23"/>
    <w:rsid w:val="001817D2"/>
    <w:rsid w:val="001822E9"/>
    <w:rsid w:val="00186AB2"/>
    <w:rsid w:val="001A060D"/>
    <w:rsid w:val="001B6D8C"/>
    <w:rsid w:val="001D559C"/>
    <w:rsid w:val="001D7ABD"/>
    <w:rsid w:val="002152F3"/>
    <w:rsid w:val="0022152F"/>
    <w:rsid w:val="00230D1E"/>
    <w:rsid w:val="00237E91"/>
    <w:rsid w:val="00241BEB"/>
    <w:rsid w:val="002623AD"/>
    <w:rsid w:val="002917C7"/>
    <w:rsid w:val="00293C4C"/>
    <w:rsid w:val="0029688A"/>
    <w:rsid w:val="002B03D2"/>
    <w:rsid w:val="002B7487"/>
    <w:rsid w:val="002C6A20"/>
    <w:rsid w:val="002D2CAC"/>
    <w:rsid w:val="002D378C"/>
    <w:rsid w:val="002E4B5F"/>
    <w:rsid w:val="00301A54"/>
    <w:rsid w:val="00327290"/>
    <w:rsid w:val="0034083C"/>
    <w:rsid w:val="00360F82"/>
    <w:rsid w:val="003656D8"/>
    <w:rsid w:val="003736F9"/>
    <w:rsid w:val="0037379F"/>
    <w:rsid w:val="0038005C"/>
    <w:rsid w:val="003A4E83"/>
    <w:rsid w:val="003A6A42"/>
    <w:rsid w:val="003C29B4"/>
    <w:rsid w:val="003C3808"/>
    <w:rsid w:val="003C74F5"/>
    <w:rsid w:val="003D5E2C"/>
    <w:rsid w:val="003D6C33"/>
    <w:rsid w:val="003E05C2"/>
    <w:rsid w:val="003E1F7A"/>
    <w:rsid w:val="003F6B2F"/>
    <w:rsid w:val="00422814"/>
    <w:rsid w:val="004378FD"/>
    <w:rsid w:val="00451AF8"/>
    <w:rsid w:val="00462C1A"/>
    <w:rsid w:val="00466117"/>
    <w:rsid w:val="00467226"/>
    <w:rsid w:val="00471A3D"/>
    <w:rsid w:val="00475DE3"/>
    <w:rsid w:val="00476399"/>
    <w:rsid w:val="00481C24"/>
    <w:rsid w:val="004828AC"/>
    <w:rsid w:val="00484E6B"/>
    <w:rsid w:val="00485B78"/>
    <w:rsid w:val="00487D36"/>
    <w:rsid w:val="0049643D"/>
    <w:rsid w:val="004F06A1"/>
    <w:rsid w:val="00505DA7"/>
    <w:rsid w:val="00537065"/>
    <w:rsid w:val="005504D7"/>
    <w:rsid w:val="00550F8A"/>
    <w:rsid w:val="005550E0"/>
    <w:rsid w:val="005635FF"/>
    <w:rsid w:val="00577222"/>
    <w:rsid w:val="00582DAD"/>
    <w:rsid w:val="00587703"/>
    <w:rsid w:val="0059317D"/>
    <w:rsid w:val="005A08BC"/>
    <w:rsid w:val="005D032B"/>
    <w:rsid w:val="005E1C8A"/>
    <w:rsid w:val="005E63CE"/>
    <w:rsid w:val="005F1899"/>
    <w:rsid w:val="005F4119"/>
    <w:rsid w:val="00640B60"/>
    <w:rsid w:val="00643C4E"/>
    <w:rsid w:val="0066097C"/>
    <w:rsid w:val="00666426"/>
    <w:rsid w:val="00667945"/>
    <w:rsid w:val="00692A28"/>
    <w:rsid w:val="006A2A4A"/>
    <w:rsid w:val="006B75F2"/>
    <w:rsid w:val="006D4C32"/>
    <w:rsid w:val="006D4D83"/>
    <w:rsid w:val="006D519B"/>
    <w:rsid w:val="006F63C4"/>
    <w:rsid w:val="007010A2"/>
    <w:rsid w:val="00721A8E"/>
    <w:rsid w:val="00735927"/>
    <w:rsid w:val="00770825"/>
    <w:rsid w:val="0077562B"/>
    <w:rsid w:val="007949C2"/>
    <w:rsid w:val="007A3B77"/>
    <w:rsid w:val="007F34E7"/>
    <w:rsid w:val="0083232F"/>
    <w:rsid w:val="00840D86"/>
    <w:rsid w:val="00866A69"/>
    <w:rsid w:val="00882E30"/>
    <w:rsid w:val="00883BF0"/>
    <w:rsid w:val="00893A3F"/>
    <w:rsid w:val="008A0DCE"/>
    <w:rsid w:val="008A15FF"/>
    <w:rsid w:val="008C4C74"/>
    <w:rsid w:val="008C568A"/>
    <w:rsid w:val="008D6D2E"/>
    <w:rsid w:val="008E2735"/>
    <w:rsid w:val="008E5B60"/>
    <w:rsid w:val="00902D95"/>
    <w:rsid w:val="009131C3"/>
    <w:rsid w:val="00917ACC"/>
    <w:rsid w:val="0093026C"/>
    <w:rsid w:val="009A42A8"/>
    <w:rsid w:val="009B05CA"/>
    <w:rsid w:val="009B32D9"/>
    <w:rsid w:val="009F593A"/>
    <w:rsid w:val="00A12D1D"/>
    <w:rsid w:val="00A16D7B"/>
    <w:rsid w:val="00A21D96"/>
    <w:rsid w:val="00A359DC"/>
    <w:rsid w:val="00A408D2"/>
    <w:rsid w:val="00A50E93"/>
    <w:rsid w:val="00A5249A"/>
    <w:rsid w:val="00A6055A"/>
    <w:rsid w:val="00A6292B"/>
    <w:rsid w:val="00A62E96"/>
    <w:rsid w:val="00A77CCD"/>
    <w:rsid w:val="00A95862"/>
    <w:rsid w:val="00AA4B62"/>
    <w:rsid w:val="00AC1C0B"/>
    <w:rsid w:val="00AD0B4B"/>
    <w:rsid w:val="00AE532B"/>
    <w:rsid w:val="00B03655"/>
    <w:rsid w:val="00B1443C"/>
    <w:rsid w:val="00B33C73"/>
    <w:rsid w:val="00B3666E"/>
    <w:rsid w:val="00B87680"/>
    <w:rsid w:val="00B959D8"/>
    <w:rsid w:val="00BB49FB"/>
    <w:rsid w:val="00BC2B2F"/>
    <w:rsid w:val="00BD073A"/>
    <w:rsid w:val="00BD4D25"/>
    <w:rsid w:val="00BF4A17"/>
    <w:rsid w:val="00BF62B6"/>
    <w:rsid w:val="00C02F33"/>
    <w:rsid w:val="00C21FFF"/>
    <w:rsid w:val="00C31BC4"/>
    <w:rsid w:val="00C40551"/>
    <w:rsid w:val="00C42A9D"/>
    <w:rsid w:val="00C44F74"/>
    <w:rsid w:val="00C727E4"/>
    <w:rsid w:val="00C92BD2"/>
    <w:rsid w:val="00CA4F65"/>
    <w:rsid w:val="00CB3CB8"/>
    <w:rsid w:val="00CD14A9"/>
    <w:rsid w:val="00CE183E"/>
    <w:rsid w:val="00CE37D1"/>
    <w:rsid w:val="00D02148"/>
    <w:rsid w:val="00D21F00"/>
    <w:rsid w:val="00D32FEB"/>
    <w:rsid w:val="00D471EF"/>
    <w:rsid w:val="00D51BF1"/>
    <w:rsid w:val="00D60B7A"/>
    <w:rsid w:val="00D7682F"/>
    <w:rsid w:val="00D97A8B"/>
    <w:rsid w:val="00DB5A47"/>
    <w:rsid w:val="00DC6165"/>
    <w:rsid w:val="00DD1DFC"/>
    <w:rsid w:val="00E0712B"/>
    <w:rsid w:val="00E17915"/>
    <w:rsid w:val="00E213AA"/>
    <w:rsid w:val="00E24698"/>
    <w:rsid w:val="00E258D6"/>
    <w:rsid w:val="00E73183"/>
    <w:rsid w:val="00E73D1A"/>
    <w:rsid w:val="00E879BD"/>
    <w:rsid w:val="00E91813"/>
    <w:rsid w:val="00E96492"/>
    <w:rsid w:val="00EA0563"/>
    <w:rsid w:val="00EA3A4A"/>
    <w:rsid w:val="00EB252F"/>
    <w:rsid w:val="00EB73DE"/>
    <w:rsid w:val="00EC7E12"/>
    <w:rsid w:val="00ED1426"/>
    <w:rsid w:val="00ED494A"/>
    <w:rsid w:val="00EE7141"/>
    <w:rsid w:val="00EF0B3C"/>
    <w:rsid w:val="00F1166A"/>
    <w:rsid w:val="00F40F67"/>
    <w:rsid w:val="00F86D6F"/>
    <w:rsid w:val="00F94355"/>
    <w:rsid w:val="00FB5F01"/>
    <w:rsid w:val="00FC26FD"/>
    <w:rsid w:val="00FE6B27"/>
    <w:rsid w:val="00FF5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C1394"/>
  <w15:docId w15:val="{AD58ED09-AD03-4B9E-99A1-A1D8C9977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6055A"/>
  </w:style>
  <w:style w:type="paragraph" w:styleId="Heading1">
    <w:name w:val="heading 1"/>
    <w:basedOn w:val="Normal"/>
    <w:next w:val="Normal"/>
    <w:pPr>
      <w:keepNext/>
      <w:keepLines/>
      <w:spacing w:before="400" w:after="120"/>
      <w:ind w:firstLine="0"/>
      <w:outlineLvl w:val="0"/>
    </w:pPr>
    <w:rPr>
      <w:sz w:val="40"/>
      <w:szCs w:val="40"/>
    </w:rPr>
  </w:style>
  <w:style w:type="paragraph" w:styleId="Heading2">
    <w:name w:val="heading 2"/>
    <w:basedOn w:val="Normal"/>
    <w:next w:val="Normal"/>
    <w:pPr>
      <w:keepNext/>
      <w:keepLines/>
      <w:spacing w:before="360" w:after="120"/>
      <w:ind w:firstLine="0"/>
      <w:outlineLvl w:val="1"/>
    </w:pPr>
    <w:rPr>
      <w:sz w:val="32"/>
      <w:szCs w:val="32"/>
    </w:rPr>
  </w:style>
  <w:style w:type="paragraph" w:styleId="Heading3">
    <w:name w:val="heading 3"/>
    <w:basedOn w:val="Normal"/>
    <w:next w:val="Normal"/>
    <w:pPr>
      <w:keepNext/>
      <w:keepLines/>
      <w:spacing w:before="320" w:after="80"/>
      <w:ind w:firstLine="0"/>
      <w:outlineLvl w:val="2"/>
    </w:pPr>
    <w:rPr>
      <w:color w:val="434343"/>
      <w:sz w:val="28"/>
      <w:szCs w:val="28"/>
    </w:rPr>
  </w:style>
  <w:style w:type="paragraph" w:styleId="Heading4">
    <w:name w:val="heading 4"/>
    <w:basedOn w:val="Normal"/>
    <w:next w:val="Normal"/>
    <w:pPr>
      <w:keepNext/>
      <w:keepLines/>
      <w:spacing w:before="280" w:after="80"/>
      <w:ind w:firstLine="0"/>
      <w:outlineLvl w:val="3"/>
    </w:pPr>
    <w:rPr>
      <w:color w:val="666666"/>
    </w:rPr>
  </w:style>
  <w:style w:type="paragraph" w:styleId="Heading5">
    <w:name w:val="heading 5"/>
    <w:basedOn w:val="Normal"/>
    <w:next w:val="Normal"/>
    <w:link w:val="Heading5Char"/>
    <w:pPr>
      <w:keepNext/>
      <w:keepLines/>
      <w:spacing w:before="240" w:after="80" w:line="240" w:lineRule="auto"/>
      <w:ind w:firstLine="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C02F3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2F33"/>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487D36"/>
    <w:rPr>
      <w:b/>
      <w:bCs/>
    </w:rPr>
  </w:style>
  <w:style w:type="character" w:customStyle="1" w:styleId="CommentSubjectChar">
    <w:name w:val="Comment Subject Char"/>
    <w:basedOn w:val="CommentTextChar"/>
    <w:link w:val="CommentSubject"/>
    <w:uiPriority w:val="99"/>
    <w:semiHidden/>
    <w:rsid w:val="00487D36"/>
    <w:rPr>
      <w:b/>
      <w:bCs/>
      <w:sz w:val="20"/>
      <w:szCs w:val="20"/>
    </w:rPr>
  </w:style>
  <w:style w:type="paragraph" w:customStyle="1" w:styleId="EndNoteBibliographyTitle">
    <w:name w:val="EndNote Bibliography Title"/>
    <w:basedOn w:val="Normal"/>
    <w:link w:val="EndNoteBibliographyTitleChar"/>
    <w:rsid w:val="00EF0B3C"/>
    <w:pPr>
      <w:jc w:val="center"/>
    </w:pPr>
    <w:rPr>
      <w:noProof/>
      <w:lang w:val="en-US"/>
    </w:rPr>
  </w:style>
  <w:style w:type="character" w:customStyle="1" w:styleId="EndNoteBibliographyTitleChar">
    <w:name w:val="EndNote Bibliography Title Char"/>
    <w:basedOn w:val="DefaultParagraphFont"/>
    <w:link w:val="EndNoteBibliographyTitle"/>
    <w:rsid w:val="00EF0B3C"/>
    <w:rPr>
      <w:noProof/>
      <w:lang w:val="en-US"/>
    </w:rPr>
  </w:style>
  <w:style w:type="paragraph" w:customStyle="1" w:styleId="EndNoteBibliography">
    <w:name w:val="EndNote Bibliography"/>
    <w:basedOn w:val="Normal"/>
    <w:link w:val="EndNoteBibliographyChar"/>
    <w:rsid w:val="00EF0B3C"/>
    <w:pPr>
      <w:spacing w:line="240" w:lineRule="auto"/>
    </w:pPr>
    <w:rPr>
      <w:noProof/>
      <w:lang w:val="en-US"/>
    </w:rPr>
  </w:style>
  <w:style w:type="character" w:customStyle="1" w:styleId="EndNoteBibliographyChar">
    <w:name w:val="EndNote Bibliography Char"/>
    <w:basedOn w:val="DefaultParagraphFont"/>
    <w:link w:val="EndNoteBibliography"/>
    <w:rsid w:val="00EF0B3C"/>
    <w:rPr>
      <w:noProof/>
      <w:lang w:val="en-US"/>
    </w:rPr>
  </w:style>
  <w:style w:type="character" w:styleId="Hyperlink">
    <w:name w:val="Hyperlink"/>
    <w:basedOn w:val="DefaultParagraphFont"/>
    <w:uiPriority w:val="99"/>
    <w:unhideWhenUsed/>
    <w:rsid w:val="00BB49FB"/>
    <w:rPr>
      <w:color w:val="0000FF" w:themeColor="hyperlink"/>
      <w:u w:val="single"/>
    </w:rPr>
  </w:style>
  <w:style w:type="paragraph" w:styleId="NoSpacing">
    <w:name w:val="No Spacing"/>
    <w:uiPriority w:val="1"/>
    <w:qFormat/>
    <w:rsid w:val="00D7682F"/>
    <w:pPr>
      <w:spacing w:line="240" w:lineRule="auto"/>
    </w:pPr>
  </w:style>
  <w:style w:type="character" w:customStyle="1" w:styleId="Heading5Char">
    <w:name w:val="Heading 5 Char"/>
    <w:basedOn w:val="DefaultParagraphFont"/>
    <w:link w:val="Heading5"/>
    <w:rsid w:val="006A2A4A"/>
    <w:rPr>
      <w:color w:val="666666"/>
      <w:sz w:val="22"/>
      <w:szCs w:val="22"/>
    </w:rPr>
  </w:style>
  <w:style w:type="table" w:styleId="TableGrid">
    <w:name w:val="Table Grid"/>
    <w:basedOn w:val="TableNormal"/>
    <w:uiPriority w:val="39"/>
    <w:rsid w:val="00EB252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B252F"/>
    <w:pPr>
      <w:ind w:left="720"/>
      <w:contextualSpacing/>
    </w:pPr>
  </w:style>
  <w:style w:type="character" w:styleId="LineNumber">
    <w:name w:val="line number"/>
    <w:basedOn w:val="DefaultParagraphFont"/>
    <w:uiPriority w:val="99"/>
    <w:semiHidden/>
    <w:unhideWhenUsed/>
    <w:rsid w:val="00C44F74"/>
  </w:style>
  <w:style w:type="paragraph" w:styleId="Header">
    <w:name w:val="header"/>
    <w:basedOn w:val="Normal"/>
    <w:link w:val="HeaderChar"/>
    <w:uiPriority w:val="99"/>
    <w:unhideWhenUsed/>
    <w:rsid w:val="00C44F74"/>
    <w:pPr>
      <w:tabs>
        <w:tab w:val="center" w:pos="4680"/>
        <w:tab w:val="right" w:pos="9360"/>
      </w:tabs>
      <w:spacing w:line="240" w:lineRule="auto"/>
    </w:pPr>
  </w:style>
  <w:style w:type="character" w:customStyle="1" w:styleId="HeaderChar">
    <w:name w:val="Header Char"/>
    <w:basedOn w:val="DefaultParagraphFont"/>
    <w:link w:val="Header"/>
    <w:uiPriority w:val="99"/>
    <w:rsid w:val="00C44F74"/>
  </w:style>
  <w:style w:type="paragraph" w:styleId="Footer">
    <w:name w:val="footer"/>
    <w:basedOn w:val="Normal"/>
    <w:link w:val="FooterChar"/>
    <w:uiPriority w:val="99"/>
    <w:unhideWhenUsed/>
    <w:rsid w:val="00C44F74"/>
    <w:pPr>
      <w:tabs>
        <w:tab w:val="center" w:pos="4680"/>
        <w:tab w:val="right" w:pos="9360"/>
      </w:tabs>
      <w:spacing w:line="240" w:lineRule="auto"/>
    </w:pPr>
  </w:style>
  <w:style w:type="character" w:customStyle="1" w:styleId="FooterChar">
    <w:name w:val="Footer Char"/>
    <w:basedOn w:val="DefaultParagraphFont"/>
    <w:link w:val="Footer"/>
    <w:uiPriority w:val="99"/>
    <w:rsid w:val="00C44F74"/>
  </w:style>
  <w:style w:type="character" w:customStyle="1" w:styleId="UnresolvedMention">
    <w:name w:val="Unresolved Mention"/>
    <w:basedOn w:val="DefaultParagraphFont"/>
    <w:uiPriority w:val="99"/>
    <w:semiHidden/>
    <w:unhideWhenUsed/>
    <w:rsid w:val="00073FAF"/>
    <w:rPr>
      <w:color w:val="605E5C"/>
      <w:shd w:val="clear" w:color="auto" w:fill="E1DFDD"/>
    </w:rPr>
  </w:style>
  <w:style w:type="paragraph" w:styleId="NormalWeb">
    <w:name w:val="Normal (Web)"/>
    <w:basedOn w:val="Normal"/>
    <w:uiPriority w:val="99"/>
    <w:semiHidden/>
    <w:unhideWhenUsed/>
    <w:rsid w:val="00A5249A"/>
    <w:pPr>
      <w:spacing w:before="100" w:beforeAutospacing="1" w:after="100" w:afterAutospacing="1" w:line="240" w:lineRule="auto"/>
      <w:ind w:firstLine="0"/>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981453">
      <w:bodyDiv w:val="1"/>
      <w:marLeft w:val="0"/>
      <w:marRight w:val="0"/>
      <w:marTop w:val="0"/>
      <w:marBottom w:val="0"/>
      <w:divBdr>
        <w:top w:val="none" w:sz="0" w:space="0" w:color="auto"/>
        <w:left w:val="none" w:sz="0" w:space="0" w:color="auto"/>
        <w:bottom w:val="none" w:sz="0" w:space="0" w:color="auto"/>
        <w:right w:val="none" w:sz="0" w:space="0" w:color="auto"/>
      </w:divBdr>
    </w:div>
    <w:div w:id="298533429">
      <w:bodyDiv w:val="1"/>
      <w:marLeft w:val="0"/>
      <w:marRight w:val="0"/>
      <w:marTop w:val="0"/>
      <w:marBottom w:val="0"/>
      <w:divBdr>
        <w:top w:val="none" w:sz="0" w:space="0" w:color="auto"/>
        <w:left w:val="none" w:sz="0" w:space="0" w:color="auto"/>
        <w:bottom w:val="none" w:sz="0" w:space="0" w:color="auto"/>
        <w:right w:val="none" w:sz="0" w:space="0" w:color="auto"/>
      </w:divBdr>
      <w:divsChild>
        <w:div w:id="1362627682">
          <w:marLeft w:val="0"/>
          <w:marRight w:val="0"/>
          <w:marTop w:val="0"/>
          <w:marBottom w:val="0"/>
          <w:divBdr>
            <w:top w:val="none" w:sz="0" w:space="0" w:color="auto"/>
            <w:left w:val="none" w:sz="0" w:space="0" w:color="auto"/>
            <w:bottom w:val="none" w:sz="0" w:space="0" w:color="auto"/>
            <w:right w:val="none" w:sz="0" w:space="0" w:color="auto"/>
          </w:divBdr>
        </w:div>
      </w:divsChild>
    </w:div>
    <w:div w:id="927347708">
      <w:bodyDiv w:val="1"/>
      <w:marLeft w:val="0"/>
      <w:marRight w:val="0"/>
      <w:marTop w:val="0"/>
      <w:marBottom w:val="0"/>
      <w:divBdr>
        <w:top w:val="none" w:sz="0" w:space="0" w:color="auto"/>
        <w:left w:val="none" w:sz="0" w:space="0" w:color="auto"/>
        <w:bottom w:val="none" w:sz="0" w:space="0" w:color="auto"/>
        <w:right w:val="none" w:sz="0" w:space="0" w:color="auto"/>
      </w:divBdr>
      <w:divsChild>
        <w:div w:id="1935745962">
          <w:marLeft w:val="0"/>
          <w:marRight w:val="0"/>
          <w:marTop w:val="0"/>
          <w:marBottom w:val="0"/>
          <w:divBdr>
            <w:top w:val="none" w:sz="0" w:space="0" w:color="auto"/>
            <w:left w:val="none" w:sz="0" w:space="0" w:color="auto"/>
            <w:bottom w:val="none" w:sz="0" w:space="0" w:color="auto"/>
            <w:right w:val="none" w:sz="0" w:space="0" w:color="auto"/>
          </w:divBdr>
        </w:div>
      </w:divsChild>
    </w:div>
    <w:div w:id="1359427889">
      <w:bodyDiv w:val="1"/>
      <w:marLeft w:val="0"/>
      <w:marRight w:val="0"/>
      <w:marTop w:val="0"/>
      <w:marBottom w:val="0"/>
      <w:divBdr>
        <w:top w:val="none" w:sz="0" w:space="0" w:color="auto"/>
        <w:left w:val="none" w:sz="0" w:space="0" w:color="auto"/>
        <w:bottom w:val="none" w:sz="0" w:space="0" w:color="auto"/>
        <w:right w:val="none" w:sz="0" w:space="0" w:color="auto"/>
      </w:divBdr>
      <w:divsChild>
        <w:div w:id="1203205270">
          <w:marLeft w:val="0"/>
          <w:marRight w:val="0"/>
          <w:marTop w:val="0"/>
          <w:marBottom w:val="0"/>
          <w:divBdr>
            <w:top w:val="none" w:sz="0" w:space="0" w:color="auto"/>
            <w:left w:val="none" w:sz="0" w:space="0" w:color="auto"/>
            <w:bottom w:val="none" w:sz="0" w:space="0" w:color="auto"/>
            <w:right w:val="none" w:sz="0" w:space="0" w:color="auto"/>
          </w:divBdr>
        </w:div>
      </w:divsChild>
    </w:div>
    <w:div w:id="1364594541">
      <w:bodyDiv w:val="1"/>
      <w:marLeft w:val="0"/>
      <w:marRight w:val="0"/>
      <w:marTop w:val="0"/>
      <w:marBottom w:val="0"/>
      <w:divBdr>
        <w:top w:val="none" w:sz="0" w:space="0" w:color="auto"/>
        <w:left w:val="none" w:sz="0" w:space="0" w:color="auto"/>
        <w:bottom w:val="none" w:sz="0" w:space="0" w:color="auto"/>
        <w:right w:val="none" w:sz="0" w:space="0" w:color="auto"/>
      </w:divBdr>
      <w:divsChild>
        <w:div w:id="510293664">
          <w:marLeft w:val="0"/>
          <w:marRight w:val="0"/>
          <w:marTop w:val="0"/>
          <w:marBottom w:val="0"/>
          <w:divBdr>
            <w:top w:val="none" w:sz="0" w:space="0" w:color="auto"/>
            <w:left w:val="none" w:sz="0" w:space="0" w:color="auto"/>
            <w:bottom w:val="none" w:sz="0" w:space="0" w:color="auto"/>
            <w:right w:val="none" w:sz="0" w:space="0" w:color="auto"/>
          </w:divBdr>
        </w:div>
        <w:div w:id="91365737">
          <w:marLeft w:val="0"/>
          <w:marRight w:val="0"/>
          <w:marTop w:val="0"/>
          <w:marBottom w:val="0"/>
          <w:divBdr>
            <w:top w:val="none" w:sz="0" w:space="0" w:color="auto"/>
            <w:left w:val="none" w:sz="0" w:space="0" w:color="auto"/>
            <w:bottom w:val="none" w:sz="0" w:space="0" w:color="auto"/>
            <w:right w:val="none" w:sz="0" w:space="0" w:color="auto"/>
          </w:divBdr>
        </w:div>
        <w:div w:id="1055928419">
          <w:marLeft w:val="0"/>
          <w:marRight w:val="0"/>
          <w:marTop w:val="0"/>
          <w:marBottom w:val="0"/>
          <w:divBdr>
            <w:top w:val="none" w:sz="0" w:space="0" w:color="auto"/>
            <w:left w:val="none" w:sz="0" w:space="0" w:color="auto"/>
            <w:bottom w:val="none" w:sz="0" w:space="0" w:color="auto"/>
            <w:right w:val="none" w:sz="0" w:space="0" w:color="auto"/>
          </w:divBdr>
        </w:div>
        <w:div w:id="1800026398">
          <w:marLeft w:val="0"/>
          <w:marRight w:val="0"/>
          <w:marTop w:val="0"/>
          <w:marBottom w:val="0"/>
          <w:divBdr>
            <w:top w:val="none" w:sz="0" w:space="0" w:color="auto"/>
            <w:left w:val="none" w:sz="0" w:space="0" w:color="auto"/>
            <w:bottom w:val="none" w:sz="0" w:space="0" w:color="auto"/>
            <w:right w:val="none" w:sz="0" w:space="0" w:color="auto"/>
          </w:divBdr>
        </w:div>
      </w:divsChild>
    </w:div>
    <w:div w:id="1843355667">
      <w:bodyDiv w:val="1"/>
      <w:marLeft w:val="0"/>
      <w:marRight w:val="0"/>
      <w:marTop w:val="0"/>
      <w:marBottom w:val="0"/>
      <w:divBdr>
        <w:top w:val="none" w:sz="0" w:space="0" w:color="auto"/>
        <w:left w:val="none" w:sz="0" w:space="0" w:color="auto"/>
        <w:bottom w:val="none" w:sz="0" w:space="0" w:color="auto"/>
        <w:right w:val="none" w:sz="0" w:space="0" w:color="auto"/>
      </w:divBdr>
      <w:divsChild>
        <w:div w:id="57805871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R-project.org/"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file:///C:\Users\nick.tolimieri\Documents\GitHub\OCNMS\Flagstone%20paper\Plots\Figure-2-1.png" TargetMode="External"/><Relationship Id="rId17" Type="http://schemas.openxmlformats.org/officeDocument/2006/relationships/image" Target="media/image7.jpg"/><Relationship Id="rId25" Type="http://schemas.openxmlformats.org/officeDocument/2006/relationships/image" Target="file:///C:\Users\nick.tolimieri\Documents\GitHub\OCNMS\Flagstone%20paper\Plots\supplement-yoy-site-year-1.png"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image" Target="media/image1.jp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data-wadnr" TargetMode="Externa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5E61A9-5302-48F2-B5BA-A921166C6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66</Pages>
  <Words>20149</Words>
  <Characters>114851</Characters>
  <Application>Microsoft Office Word</Application>
  <DocSecurity>0</DocSecurity>
  <Lines>957</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Nick.Tolimieri</dc:creator>
  <cp:lastModifiedBy>Nick.Tolimieri</cp:lastModifiedBy>
  <cp:revision>68</cp:revision>
  <dcterms:created xsi:type="dcterms:W3CDTF">2022-03-21T20:14:00Z</dcterms:created>
  <dcterms:modified xsi:type="dcterms:W3CDTF">2022-03-22T22:01:00Z</dcterms:modified>
</cp:coreProperties>
</file>